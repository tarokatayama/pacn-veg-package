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header73.xml" ContentType="application/vnd.openxmlformats-officedocument.wordprocessingml.header+xml"/>
  <Override PartName="/word/header63.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64.xml" ContentType="application/vnd.openxmlformats-officedocument.wordprocessingml.header+xml"/>
  <Override PartName="/word/footer52.xml" ContentType="application/vnd.openxmlformats-officedocument.wordprocessingml.footer+xml"/>
  <Override PartName="/word/header40.xml" ContentType="application/vnd.openxmlformats-officedocument.wordprocessingml.header+xml"/>
  <Override PartName="/word/footer51.xml" ContentType="application/vnd.openxmlformats-officedocument.wordprocessingml.footer+xml"/>
  <Override PartName="/word/footer50.xml" ContentType="application/vnd.openxmlformats-officedocument.wordprocessingml.footer+xml"/>
  <Override PartName="/word/footer85.xml" ContentType="application/vnd.openxmlformats-officedocument.wordprocessingml.footer+xml"/>
  <Override PartName="/word/header62.xml" ContentType="application/vnd.openxmlformats-officedocument.wordprocessingml.header+xml"/>
  <Override PartName="/word/footer98.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header61.xml" ContentType="application/vnd.openxmlformats-officedocument.wordprocessingml.header+xml"/>
  <Override PartName="/word/footer83.xml" ContentType="application/vnd.openxmlformats-officedocument.wordprocessingml.footer+xml"/>
  <Override PartName="/word/footer84.xml" ContentType="application/vnd.openxmlformats-officedocument.wordprocessingml.footer+xml"/>
  <Override PartName="/word/header39.xml" ContentType="application/vnd.openxmlformats-officedocument.wordprocessingml.header+xml"/>
  <Override PartName="/word/footer49.xml" ContentType="application/vnd.openxmlformats-officedocument.wordprocessingml.footer+xml"/>
  <Override PartName="/word/header38.xml" ContentType="application/vnd.openxmlformats-officedocument.wordprocessingml.header+xml"/>
  <Override PartName="/word/footer44.xml" ContentType="application/vnd.openxmlformats-officedocument.wordprocessingml.footer+xml"/>
  <Override PartName="/word/header33.xml" ContentType="application/vnd.openxmlformats-officedocument.wordprocessingml.header+xml"/>
  <Override PartName="/word/footer43.xml" ContentType="application/vnd.openxmlformats-officedocument.wordprocessingml.footer+xml"/>
  <Override PartName="/word/header32.xml" ContentType="application/vnd.openxmlformats-officedocument.wordprocessingml.header+xml"/>
  <Override PartName="/word/header66.xml" ContentType="application/vnd.openxmlformats-officedocument.wordprocessingml.header+xml"/>
  <Override PartName="/word/footer42.xml" ContentType="application/vnd.openxmlformats-officedocument.wordprocessingml.footer+xml"/>
  <Override PartName="/word/header31.xml" ContentType="application/vnd.openxmlformats-officedocument.wordprocessingml.header+xml"/>
  <Override PartName="/word/footer41.xml" ContentType="application/vnd.openxmlformats-officedocument.wordprocessingml.footer+xml"/>
  <Override PartName="/word/footer89.xml" ContentType="application/vnd.openxmlformats-officedocument.wordprocessingml.footer+xml"/>
  <Override PartName="/word/header34.xml" ContentType="application/vnd.openxmlformats-officedocument.wordprocessingml.header+xml"/>
  <Override PartName="/word/header52.xml" ContentType="application/vnd.openxmlformats-officedocument.wordprocessingml.header+xml"/>
  <Override PartName="/word/footer88.xml" ContentType="application/vnd.openxmlformats-officedocument.wordprocessingml.footer+xml"/>
  <Override PartName="/word/footer48.xml" ContentType="application/vnd.openxmlformats-officedocument.wordprocessingml.footer+xml"/>
  <Override PartName="/word/header37.xml" ContentType="application/vnd.openxmlformats-officedocument.wordprocessingml.header+xml"/>
  <Override PartName="/word/footer47.xml" ContentType="application/vnd.openxmlformats-officedocument.wordprocessingml.footer+xml"/>
  <Override PartName="/word/header36.xml" ContentType="application/vnd.openxmlformats-officedocument.wordprocessingml.header+xml"/>
  <Override PartName="/word/header65.xml" ContentType="application/vnd.openxmlformats-officedocument.wordprocessingml.header+xml"/>
  <Override PartName="/word/footer46.xml" ContentType="application/vnd.openxmlformats-officedocument.wordprocessingml.footer+xml"/>
  <Override PartName="/word/header35.xml" ContentType="application/vnd.openxmlformats-officedocument.wordprocessingml.header+xml"/>
  <Override PartName="/word/header60.xml" ContentType="application/vnd.openxmlformats-officedocument.wordprocessingml.header+xml"/>
  <Override PartName="/word/footer77.xml" ContentType="application/vnd.openxmlformats-officedocument.wordprocessingml.footer+xml"/>
  <Override PartName="/word/header59.xml" ContentType="application/vnd.openxmlformats-officedocument.wordprocessingml.header+xml"/>
  <Override PartName="/word/footer62.xml" ContentType="application/vnd.openxmlformats-officedocument.wordprocessingml.footer+xml"/>
  <Override PartName="/word/footer61.xml" ContentType="application/vnd.openxmlformats-officedocument.wordprocessingml.footer+xml"/>
  <Override PartName="/word/footer60.xml" ContentType="application/vnd.openxmlformats-officedocument.wordprocessingml.footer+xml"/>
  <Override PartName="/word/footer59.xml" ContentType="application/vnd.openxmlformats-officedocument.wordprocessingml.footer+xml"/>
  <Override PartName="/word/header46.xml" ContentType="application/vnd.openxmlformats-officedocument.wordprocessingml.header+xml"/>
  <Override PartName="/word/footer58.xml" ContentType="application/vnd.openxmlformats-officedocument.wordprocessingml.footer+xml"/>
  <Override PartName="/word/header45.xml" ContentType="application/vnd.openxmlformats-officedocument.wordprocessingml.header+xml"/>
  <Override PartName="/word/footer57.xml" ContentType="application/vnd.openxmlformats-officedocument.wordprocessingml.footer+xml"/>
  <Override PartName="/word/header47.xml" ContentType="application/vnd.openxmlformats-officedocument.wordprocessingml.header+xml"/>
  <Override PartName="/word/footer63.xml" ContentType="application/vnd.openxmlformats-officedocument.wordprocessingml.footer+xml"/>
  <Override PartName="/word/header48.xml" ContentType="application/vnd.openxmlformats-officedocument.wordprocessingml.header+xml"/>
  <Override PartName="/word/footer68.xml" ContentType="application/vnd.openxmlformats-officedocument.wordprocessingml.footer+xml"/>
  <Override PartName="/word/header51.xml" ContentType="application/vnd.openxmlformats-officedocument.wordprocessingml.header+xml"/>
  <Override PartName="/word/footer67.xml" ContentType="application/vnd.openxmlformats-officedocument.wordprocessingml.footer+xml"/>
  <Override PartName="/word/footer66.xml" ContentType="application/vnd.openxmlformats-officedocument.wordprocessingml.footer+xml"/>
  <Override PartName="/word/header50.xml" ContentType="application/vnd.openxmlformats-officedocument.wordprocessingml.header+xml"/>
  <Override PartName="/word/footer65.xml" ContentType="application/vnd.openxmlformats-officedocument.wordprocessingml.footer+xml"/>
  <Override PartName="/word/header49.xml" ContentType="application/vnd.openxmlformats-officedocument.wordprocessingml.header+xml"/>
  <Override PartName="/word/footer64.xml" ContentType="application/vnd.openxmlformats-officedocument.wordprocessingml.footer+xml"/>
  <Override PartName="/word/header44.xml" ContentType="application/vnd.openxmlformats-officedocument.wordprocessingml.header+xml"/>
  <Override PartName="/word/footer69.xml" ContentType="application/vnd.openxmlformats-officedocument.wordprocessingml.footer+xml"/>
  <Override PartName="/word/footer56.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header56.xml" ContentType="application/vnd.openxmlformats-officedocument.wordprocessingml.header+xml"/>
  <Override PartName="/word/footer74.xml" ContentType="application/vnd.openxmlformats-officedocument.wordprocessingml.footer+xml"/>
  <Override PartName="/word/header57.xml" ContentType="application/vnd.openxmlformats-officedocument.wordprocessingml.header+xml"/>
  <Override PartName="/word/footer75.xml" ContentType="application/vnd.openxmlformats-officedocument.wordprocessingml.footer+xml"/>
  <Override PartName="/word/header58.xml" ContentType="application/vnd.openxmlformats-officedocument.wordprocessingml.header+xml"/>
  <Override PartName="/word/footer76.xml" ContentType="application/vnd.openxmlformats-officedocument.wordprocessingml.footer+xml"/>
  <Override PartName="/word/header55.xml" ContentType="application/vnd.openxmlformats-officedocument.wordprocessingml.header+xml"/>
  <Override PartName="/word/footer71.xml" ContentType="application/vnd.openxmlformats-officedocument.wordprocessingml.footer+xml"/>
  <Override PartName="/word/header54.xml" ContentType="application/vnd.openxmlformats-officedocument.wordprocessingml.header+xml"/>
  <Override PartName="/word/footer55.xml" ContentType="application/vnd.openxmlformats-officedocument.wordprocessingml.footer+xml"/>
  <Override PartName="/word/header43.xml" ContentType="application/vnd.openxmlformats-officedocument.wordprocessingml.header+xml"/>
  <Override PartName="/word/footer54.xml" ContentType="application/vnd.openxmlformats-officedocument.wordprocessingml.footer+xml"/>
  <Override PartName="/word/header42.xml" ContentType="application/vnd.openxmlformats-officedocument.wordprocessingml.header+xml"/>
  <Override PartName="/word/header53.xml" ContentType="application/vnd.openxmlformats-officedocument.wordprocessingml.header+xml"/>
  <Override PartName="/word/footer53.xml" ContentType="application/vnd.openxmlformats-officedocument.wordprocessingml.footer+xml"/>
  <Override PartName="/word/header41.xml" ContentType="application/vnd.openxmlformats-officedocument.wordprocessingml.header+xml"/>
  <Override PartName="/word/footer70.xml" ContentType="application/vnd.openxmlformats-officedocument.wordprocessingml.footer+xml"/>
  <Override PartName="/word/header30.xml" ContentType="application/vnd.openxmlformats-officedocument.wordprocessingml.header+xml"/>
  <Override PartName="/word/footer45.xml" ContentType="application/vnd.openxmlformats-officedocument.wordprocessingml.footer+xml"/>
  <Override PartName="/word/footer40.xml" ContentType="application/vnd.openxmlformats-officedocument.wordprocessingml.footer+xml"/>
  <Override PartName="/word/footer1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header11.xml" ContentType="application/vnd.openxmlformats-officedocument.wordprocessingml.header+xml"/>
  <Override PartName="/word/header10.xml" ContentType="application/vnd.openxmlformats-officedocument.wordprocessingml.header+xml"/>
  <Override PartName="/word/footer14.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footer12.xml" ContentType="application/vnd.openxmlformats-officedocument.wordprocessingml.foot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90.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20.xml" ContentType="application/vnd.openxmlformats-officedocument.wordprocessingml.footer+xml"/>
  <Override PartName="/word/header16.xml" ContentType="application/vnd.openxmlformats-officedocument.wordprocessingml.header+xml"/>
  <Override PartName="/word/footer19.xml" ContentType="application/vnd.openxmlformats-officedocument.wordprocessingml.footer+xml"/>
  <Override PartName="/word/header15.xml" ContentType="application/vnd.openxmlformats-officedocument.wordprocessingml.header+xml"/>
  <Override PartName="/word/header8.xml" ContentType="application/vnd.openxmlformats-officedocument.wordprocessingml.header+xml"/>
  <Override PartName="/word/footer11.xml" ContentType="application/vnd.openxmlformats-officedocument.wordprocessingml.footer+xml"/>
  <Override PartName="/word/header7.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72.xml" ContentType="application/vnd.openxmlformats-officedocument.wordprocessingml.header+xml"/>
  <Override PartName="/word/footer97.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10.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8.xml" ContentType="application/vnd.openxmlformats-officedocument.wordprocessingml.footer+xml"/>
  <Override PartName="/word/footer7.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24.xml" ContentType="application/vnd.openxmlformats-officedocument.wordprocessingml.footer+xml"/>
  <Override PartName="/word/footer21.xml" ContentType="application/vnd.openxmlformats-officedocument.wordprocessingml.footer+xml"/>
  <Override PartName="/word/footer25.xml" ContentType="application/vnd.openxmlformats-officedocument.wordprocessingml.footer+xml"/>
  <Override PartName="/word/footer33.xml" ContentType="application/vnd.openxmlformats-officedocument.wordprocessingml.footer+xml"/>
  <Override PartName="/word/footer92.xml" ContentType="application/vnd.openxmlformats-officedocument.wordprocessingml.footer+xml"/>
  <Override PartName="/word/header23.xml" ContentType="application/vnd.openxmlformats-officedocument.wordprocessingml.header+xml"/>
  <Override PartName="/word/footer34.xml" ContentType="application/vnd.openxmlformats-officedocument.wordprocessingml.footer+xml"/>
  <Override PartName="/word/header22.xml" ContentType="application/vnd.openxmlformats-officedocument.wordprocessingml.header+xml"/>
  <Override PartName="/word/footer32.xml" ContentType="application/vnd.openxmlformats-officedocument.wordprocessingml.footer+xml"/>
  <Override PartName="/word/header21.xml" ContentType="application/vnd.openxmlformats-officedocument.wordprocessingml.header+xml"/>
  <Override PartName="/word/header69.xml" ContentType="application/vnd.openxmlformats-officedocument.wordprocessingml.header+xml"/>
  <Override PartName="/word/header20.xml" ContentType="application/vnd.openxmlformats-officedocument.wordprocessingml.header+xml"/>
  <Override PartName="/word/footer31.xml" ContentType="application/vnd.openxmlformats-officedocument.wordprocessingml.footer+xml"/>
  <Override PartName="/word/footer93.xml" ContentType="application/vnd.openxmlformats-officedocument.wordprocessingml.footer+xml"/>
  <Override PartName="/word/header24.xml" ContentType="application/vnd.openxmlformats-officedocument.wordprocessingml.header+xml"/>
  <Override PartName="/word/footer35.xml" ContentType="application/vnd.openxmlformats-officedocument.wordprocessingml.footer+xml"/>
  <Override PartName="/word/header68.xml" ContentType="application/vnd.openxmlformats-officedocument.wordprocessingml.header+xml"/>
  <Override PartName="/word/header28.xml" ContentType="application/vnd.openxmlformats-officedocument.wordprocessingml.header+xml"/>
  <Override PartName="/word/footer39.xml" ContentType="application/vnd.openxmlformats-officedocument.wordprocessingml.footer+xml"/>
  <Override PartName="/word/header67.xml" ContentType="application/vnd.openxmlformats-officedocument.wordprocessingml.header+xml"/>
  <Override PartName="/word/header29.xml" ContentType="application/vnd.openxmlformats-officedocument.wordprocessingml.header+xml"/>
  <Override PartName="/word/footer38.xml" ContentType="application/vnd.openxmlformats-officedocument.wordprocessingml.footer+xml"/>
  <Override PartName="/word/header27.xml" ContentType="application/vnd.openxmlformats-officedocument.wordprocessingml.header+xml"/>
  <Override PartName="/word/footer91.xml" ContentType="application/vnd.openxmlformats-officedocument.wordprocessingml.footer+xml"/>
  <Override PartName="/word/header25.xml" ContentType="application/vnd.openxmlformats-officedocument.wordprocessingml.header+xml"/>
  <Override PartName="/word/footer36.xml" ContentType="application/vnd.openxmlformats-officedocument.wordprocessingml.footer+xml"/>
  <Override PartName="/word/header26.xml" ContentType="application/vnd.openxmlformats-officedocument.wordprocessingml.header+xml"/>
  <Override PartName="/word/footer37.xml" ContentType="application/vnd.openxmlformats-officedocument.wordprocessingml.footer+xml"/>
  <Override PartName="/word/footer30.xml" ContentType="application/vnd.openxmlformats-officedocument.wordprocessingml.footer+xml"/>
  <Override PartName="/word/footer94.xml" ContentType="application/vnd.openxmlformats-officedocument.wordprocessingml.footer+xml"/>
  <Override PartName="/word/footer27.xml" ContentType="application/vnd.openxmlformats-officedocument.wordprocessingml.footer+xml"/>
  <Override PartName="/word/footer26.xml" ContentType="application/vnd.openxmlformats-officedocument.wordprocessingml.footer+xml"/>
  <Override PartName="/word/footer28.xml" ContentType="application/vnd.openxmlformats-officedocument.wordprocessingml.footer+xml"/>
  <Override PartName="/word/header19.xml" ContentType="application/vnd.openxmlformats-officedocument.wordprocessingml.header+xml"/>
  <Override PartName="/word/footer29.xml" ContentType="application/vnd.openxmlformats-officedocument.wordprocessingml.footer+xml"/>
  <Override PartName="/word/header18.xml" ContentType="application/vnd.openxmlformats-officedocument.wordprocessingml.header+xml"/>
  <Override PartName="/word/comments.xml" ContentType="application/vnd.openxmlformats-officedocument.wordprocessingml.comment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docProps/custom.xml" ContentType="application/vnd.openxmlformats-officedocument.custom-properties+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Borders>
          <w:bottom w:val="single" w:sz="8" w:space="0" w:color="auto"/>
        </w:tblBorders>
        <w:tblLook w:val="0000" w:firstRow="0" w:lastRow="0" w:firstColumn="0" w:lastColumn="0" w:noHBand="0" w:noVBand="0"/>
      </w:tblPr>
      <w:tblGrid>
        <w:gridCol w:w="5086"/>
        <w:gridCol w:w="5095"/>
      </w:tblGrid>
      <w:tr w:rsidR="0049042A" w:rsidRPr="00BF1BE2">
        <w:tc>
          <w:tcPr>
            <w:tcW w:w="10181" w:type="dxa"/>
            <w:gridSpan w:val="2"/>
            <w:shd w:val="clear" w:color="auto" w:fill="000000"/>
          </w:tcPr>
          <w:p w:rsidR="0049042A" w:rsidRPr="00BF1BE2" w:rsidRDefault="0049042A" w:rsidP="00FE6032">
            <w:bookmarkStart w:id="0" w:name="_Toc138150503"/>
          </w:p>
        </w:tc>
      </w:tr>
      <w:tr w:rsidR="0049042A" w:rsidRPr="00BF1BE2">
        <w:tc>
          <w:tcPr>
            <w:tcW w:w="5086" w:type="dxa"/>
            <w:tcBorders>
              <w:bottom w:val="single" w:sz="8" w:space="0" w:color="auto"/>
            </w:tcBorders>
            <w:tcMar>
              <w:left w:w="0" w:type="dxa"/>
              <w:right w:w="0" w:type="dxa"/>
            </w:tcMar>
          </w:tcPr>
          <w:p w:rsidR="0049042A" w:rsidRPr="002E0F79" w:rsidRDefault="0049042A" w:rsidP="00FE6032">
            <w:pPr>
              <w:pStyle w:val="nrpsBannerline1"/>
            </w:pPr>
            <w:r w:rsidRPr="002E0F79">
              <w:t>National Park Service</w:t>
            </w:r>
          </w:p>
          <w:p w:rsidR="0049042A" w:rsidRPr="002E0F79" w:rsidRDefault="0049042A" w:rsidP="00FE6032">
            <w:pPr>
              <w:pStyle w:val="nrpsBannerline2"/>
            </w:pPr>
            <w:r w:rsidRPr="002E0F79">
              <w:t>U.S. Department of the Interior</w:t>
            </w:r>
          </w:p>
          <w:p w:rsidR="0049042A" w:rsidRPr="002E0F79" w:rsidRDefault="0049042A" w:rsidP="00FE6032">
            <w:pPr>
              <w:pStyle w:val="nrpsBannerline2"/>
            </w:pPr>
          </w:p>
          <w:p w:rsidR="0049042A" w:rsidRPr="002E0F79" w:rsidRDefault="0049042A" w:rsidP="00FE6032">
            <w:pPr>
              <w:pStyle w:val="nrpsBannerline2"/>
            </w:pPr>
          </w:p>
          <w:p w:rsidR="0049042A" w:rsidRPr="002E0F79" w:rsidRDefault="004A3A60" w:rsidP="00FE6032">
            <w:pPr>
              <w:pStyle w:val="nrpsBannerline3"/>
            </w:pPr>
            <w:r>
              <w:t>Natural Resource Stewardship and Science</w:t>
            </w:r>
          </w:p>
        </w:tc>
        <w:tc>
          <w:tcPr>
            <w:tcW w:w="5095" w:type="dxa"/>
            <w:tcBorders>
              <w:bottom w:val="single" w:sz="8" w:space="0" w:color="auto"/>
            </w:tcBorders>
          </w:tcPr>
          <w:p w:rsidR="0049042A" w:rsidRPr="00BF1BE2" w:rsidRDefault="00CF3C60" w:rsidP="00FE6032">
            <w:pPr>
              <w:pStyle w:val="nrpsLogo"/>
            </w:pPr>
            <w:r>
              <w:rPr>
                <w:noProof/>
              </w:rPr>
              <w:drawing>
                <wp:inline distT="0" distB="0" distL="0" distR="0">
                  <wp:extent cx="504825" cy="666750"/>
                  <wp:effectExtent l="19050" t="0" r="952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04825" cy="666750"/>
                          </a:xfrm>
                          <a:prstGeom prst="rect">
                            <a:avLst/>
                          </a:prstGeom>
                          <a:noFill/>
                          <a:ln w="9525">
                            <a:noFill/>
                            <a:miter lim="800000"/>
                            <a:headEnd/>
                            <a:tailEnd/>
                          </a:ln>
                        </pic:spPr>
                      </pic:pic>
                    </a:graphicData>
                  </a:graphic>
                </wp:inline>
              </w:drawing>
            </w:r>
          </w:p>
        </w:tc>
      </w:tr>
    </w:tbl>
    <w:p w:rsidR="0049042A" w:rsidRPr="00A86987" w:rsidRDefault="0049042A" w:rsidP="009B064B">
      <w:pPr>
        <w:pStyle w:val="nrpsTitle"/>
        <w:ind w:right="1350"/>
        <w:rPr>
          <w:caps/>
        </w:rPr>
      </w:pPr>
      <w:r w:rsidRPr="00A86987">
        <w:t>Established Invasive Plant Species</w:t>
      </w:r>
      <w:r>
        <w:t xml:space="preserve"> Monitoring Protocol</w:t>
      </w:r>
    </w:p>
    <w:p w:rsidR="0049042A" w:rsidRDefault="0049042A" w:rsidP="009B064B">
      <w:pPr>
        <w:pStyle w:val="nrpsSubtitle"/>
        <w:rPr>
          <w:ins w:id="1" w:author="Ainsworth, Alison" w:date="2012-07-27T12:39:00Z"/>
        </w:rPr>
      </w:pPr>
      <w:r w:rsidRPr="008C02F6">
        <w:t>Pacific Island Network</w:t>
      </w:r>
    </w:p>
    <w:p w:rsidR="00482AA8" w:rsidRPr="00482AA8" w:rsidRDefault="00482AA8">
      <w:pPr>
        <w:pStyle w:val="nrpsNormal"/>
        <w:rPr>
          <w:rPrChange w:id="2" w:author="Ainsworth, Alison" w:date="2012-07-27T12:39:00Z">
            <w:rPr>
              <w:caps/>
            </w:rPr>
          </w:rPrChange>
        </w:rPr>
        <w:pPrChange w:id="3" w:author="Ainsworth, Alison" w:date="2012-07-27T12:39:00Z">
          <w:pPr>
            <w:pStyle w:val="nrpsSubtitle"/>
          </w:pPr>
        </w:pPrChange>
      </w:pPr>
      <w:ins w:id="4" w:author="Ainsworth, Alison" w:date="2012-07-27T12:39:00Z">
        <w:r>
          <w:rPr>
            <w:i/>
            <w:sz w:val="36"/>
            <w:szCs w:val="36"/>
          </w:rPr>
          <w:t>Version 1.01</w:t>
        </w:r>
      </w:ins>
    </w:p>
    <w:p w:rsidR="0049042A" w:rsidRDefault="009B064B" w:rsidP="009B064B">
      <w:pPr>
        <w:pStyle w:val="nrpsseriesnamenumber"/>
      </w:pPr>
      <w:r w:rsidRPr="009B064B">
        <w:t>Natural Resource Report NPS/PACN/NRR—2012/514</w:t>
      </w:r>
    </w:p>
    <w:p w:rsidR="0049042A" w:rsidRDefault="0049042A" w:rsidP="001F02CA"/>
    <w:p w:rsidR="0049042A" w:rsidRDefault="0049042A" w:rsidP="001F02CA"/>
    <w:p w:rsidR="0049042A" w:rsidRDefault="0049042A" w:rsidP="001F02CA"/>
    <w:p w:rsidR="0049042A" w:rsidRDefault="00CF3C60" w:rsidP="005B593E">
      <w:pPr>
        <w:jc w:val="center"/>
      </w:pPr>
      <w:r>
        <w:rPr>
          <w:noProof/>
        </w:rPr>
        <w:drawing>
          <wp:inline distT="0" distB="0" distL="0" distR="0">
            <wp:extent cx="5953125" cy="4467225"/>
            <wp:effectExtent l="19050" t="0" r="9525" b="0"/>
            <wp:docPr id="2" name="Picture 2" descr="22-Mar-2006 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2-Mar-2006 037"/>
                    <pic:cNvPicPr>
                      <a:picLocks noChangeAspect="1" noChangeArrowheads="1"/>
                    </pic:cNvPicPr>
                  </pic:nvPicPr>
                  <pic:blipFill>
                    <a:blip r:embed="rId10" cstate="print"/>
                    <a:srcRect/>
                    <a:stretch>
                      <a:fillRect/>
                    </a:stretch>
                  </pic:blipFill>
                  <pic:spPr bwMode="auto">
                    <a:xfrm>
                      <a:off x="0" y="0"/>
                      <a:ext cx="5953125" cy="4467225"/>
                    </a:xfrm>
                    <a:prstGeom prst="rect">
                      <a:avLst/>
                    </a:prstGeom>
                    <a:noFill/>
                    <a:ln w="9525">
                      <a:noFill/>
                      <a:miter lim="800000"/>
                      <a:headEnd/>
                      <a:tailEnd/>
                    </a:ln>
                  </pic:spPr>
                </pic:pic>
              </a:graphicData>
            </a:graphic>
          </wp:inline>
        </w:drawing>
      </w:r>
    </w:p>
    <w:p w:rsidR="0049042A" w:rsidRDefault="0049042A" w:rsidP="005B593E">
      <w:pPr>
        <w:jc w:val="center"/>
      </w:pPr>
    </w:p>
    <w:p w:rsidR="0049042A" w:rsidRDefault="0049042A" w:rsidP="00D965D5">
      <w:pPr>
        <w:sectPr w:rsidR="0049042A" w:rsidSect="00D965D5">
          <w:footerReference w:type="default" r:id="rId11"/>
          <w:footerReference w:type="first" r:id="rId12"/>
          <w:pgSz w:w="12240" w:h="15840" w:code="1"/>
          <w:pgMar w:top="1080" w:right="1080" w:bottom="1080" w:left="1080" w:header="720" w:footer="720" w:gutter="0"/>
          <w:pgNumType w:fmt="lowerRoman" w:start="2"/>
          <w:cols w:space="432"/>
          <w:titlePg/>
        </w:sectPr>
      </w:pPr>
    </w:p>
    <w:p w:rsidR="0049042A" w:rsidRPr="00BF1BE2" w:rsidRDefault="0049042A" w:rsidP="00714BB5"/>
    <w:p w:rsidR="0049042A" w:rsidRPr="00BF1BE2" w:rsidRDefault="0049042A" w:rsidP="001F02CA"/>
    <w:p w:rsidR="0049042A" w:rsidRPr="00BF1BE2" w:rsidRDefault="0049042A" w:rsidP="001F02CA"/>
    <w:p w:rsidR="0049042A" w:rsidRPr="00BF1BE2" w:rsidRDefault="0049042A" w:rsidP="001F02CA"/>
    <w:p w:rsidR="0049042A" w:rsidRPr="00BF1BE2" w:rsidRDefault="0049042A" w:rsidP="001F02CA"/>
    <w:p w:rsidR="0049042A" w:rsidRPr="00BF1BE2" w:rsidRDefault="0049042A" w:rsidP="001F02CA"/>
    <w:p w:rsidR="0049042A" w:rsidRPr="00BF1BE2" w:rsidRDefault="0049042A" w:rsidP="001F02CA"/>
    <w:p w:rsidR="0049042A" w:rsidRPr="00BA22E3" w:rsidRDefault="0049042A" w:rsidP="001F02CA"/>
    <w:p w:rsidR="0049042A" w:rsidRPr="00BF1BE2" w:rsidRDefault="0049042A" w:rsidP="001F02CA"/>
    <w:p w:rsidR="0049042A" w:rsidRPr="00BF1BE2" w:rsidRDefault="0049042A" w:rsidP="001F02CA"/>
    <w:p w:rsidR="0049042A" w:rsidRPr="00BF1BE2" w:rsidRDefault="0049042A" w:rsidP="001F02CA"/>
    <w:p w:rsidR="0049042A" w:rsidRPr="00BF1BE2" w:rsidRDefault="0049042A" w:rsidP="001F02CA"/>
    <w:p w:rsidR="0049042A" w:rsidRPr="00BF1BE2" w:rsidRDefault="0049042A" w:rsidP="001F02CA"/>
    <w:p w:rsidR="0049042A" w:rsidRPr="00BF1BE2" w:rsidRDefault="0049042A" w:rsidP="001F02CA"/>
    <w:p w:rsidR="0049042A" w:rsidRPr="00BF1BE2" w:rsidRDefault="0049042A" w:rsidP="001F02CA"/>
    <w:p w:rsidR="0049042A" w:rsidRPr="00BF1BE2" w:rsidRDefault="0049042A" w:rsidP="001F02CA"/>
    <w:p w:rsidR="0049042A" w:rsidRPr="00BF1BE2" w:rsidRDefault="0049042A" w:rsidP="001F02CA"/>
    <w:p w:rsidR="0049042A" w:rsidRPr="00BF1BE2" w:rsidRDefault="0049042A" w:rsidP="001F02CA"/>
    <w:p w:rsidR="0049042A" w:rsidRPr="00BF1BE2" w:rsidRDefault="0049042A" w:rsidP="001F02CA"/>
    <w:p w:rsidR="0049042A" w:rsidRPr="00BF1BE2" w:rsidRDefault="0049042A" w:rsidP="001F02CA"/>
    <w:p w:rsidR="0049042A" w:rsidRPr="00BF1BE2" w:rsidRDefault="0049042A" w:rsidP="001F02CA"/>
    <w:p w:rsidR="0049042A" w:rsidRPr="00BF1BE2" w:rsidRDefault="0049042A" w:rsidP="001F02CA"/>
    <w:p w:rsidR="0049042A" w:rsidRPr="00BF1BE2" w:rsidRDefault="0049042A" w:rsidP="001F02CA"/>
    <w:p w:rsidR="0049042A" w:rsidRPr="00BF1BE2" w:rsidRDefault="0049042A" w:rsidP="001F02CA"/>
    <w:p w:rsidR="0049042A" w:rsidRPr="00BF1BE2" w:rsidRDefault="0049042A" w:rsidP="001F02CA"/>
    <w:p w:rsidR="0049042A" w:rsidRPr="00BF1BE2" w:rsidRDefault="0049042A" w:rsidP="001F02CA"/>
    <w:p w:rsidR="0049042A" w:rsidRPr="00BF1BE2" w:rsidRDefault="0049042A" w:rsidP="001F02CA"/>
    <w:p w:rsidR="0049042A" w:rsidRPr="00BF1BE2" w:rsidRDefault="0049042A" w:rsidP="001F02CA"/>
    <w:p w:rsidR="0049042A" w:rsidRPr="00BF1BE2" w:rsidRDefault="0049042A" w:rsidP="001F02CA"/>
    <w:p w:rsidR="0049042A" w:rsidRPr="00BF1BE2" w:rsidRDefault="0049042A" w:rsidP="001F02CA"/>
    <w:p w:rsidR="0049042A" w:rsidRPr="00BF1BE2" w:rsidRDefault="0049042A" w:rsidP="001F02CA"/>
    <w:p w:rsidR="0049042A" w:rsidRPr="00BF1BE2" w:rsidRDefault="0049042A" w:rsidP="001F02CA"/>
    <w:p w:rsidR="0049042A" w:rsidRPr="00BF1BE2" w:rsidRDefault="0049042A" w:rsidP="001F02CA"/>
    <w:p w:rsidR="0049042A" w:rsidRPr="00BF1BE2" w:rsidRDefault="0049042A" w:rsidP="001F02CA"/>
    <w:p w:rsidR="0049042A" w:rsidRDefault="0049042A" w:rsidP="001F02CA"/>
    <w:p w:rsidR="0049042A" w:rsidRDefault="0049042A" w:rsidP="001F02CA"/>
    <w:p w:rsidR="0049042A" w:rsidRDefault="0049042A" w:rsidP="001F02CA"/>
    <w:p w:rsidR="0049042A" w:rsidRDefault="0049042A" w:rsidP="001F02CA"/>
    <w:p w:rsidR="0049042A" w:rsidRPr="00BF1BE2" w:rsidRDefault="0049042A" w:rsidP="001F02CA"/>
    <w:p w:rsidR="0049042A" w:rsidRPr="00BF1BE2" w:rsidRDefault="0049042A" w:rsidP="001F02CA"/>
    <w:p w:rsidR="0049042A" w:rsidRPr="00BF1BE2" w:rsidRDefault="0049042A" w:rsidP="001F02CA"/>
    <w:p w:rsidR="0049042A" w:rsidRPr="00BF1BE2" w:rsidRDefault="0049042A" w:rsidP="001F02CA"/>
    <w:p w:rsidR="0049042A" w:rsidRDefault="0049042A" w:rsidP="001F02CA"/>
    <w:p w:rsidR="0049042A" w:rsidRDefault="0049042A" w:rsidP="001F02CA"/>
    <w:p w:rsidR="0049042A" w:rsidRPr="00BF1BE2" w:rsidRDefault="0049042A" w:rsidP="001F02CA">
      <w:pPr>
        <w:rPr>
          <w:b/>
          <w:bCs/>
          <w:sz w:val="18"/>
        </w:rPr>
      </w:pPr>
      <w:r w:rsidRPr="00BF1BE2">
        <w:rPr>
          <w:b/>
          <w:bCs/>
          <w:sz w:val="18"/>
        </w:rPr>
        <w:t>ON THE COVER</w:t>
      </w:r>
    </w:p>
    <w:p w:rsidR="0049042A" w:rsidRDefault="0049042A" w:rsidP="001F02CA">
      <w:pPr>
        <w:rPr>
          <w:iCs/>
          <w:sz w:val="18"/>
        </w:rPr>
      </w:pPr>
      <w:r>
        <w:rPr>
          <w:iCs/>
          <w:sz w:val="18"/>
        </w:rPr>
        <w:t xml:space="preserve">In and adjacent to the National Park of American Samoa, fast-growing </w:t>
      </w:r>
      <w:r w:rsidRPr="00557196">
        <w:rPr>
          <w:i/>
          <w:iCs/>
          <w:sz w:val="18"/>
        </w:rPr>
        <w:t>Falcataria moluccana</w:t>
      </w:r>
      <w:r>
        <w:rPr>
          <w:iCs/>
          <w:sz w:val="18"/>
        </w:rPr>
        <w:t xml:space="preserve"> trees (known locally as tamaligi) invade and transform wet forest ecosystems. </w:t>
      </w:r>
    </w:p>
    <w:p w:rsidR="0049042A" w:rsidRDefault="0049042A" w:rsidP="001F02CA">
      <w:pPr>
        <w:rPr>
          <w:iCs/>
          <w:sz w:val="18"/>
        </w:rPr>
        <w:sectPr w:rsidR="0049042A" w:rsidSect="00F24A82">
          <w:pgSz w:w="12240" w:h="15840" w:code="1"/>
          <w:pgMar w:top="1440" w:right="1440" w:bottom="1440" w:left="1440" w:header="720" w:footer="720" w:gutter="0"/>
          <w:pgNumType w:fmt="lowerRoman" w:start="2"/>
          <w:cols w:space="432"/>
          <w:titlePg/>
        </w:sectPr>
      </w:pPr>
    </w:p>
    <w:p w:rsidR="0049042A" w:rsidRDefault="0049042A" w:rsidP="009B064B">
      <w:pPr>
        <w:pStyle w:val="nrpsNormalSingleLine"/>
        <w:pBdr>
          <w:bottom w:val="single" w:sz="4" w:space="1" w:color="auto"/>
        </w:pBdr>
      </w:pPr>
    </w:p>
    <w:p w:rsidR="009B064B" w:rsidRPr="00A86987" w:rsidRDefault="009B064B" w:rsidP="009B064B">
      <w:pPr>
        <w:pStyle w:val="nrpsTitle"/>
        <w:rPr>
          <w:caps/>
        </w:rPr>
      </w:pPr>
      <w:r w:rsidRPr="00A86987">
        <w:t>Established Invasive Plant Species</w:t>
      </w:r>
      <w:r>
        <w:t xml:space="preserve"> Monitoring Protocol</w:t>
      </w:r>
    </w:p>
    <w:p w:rsidR="009B064B" w:rsidRDefault="009B064B" w:rsidP="009B064B">
      <w:pPr>
        <w:pStyle w:val="nrpsSubtitle"/>
        <w:rPr>
          <w:ins w:id="5" w:author="Ainsworth, Alison" w:date="2012-07-27T12:39:00Z"/>
        </w:rPr>
      </w:pPr>
      <w:r w:rsidRPr="008C02F6">
        <w:t>Pacific Island Network</w:t>
      </w:r>
    </w:p>
    <w:p w:rsidR="00482AA8" w:rsidRPr="00482AA8" w:rsidRDefault="00482AA8">
      <w:pPr>
        <w:pStyle w:val="nrpsNormal"/>
        <w:rPr>
          <w:rPrChange w:id="6" w:author="Ainsworth, Alison" w:date="2012-07-27T12:39:00Z">
            <w:rPr>
              <w:caps/>
            </w:rPr>
          </w:rPrChange>
        </w:rPr>
        <w:pPrChange w:id="7" w:author="Ainsworth, Alison" w:date="2012-07-27T12:39:00Z">
          <w:pPr>
            <w:pStyle w:val="nrpsSubtitle"/>
          </w:pPr>
        </w:pPrChange>
      </w:pPr>
      <w:ins w:id="8" w:author="Ainsworth, Alison" w:date="2012-07-27T12:39:00Z">
        <w:r w:rsidRPr="00482AA8">
          <w:rPr>
            <w:i/>
            <w:sz w:val="36"/>
            <w:szCs w:val="36"/>
            <w:rPrChange w:id="9" w:author="Ainsworth, Alison" w:date="2012-07-27T12:39:00Z">
              <w:rPr/>
            </w:rPrChange>
          </w:rPr>
          <w:t>Version 1.01</w:t>
        </w:r>
      </w:ins>
    </w:p>
    <w:p w:rsidR="009B064B" w:rsidRDefault="009B064B" w:rsidP="009B064B">
      <w:pPr>
        <w:pStyle w:val="nrpsseriesnamenumber"/>
      </w:pPr>
      <w:r w:rsidRPr="009B064B">
        <w:t>Natural Resource Report NPS/PACN/NRR—2012/514</w:t>
      </w:r>
    </w:p>
    <w:p w:rsidR="00326A9B" w:rsidRDefault="00326A9B" w:rsidP="00326A9B">
      <w:pPr>
        <w:pStyle w:val="nrpsNormalSingleLine"/>
      </w:pPr>
    </w:p>
    <w:p w:rsidR="00452CB4" w:rsidRPr="00F92D95" w:rsidRDefault="008261F0" w:rsidP="00452CB4">
      <w:pPr>
        <w:pStyle w:val="nrpsNormalSingleLine"/>
        <w:rPr>
          <w:color w:val="0000E1"/>
        </w:rPr>
      </w:pPr>
      <w:r>
        <w:t>Alison Ainsworth</w:t>
      </w:r>
      <w:r w:rsidR="00452CB4" w:rsidRPr="00452CB4">
        <w:rPr>
          <w:vertAlign w:val="superscript"/>
        </w:rPr>
        <w:t>1</w:t>
      </w:r>
      <w:r w:rsidR="00452CB4">
        <w:t>, James D. Jacobi</w:t>
      </w:r>
      <w:r w:rsidR="00452CB4" w:rsidRPr="00452CB4">
        <w:rPr>
          <w:vertAlign w:val="superscript"/>
        </w:rPr>
        <w:t>2</w:t>
      </w:r>
      <w:r w:rsidR="00452CB4">
        <w:t>, Rhonda K. Loh</w:t>
      </w:r>
      <w:r w:rsidR="00452CB4" w:rsidRPr="00452CB4">
        <w:rPr>
          <w:vertAlign w:val="superscript"/>
        </w:rPr>
        <w:t>1</w:t>
      </w:r>
      <w:r w:rsidR="00452CB4">
        <w:t>, Julie A. Christian</w:t>
      </w:r>
      <w:r w:rsidR="00452CB4" w:rsidRPr="00452CB4">
        <w:rPr>
          <w:vertAlign w:val="superscript"/>
        </w:rPr>
        <w:t>1</w:t>
      </w:r>
      <w:r w:rsidR="00452CB4">
        <w:t>, Corie M. Yanger</w:t>
      </w:r>
      <w:r w:rsidR="00452CB4" w:rsidRPr="00452CB4">
        <w:rPr>
          <w:vertAlign w:val="superscript"/>
        </w:rPr>
        <w:t>1</w:t>
      </w:r>
      <w:r w:rsidR="00452CB4">
        <w:t>, and Paul Berkowitz</w:t>
      </w:r>
      <w:r w:rsidR="00452CB4" w:rsidRPr="00452CB4">
        <w:rPr>
          <w:vertAlign w:val="superscript"/>
        </w:rPr>
        <w:t>3</w:t>
      </w:r>
    </w:p>
    <w:p w:rsidR="00452CB4" w:rsidRDefault="00452CB4" w:rsidP="00452CB4">
      <w:pPr>
        <w:pStyle w:val="nrpsNormalSingleLine"/>
      </w:pPr>
    </w:p>
    <w:p w:rsidR="00326A9B" w:rsidRPr="00F92D95" w:rsidRDefault="00326A9B" w:rsidP="00326A9B">
      <w:pPr>
        <w:pStyle w:val="nrpsNormalSingleLine"/>
        <w:rPr>
          <w:color w:val="0000E1"/>
        </w:rPr>
      </w:pPr>
    </w:p>
    <w:p w:rsidR="00326A9B" w:rsidRDefault="00452CB4" w:rsidP="00326A9B">
      <w:pPr>
        <w:pStyle w:val="nrpsNormalSingleLine"/>
        <w:rPr>
          <w:szCs w:val="24"/>
        </w:rPr>
      </w:pPr>
      <w:r w:rsidRPr="00452CB4">
        <w:rPr>
          <w:szCs w:val="24"/>
          <w:vertAlign w:val="superscript"/>
        </w:rPr>
        <w:t>1</w:t>
      </w:r>
      <w:r w:rsidR="00326A9B" w:rsidRPr="00326A9B">
        <w:rPr>
          <w:szCs w:val="24"/>
        </w:rPr>
        <w:t>National Park Service</w:t>
      </w:r>
      <w:r w:rsidR="00326A9B" w:rsidRPr="00326A9B">
        <w:rPr>
          <w:szCs w:val="24"/>
        </w:rPr>
        <w:br/>
        <w:t xml:space="preserve">Pacific Island Network - Inventory and </w:t>
      </w:r>
      <w:r w:rsidR="00326A9B">
        <w:rPr>
          <w:szCs w:val="24"/>
        </w:rPr>
        <w:t>Monitoring Program</w:t>
      </w:r>
      <w:r w:rsidR="00326A9B" w:rsidRPr="00326A9B">
        <w:rPr>
          <w:szCs w:val="24"/>
        </w:rPr>
        <w:br/>
      </w:r>
      <w:r w:rsidR="00326A9B">
        <w:rPr>
          <w:szCs w:val="24"/>
        </w:rPr>
        <w:t>PO Box 52</w:t>
      </w:r>
    </w:p>
    <w:p w:rsidR="00326A9B" w:rsidRPr="00326A9B" w:rsidRDefault="00326A9B" w:rsidP="00326A9B">
      <w:pPr>
        <w:pStyle w:val="nrpsNormalSingleLine"/>
        <w:rPr>
          <w:szCs w:val="24"/>
        </w:rPr>
      </w:pPr>
      <w:r>
        <w:rPr>
          <w:szCs w:val="24"/>
        </w:rPr>
        <w:t>Hawai‘i National Park, HI 96718</w:t>
      </w:r>
    </w:p>
    <w:p w:rsidR="00326A9B" w:rsidRDefault="00326A9B" w:rsidP="00326A9B">
      <w:pPr>
        <w:pStyle w:val="nrpsNormalSingleLine"/>
      </w:pPr>
    </w:p>
    <w:p w:rsidR="00326A9B" w:rsidRPr="00326A9B" w:rsidRDefault="00452CB4" w:rsidP="00326A9B">
      <w:pPr>
        <w:pStyle w:val="nrpsNormalSingleLine"/>
        <w:rPr>
          <w:szCs w:val="24"/>
        </w:rPr>
      </w:pPr>
      <w:r w:rsidRPr="00452CB4">
        <w:rPr>
          <w:vertAlign w:val="superscript"/>
        </w:rPr>
        <w:t>2</w:t>
      </w:r>
      <w:r w:rsidR="00326A9B">
        <w:t>US Geological Survey</w:t>
      </w:r>
      <w:r w:rsidR="00326A9B">
        <w:br/>
      </w:r>
      <w:r w:rsidR="00326A9B">
        <w:rPr>
          <w:bCs/>
        </w:rPr>
        <w:t>Pacific Island Ecosystems Research Center</w:t>
      </w:r>
      <w:r w:rsidR="00326A9B">
        <w:br/>
      </w:r>
      <w:r w:rsidR="00326A9B">
        <w:rPr>
          <w:bCs/>
        </w:rPr>
        <w:t>PO Box 44</w:t>
      </w:r>
      <w:r w:rsidR="00326A9B">
        <w:br/>
      </w:r>
      <w:r w:rsidR="00326A9B">
        <w:rPr>
          <w:szCs w:val="24"/>
        </w:rPr>
        <w:t>Hawai‘i National Park, HI 96718</w:t>
      </w:r>
    </w:p>
    <w:p w:rsidR="008261F0" w:rsidRDefault="008261F0" w:rsidP="00326A9B">
      <w:pPr>
        <w:pStyle w:val="nrpsNormalSingleLine"/>
      </w:pPr>
    </w:p>
    <w:p w:rsidR="00BF28A8" w:rsidRDefault="00452CB4" w:rsidP="008261F0">
      <w:pPr>
        <w:pStyle w:val="NoSpacing"/>
        <w:rPr>
          <w:rFonts w:ascii="Times New Roman" w:hAnsi="Times New Roman"/>
          <w:sz w:val="24"/>
          <w:szCs w:val="24"/>
        </w:rPr>
      </w:pPr>
      <w:r w:rsidRPr="00452CB4">
        <w:rPr>
          <w:rFonts w:ascii="Times New Roman" w:hAnsi="Times New Roman"/>
          <w:sz w:val="24"/>
          <w:szCs w:val="24"/>
          <w:vertAlign w:val="superscript"/>
        </w:rPr>
        <w:t>3</w:t>
      </w:r>
      <w:r w:rsidR="008261F0" w:rsidRPr="008261F0">
        <w:rPr>
          <w:rFonts w:ascii="Times New Roman" w:hAnsi="Times New Roman"/>
          <w:sz w:val="24"/>
          <w:szCs w:val="24"/>
        </w:rPr>
        <w:t xml:space="preserve">Hawai‘i Pacific Islands Cooperative Ecosystems Studies </w:t>
      </w:r>
      <w:r w:rsidR="00BF28A8">
        <w:rPr>
          <w:rFonts w:ascii="Times New Roman" w:hAnsi="Times New Roman"/>
          <w:sz w:val="24"/>
          <w:szCs w:val="24"/>
        </w:rPr>
        <w:t xml:space="preserve">Unit </w:t>
      </w:r>
    </w:p>
    <w:p w:rsidR="008261F0" w:rsidRDefault="008261F0" w:rsidP="008261F0">
      <w:pPr>
        <w:pStyle w:val="NoSpacing"/>
        <w:rPr>
          <w:rFonts w:ascii="Times New Roman" w:hAnsi="Times New Roman"/>
          <w:sz w:val="24"/>
          <w:szCs w:val="24"/>
        </w:rPr>
      </w:pPr>
      <w:r w:rsidRPr="008261F0">
        <w:rPr>
          <w:rFonts w:ascii="Times New Roman" w:hAnsi="Times New Roman"/>
          <w:sz w:val="24"/>
          <w:szCs w:val="24"/>
        </w:rPr>
        <w:t xml:space="preserve">University of Hawai‘i at Manoa </w:t>
      </w:r>
    </w:p>
    <w:p w:rsidR="008261F0" w:rsidRPr="008261F0" w:rsidRDefault="008261F0" w:rsidP="008261F0">
      <w:pPr>
        <w:pStyle w:val="NoSpacing"/>
        <w:rPr>
          <w:rFonts w:ascii="Times New Roman" w:hAnsi="Times New Roman"/>
          <w:sz w:val="24"/>
          <w:szCs w:val="24"/>
        </w:rPr>
      </w:pPr>
      <w:r w:rsidRPr="008261F0">
        <w:rPr>
          <w:rFonts w:ascii="Times New Roman" w:hAnsi="Times New Roman"/>
          <w:sz w:val="24"/>
          <w:szCs w:val="24"/>
        </w:rPr>
        <w:t>Pacific Island Ecosystems Research Center</w:t>
      </w:r>
      <w:r w:rsidRPr="008261F0">
        <w:rPr>
          <w:rFonts w:ascii="Times New Roman" w:hAnsi="Times New Roman"/>
          <w:sz w:val="24"/>
          <w:szCs w:val="24"/>
        </w:rPr>
        <w:br/>
        <w:t>PO Box 44</w:t>
      </w:r>
    </w:p>
    <w:p w:rsidR="008261F0" w:rsidRPr="008261F0" w:rsidRDefault="008261F0" w:rsidP="008261F0">
      <w:pPr>
        <w:pStyle w:val="NoSpacing"/>
        <w:rPr>
          <w:rFonts w:ascii="Times New Roman" w:hAnsi="Times New Roman"/>
          <w:sz w:val="24"/>
          <w:szCs w:val="24"/>
        </w:rPr>
      </w:pPr>
      <w:r w:rsidRPr="008261F0">
        <w:rPr>
          <w:rFonts w:ascii="Times New Roman" w:hAnsi="Times New Roman"/>
          <w:sz w:val="24"/>
          <w:szCs w:val="24"/>
        </w:rPr>
        <w:t>Hawai‘i National Park, HI 96718</w:t>
      </w:r>
    </w:p>
    <w:p w:rsidR="0049042A" w:rsidRDefault="00D728CF" w:rsidP="00326A9B">
      <w:pPr>
        <w:pStyle w:val="nrpsNormal"/>
        <w:sectPr w:rsidR="0049042A" w:rsidSect="00284A85">
          <w:headerReference w:type="default" r:id="rId13"/>
          <w:footerReference w:type="default" r:id="rId14"/>
          <w:type w:val="continuous"/>
          <w:pgSz w:w="12240" w:h="15840"/>
          <w:pgMar w:top="1440" w:right="1440" w:bottom="1440" w:left="1440" w:header="720" w:footer="720" w:gutter="0"/>
          <w:pgNumType w:fmt="lowerRoman" w:start="2"/>
          <w:cols w:space="720"/>
          <w:docGrid w:linePitch="360"/>
        </w:sectPr>
      </w:pPr>
      <w:r>
        <w:rPr>
          <w:noProof/>
        </w:rPr>
        <mc:AlternateContent>
          <mc:Choice Requires="wps">
            <w:drawing>
              <wp:anchor distT="0" distB="0" distL="114300" distR="114300" simplePos="0" relativeHeight="251677696" behindDoc="0" locked="0" layoutInCell="1" allowOverlap="1">
                <wp:simplePos x="0" y="0"/>
                <wp:positionH relativeFrom="column">
                  <wp:posOffset>0</wp:posOffset>
                </wp:positionH>
                <wp:positionV relativeFrom="page">
                  <wp:posOffset>8170545</wp:posOffset>
                </wp:positionV>
                <wp:extent cx="2828925" cy="1037590"/>
                <wp:effectExtent l="0" t="0" r="9525" b="0"/>
                <wp:wrapNone/>
                <wp:docPr id="561" name="Text 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8925" cy="10375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D3B59" w:rsidRDefault="002D3B59" w:rsidP="00326A9B">
                            <w:pPr>
                              <w:pStyle w:val="nrpsNormalSingleLine"/>
                            </w:pPr>
                            <w:r>
                              <w:t>April 2012</w:t>
                            </w:r>
                          </w:p>
                          <w:p w:rsidR="002D3B59" w:rsidRPr="00BF1BE2" w:rsidRDefault="002D3B59" w:rsidP="00326A9B">
                            <w:pPr>
                              <w:pStyle w:val="nrpsNormalSingleLine"/>
                            </w:pPr>
                          </w:p>
                          <w:p w:rsidR="002D3B59" w:rsidRDefault="002D3B59" w:rsidP="00326A9B">
                            <w:pPr>
                              <w:pStyle w:val="nrpsNormalSingleLine"/>
                            </w:pPr>
                            <w:r w:rsidRPr="004443B7">
                              <w:t>U.S.</w:t>
                            </w:r>
                            <w:r>
                              <w:t xml:space="preserve"> Department of the Interior</w:t>
                            </w:r>
                            <w:r>
                              <w:br/>
                              <w:t>National Park Service</w:t>
                            </w:r>
                            <w:r>
                              <w:br/>
                            </w:r>
                            <w:r w:rsidRPr="004443B7">
                              <w:t xml:space="preserve">Natural Resource </w:t>
                            </w:r>
                            <w:r>
                              <w:t xml:space="preserve">Stewardship and Science </w:t>
                            </w:r>
                            <w:r w:rsidRPr="004443B7">
                              <w:t>Fort Collins, Colorado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80" o:spid="_x0000_s1026" type="#_x0000_t202" style="position:absolute;margin-left:0;margin-top:643.35pt;width:222.75pt;height:81.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" stroked="f">
                <v:textbox inset="0,0,0,0">
                  <w:txbxContent>
                    <w:p w:rsidR="002D3B59" w:rsidRDefault="002D3B59" w:rsidP="00326A9B">
                      <w:pPr>
                        <w:pStyle w:val="nrpsNormalSingleLine"/>
                      </w:pPr>
                      <w:r>
                        <w:t>April 2012</w:t>
                      </w:r>
                    </w:p>
                    <w:p w:rsidR="002D3B59" w:rsidRPr="00BF1BE2" w:rsidRDefault="002D3B59" w:rsidP="00326A9B">
                      <w:pPr>
                        <w:pStyle w:val="nrpsNormalSingleLine"/>
                      </w:pPr>
                    </w:p>
                    <w:p w:rsidR="002D3B59" w:rsidRDefault="002D3B59" w:rsidP="00326A9B">
                      <w:pPr>
                        <w:pStyle w:val="nrpsNormalSingleLine"/>
                      </w:pPr>
                      <w:r w:rsidRPr="004443B7">
                        <w:t>U.S.</w:t>
                      </w:r>
                      <w:r>
                        <w:t xml:space="preserve"> Department of the Interior</w:t>
                      </w:r>
                      <w:r>
                        <w:br/>
                        <w:t>National Park Service</w:t>
                      </w:r>
                      <w:r>
                        <w:br/>
                      </w:r>
                      <w:r w:rsidRPr="004443B7">
                        <w:t xml:space="preserve">Natural Resource </w:t>
                      </w:r>
                      <w:r>
                        <w:t xml:space="preserve">Stewardship and Science </w:t>
                      </w:r>
                      <w:r w:rsidRPr="004443B7">
                        <w:t>Fort Collins, Colorado</w:t>
                      </w:r>
                    </w:p>
                  </w:txbxContent>
                </v:textbox>
                <w10:wrap anchory="page"/>
              </v:shape>
            </w:pict>
          </mc:Fallback>
        </mc:AlternateContent>
      </w:r>
    </w:p>
    <w:p w:rsidR="0049042A" w:rsidRDefault="0049042A" w:rsidP="001F02CA"/>
    <w:p w:rsidR="003835A0" w:rsidRPr="00DD7A2A" w:rsidRDefault="003835A0" w:rsidP="003835A0">
      <w:pPr>
        <w:pStyle w:val="nrpsNormal"/>
      </w:pPr>
      <w:r>
        <w:t xml:space="preserve">The National Park Service, </w:t>
      </w:r>
      <w:r w:rsidRPr="00144D76">
        <w:t xml:space="preserve">Natural Resource </w:t>
      </w:r>
      <w:r>
        <w:t xml:space="preserve">Stewardship and Science office in Fort Collins, Colorado </w:t>
      </w:r>
      <w:r w:rsidRPr="00144D76">
        <w:t>publishes a range of reports that address natural resource topics of interest and applicability to a broad audience in the National Park Service and others in natural resource man</w:t>
      </w:r>
      <w:r>
        <w:t xml:space="preserve">agement, including scientists, </w:t>
      </w:r>
      <w:r w:rsidRPr="00144D76">
        <w:t xml:space="preserve">conservation and </w:t>
      </w:r>
      <w:r w:rsidRPr="00DD7A2A">
        <w:rPr>
          <w:szCs w:val="24"/>
        </w:rPr>
        <w:t xml:space="preserve">environmental constituencies, and the public. </w:t>
      </w:r>
    </w:p>
    <w:p w:rsidR="003835A0" w:rsidRPr="001F203A" w:rsidRDefault="003835A0" w:rsidP="003835A0">
      <w:pPr>
        <w:pStyle w:val="nrpsNormal"/>
      </w:pPr>
      <w:r>
        <w:t xml:space="preserve">The Natural Resource Report Series is used to disseminate </w:t>
      </w:r>
      <w:r w:rsidRPr="001D5422">
        <w:t>high-priority</w:t>
      </w:r>
      <w:r>
        <w:t>, current natural resource management information with managerial application. The series targets a general, diverse audience, and may contain NPS policy considerations or address sensitive issues of management applicability.</w:t>
      </w:r>
    </w:p>
    <w:p w:rsidR="003835A0" w:rsidRPr="003835A0" w:rsidRDefault="003835A0" w:rsidP="003835A0">
      <w:pPr>
        <w:pStyle w:val="nrpsNormal"/>
        <w:rPr>
          <w:szCs w:val="22"/>
        </w:rPr>
      </w:pPr>
      <w:r w:rsidRPr="003835A0">
        <w:rPr>
          <w:szCs w:val="24"/>
        </w:rPr>
        <w:t>All manuscripts</w:t>
      </w:r>
      <w:r w:rsidRPr="003835A0">
        <w:t xml:space="preserve"> in the series receive the appropriate level of peer review to ensure that the information is scientifically credible, technically accurate, appropriately written for the intended audience, and designed and published in a professional manner. </w:t>
      </w:r>
      <w:r w:rsidRPr="003835A0">
        <w:rPr>
          <w:szCs w:val="22"/>
        </w:rPr>
        <w:t>This report received formal, high-level peer review based on the importance of its content, or its potentially controversial or precedent-setting nature. Peer review was conducted by highly qualified individuals with subject area technical expertise and was overseen by a peer review manager.</w:t>
      </w:r>
    </w:p>
    <w:p w:rsidR="003835A0" w:rsidRPr="001F203A" w:rsidRDefault="003835A0" w:rsidP="003835A0">
      <w:pPr>
        <w:pStyle w:val="nrpsNormal"/>
      </w:pPr>
      <w:r w:rsidRPr="001F203A">
        <w:t xml:space="preserve">Views, statements, findings, conclusions, recommendations, and data in this report do not necessarily reflect views and policies of the National Park Service, U.S. Department of the Interior. Mention of trade names or commercial products does not constitute endorsement or recommendation for use by the </w:t>
      </w:r>
      <w:r>
        <w:t>U.S. Government</w:t>
      </w:r>
      <w:r w:rsidRPr="001F203A">
        <w:t>.</w:t>
      </w:r>
    </w:p>
    <w:p w:rsidR="003835A0" w:rsidRDefault="003835A0" w:rsidP="00750D3C">
      <w:pPr>
        <w:pStyle w:val="nrpsNormal"/>
      </w:pPr>
      <w:r w:rsidRPr="00D525E9">
        <w:t xml:space="preserve">This report is available from </w:t>
      </w:r>
      <w:r>
        <w:t>the Pacific Island Network (</w:t>
      </w:r>
      <w:hyperlink r:id="rId15" w:history="1">
        <w:r w:rsidRPr="00533EE5">
          <w:rPr>
            <w:rStyle w:val="Hyperlink"/>
            <w:sz w:val="24"/>
            <w:szCs w:val="22"/>
          </w:rPr>
          <w:t>http://science.nature.nps.gov/im/units/pacn/</w:t>
        </w:r>
      </w:hyperlink>
      <w:r>
        <w:t xml:space="preserve">) and the Natural Resource Publications Management website </w:t>
      </w:r>
      <w:r w:rsidRPr="00751759">
        <w:t>(</w:t>
      </w:r>
      <w:hyperlink r:id="rId16" w:history="1">
        <w:r w:rsidR="00750D3C" w:rsidRPr="00C415CF">
          <w:rPr>
            <w:rStyle w:val="Hyperlink"/>
            <w:sz w:val="24"/>
          </w:rPr>
          <w:t>http://www.nature.nps.gov/publications/nrpm/</w:t>
        </w:r>
      </w:hyperlink>
      <w:r>
        <w:t xml:space="preserve">). </w:t>
      </w:r>
    </w:p>
    <w:p w:rsidR="003835A0" w:rsidRDefault="003835A0" w:rsidP="003835A0">
      <w:pPr>
        <w:pStyle w:val="nrpsNormal"/>
      </w:pPr>
      <w:r>
        <w:t>Please cite this publication as:</w:t>
      </w:r>
    </w:p>
    <w:p w:rsidR="003835A0" w:rsidRPr="002D252C" w:rsidRDefault="00750D3C" w:rsidP="003835A0">
      <w:bookmarkStart w:id="10" w:name="_Toc129915452"/>
      <w:bookmarkStart w:id="11" w:name="_Toc129915749"/>
      <w:bookmarkStart w:id="12" w:name="_Toc129916308"/>
      <w:bookmarkStart w:id="13" w:name="_Toc130637520"/>
      <w:bookmarkStart w:id="14" w:name="_Toc132529785"/>
      <w:r w:rsidRPr="00750D3C">
        <w:t xml:space="preserve">Ainsworth, A., J. D. Jacobi, R. K. Loh, J. A. Christian, C. Yanger, and P. Berkowitz. 2012. Established invasive plant species monitoring protocol: Pacific Island Network. </w:t>
      </w:r>
      <w:proofErr w:type="gramStart"/>
      <w:ins w:id="15" w:author="Ainsworth, Alison" w:date="2012-07-27T12:38:00Z">
        <w:r w:rsidR="00482AA8">
          <w:t>Version 1.01.</w:t>
        </w:r>
        <w:proofErr w:type="gramEnd"/>
        <w:r w:rsidR="00482AA8">
          <w:t xml:space="preserve"> </w:t>
        </w:r>
      </w:ins>
      <w:r w:rsidRPr="00750D3C">
        <w:t xml:space="preserve">Natural Resource Report NPS/PACN/NRR—2012/514. </w:t>
      </w:r>
      <w:proofErr w:type="gramStart"/>
      <w:r w:rsidRPr="00750D3C">
        <w:t>National Park Service, Fort Collins, Colorado.</w:t>
      </w:r>
      <w:proofErr w:type="gramEnd"/>
    </w:p>
    <w:p w:rsidR="003835A0" w:rsidRPr="00B43B1A" w:rsidRDefault="00D728CF" w:rsidP="003835A0">
      <w:pPr>
        <w:pStyle w:val="nrpsNormal"/>
      </w:pPr>
      <w:r>
        <w:rPr>
          <w:noProof/>
        </w:rPr>
        <mc:AlternateContent>
          <mc:Choice Requires="wps">
            <w:drawing>
              <wp:anchor distT="0" distB="0" distL="114300" distR="114300" simplePos="0" relativeHeight="251679744" behindDoc="0" locked="0" layoutInCell="1" allowOverlap="1">
                <wp:simplePos x="0" y="0"/>
                <wp:positionH relativeFrom="page">
                  <wp:posOffset>828040</wp:posOffset>
                </wp:positionH>
                <wp:positionV relativeFrom="page">
                  <wp:posOffset>8966200</wp:posOffset>
                </wp:positionV>
                <wp:extent cx="5810885" cy="266700"/>
                <wp:effectExtent l="0" t="0" r="0" b="0"/>
                <wp:wrapNone/>
                <wp:docPr id="560" name="Text Box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88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D3B59" w:rsidRPr="008E771C" w:rsidRDefault="002D3B59" w:rsidP="003835A0">
                            <w:r>
                              <w:t xml:space="preserve">NPS </w:t>
                            </w:r>
                            <w:r w:rsidRPr="00750D3C">
                              <w:t>988/113810</w:t>
                            </w:r>
                            <w:r>
                              <w:t>, April 2012</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81" o:spid="_x0000_s1027" type="#_x0000_t202" style="position:absolute;margin-left:65.2pt;margin-top:706pt;width:457.55pt;height:21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" stroked="f">
                <v:textbox style="mso-fit-shape-to-text:t">
                  <w:txbxContent>
                    <w:p w:rsidR="002D3B59" w:rsidRPr="008E771C" w:rsidRDefault="002D3B59" w:rsidP="003835A0">
                      <w:r>
                        <w:t xml:space="preserve">NPS </w:t>
                      </w:r>
                      <w:r w:rsidRPr="00750D3C">
                        <w:t>988/113810</w:t>
                      </w:r>
                      <w:r>
                        <w:t>, April 2012</w:t>
                      </w:r>
                    </w:p>
                  </w:txbxContent>
                </v:textbox>
                <w10:wrap anchorx="page" anchory="page"/>
              </v:shape>
            </w:pict>
          </mc:Fallback>
        </mc:AlternateContent>
      </w:r>
      <w:r w:rsidR="003835A0" w:rsidRPr="00FC4B36">
        <w:br w:type="page"/>
      </w:r>
      <w:bookmarkEnd w:id="10"/>
      <w:bookmarkEnd w:id="11"/>
      <w:bookmarkEnd w:id="12"/>
      <w:bookmarkEnd w:id="13"/>
      <w:bookmarkEnd w:id="14"/>
    </w:p>
    <w:p w:rsidR="0049042A" w:rsidRPr="00B43B1A" w:rsidRDefault="0049042A" w:rsidP="001F02CA">
      <w:pPr>
        <w:sectPr w:rsidR="0049042A" w:rsidRPr="00B43B1A" w:rsidSect="00AA418C">
          <w:headerReference w:type="default" r:id="rId17"/>
          <w:footerReference w:type="default" r:id="rId18"/>
          <w:pgSz w:w="12240" w:h="15840"/>
          <w:pgMar w:top="1440" w:right="1440" w:bottom="1440" w:left="1440" w:header="720" w:footer="720" w:gutter="0"/>
          <w:pgNumType w:fmt="lowerRoman" w:start="2"/>
          <w:cols w:space="720"/>
          <w:docGrid w:linePitch="360"/>
        </w:sectPr>
      </w:pPr>
    </w:p>
    <w:p w:rsidR="00171C9A" w:rsidRPr="00DC55AA" w:rsidRDefault="00171C9A" w:rsidP="00750D3C">
      <w:pPr>
        <w:pStyle w:val="nrpsContents"/>
      </w:pPr>
      <w:bookmarkStart w:id="16" w:name="_Toc263929505"/>
      <w:bookmarkStart w:id="17" w:name="_Toc299976537"/>
      <w:bookmarkStart w:id="18" w:name="_Toc261943403"/>
      <w:bookmarkStart w:id="19" w:name="_Toc262046532"/>
      <w:bookmarkStart w:id="20" w:name="_Toc262050507"/>
      <w:bookmarkStart w:id="21" w:name="_Toc262104372"/>
      <w:bookmarkStart w:id="22" w:name="_Toc262105761"/>
      <w:bookmarkStart w:id="23" w:name="_Toc262111564"/>
      <w:bookmarkStart w:id="24" w:name="_Toc262189953"/>
      <w:bookmarkStart w:id="25" w:name="_Toc262190114"/>
      <w:bookmarkStart w:id="26" w:name="_Toc262190193"/>
      <w:bookmarkStart w:id="27" w:name="_Toc262205393"/>
      <w:bookmarkStart w:id="28" w:name="_Toc263929506"/>
      <w:bookmarkStart w:id="29" w:name="_Toc264279280"/>
      <w:bookmarkStart w:id="30" w:name="_Toc299976538"/>
      <w:r w:rsidRPr="00DC55AA">
        <w:lastRenderedPageBreak/>
        <w:t>Change History</w:t>
      </w:r>
      <w:bookmarkEnd w:id="16"/>
      <w:bookmarkEnd w:id="17"/>
    </w:p>
    <w:p w:rsidR="00171C9A" w:rsidRPr="009D4AFD" w:rsidRDefault="00171C9A" w:rsidP="00171C9A">
      <w:pPr>
        <w:autoSpaceDE w:val="0"/>
        <w:autoSpaceDN w:val="0"/>
        <w:adjustRightInd w:val="0"/>
        <w:rPr>
          <w:color w:val="000000"/>
          <w:sz w:val="23"/>
          <w:szCs w:val="23"/>
        </w:rPr>
      </w:pPr>
      <w:r w:rsidRPr="009D4AFD">
        <w:rPr>
          <w:color w:val="000000"/>
          <w:sz w:val="23"/>
          <w:szCs w:val="23"/>
        </w:rPr>
        <w:t>Only changes in the protocol narrative will be logged here. Version numbers will be increm</w:t>
      </w:r>
      <w:r>
        <w:rPr>
          <w:color w:val="000000"/>
          <w:sz w:val="23"/>
          <w:szCs w:val="23"/>
        </w:rPr>
        <w:t>ented by a whole number (e.g., Version 1.3 to V</w:t>
      </w:r>
      <w:r w:rsidRPr="009D4AFD">
        <w:rPr>
          <w:color w:val="000000"/>
          <w:sz w:val="23"/>
          <w:szCs w:val="23"/>
        </w:rPr>
        <w:t xml:space="preserve">ersion 2.0) for major changes. Version numbers will be incremented by decimals (e.g., Version 1.6 to Version 1.7) for minor modifications. </w:t>
      </w:r>
    </w:p>
    <w:p w:rsidR="00171C9A" w:rsidRDefault="00171C9A" w:rsidP="00171C9A"/>
    <w:p w:rsidR="00171C9A" w:rsidRDefault="00171C9A" w:rsidP="00171C9A">
      <w:pPr>
        <w:rPr>
          <w:b/>
          <w:bCs/>
        </w:rPr>
      </w:pPr>
      <w:r w:rsidRPr="009D4AFD">
        <w:t xml:space="preserve">The following revisions have occurred to the protocol narrative since </w:t>
      </w:r>
      <w:r w:rsidR="00C4071B">
        <w:t>February 29</w:t>
      </w:r>
      <w:r w:rsidRPr="009D4AFD">
        <w:t>,</w:t>
      </w:r>
      <w:r>
        <w:rPr>
          <w:b/>
          <w:bCs/>
        </w:rPr>
        <w:t xml:space="preserve"> </w:t>
      </w:r>
      <w:r w:rsidRPr="009D4AFD">
        <w:t>201</w:t>
      </w:r>
      <w:r w:rsidR="00C4071B">
        <w:t>2</w:t>
      </w:r>
      <w:r w:rsidRPr="009D4AFD">
        <w:t>.</w:t>
      </w:r>
    </w:p>
    <w:p w:rsidR="00171C9A" w:rsidRDefault="00171C9A" w:rsidP="00171C9A"/>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4"/>
        <w:gridCol w:w="1385"/>
        <w:gridCol w:w="2340"/>
        <w:gridCol w:w="2160"/>
        <w:gridCol w:w="2340"/>
      </w:tblGrid>
      <w:tr w:rsidR="00171C9A" w:rsidTr="00C4071B">
        <w:trPr>
          <w:trHeight w:val="359"/>
        </w:trPr>
        <w:tc>
          <w:tcPr>
            <w:tcW w:w="1364" w:type="dxa"/>
            <w:tcBorders>
              <w:top w:val="single" w:sz="4" w:space="0" w:color="auto"/>
              <w:left w:val="single" w:sz="4" w:space="0" w:color="auto"/>
              <w:bottom w:val="single" w:sz="12" w:space="0" w:color="auto"/>
              <w:right w:val="single" w:sz="4" w:space="0" w:color="auto"/>
            </w:tcBorders>
            <w:vAlign w:val="center"/>
          </w:tcPr>
          <w:p w:rsidR="00171C9A" w:rsidRPr="002E0F79" w:rsidRDefault="00171C9A" w:rsidP="00C4071B">
            <w:pPr>
              <w:pStyle w:val="BodyText"/>
              <w:spacing w:after="0"/>
              <w:jc w:val="center"/>
              <w:rPr>
                <w:rFonts w:eastAsia="Times New Roman" w:cs="Arial"/>
                <w:szCs w:val="22"/>
              </w:rPr>
            </w:pPr>
            <w:r w:rsidRPr="002E0F79">
              <w:rPr>
                <w:rFonts w:eastAsia="Times New Roman" w:cs="Arial"/>
                <w:szCs w:val="22"/>
              </w:rPr>
              <w:t>Version #</w:t>
            </w:r>
          </w:p>
        </w:tc>
        <w:tc>
          <w:tcPr>
            <w:tcW w:w="1385" w:type="dxa"/>
            <w:tcBorders>
              <w:top w:val="single" w:sz="4" w:space="0" w:color="auto"/>
              <w:left w:val="single" w:sz="4" w:space="0" w:color="auto"/>
              <w:bottom w:val="single" w:sz="12" w:space="0" w:color="auto"/>
              <w:right w:val="single" w:sz="4" w:space="0" w:color="auto"/>
            </w:tcBorders>
            <w:vAlign w:val="center"/>
          </w:tcPr>
          <w:p w:rsidR="00171C9A" w:rsidRPr="002E0F79" w:rsidRDefault="00171C9A" w:rsidP="00C4071B">
            <w:pPr>
              <w:pStyle w:val="BodyText"/>
              <w:spacing w:after="0"/>
              <w:jc w:val="center"/>
              <w:rPr>
                <w:rFonts w:eastAsia="Times New Roman" w:cs="Arial"/>
                <w:szCs w:val="22"/>
              </w:rPr>
            </w:pPr>
            <w:r w:rsidRPr="002E0F79">
              <w:rPr>
                <w:rFonts w:eastAsia="Times New Roman" w:cs="Arial"/>
                <w:szCs w:val="22"/>
              </w:rPr>
              <w:t>Date</w:t>
            </w:r>
          </w:p>
        </w:tc>
        <w:tc>
          <w:tcPr>
            <w:tcW w:w="2340" w:type="dxa"/>
            <w:tcBorders>
              <w:top w:val="single" w:sz="4" w:space="0" w:color="auto"/>
              <w:left w:val="single" w:sz="4" w:space="0" w:color="auto"/>
              <w:bottom w:val="single" w:sz="12" w:space="0" w:color="auto"/>
              <w:right w:val="single" w:sz="4" w:space="0" w:color="auto"/>
            </w:tcBorders>
            <w:vAlign w:val="center"/>
          </w:tcPr>
          <w:p w:rsidR="00171C9A" w:rsidRPr="002E0F79" w:rsidRDefault="00171C9A" w:rsidP="00C4071B">
            <w:pPr>
              <w:pStyle w:val="BodyText"/>
              <w:spacing w:after="0"/>
              <w:jc w:val="center"/>
              <w:rPr>
                <w:rFonts w:eastAsia="Times New Roman" w:cs="Arial"/>
                <w:szCs w:val="22"/>
              </w:rPr>
            </w:pPr>
            <w:r w:rsidRPr="002E0F79">
              <w:rPr>
                <w:rFonts w:eastAsia="Times New Roman" w:cs="Arial"/>
                <w:szCs w:val="22"/>
              </w:rPr>
              <w:t>Revised by</w:t>
            </w:r>
          </w:p>
        </w:tc>
        <w:tc>
          <w:tcPr>
            <w:tcW w:w="2160" w:type="dxa"/>
            <w:tcBorders>
              <w:top w:val="single" w:sz="4" w:space="0" w:color="auto"/>
              <w:left w:val="single" w:sz="4" w:space="0" w:color="auto"/>
              <w:bottom w:val="single" w:sz="12" w:space="0" w:color="auto"/>
              <w:right w:val="single" w:sz="4" w:space="0" w:color="auto"/>
            </w:tcBorders>
            <w:vAlign w:val="center"/>
          </w:tcPr>
          <w:p w:rsidR="00171C9A" w:rsidRPr="002E0F79" w:rsidRDefault="00171C9A" w:rsidP="00C4071B">
            <w:pPr>
              <w:pStyle w:val="BodyText"/>
              <w:spacing w:after="0"/>
              <w:jc w:val="center"/>
              <w:rPr>
                <w:rFonts w:eastAsia="Times New Roman" w:cs="Arial"/>
                <w:szCs w:val="22"/>
              </w:rPr>
            </w:pPr>
            <w:r w:rsidRPr="002E0F79">
              <w:rPr>
                <w:rFonts w:eastAsia="Times New Roman" w:cs="Arial"/>
                <w:szCs w:val="22"/>
              </w:rPr>
              <w:t>Changes</w:t>
            </w:r>
          </w:p>
        </w:tc>
        <w:tc>
          <w:tcPr>
            <w:tcW w:w="2340" w:type="dxa"/>
            <w:tcBorders>
              <w:top w:val="single" w:sz="4" w:space="0" w:color="auto"/>
              <w:left w:val="single" w:sz="4" w:space="0" w:color="auto"/>
              <w:bottom w:val="single" w:sz="12" w:space="0" w:color="auto"/>
              <w:right w:val="single" w:sz="4" w:space="0" w:color="auto"/>
            </w:tcBorders>
            <w:vAlign w:val="center"/>
          </w:tcPr>
          <w:p w:rsidR="00171C9A" w:rsidRPr="002E0F79" w:rsidRDefault="00171C9A" w:rsidP="00C4071B">
            <w:pPr>
              <w:pStyle w:val="BodyText"/>
              <w:spacing w:after="0"/>
              <w:jc w:val="center"/>
              <w:rPr>
                <w:rFonts w:eastAsia="Times New Roman" w:cs="Arial"/>
                <w:szCs w:val="22"/>
              </w:rPr>
            </w:pPr>
            <w:r w:rsidRPr="002E0F79">
              <w:rPr>
                <w:rFonts w:eastAsia="Times New Roman" w:cs="Arial"/>
                <w:szCs w:val="22"/>
              </w:rPr>
              <w:t>Justification</w:t>
            </w:r>
          </w:p>
        </w:tc>
      </w:tr>
      <w:tr w:rsidR="00171C9A" w:rsidTr="00C4071B">
        <w:trPr>
          <w:trHeight w:val="188"/>
        </w:trPr>
        <w:tc>
          <w:tcPr>
            <w:tcW w:w="1364" w:type="dxa"/>
            <w:tcBorders>
              <w:top w:val="single" w:sz="12" w:space="0" w:color="auto"/>
              <w:left w:val="single" w:sz="4" w:space="0" w:color="auto"/>
              <w:bottom w:val="single" w:sz="4" w:space="0" w:color="auto"/>
              <w:right w:val="single" w:sz="4" w:space="0" w:color="auto"/>
            </w:tcBorders>
          </w:tcPr>
          <w:p w:rsidR="00171C9A" w:rsidRPr="002E0F79" w:rsidRDefault="00482AA8" w:rsidP="00C4071B">
            <w:pPr>
              <w:pStyle w:val="BodyText"/>
              <w:spacing w:after="0"/>
              <w:rPr>
                <w:rFonts w:eastAsia="Times New Roman" w:cs="Arial"/>
                <w:szCs w:val="22"/>
              </w:rPr>
            </w:pPr>
            <w:ins w:id="31" w:author="Ainsworth, Alison" w:date="2012-07-27T12:37:00Z">
              <w:r>
                <w:rPr>
                  <w:rFonts w:eastAsia="Times New Roman" w:cs="Arial"/>
                  <w:szCs w:val="22"/>
                </w:rPr>
                <w:t>1.</w:t>
              </w:r>
            </w:ins>
            <w:ins w:id="32" w:author="Ainsworth, Alison" w:date="2012-07-27T13:24:00Z">
              <w:r w:rsidR="00E368E6">
                <w:rPr>
                  <w:rFonts w:eastAsia="Times New Roman" w:cs="Arial"/>
                  <w:szCs w:val="22"/>
                </w:rPr>
                <w:t>0</w:t>
              </w:r>
            </w:ins>
            <w:ins w:id="33" w:author="Ainsworth, Alison" w:date="2012-07-27T12:37:00Z">
              <w:r>
                <w:rPr>
                  <w:rFonts w:eastAsia="Times New Roman" w:cs="Arial"/>
                  <w:szCs w:val="22"/>
                </w:rPr>
                <w:t>1</w:t>
              </w:r>
            </w:ins>
          </w:p>
        </w:tc>
        <w:tc>
          <w:tcPr>
            <w:tcW w:w="1385" w:type="dxa"/>
            <w:tcBorders>
              <w:top w:val="single" w:sz="12" w:space="0" w:color="auto"/>
              <w:left w:val="single" w:sz="4" w:space="0" w:color="auto"/>
              <w:bottom w:val="single" w:sz="4" w:space="0" w:color="auto"/>
              <w:right w:val="single" w:sz="4" w:space="0" w:color="auto"/>
            </w:tcBorders>
          </w:tcPr>
          <w:p w:rsidR="00171C9A" w:rsidRPr="002E0F79" w:rsidRDefault="00E368E6" w:rsidP="00E368E6">
            <w:pPr>
              <w:pStyle w:val="BodyText"/>
              <w:rPr>
                <w:rFonts w:eastAsia="Times New Roman" w:cs="Arial"/>
                <w:szCs w:val="22"/>
              </w:rPr>
            </w:pPr>
            <w:ins w:id="34" w:author="Ainsworth, Alison" w:date="2012-07-27T13:24:00Z">
              <w:r>
                <w:rPr>
                  <w:rFonts w:eastAsia="Times New Roman" w:cs="Arial"/>
                  <w:szCs w:val="22"/>
                </w:rPr>
                <w:t>7/</w:t>
              </w:r>
            </w:ins>
            <w:ins w:id="35" w:author="Ainsworth, Alison" w:date="2012-07-27T12:37:00Z">
              <w:r w:rsidR="00482AA8">
                <w:rPr>
                  <w:rFonts w:eastAsia="Times New Roman" w:cs="Arial"/>
                  <w:szCs w:val="22"/>
                </w:rPr>
                <w:t>27</w:t>
              </w:r>
            </w:ins>
            <w:ins w:id="36" w:author="Ainsworth, Alison" w:date="2012-07-27T13:24:00Z">
              <w:r>
                <w:rPr>
                  <w:rFonts w:eastAsia="Times New Roman" w:cs="Arial"/>
                  <w:szCs w:val="22"/>
                </w:rPr>
                <w:t>/</w:t>
              </w:r>
            </w:ins>
            <w:ins w:id="37" w:author="Ainsworth, Alison" w:date="2012-07-27T12:37:00Z">
              <w:r w:rsidR="00482AA8">
                <w:rPr>
                  <w:rFonts w:eastAsia="Times New Roman" w:cs="Arial"/>
                  <w:szCs w:val="22"/>
                </w:rPr>
                <w:t>2012</w:t>
              </w:r>
            </w:ins>
          </w:p>
        </w:tc>
        <w:tc>
          <w:tcPr>
            <w:tcW w:w="2340" w:type="dxa"/>
            <w:tcBorders>
              <w:top w:val="single" w:sz="12" w:space="0" w:color="auto"/>
              <w:left w:val="single" w:sz="4" w:space="0" w:color="auto"/>
              <w:bottom w:val="single" w:sz="4" w:space="0" w:color="auto"/>
              <w:right w:val="single" w:sz="4" w:space="0" w:color="auto"/>
            </w:tcBorders>
          </w:tcPr>
          <w:p w:rsidR="00171C9A" w:rsidRPr="002E0F79" w:rsidRDefault="00482AA8" w:rsidP="00C4071B">
            <w:pPr>
              <w:pStyle w:val="BodyText"/>
              <w:rPr>
                <w:rFonts w:eastAsia="Times New Roman" w:cs="Arial"/>
                <w:szCs w:val="22"/>
              </w:rPr>
            </w:pPr>
            <w:ins w:id="38" w:author="Ainsworth, Alison" w:date="2012-07-27T12:37:00Z">
              <w:r>
                <w:rPr>
                  <w:rFonts w:eastAsia="Times New Roman" w:cs="Arial"/>
                  <w:szCs w:val="22"/>
                </w:rPr>
                <w:t>Alison Ainsworth</w:t>
              </w:r>
            </w:ins>
          </w:p>
        </w:tc>
        <w:tc>
          <w:tcPr>
            <w:tcW w:w="2160" w:type="dxa"/>
            <w:tcBorders>
              <w:top w:val="single" w:sz="12" w:space="0" w:color="auto"/>
              <w:left w:val="single" w:sz="4" w:space="0" w:color="auto"/>
              <w:bottom w:val="single" w:sz="4" w:space="0" w:color="auto"/>
              <w:right w:val="single" w:sz="4" w:space="0" w:color="auto"/>
            </w:tcBorders>
          </w:tcPr>
          <w:p w:rsidR="00171C9A" w:rsidRPr="002E0F79" w:rsidRDefault="009715EA" w:rsidP="009715EA">
            <w:pPr>
              <w:pStyle w:val="BodyText"/>
              <w:rPr>
                <w:rFonts w:eastAsia="Times New Roman" w:cs="Arial"/>
                <w:szCs w:val="22"/>
              </w:rPr>
            </w:pPr>
            <w:ins w:id="39" w:author="Ainsworth, Alison" w:date="2012-07-27T13:03:00Z">
              <w:r>
                <w:rPr>
                  <w:rFonts w:eastAsia="Times New Roman" w:cs="Arial"/>
                  <w:szCs w:val="22"/>
                </w:rPr>
                <w:t xml:space="preserve">Update </w:t>
              </w:r>
            </w:ins>
            <w:ins w:id="40" w:author="Ainsworth, Alison" w:date="2012-07-27T13:04:00Z">
              <w:r>
                <w:rPr>
                  <w:rFonts w:eastAsia="Times New Roman" w:cs="Arial"/>
                  <w:szCs w:val="22"/>
                </w:rPr>
                <w:t xml:space="preserve">responsibilities and </w:t>
              </w:r>
            </w:ins>
            <w:ins w:id="41" w:author="Ainsworth, Alison" w:date="2012-07-27T13:03:00Z">
              <w:r>
                <w:rPr>
                  <w:rFonts w:eastAsia="Times New Roman" w:cs="Arial"/>
                  <w:szCs w:val="22"/>
                </w:rPr>
                <w:t>s</w:t>
              </w:r>
            </w:ins>
            <w:ins w:id="42" w:author="Ainsworth, Alison" w:date="2012-07-27T12:37:00Z">
              <w:r w:rsidR="00482AA8">
                <w:rPr>
                  <w:rFonts w:eastAsia="Times New Roman" w:cs="Arial"/>
                  <w:szCs w:val="22"/>
                </w:rPr>
                <w:t>afety</w:t>
              </w:r>
            </w:ins>
            <w:ins w:id="43" w:author="Ainsworth, Alison" w:date="2012-07-27T13:03:00Z">
              <w:r w:rsidR="00E368E6">
                <w:rPr>
                  <w:rFonts w:eastAsia="Times New Roman" w:cs="Arial"/>
                  <w:szCs w:val="22"/>
                </w:rPr>
                <w:t xml:space="preserve"> considerations</w:t>
              </w:r>
            </w:ins>
            <w:ins w:id="44" w:author="Ainsworth, Alison" w:date="2012-07-27T13:04:00Z">
              <w:r>
                <w:rPr>
                  <w:rFonts w:eastAsia="Times New Roman" w:cs="Arial"/>
                  <w:szCs w:val="22"/>
                </w:rPr>
                <w:t>.</w:t>
              </w:r>
            </w:ins>
          </w:p>
        </w:tc>
        <w:tc>
          <w:tcPr>
            <w:tcW w:w="2340" w:type="dxa"/>
            <w:tcBorders>
              <w:top w:val="single" w:sz="12" w:space="0" w:color="auto"/>
              <w:left w:val="single" w:sz="4" w:space="0" w:color="auto"/>
              <w:bottom w:val="single" w:sz="4" w:space="0" w:color="auto"/>
              <w:right w:val="single" w:sz="4" w:space="0" w:color="auto"/>
            </w:tcBorders>
          </w:tcPr>
          <w:p w:rsidR="00171C9A" w:rsidRPr="002E0F79" w:rsidRDefault="009715EA" w:rsidP="00C4071B">
            <w:pPr>
              <w:pStyle w:val="BodyText"/>
              <w:rPr>
                <w:rFonts w:eastAsia="Times New Roman" w:cs="Arial"/>
                <w:szCs w:val="22"/>
              </w:rPr>
            </w:pPr>
            <w:ins w:id="45" w:author="Ainsworth, Alison" w:date="2012-07-27T13:04:00Z">
              <w:r>
                <w:rPr>
                  <w:rFonts w:eastAsia="Times New Roman" w:cs="Arial"/>
                  <w:szCs w:val="22"/>
                </w:rPr>
                <w:t>To improve safety and clarify safety responsibilities.</w:t>
              </w:r>
            </w:ins>
          </w:p>
        </w:tc>
      </w:tr>
      <w:tr w:rsidR="00171C9A" w:rsidTr="00C4071B">
        <w:trPr>
          <w:trHeight w:val="144"/>
        </w:trPr>
        <w:tc>
          <w:tcPr>
            <w:tcW w:w="1364" w:type="dxa"/>
            <w:tcBorders>
              <w:top w:val="single" w:sz="4" w:space="0" w:color="auto"/>
              <w:left w:val="single" w:sz="4" w:space="0" w:color="auto"/>
              <w:bottom w:val="single" w:sz="4" w:space="0" w:color="auto"/>
              <w:right w:val="single" w:sz="4" w:space="0" w:color="auto"/>
            </w:tcBorders>
          </w:tcPr>
          <w:p w:rsidR="00171C9A" w:rsidRPr="002E0F79" w:rsidRDefault="00171C9A" w:rsidP="00C4071B">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171C9A" w:rsidRPr="002E0F79" w:rsidRDefault="00171C9A" w:rsidP="00C4071B">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171C9A" w:rsidRPr="002E0F79" w:rsidRDefault="00171C9A" w:rsidP="00C4071B">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171C9A" w:rsidRPr="002E0F79" w:rsidRDefault="00171C9A" w:rsidP="00C4071B">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171C9A" w:rsidRPr="002E0F79" w:rsidRDefault="00171C9A" w:rsidP="00C4071B">
            <w:pPr>
              <w:pStyle w:val="BodyText"/>
              <w:rPr>
                <w:rFonts w:eastAsia="Times New Roman" w:cs="Arial"/>
                <w:szCs w:val="22"/>
              </w:rPr>
            </w:pPr>
          </w:p>
        </w:tc>
      </w:tr>
      <w:tr w:rsidR="00171C9A" w:rsidTr="00C4071B">
        <w:trPr>
          <w:trHeight w:val="144"/>
        </w:trPr>
        <w:tc>
          <w:tcPr>
            <w:tcW w:w="1364" w:type="dxa"/>
            <w:tcBorders>
              <w:top w:val="single" w:sz="4" w:space="0" w:color="auto"/>
              <w:left w:val="single" w:sz="4" w:space="0" w:color="auto"/>
              <w:bottom w:val="single" w:sz="4" w:space="0" w:color="auto"/>
              <w:right w:val="single" w:sz="4" w:space="0" w:color="auto"/>
            </w:tcBorders>
          </w:tcPr>
          <w:p w:rsidR="00171C9A" w:rsidRPr="002E0F79" w:rsidRDefault="00171C9A" w:rsidP="00C4071B">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171C9A" w:rsidRPr="002E0F79" w:rsidRDefault="00171C9A" w:rsidP="00C4071B">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171C9A" w:rsidRPr="002E0F79" w:rsidRDefault="00171C9A" w:rsidP="00C4071B">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171C9A" w:rsidRPr="002E0F79" w:rsidRDefault="00171C9A" w:rsidP="00C4071B">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171C9A" w:rsidRPr="002E0F79" w:rsidRDefault="00171C9A" w:rsidP="00C4071B">
            <w:pPr>
              <w:pStyle w:val="BodyText"/>
              <w:rPr>
                <w:rFonts w:eastAsia="Times New Roman" w:cs="Arial"/>
                <w:szCs w:val="22"/>
              </w:rPr>
            </w:pPr>
          </w:p>
        </w:tc>
      </w:tr>
      <w:tr w:rsidR="00171C9A" w:rsidTr="00C4071B">
        <w:trPr>
          <w:trHeight w:val="144"/>
        </w:trPr>
        <w:tc>
          <w:tcPr>
            <w:tcW w:w="1364" w:type="dxa"/>
            <w:tcBorders>
              <w:top w:val="single" w:sz="4" w:space="0" w:color="auto"/>
              <w:left w:val="single" w:sz="4" w:space="0" w:color="auto"/>
              <w:bottom w:val="single" w:sz="4" w:space="0" w:color="auto"/>
              <w:right w:val="single" w:sz="4" w:space="0" w:color="auto"/>
            </w:tcBorders>
          </w:tcPr>
          <w:p w:rsidR="00171C9A" w:rsidRPr="002E0F79" w:rsidRDefault="00171C9A" w:rsidP="00C4071B">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171C9A" w:rsidRPr="002E0F79" w:rsidRDefault="00171C9A" w:rsidP="00C4071B">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171C9A" w:rsidRPr="002E0F79" w:rsidRDefault="00171C9A" w:rsidP="00C4071B">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171C9A" w:rsidRPr="002E0F79" w:rsidRDefault="00171C9A" w:rsidP="00C4071B">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171C9A" w:rsidRPr="002E0F79" w:rsidRDefault="00171C9A" w:rsidP="00C4071B">
            <w:pPr>
              <w:pStyle w:val="BodyText"/>
              <w:rPr>
                <w:rFonts w:eastAsia="Times New Roman" w:cs="Arial"/>
                <w:szCs w:val="22"/>
              </w:rPr>
            </w:pPr>
          </w:p>
        </w:tc>
      </w:tr>
      <w:tr w:rsidR="00171C9A" w:rsidTr="00C4071B">
        <w:trPr>
          <w:trHeight w:val="144"/>
        </w:trPr>
        <w:tc>
          <w:tcPr>
            <w:tcW w:w="1364" w:type="dxa"/>
            <w:tcBorders>
              <w:top w:val="single" w:sz="4" w:space="0" w:color="auto"/>
              <w:left w:val="single" w:sz="4" w:space="0" w:color="auto"/>
              <w:bottom w:val="single" w:sz="4" w:space="0" w:color="auto"/>
              <w:right w:val="single" w:sz="4" w:space="0" w:color="auto"/>
            </w:tcBorders>
          </w:tcPr>
          <w:p w:rsidR="00171C9A" w:rsidRPr="002E0F79" w:rsidRDefault="00171C9A" w:rsidP="00C4071B">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171C9A" w:rsidRPr="002E0F79" w:rsidRDefault="00171C9A" w:rsidP="00C4071B">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171C9A" w:rsidRPr="002E0F79" w:rsidRDefault="00171C9A" w:rsidP="00C4071B">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171C9A" w:rsidRPr="002E0F79" w:rsidRDefault="00171C9A" w:rsidP="00C4071B">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171C9A" w:rsidRPr="002E0F79" w:rsidRDefault="00171C9A" w:rsidP="00C4071B">
            <w:pPr>
              <w:pStyle w:val="BodyText"/>
              <w:rPr>
                <w:rFonts w:eastAsia="Times New Roman" w:cs="Arial"/>
                <w:szCs w:val="22"/>
              </w:rPr>
            </w:pPr>
          </w:p>
        </w:tc>
      </w:tr>
    </w:tbl>
    <w:p w:rsidR="00171C9A" w:rsidRDefault="00171C9A" w:rsidP="00171C9A">
      <w:pPr>
        <w:pStyle w:val="NTR-1stOrder"/>
        <w:sectPr w:rsidR="00171C9A" w:rsidSect="00171C9A">
          <w:headerReference w:type="even" r:id="rId19"/>
          <w:headerReference w:type="default" r:id="rId20"/>
          <w:footerReference w:type="default" r:id="rId21"/>
          <w:headerReference w:type="first" r:id="rId22"/>
          <w:type w:val="continuous"/>
          <w:pgSz w:w="12240" w:h="15840" w:code="1"/>
          <w:pgMar w:top="1440" w:right="1440" w:bottom="1440" w:left="1440" w:header="720" w:footer="720" w:gutter="0"/>
          <w:pgNumType w:fmt="lowerRoman"/>
          <w:cols w:space="720"/>
          <w:noEndnote/>
        </w:sectPr>
      </w:pPr>
    </w:p>
    <w:p w:rsidR="00171C9A" w:rsidRDefault="00171C9A" w:rsidP="00171C9A">
      <w:pPr>
        <w:pStyle w:val="NTR-1stOrder"/>
        <w:sectPr w:rsidR="00171C9A" w:rsidSect="00FB17DF">
          <w:footerReference w:type="default" r:id="rId23"/>
          <w:type w:val="continuous"/>
          <w:pgSz w:w="12240" w:h="15840" w:code="1"/>
          <w:pgMar w:top="1440" w:right="1440" w:bottom="1440" w:left="1440" w:header="720" w:footer="720" w:gutter="0"/>
          <w:pgNumType w:fmt="lowerRoman"/>
          <w:cols w:space="720"/>
          <w:noEndnote/>
        </w:sectPr>
      </w:pPr>
      <w:r w:rsidRPr="00DA538F">
        <w:lastRenderedPageBreak/>
        <w:br w:type="page"/>
      </w:r>
    </w:p>
    <w:p w:rsidR="00171C9A" w:rsidRDefault="00171C9A" w:rsidP="00171C9A">
      <w:pPr>
        <w:pStyle w:val="NTR-1stOrder"/>
        <w:sectPr w:rsidR="00171C9A" w:rsidSect="00171C9A">
          <w:pgSz w:w="12240" w:h="15840" w:code="1"/>
          <w:pgMar w:top="1440" w:right="1440" w:bottom="1440" w:left="1440" w:header="720" w:footer="720" w:gutter="0"/>
          <w:pgNumType w:fmt="lowerRoman"/>
          <w:cols w:space="720"/>
          <w:noEndnote/>
        </w:sectPr>
      </w:pPr>
    </w:p>
    <w:p w:rsidR="00171C9A" w:rsidRDefault="00171C9A" w:rsidP="00171C9A">
      <w:pPr>
        <w:pStyle w:val="NTR-1stOrder"/>
        <w:rPr>
          <w:sz w:val="32"/>
          <w:szCs w:val="32"/>
        </w:rPr>
      </w:pPr>
    </w:p>
    <w:p w:rsidR="00171C9A" w:rsidRDefault="00171C9A" w:rsidP="00171C9A">
      <w:pPr>
        <w:rPr>
          <w:rFonts w:ascii="Arial" w:eastAsia="Calibri" w:hAnsi="Arial"/>
          <w:b/>
          <w:bCs/>
          <w:sz w:val="32"/>
          <w:szCs w:val="32"/>
        </w:rPr>
      </w:pPr>
      <w:r>
        <w:rPr>
          <w:sz w:val="32"/>
          <w:szCs w:val="32"/>
        </w:rPr>
        <w:br w:type="page"/>
      </w:r>
    </w:p>
    <w:p w:rsidR="0049042A" w:rsidRPr="009B5E1A" w:rsidRDefault="0049042A" w:rsidP="009B5E1A">
      <w:pPr>
        <w:pStyle w:val="nrpsNormal"/>
        <w:rPr>
          <w:rFonts w:ascii="Arial" w:hAnsi="Arial" w:cs="Arial"/>
          <w:b/>
          <w:sz w:val="32"/>
          <w:szCs w:val="32"/>
        </w:rPr>
      </w:pPr>
      <w:r w:rsidRPr="009B5E1A">
        <w:rPr>
          <w:rFonts w:ascii="Arial" w:hAnsi="Arial" w:cs="Arial"/>
          <w:b/>
          <w:sz w:val="32"/>
          <w:szCs w:val="32"/>
        </w:rPr>
        <w:lastRenderedPageBreak/>
        <w:t>Contents</w:t>
      </w:r>
      <w:bookmarkEnd w:id="18"/>
      <w:bookmarkEnd w:id="19"/>
      <w:bookmarkEnd w:id="20"/>
      <w:bookmarkEnd w:id="21"/>
      <w:bookmarkEnd w:id="22"/>
      <w:bookmarkEnd w:id="23"/>
      <w:bookmarkEnd w:id="24"/>
      <w:bookmarkEnd w:id="25"/>
      <w:bookmarkEnd w:id="26"/>
      <w:bookmarkEnd w:id="27"/>
      <w:bookmarkEnd w:id="28"/>
      <w:bookmarkEnd w:id="29"/>
      <w:bookmarkEnd w:id="30"/>
    </w:p>
    <w:p w:rsidR="009B5E1A" w:rsidRDefault="00193DD7" w:rsidP="00750D3C">
      <w:pPr>
        <w:pStyle w:val="PageRight"/>
        <w:rPr>
          <w:b/>
        </w:rPr>
      </w:pPr>
      <w:r>
        <w:t>Page</w:t>
      </w:r>
      <w:bookmarkStart w:id="46" w:name="_Toc175561887"/>
    </w:p>
    <w:p w:rsidR="00830E8E" w:rsidRDefault="00A64C00">
      <w:pPr>
        <w:pStyle w:val="TOC1"/>
        <w:tabs>
          <w:tab w:val="right" w:leader="dot" w:pos="9350"/>
        </w:tabs>
        <w:rPr>
          <w:rFonts w:asciiTheme="minorHAnsi" w:eastAsiaTheme="minorEastAsia" w:hAnsiTheme="minorHAnsi" w:cstheme="minorBidi"/>
          <w:sz w:val="22"/>
          <w:szCs w:val="22"/>
        </w:rPr>
      </w:pPr>
      <w:r>
        <w:rPr>
          <w:b/>
        </w:rPr>
        <w:fldChar w:fldCharType="begin"/>
      </w:r>
      <w:r w:rsidR="0049042A">
        <w:rPr>
          <w:b/>
        </w:rPr>
        <w:instrText xml:space="preserve"> TOC \h \z \t "NTR-1st Order,1,NTR-2nd Order,2,NTR-3rd Order,3" </w:instrText>
      </w:r>
      <w:r>
        <w:rPr>
          <w:b/>
        </w:rPr>
        <w:fldChar w:fldCharType="separate"/>
      </w:r>
      <w:hyperlink w:anchor="_Toc325544006" w:history="1">
        <w:r w:rsidR="00830E8E" w:rsidRPr="002D3E52">
          <w:rPr>
            <w:rStyle w:val="Hyperlink"/>
          </w:rPr>
          <w:t>Figures</w:t>
        </w:r>
        <w:r w:rsidR="00830E8E">
          <w:rPr>
            <w:webHidden/>
          </w:rPr>
          <w:tab/>
        </w:r>
        <w:r>
          <w:rPr>
            <w:webHidden/>
          </w:rPr>
          <w:fldChar w:fldCharType="begin"/>
        </w:r>
        <w:r w:rsidR="00830E8E">
          <w:rPr>
            <w:webHidden/>
          </w:rPr>
          <w:instrText xml:space="preserve"> PAGEREF _Toc325544006 \h </w:instrText>
        </w:r>
        <w:r>
          <w:rPr>
            <w:webHidden/>
          </w:rPr>
        </w:r>
        <w:r>
          <w:rPr>
            <w:webHidden/>
          </w:rPr>
          <w:fldChar w:fldCharType="separate"/>
        </w:r>
        <w:r w:rsidR="00830E8E">
          <w:rPr>
            <w:webHidden/>
          </w:rPr>
          <w:t>ix</w:t>
        </w:r>
        <w:r>
          <w:rPr>
            <w:webHidden/>
          </w:rPr>
          <w:fldChar w:fldCharType="end"/>
        </w:r>
      </w:hyperlink>
    </w:p>
    <w:p w:rsidR="00830E8E" w:rsidRDefault="002D3B59">
      <w:pPr>
        <w:pStyle w:val="TOC1"/>
        <w:tabs>
          <w:tab w:val="right" w:leader="dot" w:pos="9350"/>
        </w:tabs>
        <w:rPr>
          <w:rFonts w:asciiTheme="minorHAnsi" w:eastAsiaTheme="minorEastAsia" w:hAnsiTheme="minorHAnsi" w:cstheme="minorBidi"/>
          <w:sz w:val="22"/>
          <w:szCs w:val="22"/>
        </w:rPr>
      </w:pPr>
      <w:hyperlink w:anchor="_Toc325544007" w:history="1">
        <w:r w:rsidR="00830E8E" w:rsidRPr="002D3E52">
          <w:rPr>
            <w:rStyle w:val="Hyperlink"/>
          </w:rPr>
          <w:t>Tables</w:t>
        </w:r>
        <w:r w:rsidR="00830E8E">
          <w:rPr>
            <w:webHidden/>
          </w:rPr>
          <w:tab/>
        </w:r>
        <w:r w:rsidR="00A64C00">
          <w:rPr>
            <w:webHidden/>
          </w:rPr>
          <w:fldChar w:fldCharType="begin"/>
        </w:r>
        <w:r w:rsidR="00830E8E">
          <w:rPr>
            <w:webHidden/>
          </w:rPr>
          <w:instrText xml:space="preserve"> PAGEREF _Toc325544007 \h </w:instrText>
        </w:r>
        <w:r w:rsidR="00A64C00">
          <w:rPr>
            <w:webHidden/>
          </w:rPr>
        </w:r>
        <w:r w:rsidR="00A64C00">
          <w:rPr>
            <w:webHidden/>
          </w:rPr>
          <w:fldChar w:fldCharType="separate"/>
        </w:r>
        <w:r w:rsidR="00830E8E">
          <w:rPr>
            <w:webHidden/>
          </w:rPr>
          <w:t>ix</w:t>
        </w:r>
        <w:r w:rsidR="00A64C00">
          <w:rPr>
            <w:webHidden/>
          </w:rPr>
          <w:fldChar w:fldCharType="end"/>
        </w:r>
      </w:hyperlink>
    </w:p>
    <w:p w:rsidR="00830E8E" w:rsidRDefault="002D3B59">
      <w:pPr>
        <w:pStyle w:val="TOC1"/>
        <w:tabs>
          <w:tab w:val="right" w:leader="dot" w:pos="9350"/>
        </w:tabs>
        <w:rPr>
          <w:rFonts w:asciiTheme="minorHAnsi" w:eastAsiaTheme="minorEastAsia" w:hAnsiTheme="minorHAnsi" w:cstheme="minorBidi"/>
          <w:sz w:val="22"/>
          <w:szCs w:val="22"/>
        </w:rPr>
      </w:pPr>
      <w:hyperlink w:anchor="_Toc325544008" w:history="1">
        <w:r w:rsidR="00830E8E" w:rsidRPr="002D3E52">
          <w:rPr>
            <w:rStyle w:val="Hyperlink"/>
          </w:rPr>
          <w:t>Appendices</w:t>
        </w:r>
        <w:r w:rsidR="00830E8E">
          <w:rPr>
            <w:webHidden/>
          </w:rPr>
          <w:tab/>
        </w:r>
        <w:r w:rsidR="00A64C00">
          <w:rPr>
            <w:webHidden/>
          </w:rPr>
          <w:fldChar w:fldCharType="begin"/>
        </w:r>
        <w:r w:rsidR="00830E8E">
          <w:rPr>
            <w:webHidden/>
          </w:rPr>
          <w:instrText xml:space="preserve"> PAGEREF _Toc325544008 \h </w:instrText>
        </w:r>
        <w:r w:rsidR="00A64C00">
          <w:rPr>
            <w:webHidden/>
          </w:rPr>
        </w:r>
        <w:r w:rsidR="00A64C00">
          <w:rPr>
            <w:webHidden/>
          </w:rPr>
          <w:fldChar w:fldCharType="separate"/>
        </w:r>
        <w:r w:rsidR="00830E8E">
          <w:rPr>
            <w:webHidden/>
          </w:rPr>
          <w:t>xi</w:t>
        </w:r>
        <w:r w:rsidR="00A64C00">
          <w:rPr>
            <w:webHidden/>
          </w:rPr>
          <w:fldChar w:fldCharType="end"/>
        </w:r>
      </w:hyperlink>
    </w:p>
    <w:p w:rsidR="00830E8E" w:rsidRDefault="002D3B59">
      <w:pPr>
        <w:pStyle w:val="TOC1"/>
        <w:tabs>
          <w:tab w:val="right" w:leader="dot" w:pos="9350"/>
        </w:tabs>
        <w:rPr>
          <w:rFonts w:asciiTheme="minorHAnsi" w:eastAsiaTheme="minorEastAsia" w:hAnsiTheme="minorHAnsi" w:cstheme="minorBidi"/>
          <w:sz w:val="22"/>
          <w:szCs w:val="22"/>
        </w:rPr>
      </w:pPr>
      <w:hyperlink w:anchor="_Toc325544009" w:history="1">
        <w:r w:rsidR="00830E8E" w:rsidRPr="002D3E52">
          <w:rPr>
            <w:rStyle w:val="Hyperlink"/>
          </w:rPr>
          <w:t>Acronyms</w:t>
        </w:r>
        <w:r w:rsidR="00830E8E">
          <w:rPr>
            <w:webHidden/>
          </w:rPr>
          <w:tab/>
        </w:r>
        <w:r w:rsidR="00A64C00">
          <w:rPr>
            <w:webHidden/>
          </w:rPr>
          <w:fldChar w:fldCharType="begin"/>
        </w:r>
        <w:r w:rsidR="00830E8E">
          <w:rPr>
            <w:webHidden/>
          </w:rPr>
          <w:instrText xml:space="preserve"> PAGEREF _Toc325544009 \h </w:instrText>
        </w:r>
        <w:r w:rsidR="00A64C00">
          <w:rPr>
            <w:webHidden/>
          </w:rPr>
        </w:r>
        <w:r w:rsidR="00A64C00">
          <w:rPr>
            <w:webHidden/>
          </w:rPr>
          <w:fldChar w:fldCharType="separate"/>
        </w:r>
        <w:r w:rsidR="00830E8E">
          <w:rPr>
            <w:webHidden/>
          </w:rPr>
          <w:t>xv</w:t>
        </w:r>
        <w:r w:rsidR="00A64C00">
          <w:rPr>
            <w:webHidden/>
          </w:rPr>
          <w:fldChar w:fldCharType="end"/>
        </w:r>
      </w:hyperlink>
    </w:p>
    <w:p w:rsidR="00830E8E" w:rsidRDefault="002D3B59">
      <w:pPr>
        <w:pStyle w:val="TOC1"/>
        <w:tabs>
          <w:tab w:val="right" w:leader="dot" w:pos="9350"/>
        </w:tabs>
        <w:rPr>
          <w:rFonts w:asciiTheme="minorHAnsi" w:eastAsiaTheme="minorEastAsia" w:hAnsiTheme="minorHAnsi" w:cstheme="minorBidi"/>
          <w:sz w:val="22"/>
          <w:szCs w:val="22"/>
        </w:rPr>
      </w:pPr>
      <w:hyperlink w:anchor="_Toc325544010" w:history="1">
        <w:r w:rsidR="00830E8E" w:rsidRPr="002D3E52">
          <w:rPr>
            <w:rStyle w:val="Hyperlink"/>
          </w:rPr>
          <w:t>Executive Summary</w:t>
        </w:r>
        <w:r w:rsidR="00830E8E">
          <w:rPr>
            <w:webHidden/>
          </w:rPr>
          <w:tab/>
        </w:r>
        <w:r w:rsidR="00A64C00">
          <w:rPr>
            <w:webHidden/>
          </w:rPr>
          <w:fldChar w:fldCharType="begin"/>
        </w:r>
        <w:r w:rsidR="00830E8E">
          <w:rPr>
            <w:webHidden/>
          </w:rPr>
          <w:instrText xml:space="preserve"> PAGEREF _Toc325544010 \h </w:instrText>
        </w:r>
        <w:r w:rsidR="00A64C00">
          <w:rPr>
            <w:webHidden/>
          </w:rPr>
        </w:r>
        <w:r w:rsidR="00A64C00">
          <w:rPr>
            <w:webHidden/>
          </w:rPr>
          <w:fldChar w:fldCharType="separate"/>
        </w:r>
        <w:r w:rsidR="00830E8E">
          <w:rPr>
            <w:webHidden/>
          </w:rPr>
          <w:t>xvii</w:t>
        </w:r>
        <w:r w:rsidR="00A64C00">
          <w:rPr>
            <w:webHidden/>
          </w:rPr>
          <w:fldChar w:fldCharType="end"/>
        </w:r>
      </w:hyperlink>
    </w:p>
    <w:p w:rsidR="00830E8E" w:rsidRDefault="002D3B59">
      <w:pPr>
        <w:pStyle w:val="TOC1"/>
        <w:tabs>
          <w:tab w:val="right" w:leader="dot" w:pos="9350"/>
        </w:tabs>
        <w:rPr>
          <w:rFonts w:asciiTheme="minorHAnsi" w:eastAsiaTheme="minorEastAsia" w:hAnsiTheme="minorHAnsi" w:cstheme="minorBidi"/>
          <w:sz w:val="22"/>
          <w:szCs w:val="22"/>
        </w:rPr>
      </w:pPr>
      <w:hyperlink w:anchor="_Toc325544011" w:history="1">
        <w:r w:rsidR="00830E8E" w:rsidRPr="002D3E52">
          <w:rPr>
            <w:rStyle w:val="Hyperlink"/>
          </w:rPr>
          <w:t>Acknowledgements</w:t>
        </w:r>
        <w:r w:rsidR="00830E8E">
          <w:rPr>
            <w:webHidden/>
          </w:rPr>
          <w:tab/>
        </w:r>
        <w:r w:rsidR="00A64C00">
          <w:rPr>
            <w:webHidden/>
          </w:rPr>
          <w:fldChar w:fldCharType="begin"/>
        </w:r>
        <w:r w:rsidR="00830E8E">
          <w:rPr>
            <w:webHidden/>
          </w:rPr>
          <w:instrText xml:space="preserve"> PAGEREF _Toc325544011 \h </w:instrText>
        </w:r>
        <w:r w:rsidR="00A64C00">
          <w:rPr>
            <w:webHidden/>
          </w:rPr>
        </w:r>
        <w:r w:rsidR="00A64C00">
          <w:rPr>
            <w:webHidden/>
          </w:rPr>
          <w:fldChar w:fldCharType="separate"/>
        </w:r>
        <w:r w:rsidR="00830E8E">
          <w:rPr>
            <w:webHidden/>
          </w:rPr>
          <w:t>xix</w:t>
        </w:r>
        <w:r w:rsidR="00A64C00">
          <w:rPr>
            <w:webHidden/>
          </w:rPr>
          <w:fldChar w:fldCharType="end"/>
        </w:r>
      </w:hyperlink>
    </w:p>
    <w:p w:rsidR="00830E8E" w:rsidRDefault="002D3B59">
      <w:pPr>
        <w:pStyle w:val="TOC1"/>
        <w:tabs>
          <w:tab w:val="right" w:leader="dot" w:pos="9350"/>
        </w:tabs>
        <w:rPr>
          <w:rFonts w:asciiTheme="minorHAnsi" w:eastAsiaTheme="minorEastAsia" w:hAnsiTheme="minorHAnsi" w:cstheme="minorBidi"/>
          <w:sz w:val="22"/>
          <w:szCs w:val="22"/>
        </w:rPr>
      </w:pPr>
      <w:hyperlink w:anchor="_Toc325544012" w:history="1">
        <w:r w:rsidR="00830E8E" w:rsidRPr="002D3E52">
          <w:rPr>
            <w:rStyle w:val="Hyperlink"/>
          </w:rPr>
          <w:t>Chapter 1: Background and Objectives</w:t>
        </w:r>
        <w:r w:rsidR="00830E8E">
          <w:rPr>
            <w:webHidden/>
          </w:rPr>
          <w:tab/>
        </w:r>
        <w:r w:rsidR="00A64C00">
          <w:rPr>
            <w:webHidden/>
          </w:rPr>
          <w:fldChar w:fldCharType="begin"/>
        </w:r>
        <w:r w:rsidR="00830E8E">
          <w:rPr>
            <w:webHidden/>
          </w:rPr>
          <w:instrText xml:space="preserve"> PAGEREF _Toc325544012 \h </w:instrText>
        </w:r>
        <w:r w:rsidR="00A64C00">
          <w:rPr>
            <w:webHidden/>
          </w:rPr>
        </w:r>
        <w:r w:rsidR="00A64C00">
          <w:rPr>
            <w:webHidden/>
          </w:rPr>
          <w:fldChar w:fldCharType="separate"/>
        </w:r>
        <w:r w:rsidR="00830E8E">
          <w:rPr>
            <w:webHidden/>
          </w:rPr>
          <w:t>1</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13" w:history="1">
        <w:r w:rsidR="00830E8E" w:rsidRPr="002D3E52">
          <w:rPr>
            <w:rStyle w:val="Hyperlink"/>
          </w:rPr>
          <w:t>Rationale for Monitoring Nonnative Plant Species</w:t>
        </w:r>
        <w:r w:rsidR="00830E8E">
          <w:rPr>
            <w:webHidden/>
          </w:rPr>
          <w:tab/>
        </w:r>
        <w:r w:rsidR="00A64C00">
          <w:rPr>
            <w:webHidden/>
          </w:rPr>
          <w:fldChar w:fldCharType="begin"/>
        </w:r>
        <w:r w:rsidR="00830E8E">
          <w:rPr>
            <w:webHidden/>
          </w:rPr>
          <w:instrText xml:space="preserve"> PAGEREF _Toc325544013 \h </w:instrText>
        </w:r>
        <w:r w:rsidR="00A64C00">
          <w:rPr>
            <w:webHidden/>
          </w:rPr>
        </w:r>
        <w:r w:rsidR="00A64C00">
          <w:rPr>
            <w:webHidden/>
          </w:rPr>
          <w:fldChar w:fldCharType="separate"/>
        </w:r>
        <w:r w:rsidR="00830E8E">
          <w:rPr>
            <w:webHidden/>
          </w:rPr>
          <w:t>1</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14" w:history="1">
        <w:r w:rsidR="00830E8E" w:rsidRPr="002D3E52">
          <w:rPr>
            <w:rStyle w:val="Hyperlink"/>
          </w:rPr>
          <w:t>Established Invasive Plant Species</w:t>
        </w:r>
        <w:r w:rsidR="00830E8E">
          <w:rPr>
            <w:webHidden/>
          </w:rPr>
          <w:tab/>
        </w:r>
        <w:r w:rsidR="00A64C00">
          <w:rPr>
            <w:webHidden/>
          </w:rPr>
          <w:fldChar w:fldCharType="begin"/>
        </w:r>
        <w:r w:rsidR="00830E8E">
          <w:rPr>
            <w:webHidden/>
          </w:rPr>
          <w:instrText xml:space="preserve"> PAGEREF _Toc325544014 \h </w:instrText>
        </w:r>
        <w:r w:rsidR="00A64C00">
          <w:rPr>
            <w:webHidden/>
          </w:rPr>
        </w:r>
        <w:r w:rsidR="00A64C00">
          <w:rPr>
            <w:webHidden/>
          </w:rPr>
          <w:fldChar w:fldCharType="separate"/>
        </w:r>
        <w:r w:rsidR="00830E8E">
          <w:rPr>
            <w:webHidden/>
          </w:rPr>
          <w:t>1</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15" w:history="1">
        <w:r w:rsidR="00830E8E" w:rsidRPr="002D3E52">
          <w:rPr>
            <w:rStyle w:val="Hyperlink"/>
          </w:rPr>
          <w:t>Pacific Islands</w:t>
        </w:r>
        <w:r w:rsidR="00830E8E">
          <w:rPr>
            <w:webHidden/>
          </w:rPr>
          <w:tab/>
        </w:r>
        <w:r w:rsidR="00A64C00">
          <w:rPr>
            <w:webHidden/>
          </w:rPr>
          <w:fldChar w:fldCharType="begin"/>
        </w:r>
        <w:r w:rsidR="00830E8E">
          <w:rPr>
            <w:webHidden/>
          </w:rPr>
          <w:instrText xml:space="preserve"> PAGEREF _Toc325544015 \h </w:instrText>
        </w:r>
        <w:r w:rsidR="00A64C00">
          <w:rPr>
            <w:webHidden/>
          </w:rPr>
        </w:r>
        <w:r w:rsidR="00A64C00">
          <w:rPr>
            <w:webHidden/>
          </w:rPr>
          <w:fldChar w:fldCharType="separate"/>
        </w:r>
        <w:r w:rsidR="00830E8E">
          <w:rPr>
            <w:webHidden/>
          </w:rPr>
          <w:t>2</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16" w:history="1">
        <w:r w:rsidR="00830E8E" w:rsidRPr="002D3E52">
          <w:rPr>
            <w:rStyle w:val="Hyperlink"/>
          </w:rPr>
          <w:t>History of Monitoring Invasive Plant Species</w:t>
        </w:r>
        <w:r w:rsidR="00830E8E">
          <w:rPr>
            <w:webHidden/>
          </w:rPr>
          <w:tab/>
        </w:r>
        <w:r w:rsidR="00A64C00">
          <w:rPr>
            <w:webHidden/>
          </w:rPr>
          <w:fldChar w:fldCharType="begin"/>
        </w:r>
        <w:r w:rsidR="00830E8E">
          <w:rPr>
            <w:webHidden/>
          </w:rPr>
          <w:instrText xml:space="preserve"> PAGEREF _Toc325544016 \h </w:instrText>
        </w:r>
        <w:r w:rsidR="00A64C00">
          <w:rPr>
            <w:webHidden/>
          </w:rPr>
        </w:r>
        <w:r w:rsidR="00A64C00">
          <w:rPr>
            <w:webHidden/>
          </w:rPr>
          <w:fldChar w:fldCharType="separate"/>
        </w:r>
        <w:r w:rsidR="00830E8E">
          <w:rPr>
            <w:webHidden/>
          </w:rPr>
          <w:t>3</w:t>
        </w:r>
        <w:r w:rsidR="00A64C00">
          <w:rPr>
            <w:webHidden/>
          </w:rPr>
          <w:fldChar w:fldCharType="end"/>
        </w:r>
      </w:hyperlink>
    </w:p>
    <w:p w:rsidR="00830E8E" w:rsidRDefault="002D3B59">
      <w:pPr>
        <w:pStyle w:val="TOC3"/>
        <w:rPr>
          <w:rFonts w:asciiTheme="minorHAnsi" w:eastAsiaTheme="minorEastAsia" w:hAnsiTheme="minorHAnsi" w:cstheme="minorBidi"/>
          <w:sz w:val="22"/>
          <w:szCs w:val="22"/>
        </w:rPr>
      </w:pPr>
      <w:hyperlink w:anchor="_Toc325544017" w:history="1">
        <w:r w:rsidR="00830E8E" w:rsidRPr="002D3E52">
          <w:rPr>
            <w:rStyle w:val="Hyperlink"/>
          </w:rPr>
          <w:t>Hawai‘i PACN Parks</w:t>
        </w:r>
        <w:r w:rsidR="00830E8E">
          <w:rPr>
            <w:webHidden/>
          </w:rPr>
          <w:tab/>
        </w:r>
        <w:r w:rsidR="00A64C00">
          <w:rPr>
            <w:webHidden/>
          </w:rPr>
          <w:fldChar w:fldCharType="begin"/>
        </w:r>
        <w:r w:rsidR="00830E8E">
          <w:rPr>
            <w:webHidden/>
          </w:rPr>
          <w:instrText xml:space="preserve"> PAGEREF _Toc325544017 \h </w:instrText>
        </w:r>
        <w:r w:rsidR="00A64C00">
          <w:rPr>
            <w:webHidden/>
          </w:rPr>
        </w:r>
        <w:r w:rsidR="00A64C00">
          <w:rPr>
            <w:webHidden/>
          </w:rPr>
          <w:fldChar w:fldCharType="separate"/>
        </w:r>
        <w:r w:rsidR="00830E8E">
          <w:rPr>
            <w:webHidden/>
          </w:rPr>
          <w:t>3</w:t>
        </w:r>
        <w:r w:rsidR="00A64C00">
          <w:rPr>
            <w:webHidden/>
          </w:rPr>
          <w:fldChar w:fldCharType="end"/>
        </w:r>
      </w:hyperlink>
    </w:p>
    <w:p w:rsidR="00830E8E" w:rsidRDefault="002D3B59">
      <w:pPr>
        <w:pStyle w:val="TOC3"/>
        <w:rPr>
          <w:rFonts w:asciiTheme="minorHAnsi" w:eastAsiaTheme="minorEastAsia" w:hAnsiTheme="minorHAnsi" w:cstheme="minorBidi"/>
          <w:sz w:val="22"/>
          <w:szCs w:val="22"/>
        </w:rPr>
      </w:pPr>
      <w:hyperlink w:anchor="_Toc325544018" w:history="1">
        <w:r w:rsidR="00830E8E" w:rsidRPr="002D3E52">
          <w:rPr>
            <w:rStyle w:val="Hyperlink"/>
          </w:rPr>
          <w:t>Other PACN Parks</w:t>
        </w:r>
        <w:r w:rsidR="00830E8E">
          <w:rPr>
            <w:webHidden/>
          </w:rPr>
          <w:tab/>
        </w:r>
        <w:r w:rsidR="00A64C00">
          <w:rPr>
            <w:webHidden/>
          </w:rPr>
          <w:fldChar w:fldCharType="begin"/>
        </w:r>
        <w:r w:rsidR="00830E8E">
          <w:rPr>
            <w:webHidden/>
          </w:rPr>
          <w:instrText xml:space="preserve"> PAGEREF _Toc325544018 \h </w:instrText>
        </w:r>
        <w:r w:rsidR="00A64C00">
          <w:rPr>
            <w:webHidden/>
          </w:rPr>
        </w:r>
        <w:r w:rsidR="00A64C00">
          <w:rPr>
            <w:webHidden/>
          </w:rPr>
          <w:fldChar w:fldCharType="separate"/>
        </w:r>
        <w:r w:rsidR="00830E8E">
          <w:rPr>
            <w:webHidden/>
          </w:rPr>
          <w:t>4</w:t>
        </w:r>
        <w:r w:rsidR="00A64C00">
          <w:rPr>
            <w:webHidden/>
          </w:rPr>
          <w:fldChar w:fldCharType="end"/>
        </w:r>
      </w:hyperlink>
    </w:p>
    <w:p w:rsidR="00830E8E" w:rsidRDefault="002D3B59">
      <w:pPr>
        <w:pStyle w:val="TOC3"/>
        <w:rPr>
          <w:rFonts w:asciiTheme="minorHAnsi" w:eastAsiaTheme="minorEastAsia" w:hAnsiTheme="minorHAnsi" w:cstheme="minorBidi"/>
          <w:sz w:val="22"/>
          <w:szCs w:val="22"/>
        </w:rPr>
      </w:pPr>
      <w:hyperlink w:anchor="_Toc325544019" w:history="1">
        <w:r w:rsidR="00830E8E" w:rsidRPr="002D3E52">
          <w:rPr>
            <w:rStyle w:val="Hyperlink"/>
          </w:rPr>
          <w:t>Within the State of Hawai‘i</w:t>
        </w:r>
        <w:r w:rsidR="00830E8E">
          <w:rPr>
            <w:webHidden/>
          </w:rPr>
          <w:tab/>
        </w:r>
        <w:r w:rsidR="00A64C00">
          <w:rPr>
            <w:webHidden/>
          </w:rPr>
          <w:fldChar w:fldCharType="begin"/>
        </w:r>
        <w:r w:rsidR="00830E8E">
          <w:rPr>
            <w:webHidden/>
          </w:rPr>
          <w:instrText xml:space="preserve"> PAGEREF _Toc325544019 \h </w:instrText>
        </w:r>
        <w:r w:rsidR="00A64C00">
          <w:rPr>
            <w:webHidden/>
          </w:rPr>
        </w:r>
        <w:r w:rsidR="00A64C00">
          <w:rPr>
            <w:webHidden/>
          </w:rPr>
          <w:fldChar w:fldCharType="separate"/>
        </w:r>
        <w:r w:rsidR="00830E8E">
          <w:rPr>
            <w:webHidden/>
          </w:rPr>
          <w:t>5</w:t>
        </w:r>
        <w:r w:rsidR="00A64C00">
          <w:rPr>
            <w:webHidden/>
          </w:rPr>
          <w:fldChar w:fldCharType="end"/>
        </w:r>
      </w:hyperlink>
    </w:p>
    <w:p w:rsidR="00830E8E" w:rsidRDefault="002D3B59">
      <w:pPr>
        <w:pStyle w:val="TOC3"/>
        <w:rPr>
          <w:rFonts w:asciiTheme="minorHAnsi" w:eastAsiaTheme="minorEastAsia" w:hAnsiTheme="minorHAnsi" w:cstheme="minorBidi"/>
          <w:sz w:val="22"/>
          <w:szCs w:val="22"/>
        </w:rPr>
      </w:pPr>
      <w:hyperlink w:anchor="_Toc325544020" w:history="1">
        <w:r w:rsidR="00830E8E" w:rsidRPr="002D3E52">
          <w:rPr>
            <w:rStyle w:val="Hyperlink"/>
          </w:rPr>
          <w:t>Other Inventory and Monitoring Networks</w:t>
        </w:r>
        <w:r w:rsidR="00830E8E">
          <w:rPr>
            <w:webHidden/>
          </w:rPr>
          <w:tab/>
        </w:r>
        <w:r w:rsidR="00A64C00">
          <w:rPr>
            <w:webHidden/>
          </w:rPr>
          <w:fldChar w:fldCharType="begin"/>
        </w:r>
        <w:r w:rsidR="00830E8E">
          <w:rPr>
            <w:webHidden/>
          </w:rPr>
          <w:instrText xml:space="preserve"> PAGEREF _Toc325544020 \h </w:instrText>
        </w:r>
        <w:r w:rsidR="00A64C00">
          <w:rPr>
            <w:webHidden/>
          </w:rPr>
        </w:r>
        <w:r w:rsidR="00A64C00">
          <w:rPr>
            <w:webHidden/>
          </w:rPr>
          <w:fldChar w:fldCharType="separate"/>
        </w:r>
        <w:r w:rsidR="00830E8E">
          <w:rPr>
            <w:webHidden/>
          </w:rPr>
          <w:t>6</w:t>
        </w:r>
        <w:r w:rsidR="00A64C00">
          <w:rPr>
            <w:webHidden/>
          </w:rPr>
          <w:fldChar w:fldCharType="end"/>
        </w:r>
      </w:hyperlink>
    </w:p>
    <w:p w:rsidR="00830E8E" w:rsidRDefault="002D3B59">
      <w:pPr>
        <w:pStyle w:val="TOC3"/>
        <w:rPr>
          <w:rFonts w:asciiTheme="minorHAnsi" w:eastAsiaTheme="minorEastAsia" w:hAnsiTheme="minorHAnsi" w:cstheme="minorBidi"/>
          <w:sz w:val="22"/>
          <w:szCs w:val="22"/>
        </w:rPr>
      </w:pPr>
      <w:hyperlink w:anchor="_Toc325544021" w:history="1">
        <w:r w:rsidR="00830E8E" w:rsidRPr="002D3E52">
          <w:rPr>
            <w:rStyle w:val="Hyperlink"/>
          </w:rPr>
          <w:t>Outside Agencies</w:t>
        </w:r>
        <w:r w:rsidR="00830E8E">
          <w:rPr>
            <w:webHidden/>
          </w:rPr>
          <w:tab/>
        </w:r>
        <w:r w:rsidR="00A64C00">
          <w:rPr>
            <w:webHidden/>
          </w:rPr>
          <w:fldChar w:fldCharType="begin"/>
        </w:r>
        <w:r w:rsidR="00830E8E">
          <w:rPr>
            <w:webHidden/>
          </w:rPr>
          <w:instrText xml:space="preserve"> PAGEREF _Toc325544021 \h </w:instrText>
        </w:r>
        <w:r w:rsidR="00A64C00">
          <w:rPr>
            <w:webHidden/>
          </w:rPr>
        </w:r>
        <w:r w:rsidR="00A64C00">
          <w:rPr>
            <w:webHidden/>
          </w:rPr>
          <w:fldChar w:fldCharType="separate"/>
        </w:r>
        <w:r w:rsidR="00830E8E">
          <w:rPr>
            <w:webHidden/>
          </w:rPr>
          <w:t>6</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22" w:history="1">
        <w:r w:rsidR="00830E8E" w:rsidRPr="002D3E52">
          <w:rPr>
            <w:rStyle w:val="Hyperlink"/>
          </w:rPr>
          <w:t>Relationship to other PACN Terrestrial Monitoring Protocols</w:t>
        </w:r>
        <w:r w:rsidR="00830E8E">
          <w:rPr>
            <w:webHidden/>
          </w:rPr>
          <w:tab/>
        </w:r>
        <w:r w:rsidR="00A64C00">
          <w:rPr>
            <w:webHidden/>
          </w:rPr>
          <w:fldChar w:fldCharType="begin"/>
        </w:r>
        <w:r w:rsidR="00830E8E">
          <w:rPr>
            <w:webHidden/>
          </w:rPr>
          <w:instrText xml:space="preserve"> PAGEREF _Toc325544022 \h </w:instrText>
        </w:r>
        <w:r w:rsidR="00A64C00">
          <w:rPr>
            <w:webHidden/>
          </w:rPr>
        </w:r>
        <w:r w:rsidR="00A64C00">
          <w:rPr>
            <w:webHidden/>
          </w:rPr>
          <w:fldChar w:fldCharType="separate"/>
        </w:r>
        <w:r w:rsidR="00830E8E">
          <w:rPr>
            <w:webHidden/>
          </w:rPr>
          <w:t>7</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23" w:history="1">
        <w:r w:rsidR="00830E8E" w:rsidRPr="002D3E52">
          <w:rPr>
            <w:rStyle w:val="Hyperlink"/>
          </w:rPr>
          <w:t>Monitoring Objectives</w:t>
        </w:r>
        <w:r w:rsidR="00830E8E">
          <w:rPr>
            <w:webHidden/>
          </w:rPr>
          <w:tab/>
        </w:r>
        <w:r w:rsidR="00A64C00">
          <w:rPr>
            <w:webHidden/>
          </w:rPr>
          <w:fldChar w:fldCharType="begin"/>
        </w:r>
        <w:r w:rsidR="00830E8E">
          <w:rPr>
            <w:webHidden/>
          </w:rPr>
          <w:instrText xml:space="preserve"> PAGEREF _Toc325544023 \h </w:instrText>
        </w:r>
        <w:r w:rsidR="00A64C00">
          <w:rPr>
            <w:webHidden/>
          </w:rPr>
        </w:r>
        <w:r w:rsidR="00A64C00">
          <w:rPr>
            <w:webHidden/>
          </w:rPr>
          <w:fldChar w:fldCharType="separate"/>
        </w:r>
        <w:r w:rsidR="00830E8E">
          <w:rPr>
            <w:webHidden/>
          </w:rPr>
          <w:t>8</w:t>
        </w:r>
        <w:r w:rsidR="00A64C00">
          <w:rPr>
            <w:webHidden/>
          </w:rPr>
          <w:fldChar w:fldCharType="end"/>
        </w:r>
      </w:hyperlink>
    </w:p>
    <w:p w:rsidR="00830E8E" w:rsidRDefault="002D3B59">
      <w:pPr>
        <w:pStyle w:val="TOC1"/>
        <w:tabs>
          <w:tab w:val="right" w:leader="dot" w:pos="9350"/>
        </w:tabs>
        <w:rPr>
          <w:rFonts w:asciiTheme="minorHAnsi" w:eastAsiaTheme="minorEastAsia" w:hAnsiTheme="minorHAnsi" w:cstheme="minorBidi"/>
          <w:sz w:val="22"/>
          <w:szCs w:val="22"/>
        </w:rPr>
      </w:pPr>
      <w:hyperlink w:anchor="_Toc325544024" w:history="1">
        <w:r w:rsidR="00830E8E" w:rsidRPr="002D3E52">
          <w:rPr>
            <w:rStyle w:val="Hyperlink"/>
          </w:rPr>
          <w:t>Chapter 2: Sampling Design</w:t>
        </w:r>
        <w:r w:rsidR="00830E8E">
          <w:rPr>
            <w:webHidden/>
          </w:rPr>
          <w:tab/>
        </w:r>
        <w:r w:rsidR="00A64C00">
          <w:rPr>
            <w:webHidden/>
          </w:rPr>
          <w:fldChar w:fldCharType="begin"/>
        </w:r>
        <w:r w:rsidR="00830E8E">
          <w:rPr>
            <w:webHidden/>
          </w:rPr>
          <w:instrText xml:space="preserve"> PAGEREF _Toc325544024 \h </w:instrText>
        </w:r>
        <w:r w:rsidR="00A64C00">
          <w:rPr>
            <w:webHidden/>
          </w:rPr>
        </w:r>
        <w:r w:rsidR="00A64C00">
          <w:rPr>
            <w:webHidden/>
          </w:rPr>
          <w:fldChar w:fldCharType="separate"/>
        </w:r>
        <w:r w:rsidR="00830E8E">
          <w:rPr>
            <w:webHidden/>
          </w:rPr>
          <w:t>9</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25" w:history="1">
        <w:r w:rsidR="00830E8E" w:rsidRPr="002D3E52">
          <w:rPr>
            <w:rStyle w:val="Hyperlink"/>
          </w:rPr>
          <w:t>Rationale for Selection of Sampling Design</w:t>
        </w:r>
        <w:r w:rsidR="00830E8E">
          <w:rPr>
            <w:webHidden/>
          </w:rPr>
          <w:tab/>
        </w:r>
        <w:r w:rsidR="00A64C00">
          <w:rPr>
            <w:webHidden/>
          </w:rPr>
          <w:fldChar w:fldCharType="begin"/>
        </w:r>
        <w:r w:rsidR="00830E8E">
          <w:rPr>
            <w:webHidden/>
          </w:rPr>
          <w:instrText xml:space="preserve"> PAGEREF _Toc325544025 \h </w:instrText>
        </w:r>
        <w:r w:rsidR="00A64C00">
          <w:rPr>
            <w:webHidden/>
          </w:rPr>
        </w:r>
        <w:r w:rsidR="00A64C00">
          <w:rPr>
            <w:webHidden/>
          </w:rPr>
          <w:fldChar w:fldCharType="separate"/>
        </w:r>
        <w:r w:rsidR="00830E8E">
          <w:rPr>
            <w:webHidden/>
          </w:rPr>
          <w:t>9</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26" w:history="1">
        <w:r w:rsidR="00830E8E" w:rsidRPr="002D3E52">
          <w:rPr>
            <w:rStyle w:val="Hyperlink"/>
          </w:rPr>
          <w:t>Target Population</w:t>
        </w:r>
        <w:r w:rsidR="00830E8E">
          <w:rPr>
            <w:webHidden/>
          </w:rPr>
          <w:tab/>
        </w:r>
        <w:r w:rsidR="00A64C00">
          <w:rPr>
            <w:webHidden/>
          </w:rPr>
          <w:fldChar w:fldCharType="begin"/>
        </w:r>
        <w:r w:rsidR="00830E8E">
          <w:rPr>
            <w:webHidden/>
          </w:rPr>
          <w:instrText xml:space="preserve"> PAGEREF _Toc325544026 \h </w:instrText>
        </w:r>
        <w:r w:rsidR="00A64C00">
          <w:rPr>
            <w:webHidden/>
          </w:rPr>
        </w:r>
        <w:r w:rsidR="00A64C00">
          <w:rPr>
            <w:webHidden/>
          </w:rPr>
          <w:fldChar w:fldCharType="separate"/>
        </w:r>
        <w:r w:rsidR="00830E8E">
          <w:rPr>
            <w:webHidden/>
          </w:rPr>
          <w:t>9</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27" w:history="1">
        <w:r w:rsidR="00830E8E" w:rsidRPr="002D3E52">
          <w:rPr>
            <w:rStyle w:val="Hyperlink"/>
          </w:rPr>
          <w:t>Sampling Frame</w:t>
        </w:r>
        <w:r w:rsidR="00830E8E">
          <w:rPr>
            <w:webHidden/>
          </w:rPr>
          <w:tab/>
        </w:r>
        <w:r w:rsidR="00A64C00">
          <w:rPr>
            <w:webHidden/>
          </w:rPr>
          <w:fldChar w:fldCharType="begin"/>
        </w:r>
        <w:r w:rsidR="00830E8E">
          <w:rPr>
            <w:webHidden/>
          </w:rPr>
          <w:instrText xml:space="preserve"> PAGEREF _Toc325544027 \h </w:instrText>
        </w:r>
        <w:r w:rsidR="00A64C00">
          <w:rPr>
            <w:webHidden/>
          </w:rPr>
        </w:r>
        <w:r w:rsidR="00A64C00">
          <w:rPr>
            <w:webHidden/>
          </w:rPr>
          <w:fldChar w:fldCharType="separate"/>
        </w:r>
        <w:r w:rsidR="00830E8E">
          <w:rPr>
            <w:webHidden/>
          </w:rPr>
          <w:t>11</w:t>
        </w:r>
        <w:r w:rsidR="00A64C00">
          <w:rPr>
            <w:webHidden/>
          </w:rPr>
          <w:fldChar w:fldCharType="end"/>
        </w:r>
      </w:hyperlink>
    </w:p>
    <w:p w:rsidR="00830E8E" w:rsidRDefault="002D3B59">
      <w:pPr>
        <w:pStyle w:val="TOC2"/>
        <w:rPr>
          <w:rStyle w:val="Hyperlink"/>
        </w:rPr>
      </w:pPr>
      <w:hyperlink w:anchor="_Toc325544028" w:history="1">
        <w:r w:rsidR="00830E8E" w:rsidRPr="002D3E52">
          <w:rPr>
            <w:rStyle w:val="Hyperlink"/>
          </w:rPr>
          <w:t>Sampling Units</w:t>
        </w:r>
        <w:r w:rsidR="00830E8E">
          <w:rPr>
            <w:webHidden/>
          </w:rPr>
          <w:tab/>
        </w:r>
        <w:r w:rsidR="00A64C00">
          <w:rPr>
            <w:webHidden/>
          </w:rPr>
          <w:fldChar w:fldCharType="begin"/>
        </w:r>
        <w:r w:rsidR="00830E8E">
          <w:rPr>
            <w:webHidden/>
          </w:rPr>
          <w:instrText xml:space="preserve"> PAGEREF _Toc325544028 \h </w:instrText>
        </w:r>
        <w:r w:rsidR="00A64C00">
          <w:rPr>
            <w:webHidden/>
          </w:rPr>
        </w:r>
        <w:r w:rsidR="00A64C00">
          <w:rPr>
            <w:webHidden/>
          </w:rPr>
          <w:fldChar w:fldCharType="separate"/>
        </w:r>
        <w:r w:rsidR="00830E8E">
          <w:rPr>
            <w:webHidden/>
          </w:rPr>
          <w:t>11</w:t>
        </w:r>
        <w:r w:rsidR="00A64C00">
          <w:rPr>
            <w:webHidden/>
          </w:rPr>
          <w:fldChar w:fldCharType="end"/>
        </w:r>
      </w:hyperlink>
    </w:p>
    <w:p w:rsidR="00830E8E" w:rsidRPr="009B5E1A" w:rsidRDefault="00830E8E" w:rsidP="00830E8E">
      <w:pPr>
        <w:pStyle w:val="nrpsNormal"/>
        <w:rPr>
          <w:rFonts w:ascii="Arial" w:hAnsi="Arial" w:cs="Arial"/>
          <w:b/>
          <w:sz w:val="32"/>
          <w:szCs w:val="32"/>
        </w:rPr>
      </w:pPr>
      <w:r w:rsidRPr="009B5E1A">
        <w:rPr>
          <w:rFonts w:ascii="Arial" w:hAnsi="Arial" w:cs="Arial"/>
          <w:b/>
          <w:sz w:val="32"/>
          <w:szCs w:val="32"/>
        </w:rPr>
        <w:lastRenderedPageBreak/>
        <w:t>Contents</w:t>
      </w:r>
      <w:r>
        <w:rPr>
          <w:rFonts w:ascii="Arial" w:hAnsi="Arial" w:cs="Arial"/>
          <w:b/>
          <w:sz w:val="32"/>
          <w:szCs w:val="32"/>
        </w:rPr>
        <w:t xml:space="preserve"> (continued)</w:t>
      </w:r>
    </w:p>
    <w:p w:rsidR="00830E8E" w:rsidRDefault="00830E8E" w:rsidP="00830E8E">
      <w:pPr>
        <w:pStyle w:val="PageRight"/>
        <w:rPr>
          <w:b/>
        </w:rPr>
      </w:pPr>
      <w:r>
        <w:t>Page</w:t>
      </w:r>
    </w:p>
    <w:p w:rsidR="00830E8E" w:rsidRDefault="002D3B59">
      <w:pPr>
        <w:pStyle w:val="TOC2"/>
        <w:rPr>
          <w:rFonts w:asciiTheme="minorHAnsi" w:eastAsiaTheme="minorEastAsia" w:hAnsiTheme="minorHAnsi" w:cstheme="minorBidi"/>
          <w:sz w:val="22"/>
          <w:szCs w:val="22"/>
        </w:rPr>
      </w:pPr>
      <w:hyperlink w:anchor="_Toc325544029" w:history="1">
        <w:r w:rsidR="00830E8E" w:rsidRPr="002D3E52">
          <w:rPr>
            <w:rStyle w:val="Hyperlink"/>
          </w:rPr>
          <w:t>Selection of Sampling Locations (Spatial Design)</w:t>
        </w:r>
        <w:r w:rsidR="00830E8E">
          <w:rPr>
            <w:webHidden/>
          </w:rPr>
          <w:tab/>
        </w:r>
        <w:r w:rsidR="00A64C00">
          <w:rPr>
            <w:webHidden/>
          </w:rPr>
          <w:fldChar w:fldCharType="begin"/>
        </w:r>
        <w:r w:rsidR="00830E8E">
          <w:rPr>
            <w:webHidden/>
          </w:rPr>
          <w:instrText xml:space="preserve"> PAGEREF _Toc325544029 \h </w:instrText>
        </w:r>
        <w:r w:rsidR="00A64C00">
          <w:rPr>
            <w:webHidden/>
          </w:rPr>
        </w:r>
        <w:r w:rsidR="00A64C00">
          <w:rPr>
            <w:webHidden/>
          </w:rPr>
          <w:fldChar w:fldCharType="separate"/>
        </w:r>
        <w:r w:rsidR="00830E8E">
          <w:rPr>
            <w:webHidden/>
          </w:rPr>
          <w:t>12</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30" w:history="1">
        <w:r w:rsidR="00830E8E" w:rsidRPr="002D3E52">
          <w:rPr>
            <w:rStyle w:val="Hyperlink"/>
          </w:rPr>
          <w:t>Sampling Frequency and Replication (Temporal Design)</w:t>
        </w:r>
        <w:r w:rsidR="00830E8E">
          <w:rPr>
            <w:webHidden/>
          </w:rPr>
          <w:tab/>
        </w:r>
        <w:r w:rsidR="00A64C00">
          <w:rPr>
            <w:webHidden/>
          </w:rPr>
          <w:fldChar w:fldCharType="begin"/>
        </w:r>
        <w:r w:rsidR="00830E8E">
          <w:rPr>
            <w:webHidden/>
          </w:rPr>
          <w:instrText xml:space="preserve"> PAGEREF _Toc325544030 \h </w:instrText>
        </w:r>
        <w:r w:rsidR="00A64C00">
          <w:rPr>
            <w:webHidden/>
          </w:rPr>
        </w:r>
        <w:r w:rsidR="00A64C00">
          <w:rPr>
            <w:webHidden/>
          </w:rPr>
          <w:fldChar w:fldCharType="separate"/>
        </w:r>
        <w:r w:rsidR="00830E8E">
          <w:rPr>
            <w:webHidden/>
          </w:rPr>
          <w:t>14</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31" w:history="1">
        <w:r w:rsidR="00830E8E" w:rsidRPr="002D3E52">
          <w:rPr>
            <w:rStyle w:val="Hyperlink"/>
          </w:rPr>
          <w:t>Level of Change Detection and Management Trigger Points</w:t>
        </w:r>
        <w:r w:rsidR="00830E8E">
          <w:rPr>
            <w:webHidden/>
          </w:rPr>
          <w:tab/>
        </w:r>
        <w:r w:rsidR="00A64C00">
          <w:rPr>
            <w:webHidden/>
          </w:rPr>
          <w:fldChar w:fldCharType="begin"/>
        </w:r>
        <w:r w:rsidR="00830E8E">
          <w:rPr>
            <w:webHidden/>
          </w:rPr>
          <w:instrText xml:space="preserve"> PAGEREF _Toc325544031 \h </w:instrText>
        </w:r>
        <w:r w:rsidR="00A64C00">
          <w:rPr>
            <w:webHidden/>
          </w:rPr>
        </w:r>
        <w:r w:rsidR="00A64C00">
          <w:rPr>
            <w:webHidden/>
          </w:rPr>
          <w:fldChar w:fldCharType="separate"/>
        </w:r>
        <w:r w:rsidR="00830E8E">
          <w:rPr>
            <w:webHidden/>
          </w:rPr>
          <w:t>15</w:t>
        </w:r>
        <w:r w:rsidR="00A64C00">
          <w:rPr>
            <w:webHidden/>
          </w:rPr>
          <w:fldChar w:fldCharType="end"/>
        </w:r>
      </w:hyperlink>
    </w:p>
    <w:p w:rsidR="00830E8E" w:rsidRDefault="002D3B59">
      <w:pPr>
        <w:pStyle w:val="TOC1"/>
        <w:tabs>
          <w:tab w:val="right" w:leader="dot" w:pos="9350"/>
        </w:tabs>
        <w:rPr>
          <w:rFonts w:asciiTheme="minorHAnsi" w:eastAsiaTheme="minorEastAsia" w:hAnsiTheme="minorHAnsi" w:cstheme="minorBidi"/>
          <w:sz w:val="22"/>
          <w:szCs w:val="22"/>
        </w:rPr>
      </w:pPr>
      <w:hyperlink w:anchor="_Toc325544032" w:history="1">
        <w:r w:rsidR="00830E8E" w:rsidRPr="002D3E52">
          <w:rPr>
            <w:rStyle w:val="Hyperlink"/>
          </w:rPr>
          <w:t>Chapter 3: Field Methods</w:t>
        </w:r>
        <w:r w:rsidR="00830E8E">
          <w:rPr>
            <w:webHidden/>
          </w:rPr>
          <w:tab/>
        </w:r>
        <w:r w:rsidR="00A64C00">
          <w:rPr>
            <w:webHidden/>
          </w:rPr>
          <w:fldChar w:fldCharType="begin"/>
        </w:r>
        <w:r w:rsidR="00830E8E">
          <w:rPr>
            <w:webHidden/>
          </w:rPr>
          <w:instrText xml:space="preserve"> PAGEREF _Toc325544032 \h </w:instrText>
        </w:r>
        <w:r w:rsidR="00A64C00">
          <w:rPr>
            <w:webHidden/>
          </w:rPr>
        </w:r>
        <w:r w:rsidR="00A64C00">
          <w:rPr>
            <w:webHidden/>
          </w:rPr>
          <w:fldChar w:fldCharType="separate"/>
        </w:r>
        <w:r w:rsidR="00830E8E">
          <w:rPr>
            <w:webHidden/>
          </w:rPr>
          <w:t>17</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33" w:history="1">
        <w:r w:rsidR="00830E8E" w:rsidRPr="002D3E52">
          <w:rPr>
            <w:rStyle w:val="Hyperlink"/>
          </w:rPr>
          <w:t>Field Season Preparations</w:t>
        </w:r>
        <w:r w:rsidR="00830E8E">
          <w:rPr>
            <w:webHidden/>
          </w:rPr>
          <w:tab/>
        </w:r>
        <w:r w:rsidR="00A64C00">
          <w:rPr>
            <w:webHidden/>
          </w:rPr>
          <w:fldChar w:fldCharType="begin"/>
        </w:r>
        <w:r w:rsidR="00830E8E">
          <w:rPr>
            <w:webHidden/>
          </w:rPr>
          <w:instrText xml:space="preserve"> PAGEREF _Toc325544033 \h </w:instrText>
        </w:r>
        <w:r w:rsidR="00A64C00">
          <w:rPr>
            <w:webHidden/>
          </w:rPr>
        </w:r>
        <w:r w:rsidR="00A64C00">
          <w:rPr>
            <w:webHidden/>
          </w:rPr>
          <w:fldChar w:fldCharType="separate"/>
        </w:r>
        <w:r w:rsidR="00830E8E">
          <w:rPr>
            <w:webHidden/>
          </w:rPr>
          <w:t>17</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34" w:history="1">
        <w:r w:rsidR="00830E8E" w:rsidRPr="002D3E52">
          <w:rPr>
            <w:rStyle w:val="Hyperlink"/>
          </w:rPr>
          <w:t>Field Methods</w:t>
        </w:r>
        <w:r w:rsidR="00830E8E">
          <w:rPr>
            <w:webHidden/>
          </w:rPr>
          <w:tab/>
        </w:r>
        <w:r w:rsidR="00A64C00">
          <w:rPr>
            <w:webHidden/>
          </w:rPr>
          <w:fldChar w:fldCharType="begin"/>
        </w:r>
        <w:r w:rsidR="00830E8E">
          <w:rPr>
            <w:webHidden/>
          </w:rPr>
          <w:instrText xml:space="preserve"> PAGEREF _Toc325544034 \h </w:instrText>
        </w:r>
        <w:r w:rsidR="00A64C00">
          <w:rPr>
            <w:webHidden/>
          </w:rPr>
        </w:r>
        <w:r w:rsidR="00A64C00">
          <w:rPr>
            <w:webHidden/>
          </w:rPr>
          <w:fldChar w:fldCharType="separate"/>
        </w:r>
        <w:r w:rsidR="00830E8E">
          <w:rPr>
            <w:webHidden/>
          </w:rPr>
          <w:t>17</w:t>
        </w:r>
        <w:r w:rsidR="00A64C00">
          <w:rPr>
            <w:webHidden/>
          </w:rPr>
          <w:fldChar w:fldCharType="end"/>
        </w:r>
      </w:hyperlink>
    </w:p>
    <w:p w:rsidR="00830E8E" w:rsidRDefault="002D3B59">
      <w:pPr>
        <w:pStyle w:val="TOC3"/>
        <w:rPr>
          <w:rFonts w:asciiTheme="minorHAnsi" w:eastAsiaTheme="minorEastAsia" w:hAnsiTheme="minorHAnsi" w:cstheme="minorBidi"/>
          <w:sz w:val="22"/>
          <w:szCs w:val="22"/>
        </w:rPr>
      </w:pPr>
      <w:hyperlink w:anchor="_Toc325544035" w:history="1">
        <w:r w:rsidR="00830E8E" w:rsidRPr="002D3E52">
          <w:rPr>
            <w:rStyle w:val="Hyperlink"/>
          </w:rPr>
          <w:t>Locating and Establishing Belt Transects</w:t>
        </w:r>
        <w:r w:rsidR="00830E8E">
          <w:rPr>
            <w:webHidden/>
          </w:rPr>
          <w:tab/>
        </w:r>
        <w:r w:rsidR="00A64C00">
          <w:rPr>
            <w:webHidden/>
          </w:rPr>
          <w:fldChar w:fldCharType="begin"/>
        </w:r>
        <w:r w:rsidR="00830E8E">
          <w:rPr>
            <w:webHidden/>
          </w:rPr>
          <w:instrText xml:space="preserve"> PAGEREF _Toc325544035 \h </w:instrText>
        </w:r>
        <w:r w:rsidR="00A64C00">
          <w:rPr>
            <w:webHidden/>
          </w:rPr>
        </w:r>
        <w:r w:rsidR="00A64C00">
          <w:rPr>
            <w:webHidden/>
          </w:rPr>
          <w:fldChar w:fldCharType="separate"/>
        </w:r>
        <w:r w:rsidR="00830E8E">
          <w:rPr>
            <w:webHidden/>
          </w:rPr>
          <w:t>17</w:t>
        </w:r>
        <w:r w:rsidR="00A64C00">
          <w:rPr>
            <w:webHidden/>
          </w:rPr>
          <w:fldChar w:fldCharType="end"/>
        </w:r>
      </w:hyperlink>
    </w:p>
    <w:p w:rsidR="00830E8E" w:rsidRDefault="002D3B59">
      <w:pPr>
        <w:pStyle w:val="TOC3"/>
        <w:rPr>
          <w:rFonts w:asciiTheme="minorHAnsi" w:eastAsiaTheme="minorEastAsia" w:hAnsiTheme="minorHAnsi" w:cstheme="minorBidi"/>
          <w:sz w:val="22"/>
          <w:szCs w:val="22"/>
        </w:rPr>
      </w:pPr>
      <w:hyperlink w:anchor="_Toc325544036" w:history="1">
        <w:r w:rsidR="00830E8E" w:rsidRPr="002D3E52">
          <w:rPr>
            <w:rStyle w:val="Hyperlink"/>
          </w:rPr>
          <w:t>Collecting Data Along Transects</w:t>
        </w:r>
        <w:r w:rsidR="00830E8E">
          <w:rPr>
            <w:webHidden/>
          </w:rPr>
          <w:tab/>
        </w:r>
        <w:r w:rsidR="00A64C00">
          <w:rPr>
            <w:webHidden/>
          </w:rPr>
          <w:fldChar w:fldCharType="begin"/>
        </w:r>
        <w:r w:rsidR="00830E8E">
          <w:rPr>
            <w:webHidden/>
          </w:rPr>
          <w:instrText xml:space="preserve"> PAGEREF _Toc325544036 \h </w:instrText>
        </w:r>
        <w:r w:rsidR="00A64C00">
          <w:rPr>
            <w:webHidden/>
          </w:rPr>
        </w:r>
        <w:r w:rsidR="00A64C00">
          <w:rPr>
            <w:webHidden/>
          </w:rPr>
          <w:fldChar w:fldCharType="separate"/>
        </w:r>
        <w:r w:rsidR="00830E8E">
          <w:rPr>
            <w:webHidden/>
          </w:rPr>
          <w:t>18</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37" w:history="1">
        <w:r w:rsidR="00830E8E" w:rsidRPr="002D3E52">
          <w:rPr>
            <w:rStyle w:val="Hyperlink"/>
          </w:rPr>
          <w:t>After the Field Season</w:t>
        </w:r>
        <w:r w:rsidR="00830E8E">
          <w:rPr>
            <w:webHidden/>
          </w:rPr>
          <w:tab/>
        </w:r>
        <w:r w:rsidR="00A64C00">
          <w:rPr>
            <w:webHidden/>
          </w:rPr>
          <w:fldChar w:fldCharType="begin"/>
        </w:r>
        <w:r w:rsidR="00830E8E">
          <w:rPr>
            <w:webHidden/>
          </w:rPr>
          <w:instrText xml:space="preserve"> PAGEREF _Toc325544037 \h </w:instrText>
        </w:r>
        <w:r w:rsidR="00A64C00">
          <w:rPr>
            <w:webHidden/>
          </w:rPr>
        </w:r>
        <w:r w:rsidR="00A64C00">
          <w:rPr>
            <w:webHidden/>
          </w:rPr>
          <w:fldChar w:fldCharType="separate"/>
        </w:r>
        <w:r w:rsidR="00830E8E">
          <w:rPr>
            <w:webHidden/>
          </w:rPr>
          <w:t>19</w:t>
        </w:r>
        <w:r w:rsidR="00A64C00">
          <w:rPr>
            <w:webHidden/>
          </w:rPr>
          <w:fldChar w:fldCharType="end"/>
        </w:r>
      </w:hyperlink>
    </w:p>
    <w:p w:rsidR="00830E8E" w:rsidRDefault="002D3B59">
      <w:pPr>
        <w:pStyle w:val="TOC1"/>
        <w:tabs>
          <w:tab w:val="right" w:leader="dot" w:pos="9350"/>
        </w:tabs>
        <w:rPr>
          <w:rFonts w:asciiTheme="minorHAnsi" w:eastAsiaTheme="minorEastAsia" w:hAnsiTheme="minorHAnsi" w:cstheme="minorBidi"/>
          <w:sz w:val="22"/>
          <w:szCs w:val="22"/>
        </w:rPr>
      </w:pPr>
      <w:hyperlink w:anchor="_Toc325544038" w:history="1">
        <w:r w:rsidR="00830E8E" w:rsidRPr="002D3E52">
          <w:rPr>
            <w:rStyle w:val="Hyperlink"/>
          </w:rPr>
          <w:t>Chapter 4: Data Handling, Analysis, and Reporting</w:t>
        </w:r>
        <w:r w:rsidR="00830E8E">
          <w:rPr>
            <w:webHidden/>
          </w:rPr>
          <w:tab/>
        </w:r>
        <w:r w:rsidR="00A64C00">
          <w:rPr>
            <w:webHidden/>
          </w:rPr>
          <w:fldChar w:fldCharType="begin"/>
        </w:r>
        <w:r w:rsidR="00830E8E">
          <w:rPr>
            <w:webHidden/>
          </w:rPr>
          <w:instrText xml:space="preserve"> PAGEREF _Toc325544038 \h </w:instrText>
        </w:r>
        <w:r w:rsidR="00A64C00">
          <w:rPr>
            <w:webHidden/>
          </w:rPr>
        </w:r>
        <w:r w:rsidR="00A64C00">
          <w:rPr>
            <w:webHidden/>
          </w:rPr>
          <w:fldChar w:fldCharType="separate"/>
        </w:r>
        <w:r w:rsidR="00830E8E">
          <w:rPr>
            <w:webHidden/>
          </w:rPr>
          <w:t>21</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39" w:history="1">
        <w:r w:rsidR="00830E8E" w:rsidRPr="002D3E52">
          <w:rPr>
            <w:rStyle w:val="Hyperlink"/>
          </w:rPr>
          <w:t>Project Information Management Overview</w:t>
        </w:r>
        <w:r w:rsidR="00830E8E">
          <w:rPr>
            <w:webHidden/>
          </w:rPr>
          <w:tab/>
        </w:r>
        <w:r w:rsidR="00A64C00">
          <w:rPr>
            <w:webHidden/>
          </w:rPr>
          <w:fldChar w:fldCharType="begin"/>
        </w:r>
        <w:r w:rsidR="00830E8E">
          <w:rPr>
            <w:webHidden/>
          </w:rPr>
          <w:instrText xml:space="preserve"> PAGEREF _Toc325544039 \h </w:instrText>
        </w:r>
        <w:r w:rsidR="00A64C00">
          <w:rPr>
            <w:webHidden/>
          </w:rPr>
        </w:r>
        <w:r w:rsidR="00A64C00">
          <w:rPr>
            <w:webHidden/>
          </w:rPr>
          <w:fldChar w:fldCharType="separate"/>
        </w:r>
        <w:r w:rsidR="00830E8E">
          <w:rPr>
            <w:webHidden/>
          </w:rPr>
          <w:t>21</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40" w:history="1">
        <w:r w:rsidR="00830E8E" w:rsidRPr="002D3E52">
          <w:rPr>
            <w:rStyle w:val="Hyperlink"/>
          </w:rPr>
          <w:t>Pre-season Preparations for Information Management</w:t>
        </w:r>
        <w:r w:rsidR="00830E8E">
          <w:rPr>
            <w:webHidden/>
          </w:rPr>
          <w:tab/>
        </w:r>
        <w:r w:rsidR="00A64C00">
          <w:rPr>
            <w:webHidden/>
          </w:rPr>
          <w:fldChar w:fldCharType="begin"/>
        </w:r>
        <w:r w:rsidR="00830E8E">
          <w:rPr>
            <w:webHidden/>
          </w:rPr>
          <w:instrText xml:space="preserve"> PAGEREF _Toc325544040 \h </w:instrText>
        </w:r>
        <w:r w:rsidR="00A64C00">
          <w:rPr>
            <w:webHidden/>
          </w:rPr>
        </w:r>
        <w:r w:rsidR="00A64C00">
          <w:rPr>
            <w:webHidden/>
          </w:rPr>
          <w:fldChar w:fldCharType="separate"/>
        </w:r>
        <w:r w:rsidR="00830E8E">
          <w:rPr>
            <w:webHidden/>
          </w:rPr>
          <w:t>22</w:t>
        </w:r>
        <w:r w:rsidR="00A64C00">
          <w:rPr>
            <w:webHidden/>
          </w:rPr>
          <w:fldChar w:fldCharType="end"/>
        </w:r>
      </w:hyperlink>
    </w:p>
    <w:p w:rsidR="00830E8E" w:rsidRDefault="002D3B59">
      <w:pPr>
        <w:pStyle w:val="TOC3"/>
        <w:rPr>
          <w:rFonts w:asciiTheme="minorHAnsi" w:eastAsiaTheme="minorEastAsia" w:hAnsiTheme="minorHAnsi" w:cstheme="minorBidi"/>
          <w:sz w:val="22"/>
          <w:szCs w:val="22"/>
        </w:rPr>
      </w:pPr>
      <w:hyperlink w:anchor="_Toc325544041" w:history="1">
        <w:r w:rsidR="00830E8E" w:rsidRPr="002D3E52">
          <w:rPr>
            <w:rStyle w:val="Hyperlink"/>
          </w:rPr>
          <w:t>Set Up Project Workspace</w:t>
        </w:r>
        <w:r w:rsidR="00830E8E">
          <w:rPr>
            <w:webHidden/>
          </w:rPr>
          <w:tab/>
        </w:r>
        <w:r w:rsidR="00A64C00">
          <w:rPr>
            <w:webHidden/>
          </w:rPr>
          <w:fldChar w:fldCharType="begin"/>
        </w:r>
        <w:r w:rsidR="00830E8E">
          <w:rPr>
            <w:webHidden/>
          </w:rPr>
          <w:instrText xml:space="preserve"> PAGEREF _Toc325544041 \h </w:instrText>
        </w:r>
        <w:r w:rsidR="00A64C00">
          <w:rPr>
            <w:webHidden/>
          </w:rPr>
        </w:r>
        <w:r w:rsidR="00A64C00">
          <w:rPr>
            <w:webHidden/>
          </w:rPr>
          <w:fldChar w:fldCharType="separate"/>
        </w:r>
        <w:r w:rsidR="00830E8E">
          <w:rPr>
            <w:webHidden/>
          </w:rPr>
          <w:t>22</w:t>
        </w:r>
        <w:r w:rsidR="00A64C00">
          <w:rPr>
            <w:webHidden/>
          </w:rPr>
          <w:fldChar w:fldCharType="end"/>
        </w:r>
      </w:hyperlink>
    </w:p>
    <w:p w:rsidR="00830E8E" w:rsidRDefault="002D3B59">
      <w:pPr>
        <w:pStyle w:val="TOC3"/>
        <w:rPr>
          <w:rFonts w:asciiTheme="minorHAnsi" w:eastAsiaTheme="minorEastAsia" w:hAnsiTheme="minorHAnsi" w:cstheme="minorBidi"/>
          <w:sz w:val="22"/>
          <w:szCs w:val="22"/>
        </w:rPr>
      </w:pPr>
      <w:hyperlink w:anchor="_Toc325544042" w:history="1">
        <w:r w:rsidR="00830E8E" w:rsidRPr="002D3E52">
          <w:rPr>
            <w:rStyle w:val="Hyperlink"/>
          </w:rPr>
          <w:t>GPS Loading and Preparation</w:t>
        </w:r>
        <w:r w:rsidR="00830E8E">
          <w:rPr>
            <w:webHidden/>
          </w:rPr>
          <w:tab/>
        </w:r>
        <w:r w:rsidR="00A64C00">
          <w:rPr>
            <w:webHidden/>
          </w:rPr>
          <w:fldChar w:fldCharType="begin"/>
        </w:r>
        <w:r w:rsidR="00830E8E">
          <w:rPr>
            <w:webHidden/>
          </w:rPr>
          <w:instrText xml:space="preserve"> PAGEREF _Toc325544042 \h </w:instrText>
        </w:r>
        <w:r w:rsidR="00A64C00">
          <w:rPr>
            <w:webHidden/>
          </w:rPr>
        </w:r>
        <w:r w:rsidR="00A64C00">
          <w:rPr>
            <w:webHidden/>
          </w:rPr>
          <w:fldChar w:fldCharType="separate"/>
        </w:r>
        <w:r w:rsidR="00830E8E">
          <w:rPr>
            <w:webHidden/>
          </w:rPr>
          <w:t>22</w:t>
        </w:r>
        <w:r w:rsidR="00A64C00">
          <w:rPr>
            <w:webHidden/>
          </w:rPr>
          <w:fldChar w:fldCharType="end"/>
        </w:r>
      </w:hyperlink>
    </w:p>
    <w:p w:rsidR="00830E8E" w:rsidRDefault="002D3B59">
      <w:pPr>
        <w:pStyle w:val="TOC3"/>
        <w:rPr>
          <w:rFonts w:asciiTheme="minorHAnsi" w:eastAsiaTheme="minorEastAsia" w:hAnsiTheme="minorHAnsi" w:cstheme="minorBidi"/>
          <w:sz w:val="22"/>
          <w:szCs w:val="22"/>
        </w:rPr>
      </w:pPr>
      <w:hyperlink w:anchor="_Toc325544043" w:history="1">
        <w:r w:rsidR="00830E8E" w:rsidRPr="002D3E52">
          <w:rPr>
            <w:rStyle w:val="Hyperlink"/>
          </w:rPr>
          <w:t>Implement Working Database Copy</w:t>
        </w:r>
        <w:r w:rsidR="00830E8E">
          <w:rPr>
            <w:webHidden/>
          </w:rPr>
          <w:tab/>
        </w:r>
        <w:r w:rsidR="00A64C00">
          <w:rPr>
            <w:webHidden/>
          </w:rPr>
          <w:fldChar w:fldCharType="begin"/>
        </w:r>
        <w:r w:rsidR="00830E8E">
          <w:rPr>
            <w:webHidden/>
          </w:rPr>
          <w:instrText xml:space="preserve"> PAGEREF _Toc325544043 \h </w:instrText>
        </w:r>
        <w:r w:rsidR="00A64C00">
          <w:rPr>
            <w:webHidden/>
          </w:rPr>
        </w:r>
        <w:r w:rsidR="00A64C00">
          <w:rPr>
            <w:webHidden/>
          </w:rPr>
          <w:fldChar w:fldCharType="separate"/>
        </w:r>
        <w:r w:rsidR="00830E8E">
          <w:rPr>
            <w:webHidden/>
          </w:rPr>
          <w:t>22</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44" w:history="1">
        <w:r w:rsidR="00830E8E" w:rsidRPr="002D3E52">
          <w:rPr>
            <w:rStyle w:val="Hyperlink"/>
          </w:rPr>
          <w:t>Overview of Database Design</w:t>
        </w:r>
        <w:r w:rsidR="00830E8E">
          <w:rPr>
            <w:webHidden/>
          </w:rPr>
          <w:tab/>
        </w:r>
        <w:r w:rsidR="00A64C00">
          <w:rPr>
            <w:webHidden/>
          </w:rPr>
          <w:fldChar w:fldCharType="begin"/>
        </w:r>
        <w:r w:rsidR="00830E8E">
          <w:rPr>
            <w:webHidden/>
          </w:rPr>
          <w:instrText xml:space="preserve"> PAGEREF _Toc325544044 \h </w:instrText>
        </w:r>
        <w:r w:rsidR="00A64C00">
          <w:rPr>
            <w:webHidden/>
          </w:rPr>
        </w:r>
        <w:r w:rsidR="00A64C00">
          <w:rPr>
            <w:webHidden/>
          </w:rPr>
          <w:fldChar w:fldCharType="separate"/>
        </w:r>
        <w:r w:rsidR="00830E8E">
          <w:rPr>
            <w:webHidden/>
          </w:rPr>
          <w:t>22</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45" w:history="1">
        <w:r w:rsidR="00830E8E" w:rsidRPr="002D3E52">
          <w:rPr>
            <w:rStyle w:val="Hyperlink"/>
          </w:rPr>
          <w:t>Data Entry and Processing</w:t>
        </w:r>
        <w:r w:rsidR="00830E8E">
          <w:rPr>
            <w:webHidden/>
          </w:rPr>
          <w:tab/>
        </w:r>
        <w:r w:rsidR="00A64C00">
          <w:rPr>
            <w:webHidden/>
          </w:rPr>
          <w:fldChar w:fldCharType="begin"/>
        </w:r>
        <w:r w:rsidR="00830E8E">
          <w:rPr>
            <w:webHidden/>
          </w:rPr>
          <w:instrText xml:space="preserve"> PAGEREF _Toc325544045 \h </w:instrText>
        </w:r>
        <w:r w:rsidR="00A64C00">
          <w:rPr>
            <w:webHidden/>
          </w:rPr>
        </w:r>
        <w:r w:rsidR="00A64C00">
          <w:rPr>
            <w:webHidden/>
          </w:rPr>
          <w:fldChar w:fldCharType="separate"/>
        </w:r>
        <w:r w:rsidR="00830E8E">
          <w:rPr>
            <w:webHidden/>
          </w:rPr>
          <w:t>24</w:t>
        </w:r>
        <w:r w:rsidR="00A64C00">
          <w:rPr>
            <w:webHidden/>
          </w:rPr>
          <w:fldChar w:fldCharType="end"/>
        </w:r>
      </w:hyperlink>
    </w:p>
    <w:p w:rsidR="00830E8E" w:rsidRDefault="002D3B59">
      <w:pPr>
        <w:pStyle w:val="TOC3"/>
        <w:rPr>
          <w:rFonts w:asciiTheme="minorHAnsi" w:eastAsiaTheme="minorEastAsia" w:hAnsiTheme="minorHAnsi" w:cstheme="minorBidi"/>
          <w:sz w:val="22"/>
          <w:szCs w:val="22"/>
        </w:rPr>
      </w:pPr>
      <w:hyperlink w:anchor="_Toc325544046" w:history="1">
        <w:r w:rsidR="00830E8E" w:rsidRPr="002D3E52">
          <w:rPr>
            <w:rStyle w:val="Hyperlink"/>
          </w:rPr>
          <w:t>Regular Data Backups</w:t>
        </w:r>
        <w:r w:rsidR="00830E8E">
          <w:rPr>
            <w:webHidden/>
          </w:rPr>
          <w:tab/>
        </w:r>
        <w:r w:rsidR="00A64C00">
          <w:rPr>
            <w:webHidden/>
          </w:rPr>
          <w:fldChar w:fldCharType="begin"/>
        </w:r>
        <w:r w:rsidR="00830E8E">
          <w:rPr>
            <w:webHidden/>
          </w:rPr>
          <w:instrText xml:space="preserve"> PAGEREF _Toc325544046 \h </w:instrText>
        </w:r>
        <w:r w:rsidR="00A64C00">
          <w:rPr>
            <w:webHidden/>
          </w:rPr>
        </w:r>
        <w:r w:rsidR="00A64C00">
          <w:rPr>
            <w:webHidden/>
          </w:rPr>
          <w:fldChar w:fldCharType="separate"/>
        </w:r>
        <w:r w:rsidR="00830E8E">
          <w:rPr>
            <w:webHidden/>
          </w:rPr>
          <w:t>24</w:t>
        </w:r>
        <w:r w:rsidR="00A64C00">
          <w:rPr>
            <w:webHidden/>
          </w:rPr>
          <w:fldChar w:fldCharType="end"/>
        </w:r>
      </w:hyperlink>
    </w:p>
    <w:p w:rsidR="00830E8E" w:rsidRDefault="002D3B59">
      <w:pPr>
        <w:pStyle w:val="TOC3"/>
        <w:rPr>
          <w:rFonts w:asciiTheme="minorHAnsi" w:eastAsiaTheme="minorEastAsia" w:hAnsiTheme="minorHAnsi" w:cstheme="minorBidi"/>
          <w:sz w:val="22"/>
          <w:szCs w:val="22"/>
        </w:rPr>
      </w:pPr>
      <w:hyperlink w:anchor="_Toc325544047" w:history="1">
        <w:r w:rsidR="00830E8E" w:rsidRPr="002D3E52">
          <w:rPr>
            <w:rStyle w:val="Hyperlink"/>
          </w:rPr>
          <w:t>Data Verification</w:t>
        </w:r>
        <w:r w:rsidR="00830E8E">
          <w:rPr>
            <w:webHidden/>
          </w:rPr>
          <w:tab/>
        </w:r>
        <w:r w:rsidR="00A64C00">
          <w:rPr>
            <w:webHidden/>
          </w:rPr>
          <w:fldChar w:fldCharType="begin"/>
        </w:r>
        <w:r w:rsidR="00830E8E">
          <w:rPr>
            <w:webHidden/>
          </w:rPr>
          <w:instrText xml:space="preserve"> PAGEREF _Toc325544047 \h </w:instrText>
        </w:r>
        <w:r w:rsidR="00A64C00">
          <w:rPr>
            <w:webHidden/>
          </w:rPr>
        </w:r>
        <w:r w:rsidR="00A64C00">
          <w:rPr>
            <w:webHidden/>
          </w:rPr>
          <w:fldChar w:fldCharType="separate"/>
        </w:r>
        <w:r w:rsidR="00830E8E">
          <w:rPr>
            <w:webHidden/>
          </w:rPr>
          <w:t>24</w:t>
        </w:r>
        <w:r w:rsidR="00A64C00">
          <w:rPr>
            <w:webHidden/>
          </w:rPr>
          <w:fldChar w:fldCharType="end"/>
        </w:r>
      </w:hyperlink>
    </w:p>
    <w:p w:rsidR="00830E8E" w:rsidRDefault="002D3B59">
      <w:pPr>
        <w:pStyle w:val="TOC3"/>
        <w:rPr>
          <w:rFonts w:asciiTheme="minorHAnsi" w:eastAsiaTheme="minorEastAsia" w:hAnsiTheme="minorHAnsi" w:cstheme="minorBidi"/>
          <w:sz w:val="22"/>
          <w:szCs w:val="22"/>
        </w:rPr>
      </w:pPr>
      <w:hyperlink w:anchor="_Toc325544048" w:history="1">
        <w:r w:rsidR="00830E8E" w:rsidRPr="002D3E52">
          <w:rPr>
            <w:rStyle w:val="Hyperlink"/>
          </w:rPr>
          <w:t>Field Form Handling Procedures</w:t>
        </w:r>
        <w:r w:rsidR="00830E8E">
          <w:rPr>
            <w:webHidden/>
          </w:rPr>
          <w:tab/>
        </w:r>
        <w:r w:rsidR="00A64C00">
          <w:rPr>
            <w:webHidden/>
          </w:rPr>
          <w:fldChar w:fldCharType="begin"/>
        </w:r>
        <w:r w:rsidR="00830E8E">
          <w:rPr>
            <w:webHidden/>
          </w:rPr>
          <w:instrText xml:space="preserve"> PAGEREF _Toc325544048 \h </w:instrText>
        </w:r>
        <w:r w:rsidR="00A64C00">
          <w:rPr>
            <w:webHidden/>
          </w:rPr>
        </w:r>
        <w:r w:rsidR="00A64C00">
          <w:rPr>
            <w:webHidden/>
          </w:rPr>
          <w:fldChar w:fldCharType="separate"/>
        </w:r>
        <w:r w:rsidR="00830E8E">
          <w:rPr>
            <w:webHidden/>
          </w:rPr>
          <w:t>25</w:t>
        </w:r>
        <w:r w:rsidR="00A64C00">
          <w:rPr>
            <w:webHidden/>
          </w:rPr>
          <w:fldChar w:fldCharType="end"/>
        </w:r>
      </w:hyperlink>
    </w:p>
    <w:p w:rsidR="00830E8E" w:rsidRDefault="002D3B59">
      <w:pPr>
        <w:pStyle w:val="TOC3"/>
        <w:rPr>
          <w:rFonts w:asciiTheme="minorHAnsi" w:eastAsiaTheme="minorEastAsia" w:hAnsiTheme="minorHAnsi" w:cstheme="minorBidi"/>
          <w:sz w:val="22"/>
          <w:szCs w:val="22"/>
        </w:rPr>
      </w:pPr>
      <w:hyperlink w:anchor="_Toc325544049" w:history="1">
        <w:r w:rsidR="00830E8E" w:rsidRPr="002D3E52">
          <w:rPr>
            <w:rStyle w:val="Hyperlink"/>
          </w:rPr>
          <w:t>Image Handling Procedures</w:t>
        </w:r>
        <w:r w:rsidR="00830E8E">
          <w:rPr>
            <w:webHidden/>
          </w:rPr>
          <w:tab/>
        </w:r>
        <w:r w:rsidR="00A64C00">
          <w:rPr>
            <w:webHidden/>
          </w:rPr>
          <w:fldChar w:fldCharType="begin"/>
        </w:r>
        <w:r w:rsidR="00830E8E">
          <w:rPr>
            <w:webHidden/>
          </w:rPr>
          <w:instrText xml:space="preserve"> PAGEREF _Toc325544049 \h </w:instrText>
        </w:r>
        <w:r w:rsidR="00A64C00">
          <w:rPr>
            <w:webHidden/>
          </w:rPr>
        </w:r>
        <w:r w:rsidR="00A64C00">
          <w:rPr>
            <w:webHidden/>
          </w:rPr>
          <w:fldChar w:fldCharType="separate"/>
        </w:r>
        <w:r w:rsidR="00830E8E">
          <w:rPr>
            <w:webHidden/>
          </w:rPr>
          <w:t>25</w:t>
        </w:r>
        <w:r w:rsidR="00A64C00">
          <w:rPr>
            <w:webHidden/>
          </w:rPr>
          <w:fldChar w:fldCharType="end"/>
        </w:r>
      </w:hyperlink>
    </w:p>
    <w:p w:rsidR="00830E8E" w:rsidRDefault="002D3B59">
      <w:pPr>
        <w:pStyle w:val="TOC3"/>
        <w:rPr>
          <w:rStyle w:val="Hyperlink"/>
        </w:rPr>
      </w:pPr>
      <w:hyperlink w:anchor="_Toc325544050" w:history="1">
        <w:r w:rsidR="00830E8E" w:rsidRPr="002D3E52">
          <w:rPr>
            <w:rStyle w:val="Hyperlink"/>
          </w:rPr>
          <w:t>GPS Data Procedures</w:t>
        </w:r>
        <w:r w:rsidR="00830E8E">
          <w:rPr>
            <w:webHidden/>
          </w:rPr>
          <w:tab/>
        </w:r>
        <w:r w:rsidR="00A64C00">
          <w:rPr>
            <w:webHidden/>
          </w:rPr>
          <w:fldChar w:fldCharType="begin"/>
        </w:r>
        <w:r w:rsidR="00830E8E">
          <w:rPr>
            <w:webHidden/>
          </w:rPr>
          <w:instrText xml:space="preserve"> PAGEREF _Toc325544050 \h </w:instrText>
        </w:r>
        <w:r w:rsidR="00A64C00">
          <w:rPr>
            <w:webHidden/>
          </w:rPr>
        </w:r>
        <w:r w:rsidR="00A64C00">
          <w:rPr>
            <w:webHidden/>
          </w:rPr>
          <w:fldChar w:fldCharType="separate"/>
        </w:r>
        <w:r w:rsidR="00830E8E">
          <w:rPr>
            <w:webHidden/>
          </w:rPr>
          <w:t>25</w:t>
        </w:r>
        <w:r w:rsidR="00A64C00">
          <w:rPr>
            <w:webHidden/>
          </w:rPr>
          <w:fldChar w:fldCharType="end"/>
        </w:r>
      </w:hyperlink>
    </w:p>
    <w:p w:rsidR="00830E8E" w:rsidRDefault="00830E8E" w:rsidP="00830E8E">
      <w:pPr>
        <w:pStyle w:val="nrpsNormal"/>
        <w:rPr>
          <w:rFonts w:ascii="Arial" w:hAnsi="Arial" w:cs="Arial"/>
          <w:b/>
          <w:sz w:val="32"/>
          <w:szCs w:val="32"/>
        </w:rPr>
      </w:pPr>
    </w:p>
    <w:p w:rsidR="00830E8E" w:rsidRPr="009B5E1A" w:rsidRDefault="00830E8E" w:rsidP="00830E8E">
      <w:pPr>
        <w:pStyle w:val="nrpsNormal"/>
        <w:rPr>
          <w:rFonts w:ascii="Arial" w:hAnsi="Arial" w:cs="Arial"/>
          <w:b/>
          <w:sz w:val="32"/>
          <w:szCs w:val="32"/>
        </w:rPr>
      </w:pPr>
      <w:r w:rsidRPr="009B5E1A">
        <w:rPr>
          <w:rFonts w:ascii="Arial" w:hAnsi="Arial" w:cs="Arial"/>
          <w:b/>
          <w:sz w:val="32"/>
          <w:szCs w:val="32"/>
        </w:rPr>
        <w:lastRenderedPageBreak/>
        <w:t>Contents</w:t>
      </w:r>
      <w:r>
        <w:rPr>
          <w:rFonts w:ascii="Arial" w:hAnsi="Arial" w:cs="Arial"/>
          <w:b/>
          <w:sz w:val="32"/>
          <w:szCs w:val="32"/>
        </w:rPr>
        <w:t xml:space="preserve"> (continued)</w:t>
      </w:r>
    </w:p>
    <w:p w:rsidR="00830E8E" w:rsidRDefault="00830E8E" w:rsidP="00830E8E">
      <w:pPr>
        <w:pStyle w:val="PageRight"/>
        <w:rPr>
          <w:b/>
        </w:rPr>
      </w:pPr>
      <w:r>
        <w:t>Page</w:t>
      </w:r>
    </w:p>
    <w:p w:rsidR="00830E8E" w:rsidRDefault="002D3B59">
      <w:pPr>
        <w:pStyle w:val="TOC2"/>
        <w:rPr>
          <w:rFonts w:asciiTheme="minorHAnsi" w:eastAsiaTheme="minorEastAsia" w:hAnsiTheme="minorHAnsi" w:cstheme="minorBidi"/>
          <w:sz w:val="22"/>
          <w:szCs w:val="22"/>
        </w:rPr>
      </w:pPr>
      <w:hyperlink w:anchor="_Toc325544051" w:history="1">
        <w:r w:rsidR="00830E8E" w:rsidRPr="002D3E52">
          <w:rPr>
            <w:rStyle w:val="Hyperlink"/>
          </w:rPr>
          <w:t>Data Quality Review</w:t>
        </w:r>
        <w:r w:rsidR="00830E8E">
          <w:rPr>
            <w:webHidden/>
          </w:rPr>
          <w:tab/>
        </w:r>
        <w:r w:rsidR="00A64C00">
          <w:rPr>
            <w:webHidden/>
          </w:rPr>
          <w:fldChar w:fldCharType="begin"/>
        </w:r>
        <w:r w:rsidR="00830E8E">
          <w:rPr>
            <w:webHidden/>
          </w:rPr>
          <w:instrText xml:space="preserve"> PAGEREF _Toc325544051 \h </w:instrText>
        </w:r>
        <w:r w:rsidR="00A64C00">
          <w:rPr>
            <w:webHidden/>
          </w:rPr>
        </w:r>
        <w:r w:rsidR="00A64C00">
          <w:rPr>
            <w:webHidden/>
          </w:rPr>
          <w:fldChar w:fldCharType="separate"/>
        </w:r>
        <w:r w:rsidR="00830E8E">
          <w:rPr>
            <w:webHidden/>
          </w:rPr>
          <w:t>26</w:t>
        </w:r>
        <w:r w:rsidR="00A64C00">
          <w:rPr>
            <w:webHidden/>
          </w:rPr>
          <w:fldChar w:fldCharType="end"/>
        </w:r>
      </w:hyperlink>
    </w:p>
    <w:p w:rsidR="00830E8E" w:rsidRDefault="002D3B59">
      <w:pPr>
        <w:pStyle w:val="TOC3"/>
        <w:rPr>
          <w:rFonts w:asciiTheme="minorHAnsi" w:eastAsiaTheme="minorEastAsia" w:hAnsiTheme="minorHAnsi" w:cstheme="minorBidi"/>
          <w:sz w:val="22"/>
          <w:szCs w:val="22"/>
        </w:rPr>
      </w:pPr>
      <w:hyperlink w:anchor="_Toc325544052" w:history="1">
        <w:r w:rsidR="00830E8E" w:rsidRPr="002D3E52">
          <w:rPr>
            <w:rStyle w:val="Hyperlink"/>
          </w:rPr>
          <w:t>Data Edits after Certification</w:t>
        </w:r>
        <w:r w:rsidR="00830E8E">
          <w:rPr>
            <w:webHidden/>
          </w:rPr>
          <w:tab/>
        </w:r>
        <w:r w:rsidR="00A64C00">
          <w:rPr>
            <w:webHidden/>
          </w:rPr>
          <w:fldChar w:fldCharType="begin"/>
        </w:r>
        <w:r w:rsidR="00830E8E">
          <w:rPr>
            <w:webHidden/>
          </w:rPr>
          <w:instrText xml:space="preserve"> PAGEREF _Toc325544052 \h </w:instrText>
        </w:r>
        <w:r w:rsidR="00A64C00">
          <w:rPr>
            <w:webHidden/>
          </w:rPr>
        </w:r>
        <w:r w:rsidR="00A64C00">
          <w:rPr>
            <w:webHidden/>
          </w:rPr>
          <w:fldChar w:fldCharType="separate"/>
        </w:r>
        <w:r w:rsidR="00830E8E">
          <w:rPr>
            <w:webHidden/>
          </w:rPr>
          <w:t>26</w:t>
        </w:r>
        <w:r w:rsidR="00A64C00">
          <w:rPr>
            <w:webHidden/>
          </w:rPr>
          <w:fldChar w:fldCharType="end"/>
        </w:r>
      </w:hyperlink>
    </w:p>
    <w:p w:rsidR="00830E8E" w:rsidRDefault="002D3B59">
      <w:pPr>
        <w:pStyle w:val="TOC3"/>
        <w:rPr>
          <w:rFonts w:asciiTheme="minorHAnsi" w:eastAsiaTheme="minorEastAsia" w:hAnsiTheme="minorHAnsi" w:cstheme="minorBidi"/>
          <w:sz w:val="22"/>
          <w:szCs w:val="22"/>
        </w:rPr>
      </w:pPr>
      <w:hyperlink w:anchor="_Toc325544053" w:history="1">
        <w:r w:rsidR="00830E8E" w:rsidRPr="002D3E52">
          <w:rPr>
            <w:rStyle w:val="Hyperlink"/>
          </w:rPr>
          <w:t>Geospatial Data</w:t>
        </w:r>
        <w:r w:rsidR="00830E8E">
          <w:rPr>
            <w:webHidden/>
          </w:rPr>
          <w:tab/>
        </w:r>
        <w:r w:rsidR="00A64C00">
          <w:rPr>
            <w:webHidden/>
          </w:rPr>
          <w:fldChar w:fldCharType="begin"/>
        </w:r>
        <w:r w:rsidR="00830E8E">
          <w:rPr>
            <w:webHidden/>
          </w:rPr>
          <w:instrText xml:space="preserve"> PAGEREF _Toc325544053 \h </w:instrText>
        </w:r>
        <w:r w:rsidR="00A64C00">
          <w:rPr>
            <w:webHidden/>
          </w:rPr>
        </w:r>
        <w:r w:rsidR="00A64C00">
          <w:rPr>
            <w:webHidden/>
          </w:rPr>
          <w:fldChar w:fldCharType="separate"/>
        </w:r>
        <w:r w:rsidR="00830E8E">
          <w:rPr>
            <w:webHidden/>
          </w:rPr>
          <w:t>26</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54" w:history="1">
        <w:r w:rsidR="00830E8E" w:rsidRPr="002D3E52">
          <w:rPr>
            <w:rStyle w:val="Hyperlink"/>
          </w:rPr>
          <w:t>Metadata Procedures</w:t>
        </w:r>
        <w:r w:rsidR="00830E8E">
          <w:rPr>
            <w:webHidden/>
          </w:rPr>
          <w:tab/>
        </w:r>
        <w:r w:rsidR="00A64C00">
          <w:rPr>
            <w:webHidden/>
          </w:rPr>
          <w:fldChar w:fldCharType="begin"/>
        </w:r>
        <w:r w:rsidR="00830E8E">
          <w:rPr>
            <w:webHidden/>
          </w:rPr>
          <w:instrText xml:space="preserve"> PAGEREF _Toc325544054 \h </w:instrText>
        </w:r>
        <w:r w:rsidR="00A64C00">
          <w:rPr>
            <w:webHidden/>
          </w:rPr>
        </w:r>
        <w:r w:rsidR="00A64C00">
          <w:rPr>
            <w:webHidden/>
          </w:rPr>
          <w:fldChar w:fldCharType="separate"/>
        </w:r>
        <w:r w:rsidR="00830E8E">
          <w:rPr>
            <w:webHidden/>
          </w:rPr>
          <w:t>26</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55" w:history="1">
        <w:r w:rsidR="00830E8E" w:rsidRPr="002D3E52">
          <w:rPr>
            <w:rStyle w:val="Hyperlink"/>
          </w:rPr>
          <w:t>Data Certification and Delivery</w:t>
        </w:r>
        <w:r w:rsidR="00830E8E">
          <w:rPr>
            <w:webHidden/>
          </w:rPr>
          <w:tab/>
        </w:r>
        <w:r w:rsidR="00A64C00">
          <w:rPr>
            <w:webHidden/>
          </w:rPr>
          <w:fldChar w:fldCharType="begin"/>
        </w:r>
        <w:r w:rsidR="00830E8E">
          <w:rPr>
            <w:webHidden/>
          </w:rPr>
          <w:instrText xml:space="preserve"> PAGEREF _Toc325544055 \h </w:instrText>
        </w:r>
        <w:r w:rsidR="00A64C00">
          <w:rPr>
            <w:webHidden/>
          </w:rPr>
        </w:r>
        <w:r w:rsidR="00A64C00">
          <w:rPr>
            <w:webHidden/>
          </w:rPr>
          <w:fldChar w:fldCharType="separate"/>
        </w:r>
        <w:r w:rsidR="00830E8E">
          <w:rPr>
            <w:webHidden/>
          </w:rPr>
          <w:t>27</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56" w:history="1">
        <w:r w:rsidR="00830E8E" w:rsidRPr="002D3E52">
          <w:rPr>
            <w:rStyle w:val="Hyperlink"/>
          </w:rPr>
          <w:t>Data Analysis</w:t>
        </w:r>
        <w:r w:rsidR="00830E8E">
          <w:rPr>
            <w:webHidden/>
          </w:rPr>
          <w:tab/>
        </w:r>
        <w:r w:rsidR="00A64C00">
          <w:rPr>
            <w:webHidden/>
          </w:rPr>
          <w:fldChar w:fldCharType="begin"/>
        </w:r>
        <w:r w:rsidR="00830E8E">
          <w:rPr>
            <w:webHidden/>
          </w:rPr>
          <w:instrText xml:space="preserve"> PAGEREF _Toc325544056 \h </w:instrText>
        </w:r>
        <w:r w:rsidR="00A64C00">
          <w:rPr>
            <w:webHidden/>
          </w:rPr>
        </w:r>
        <w:r w:rsidR="00A64C00">
          <w:rPr>
            <w:webHidden/>
          </w:rPr>
          <w:fldChar w:fldCharType="separate"/>
        </w:r>
        <w:r w:rsidR="00830E8E">
          <w:rPr>
            <w:webHidden/>
          </w:rPr>
          <w:t>27</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57" w:history="1">
        <w:r w:rsidR="00830E8E" w:rsidRPr="002D3E52">
          <w:rPr>
            <w:rStyle w:val="Hyperlink"/>
          </w:rPr>
          <w:t>Reporting and Product Development</w:t>
        </w:r>
        <w:r w:rsidR="00830E8E">
          <w:rPr>
            <w:webHidden/>
          </w:rPr>
          <w:tab/>
        </w:r>
        <w:r w:rsidR="00A64C00">
          <w:rPr>
            <w:webHidden/>
          </w:rPr>
          <w:fldChar w:fldCharType="begin"/>
        </w:r>
        <w:r w:rsidR="00830E8E">
          <w:rPr>
            <w:webHidden/>
          </w:rPr>
          <w:instrText xml:space="preserve"> PAGEREF _Toc325544057 \h </w:instrText>
        </w:r>
        <w:r w:rsidR="00A64C00">
          <w:rPr>
            <w:webHidden/>
          </w:rPr>
        </w:r>
        <w:r w:rsidR="00A64C00">
          <w:rPr>
            <w:webHidden/>
          </w:rPr>
          <w:fldChar w:fldCharType="separate"/>
        </w:r>
        <w:r w:rsidR="00830E8E">
          <w:rPr>
            <w:webHidden/>
          </w:rPr>
          <w:t>28</w:t>
        </w:r>
        <w:r w:rsidR="00A64C00">
          <w:rPr>
            <w:webHidden/>
          </w:rPr>
          <w:fldChar w:fldCharType="end"/>
        </w:r>
      </w:hyperlink>
    </w:p>
    <w:p w:rsidR="00830E8E" w:rsidRDefault="002D3B59">
      <w:pPr>
        <w:pStyle w:val="TOC3"/>
        <w:rPr>
          <w:rFonts w:asciiTheme="minorHAnsi" w:eastAsiaTheme="minorEastAsia" w:hAnsiTheme="minorHAnsi" w:cstheme="minorBidi"/>
          <w:sz w:val="22"/>
          <w:szCs w:val="22"/>
        </w:rPr>
      </w:pPr>
      <w:hyperlink w:anchor="_Toc325544058" w:history="1">
        <w:r w:rsidR="00830E8E" w:rsidRPr="002D3E52">
          <w:rPr>
            <w:rStyle w:val="Hyperlink"/>
          </w:rPr>
          <w:t>Report Content</w:t>
        </w:r>
        <w:r w:rsidR="00830E8E">
          <w:rPr>
            <w:webHidden/>
          </w:rPr>
          <w:tab/>
        </w:r>
        <w:r w:rsidR="00A64C00">
          <w:rPr>
            <w:webHidden/>
          </w:rPr>
          <w:fldChar w:fldCharType="begin"/>
        </w:r>
        <w:r w:rsidR="00830E8E">
          <w:rPr>
            <w:webHidden/>
          </w:rPr>
          <w:instrText xml:space="preserve"> PAGEREF _Toc325544058 \h </w:instrText>
        </w:r>
        <w:r w:rsidR="00A64C00">
          <w:rPr>
            <w:webHidden/>
          </w:rPr>
        </w:r>
        <w:r w:rsidR="00A64C00">
          <w:rPr>
            <w:webHidden/>
          </w:rPr>
          <w:fldChar w:fldCharType="separate"/>
        </w:r>
        <w:r w:rsidR="00830E8E">
          <w:rPr>
            <w:webHidden/>
          </w:rPr>
          <w:t>28</w:t>
        </w:r>
        <w:r w:rsidR="00A64C00">
          <w:rPr>
            <w:webHidden/>
          </w:rPr>
          <w:fldChar w:fldCharType="end"/>
        </w:r>
      </w:hyperlink>
    </w:p>
    <w:p w:rsidR="00830E8E" w:rsidRDefault="002D3B59">
      <w:pPr>
        <w:pStyle w:val="TOC3"/>
        <w:rPr>
          <w:rFonts w:asciiTheme="minorHAnsi" w:eastAsiaTheme="minorEastAsia" w:hAnsiTheme="minorHAnsi" w:cstheme="minorBidi"/>
          <w:sz w:val="22"/>
          <w:szCs w:val="22"/>
        </w:rPr>
      </w:pPr>
      <w:hyperlink w:anchor="_Toc325544059" w:history="1">
        <w:r w:rsidR="00830E8E" w:rsidRPr="002D3E52">
          <w:rPr>
            <w:rStyle w:val="Hyperlink"/>
          </w:rPr>
          <w:t>Standard Report Format</w:t>
        </w:r>
        <w:r w:rsidR="00830E8E">
          <w:rPr>
            <w:webHidden/>
          </w:rPr>
          <w:tab/>
        </w:r>
        <w:r w:rsidR="00A64C00">
          <w:rPr>
            <w:webHidden/>
          </w:rPr>
          <w:fldChar w:fldCharType="begin"/>
        </w:r>
        <w:r w:rsidR="00830E8E">
          <w:rPr>
            <w:webHidden/>
          </w:rPr>
          <w:instrText xml:space="preserve"> PAGEREF _Toc325544059 \h </w:instrText>
        </w:r>
        <w:r w:rsidR="00A64C00">
          <w:rPr>
            <w:webHidden/>
          </w:rPr>
        </w:r>
        <w:r w:rsidR="00A64C00">
          <w:rPr>
            <w:webHidden/>
          </w:rPr>
          <w:fldChar w:fldCharType="separate"/>
        </w:r>
        <w:r w:rsidR="00830E8E">
          <w:rPr>
            <w:webHidden/>
          </w:rPr>
          <w:t>29</w:t>
        </w:r>
        <w:r w:rsidR="00A64C00">
          <w:rPr>
            <w:webHidden/>
          </w:rPr>
          <w:fldChar w:fldCharType="end"/>
        </w:r>
      </w:hyperlink>
    </w:p>
    <w:p w:rsidR="00830E8E" w:rsidRDefault="002D3B59">
      <w:pPr>
        <w:pStyle w:val="TOC3"/>
        <w:rPr>
          <w:rFonts w:asciiTheme="minorHAnsi" w:eastAsiaTheme="minorEastAsia" w:hAnsiTheme="minorHAnsi" w:cstheme="minorBidi"/>
          <w:sz w:val="22"/>
          <w:szCs w:val="22"/>
        </w:rPr>
      </w:pPr>
      <w:hyperlink w:anchor="_Toc325544060" w:history="1">
        <w:r w:rsidR="00830E8E" w:rsidRPr="002D3E52">
          <w:rPr>
            <w:rStyle w:val="Hyperlink"/>
          </w:rPr>
          <w:t>Review Products for Sensitive Information</w:t>
        </w:r>
        <w:r w:rsidR="00830E8E">
          <w:rPr>
            <w:webHidden/>
          </w:rPr>
          <w:tab/>
        </w:r>
        <w:r w:rsidR="00A64C00">
          <w:rPr>
            <w:webHidden/>
          </w:rPr>
          <w:fldChar w:fldCharType="begin"/>
        </w:r>
        <w:r w:rsidR="00830E8E">
          <w:rPr>
            <w:webHidden/>
          </w:rPr>
          <w:instrText xml:space="preserve"> PAGEREF _Toc325544060 \h </w:instrText>
        </w:r>
        <w:r w:rsidR="00A64C00">
          <w:rPr>
            <w:webHidden/>
          </w:rPr>
        </w:r>
        <w:r w:rsidR="00A64C00">
          <w:rPr>
            <w:webHidden/>
          </w:rPr>
          <w:fldChar w:fldCharType="separate"/>
        </w:r>
        <w:r w:rsidR="00830E8E">
          <w:rPr>
            <w:webHidden/>
          </w:rPr>
          <w:t>29</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61" w:history="1">
        <w:r w:rsidR="00830E8E" w:rsidRPr="002D3E52">
          <w:rPr>
            <w:rStyle w:val="Hyperlink"/>
          </w:rPr>
          <w:t>Product Delivery, Posting, and Distribution</w:t>
        </w:r>
        <w:r w:rsidR="00830E8E">
          <w:rPr>
            <w:webHidden/>
          </w:rPr>
          <w:tab/>
        </w:r>
        <w:r w:rsidR="00A64C00">
          <w:rPr>
            <w:webHidden/>
          </w:rPr>
          <w:fldChar w:fldCharType="begin"/>
        </w:r>
        <w:r w:rsidR="00830E8E">
          <w:rPr>
            <w:webHidden/>
          </w:rPr>
          <w:instrText xml:space="preserve"> PAGEREF _Toc325544061 \h </w:instrText>
        </w:r>
        <w:r w:rsidR="00A64C00">
          <w:rPr>
            <w:webHidden/>
          </w:rPr>
        </w:r>
        <w:r w:rsidR="00A64C00">
          <w:rPr>
            <w:webHidden/>
          </w:rPr>
          <w:fldChar w:fldCharType="separate"/>
        </w:r>
        <w:r w:rsidR="00830E8E">
          <w:rPr>
            <w:webHidden/>
          </w:rPr>
          <w:t>29</w:t>
        </w:r>
        <w:r w:rsidR="00A64C00">
          <w:rPr>
            <w:webHidden/>
          </w:rPr>
          <w:fldChar w:fldCharType="end"/>
        </w:r>
      </w:hyperlink>
    </w:p>
    <w:p w:rsidR="00830E8E" w:rsidRDefault="002D3B59">
      <w:pPr>
        <w:pStyle w:val="TOC3"/>
        <w:rPr>
          <w:rFonts w:asciiTheme="minorHAnsi" w:eastAsiaTheme="minorEastAsia" w:hAnsiTheme="minorHAnsi" w:cstheme="minorBidi"/>
          <w:sz w:val="22"/>
          <w:szCs w:val="22"/>
        </w:rPr>
      </w:pPr>
      <w:hyperlink w:anchor="_Toc325544062" w:history="1">
        <w:r w:rsidR="00830E8E" w:rsidRPr="002D3E52">
          <w:rPr>
            <w:rStyle w:val="Hyperlink"/>
          </w:rPr>
          <w:t>Holding Period for Project Data</w:t>
        </w:r>
        <w:r w:rsidR="00830E8E">
          <w:rPr>
            <w:webHidden/>
          </w:rPr>
          <w:tab/>
        </w:r>
        <w:r w:rsidR="00A64C00">
          <w:rPr>
            <w:webHidden/>
          </w:rPr>
          <w:fldChar w:fldCharType="begin"/>
        </w:r>
        <w:r w:rsidR="00830E8E">
          <w:rPr>
            <w:webHidden/>
          </w:rPr>
          <w:instrText xml:space="preserve"> PAGEREF _Toc325544062 \h </w:instrText>
        </w:r>
        <w:r w:rsidR="00A64C00">
          <w:rPr>
            <w:webHidden/>
          </w:rPr>
        </w:r>
        <w:r w:rsidR="00A64C00">
          <w:rPr>
            <w:webHidden/>
          </w:rPr>
          <w:fldChar w:fldCharType="separate"/>
        </w:r>
        <w:r w:rsidR="00830E8E">
          <w:rPr>
            <w:webHidden/>
          </w:rPr>
          <w:t>29</w:t>
        </w:r>
        <w:r w:rsidR="00A64C00">
          <w:rPr>
            <w:webHidden/>
          </w:rPr>
          <w:fldChar w:fldCharType="end"/>
        </w:r>
      </w:hyperlink>
    </w:p>
    <w:p w:rsidR="00830E8E" w:rsidRDefault="002D3B59">
      <w:pPr>
        <w:pStyle w:val="TOC3"/>
        <w:rPr>
          <w:rFonts w:asciiTheme="minorHAnsi" w:eastAsiaTheme="minorEastAsia" w:hAnsiTheme="minorHAnsi" w:cstheme="minorBidi"/>
          <w:sz w:val="22"/>
          <w:szCs w:val="22"/>
        </w:rPr>
      </w:pPr>
      <w:hyperlink w:anchor="_Toc325544063" w:history="1">
        <w:r w:rsidR="00830E8E" w:rsidRPr="002D3E52">
          <w:rPr>
            <w:rStyle w:val="Hyperlink"/>
          </w:rPr>
          <w:t>Special Procedures for Sensitive Information</w:t>
        </w:r>
        <w:r w:rsidR="00830E8E">
          <w:rPr>
            <w:webHidden/>
          </w:rPr>
          <w:tab/>
        </w:r>
        <w:r w:rsidR="00A64C00">
          <w:rPr>
            <w:webHidden/>
          </w:rPr>
          <w:fldChar w:fldCharType="begin"/>
        </w:r>
        <w:r w:rsidR="00830E8E">
          <w:rPr>
            <w:webHidden/>
          </w:rPr>
          <w:instrText xml:space="preserve"> PAGEREF _Toc325544063 \h </w:instrText>
        </w:r>
        <w:r w:rsidR="00A64C00">
          <w:rPr>
            <w:webHidden/>
          </w:rPr>
        </w:r>
        <w:r w:rsidR="00A64C00">
          <w:rPr>
            <w:webHidden/>
          </w:rPr>
          <w:fldChar w:fldCharType="separate"/>
        </w:r>
        <w:r w:rsidR="00830E8E">
          <w:rPr>
            <w:webHidden/>
          </w:rPr>
          <w:t>29</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64" w:history="1">
        <w:r w:rsidR="00830E8E" w:rsidRPr="002D3E52">
          <w:rPr>
            <w:rStyle w:val="Hyperlink"/>
          </w:rPr>
          <w:t>Archival and Records Management</w:t>
        </w:r>
        <w:r w:rsidR="00830E8E">
          <w:rPr>
            <w:webHidden/>
          </w:rPr>
          <w:tab/>
        </w:r>
        <w:r w:rsidR="00A64C00">
          <w:rPr>
            <w:webHidden/>
          </w:rPr>
          <w:fldChar w:fldCharType="begin"/>
        </w:r>
        <w:r w:rsidR="00830E8E">
          <w:rPr>
            <w:webHidden/>
          </w:rPr>
          <w:instrText xml:space="preserve"> PAGEREF _Toc325544064 \h </w:instrText>
        </w:r>
        <w:r w:rsidR="00A64C00">
          <w:rPr>
            <w:webHidden/>
          </w:rPr>
        </w:r>
        <w:r w:rsidR="00A64C00">
          <w:rPr>
            <w:webHidden/>
          </w:rPr>
          <w:fldChar w:fldCharType="separate"/>
        </w:r>
        <w:r w:rsidR="00830E8E">
          <w:rPr>
            <w:webHidden/>
          </w:rPr>
          <w:t>30</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65" w:history="1">
        <w:r w:rsidR="00830E8E" w:rsidRPr="002D3E52">
          <w:rPr>
            <w:rStyle w:val="Hyperlink"/>
          </w:rPr>
          <w:t>Season Close-out</w:t>
        </w:r>
        <w:r w:rsidR="00830E8E">
          <w:rPr>
            <w:webHidden/>
          </w:rPr>
          <w:tab/>
        </w:r>
        <w:r w:rsidR="00A64C00">
          <w:rPr>
            <w:webHidden/>
          </w:rPr>
          <w:fldChar w:fldCharType="begin"/>
        </w:r>
        <w:r w:rsidR="00830E8E">
          <w:rPr>
            <w:webHidden/>
          </w:rPr>
          <w:instrText xml:space="preserve"> PAGEREF _Toc325544065 \h </w:instrText>
        </w:r>
        <w:r w:rsidR="00A64C00">
          <w:rPr>
            <w:webHidden/>
          </w:rPr>
        </w:r>
        <w:r w:rsidR="00A64C00">
          <w:rPr>
            <w:webHidden/>
          </w:rPr>
          <w:fldChar w:fldCharType="separate"/>
        </w:r>
        <w:r w:rsidR="00830E8E">
          <w:rPr>
            <w:webHidden/>
          </w:rPr>
          <w:t>30</w:t>
        </w:r>
        <w:r w:rsidR="00A64C00">
          <w:rPr>
            <w:webHidden/>
          </w:rPr>
          <w:fldChar w:fldCharType="end"/>
        </w:r>
      </w:hyperlink>
    </w:p>
    <w:p w:rsidR="00830E8E" w:rsidRDefault="002D3B59">
      <w:pPr>
        <w:pStyle w:val="TOC1"/>
        <w:tabs>
          <w:tab w:val="right" w:leader="dot" w:pos="9350"/>
        </w:tabs>
        <w:rPr>
          <w:rFonts w:asciiTheme="minorHAnsi" w:eastAsiaTheme="minorEastAsia" w:hAnsiTheme="minorHAnsi" w:cstheme="minorBidi"/>
          <w:sz w:val="22"/>
          <w:szCs w:val="22"/>
        </w:rPr>
      </w:pPr>
      <w:hyperlink w:anchor="_Toc325544066" w:history="1">
        <w:r w:rsidR="00830E8E" w:rsidRPr="002D3E52">
          <w:rPr>
            <w:rStyle w:val="Hyperlink"/>
          </w:rPr>
          <w:t>Chapter 5: Personnel Requirements and Training</w:t>
        </w:r>
        <w:r w:rsidR="00830E8E">
          <w:rPr>
            <w:webHidden/>
          </w:rPr>
          <w:tab/>
        </w:r>
        <w:r w:rsidR="00A64C00">
          <w:rPr>
            <w:webHidden/>
          </w:rPr>
          <w:fldChar w:fldCharType="begin"/>
        </w:r>
        <w:r w:rsidR="00830E8E">
          <w:rPr>
            <w:webHidden/>
          </w:rPr>
          <w:instrText xml:space="preserve"> PAGEREF _Toc325544066 \h </w:instrText>
        </w:r>
        <w:r w:rsidR="00A64C00">
          <w:rPr>
            <w:webHidden/>
          </w:rPr>
        </w:r>
        <w:r w:rsidR="00A64C00">
          <w:rPr>
            <w:webHidden/>
          </w:rPr>
          <w:fldChar w:fldCharType="separate"/>
        </w:r>
        <w:r w:rsidR="00830E8E">
          <w:rPr>
            <w:webHidden/>
          </w:rPr>
          <w:t>31</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67" w:history="1">
        <w:r w:rsidR="00830E8E" w:rsidRPr="002D3E52">
          <w:rPr>
            <w:rStyle w:val="Hyperlink"/>
          </w:rPr>
          <w:t>Roles and Responsibilities</w:t>
        </w:r>
        <w:r w:rsidR="00830E8E">
          <w:rPr>
            <w:webHidden/>
          </w:rPr>
          <w:tab/>
        </w:r>
        <w:r w:rsidR="00A64C00">
          <w:rPr>
            <w:webHidden/>
          </w:rPr>
          <w:fldChar w:fldCharType="begin"/>
        </w:r>
        <w:r w:rsidR="00830E8E">
          <w:rPr>
            <w:webHidden/>
          </w:rPr>
          <w:instrText xml:space="preserve"> PAGEREF _Toc325544067 \h </w:instrText>
        </w:r>
        <w:r w:rsidR="00A64C00">
          <w:rPr>
            <w:webHidden/>
          </w:rPr>
        </w:r>
        <w:r w:rsidR="00A64C00">
          <w:rPr>
            <w:webHidden/>
          </w:rPr>
          <w:fldChar w:fldCharType="separate"/>
        </w:r>
        <w:r w:rsidR="00830E8E">
          <w:rPr>
            <w:webHidden/>
          </w:rPr>
          <w:t>31</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68" w:history="1">
        <w:r w:rsidR="00830E8E" w:rsidRPr="002D3E52">
          <w:rPr>
            <w:rStyle w:val="Hyperlink"/>
          </w:rPr>
          <w:t>Qualifications and Training</w:t>
        </w:r>
        <w:r w:rsidR="00830E8E">
          <w:rPr>
            <w:webHidden/>
          </w:rPr>
          <w:tab/>
        </w:r>
        <w:r w:rsidR="00A64C00">
          <w:rPr>
            <w:webHidden/>
          </w:rPr>
          <w:fldChar w:fldCharType="begin"/>
        </w:r>
        <w:r w:rsidR="00830E8E">
          <w:rPr>
            <w:webHidden/>
          </w:rPr>
          <w:instrText xml:space="preserve"> PAGEREF _Toc325544068 \h </w:instrText>
        </w:r>
        <w:r w:rsidR="00A64C00">
          <w:rPr>
            <w:webHidden/>
          </w:rPr>
        </w:r>
        <w:r w:rsidR="00A64C00">
          <w:rPr>
            <w:webHidden/>
          </w:rPr>
          <w:fldChar w:fldCharType="separate"/>
        </w:r>
        <w:r w:rsidR="00830E8E">
          <w:rPr>
            <w:webHidden/>
          </w:rPr>
          <w:t>33</w:t>
        </w:r>
        <w:r w:rsidR="00A64C00">
          <w:rPr>
            <w:webHidden/>
          </w:rPr>
          <w:fldChar w:fldCharType="end"/>
        </w:r>
      </w:hyperlink>
    </w:p>
    <w:p w:rsidR="00830E8E" w:rsidRDefault="002D3B59">
      <w:pPr>
        <w:pStyle w:val="TOC1"/>
        <w:tabs>
          <w:tab w:val="right" w:leader="dot" w:pos="9350"/>
        </w:tabs>
        <w:rPr>
          <w:rFonts w:asciiTheme="minorHAnsi" w:eastAsiaTheme="minorEastAsia" w:hAnsiTheme="minorHAnsi" w:cstheme="minorBidi"/>
          <w:sz w:val="22"/>
          <w:szCs w:val="22"/>
        </w:rPr>
      </w:pPr>
      <w:hyperlink w:anchor="_Toc325544069" w:history="1">
        <w:r w:rsidR="00830E8E" w:rsidRPr="002D3E52">
          <w:rPr>
            <w:rStyle w:val="Hyperlink"/>
          </w:rPr>
          <w:t>Chapter 6: Operational Requirements</w:t>
        </w:r>
        <w:r w:rsidR="00830E8E">
          <w:rPr>
            <w:webHidden/>
          </w:rPr>
          <w:tab/>
        </w:r>
        <w:r w:rsidR="00A64C00">
          <w:rPr>
            <w:webHidden/>
          </w:rPr>
          <w:fldChar w:fldCharType="begin"/>
        </w:r>
        <w:r w:rsidR="00830E8E">
          <w:rPr>
            <w:webHidden/>
          </w:rPr>
          <w:instrText xml:space="preserve"> PAGEREF _Toc325544069 \h </w:instrText>
        </w:r>
        <w:r w:rsidR="00A64C00">
          <w:rPr>
            <w:webHidden/>
          </w:rPr>
        </w:r>
        <w:r w:rsidR="00A64C00">
          <w:rPr>
            <w:webHidden/>
          </w:rPr>
          <w:fldChar w:fldCharType="separate"/>
        </w:r>
        <w:r w:rsidR="00830E8E">
          <w:rPr>
            <w:webHidden/>
          </w:rPr>
          <w:t>35</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70" w:history="1">
        <w:r w:rsidR="00830E8E" w:rsidRPr="002D3E52">
          <w:rPr>
            <w:rStyle w:val="Hyperlink"/>
          </w:rPr>
          <w:t>Annual Workload and Field Requirements</w:t>
        </w:r>
        <w:r w:rsidR="00830E8E">
          <w:rPr>
            <w:webHidden/>
          </w:rPr>
          <w:tab/>
        </w:r>
        <w:r w:rsidR="00A64C00">
          <w:rPr>
            <w:webHidden/>
          </w:rPr>
          <w:fldChar w:fldCharType="begin"/>
        </w:r>
        <w:r w:rsidR="00830E8E">
          <w:rPr>
            <w:webHidden/>
          </w:rPr>
          <w:instrText xml:space="preserve"> PAGEREF _Toc325544070 \h </w:instrText>
        </w:r>
        <w:r w:rsidR="00A64C00">
          <w:rPr>
            <w:webHidden/>
          </w:rPr>
        </w:r>
        <w:r w:rsidR="00A64C00">
          <w:rPr>
            <w:webHidden/>
          </w:rPr>
          <w:fldChar w:fldCharType="separate"/>
        </w:r>
        <w:r w:rsidR="00830E8E">
          <w:rPr>
            <w:webHidden/>
          </w:rPr>
          <w:t>35</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71" w:history="1">
        <w:r w:rsidR="00830E8E" w:rsidRPr="002D3E52">
          <w:rPr>
            <w:rStyle w:val="Hyperlink"/>
          </w:rPr>
          <w:t>Facility and Equipment Needs</w:t>
        </w:r>
        <w:r w:rsidR="00830E8E">
          <w:rPr>
            <w:webHidden/>
          </w:rPr>
          <w:tab/>
        </w:r>
        <w:r w:rsidR="00A64C00">
          <w:rPr>
            <w:webHidden/>
          </w:rPr>
          <w:fldChar w:fldCharType="begin"/>
        </w:r>
        <w:r w:rsidR="00830E8E">
          <w:rPr>
            <w:webHidden/>
          </w:rPr>
          <w:instrText xml:space="preserve"> PAGEREF _Toc325544071 \h </w:instrText>
        </w:r>
        <w:r w:rsidR="00A64C00">
          <w:rPr>
            <w:webHidden/>
          </w:rPr>
        </w:r>
        <w:r w:rsidR="00A64C00">
          <w:rPr>
            <w:webHidden/>
          </w:rPr>
          <w:fldChar w:fldCharType="separate"/>
        </w:r>
        <w:r w:rsidR="00830E8E">
          <w:rPr>
            <w:webHidden/>
          </w:rPr>
          <w:t>36</w:t>
        </w:r>
        <w:r w:rsidR="00A64C00">
          <w:rPr>
            <w:webHidden/>
          </w:rPr>
          <w:fldChar w:fldCharType="end"/>
        </w:r>
      </w:hyperlink>
    </w:p>
    <w:p w:rsidR="00830E8E" w:rsidRDefault="002D3B59">
      <w:pPr>
        <w:pStyle w:val="TOC2"/>
        <w:rPr>
          <w:rFonts w:asciiTheme="minorHAnsi" w:eastAsiaTheme="minorEastAsia" w:hAnsiTheme="minorHAnsi" w:cstheme="minorBidi"/>
          <w:sz w:val="22"/>
          <w:szCs w:val="22"/>
        </w:rPr>
      </w:pPr>
      <w:hyperlink w:anchor="_Toc325544072" w:history="1">
        <w:r w:rsidR="00830E8E" w:rsidRPr="002D3E52">
          <w:rPr>
            <w:rStyle w:val="Hyperlink"/>
          </w:rPr>
          <w:t>Startup Costs and Budget Considerations</w:t>
        </w:r>
        <w:r w:rsidR="00830E8E">
          <w:rPr>
            <w:webHidden/>
          </w:rPr>
          <w:tab/>
        </w:r>
        <w:r w:rsidR="00A64C00">
          <w:rPr>
            <w:webHidden/>
          </w:rPr>
          <w:fldChar w:fldCharType="begin"/>
        </w:r>
        <w:r w:rsidR="00830E8E">
          <w:rPr>
            <w:webHidden/>
          </w:rPr>
          <w:instrText xml:space="preserve"> PAGEREF _Toc325544072 \h </w:instrText>
        </w:r>
        <w:r w:rsidR="00A64C00">
          <w:rPr>
            <w:webHidden/>
          </w:rPr>
        </w:r>
        <w:r w:rsidR="00A64C00">
          <w:rPr>
            <w:webHidden/>
          </w:rPr>
          <w:fldChar w:fldCharType="separate"/>
        </w:r>
        <w:r w:rsidR="00830E8E">
          <w:rPr>
            <w:webHidden/>
          </w:rPr>
          <w:t>36</w:t>
        </w:r>
        <w:r w:rsidR="00A64C00">
          <w:rPr>
            <w:webHidden/>
          </w:rPr>
          <w:fldChar w:fldCharType="end"/>
        </w:r>
      </w:hyperlink>
    </w:p>
    <w:p w:rsidR="00830E8E" w:rsidRDefault="002D3B59">
      <w:pPr>
        <w:pStyle w:val="TOC2"/>
        <w:rPr>
          <w:rStyle w:val="Hyperlink"/>
        </w:rPr>
      </w:pPr>
      <w:hyperlink w:anchor="_Toc325544073" w:history="1">
        <w:r w:rsidR="00830E8E" w:rsidRPr="002D3E52">
          <w:rPr>
            <w:rStyle w:val="Hyperlink"/>
          </w:rPr>
          <w:t>Permits, Permissions and Cooperative Agreements</w:t>
        </w:r>
        <w:r w:rsidR="00830E8E">
          <w:rPr>
            <w:webHidden/>
          </w:rPr>
          <w:tab/>
        </w:r>
        <w:r w:rsidR="00A64C00">
          <w:rPr>
            <w:webHidden/>
          </w:rPr>
          <w:fldChar w:fldCharType="begin"/>
        </w:r>
        <w:r w:rsidR="00830E8E">
          <w:rPr>
            <w:webHidden/>
          </w:rPr>
          <w:instrText xml:space="preserve"> PAGEREF _Toc325544073 \h </w:instrText>
        </w:r>
        <w:r w:rsidR="00A64C00">
          <w:rPr>
            <w:webHidden/>
          </w:rPr>
        </w:r>
        <w:r w:rsidR="00A64C00">
          <w:rPr>
            <w:webHidden/>
          </w:rPr>
          <w:fldChar w:fldCharType="separate"/>
        </w:r>
        <w:r w:rsidR="00830E8E">
          <w:rPr>
            <w:webHidden/>
          </w:rPr>
          <w:t>37</w:t>
        </w:r>
        <w:r w:rsidR="00A64C00">
          <w:rPr>
            <w:webHidden/>
          </w:rPr>
          <w:fldChar w:fldCharType="end"/>
        </w:r>
      </w:hyperlink>
    </w:p>
    <w:p w:rsidR="00830E8E" w:rsidRPr="009B5E1A" w:rsidRDefault="00830E8E" w:rsidP="00830E8E">
      <w:pPr>
        <w:pStyle w:val="nrpsNormal"/>
        <w:rPr>
          <w:rFonts w:ascii="Arial" w:hAnsi="Arial" w:cs="Arial"/>
          <w:b/>
          <w:sz w:val="32"/>
          <w:szCs w:val="32"/>
        </w:rPr>
      </w:pPr>
      <w:r w:rsidRPr="009B5E1A">
        <w:rPr>
          <w:rFonts w:ascii="Arial" w:hAnsi="Arial" w:cs="Arial"/>
          <w:b/>
          <w:sz w:val="32"/>
          <w:szCs w:val="32"/>
        </w:rPr>
        <w:lastRenderedPageBreak/>
        <w:t>Contents</w:t>
      </w:r>
      <w:r>
        <w:rPr>
          <w:rFonts w:ascii="Arial" w:hAnsi="Arial" w:cs="Arial"/>
          <w:b/>
          <w:sz w:val="32"/>
          <w:szCs w:val="32"/>
        </w:rPr>
        <w:t xml:space="preserve"> (continued)</w:t>
      </w:r>
    </w:p>
    <w:p w:rsidR="00830E8E" w:rsidRDefault="00830E8E" w:rsidP="00830E8E">
      <w:pPr>
        <w:pStyle w:val="PageRight"/>
        <w:rPr>
          <w:b/>
        </w:rPr>
      </w:pPr>
      <w:r>
        <w:t>Page</w:t>
      </w:r>
    </w:p>
    <w:p w:rsidR="00830E8E" w:rsidRDefault="002D3B59">
      <w:pPr>
        <w:pStyle w:val="TOC3"/>
        <w:rPr>
          <w:rFonts w:asciiTheme="minorHAnsi" w:eastAsiaTheme="minorEastAsia" w:hAnsiTheme="minorHAnsi" w:cstheme="minorBidi"/>
          <w:sz w:val="22"/>
          <w:szCs w:val="22"/>
        </w:rPr>
      </w:pPr>
      <w:hyperlink w:anchor="_Toc325544074" w:history="1">
        <w:r w:rsidR="00830E8E" w:rsidRPr="002D3E52">
          <w:rPr>
            <w:rStyle w:val="Hyperlink"/>
          </w:rPr>
          <w:t>National Park Service</w:t>
        </w:r>
        <w:r w:rsidR="00830E8E">
          <w:rPr>
            <w:webHidden/>
          </w:rPr>
          <w:tab/>
        </w:r>
        <w:r w:rsidR="00A64C00">
          <w:rPr>
            <w:webHidden/>
          </w:rPr>
          <w:fldChar w:fldCharType="begin"/>
        </w:r>
        <w:r w:rsidR="00830E8E">
          <w:rPr>
            <w:webHidden/>
          </w:rPr>
          <w:instrText xml:space="preserve"> PAGEREF _Toc325544074 \h </w:instrText>
        </w:r>
        <w:r w:rsidR="00A64C00">
          <w:rPr>
            <w:webHidden/>
          </w:rPr>
        </w:r>
        <w:r w:rsidR="00A64C00">
          <w:rPr>
            <w:webHidden/>
          </w:rPr>
          <w:fldChar w:fldCharType="separate"/>
        </w:r>
        <w:r w:rsidR="00830E8E">
          <w:rPr>
            <w:webHidden/>
          </w:rPr>
          <w:t>37</w:t>
        </w:r>
        <w:r w:rsidR="00A64C00">
          <w:rPr>
            <w:webHidden/>
          </w:rPr>
          <w:fldChar w:fldCharType="end"/>
        </w:r>
      </w:hyperlink>
    </w:p>
    <w:p w:rsidR="00830E8E" w:rsidRDefault="002D3B59">
      <w:pPr>
        <w:pStyle w:val="TOC3"/>
        <w:rPr>
          <w:rFonts w:asciiTheme="minorHAnsi" w:eastAsiaTheme="minorEastAsia" w:hAnsiTheme="minorHAnsi" w:cstheme="minorBidi"/>
          <w:sz w:val="22"/>
          <w:szCs w:val="22"/>
        </w:rPr>
      </w:pPr>
      <w:hyperlink w:anchor="_Toc325544075" w:history="1">
        <w:r w:rsidR="00830E8E" w:rsidRPr="002D3E52">
          <w:rPr>
            <w:rStyle w:val="Hyperlink"/>
          </w:rPr>
          <w:t>National Environmental Policy Act (NEPA)</w:t>
        </w:r>
        <w:r w:rsidR="00830E8E">
          <w:rPr>
            <w:webHidden/>
          </w:rPr>
          <w:tab/>
        </w:r>
        <w:r w:rsidR="00A64C00">
          <w:rPr>
            <w:webHidden/>
          </w:rPr>
          <w:fldChar w:fldCharType="begin"/>
        </w:r>
        <w:r w:rsidR="00830E8E">
          <w:rPr>
            <w:webHidden/>
          </w:rPr>
          <w:instrText xml:space="preserve"> PAGEREF _Toc325544075 \h </w:instrText>
        </w:r>
        <w:r w:rsidR="00A64C00">
          <w:rPr>
            <w:webHidden/>
          </w:rPr>
        </w:r>
        <w:r w:rsidR="00A64C00">
          <w:rPr>
            <w:webHidden/>
          </w:rPr>
          <w:fldChar w:fldCharType="separate"/>
        </w:r>
        <w:r w:rsidR="00830E8E">
          <w:rPr>
            <w:webHidden/>
          </w:rPr>
          <w:t>38</w:t>
        </w:r>
        <w:r w:rsidR="00A64C00">
          <w:rPr>
            <w:webHidden/>
          </w:rPr>
          <w:fldChar w:fldCharType="end"/>
        </w:r>
      </w:hyperlink>
    </w:p>
    <w:p w:rsidR="00830E8E" w:rsidRDefault="002D3B59">
      <w:pPr>
        <w:pStyle w:val="TOC3"/>
        <w:rPr>
          <w:rFonts w:asciiTheme="minorHAnsi" w:eastAsiaTheme="minorEastAsia" w:hAnsiTheme="minorHAnsi" w:cstheme="minorBidi"/>
          <w:sz w:val="22"/>
          <w:szCs w:val="22"/>
        </w:rPr>
      </w:pPr>
      <w:hyperlink w:anchor="_Toc325544076" w:history="1">
        <w:r w:rsidR="00830E8E" w:rsidRPr="002D3E52">
          <w:rPr>
            <w:rStyle w:val="Hyperlink"/>
          </w:rPr>
          <w:t>National Historic Preservation Act (NHPA)</w:t>
        </w:r>
        <w:r w:rsidR="00830E8E">
          <w:rPr>
            <w:webHidden/>
          </w:rPr>
          <w:tab/>
        </w:r>
        <w:r w:rsidR="00A64C00">
          <w:rPr>
            <w:webHidden/>
          </w:rPr>
          <w:fldChar w:fldCharType="begin"/>
        </w:r>
        <w:r w:rsidR="00830E8E">
          <w:rPr>
            <w:webHidden/>
          </w:rPr>
          <w:instrText xml:space="preserve"> PAGEREF _Toc325544076 \h </w:instrText>
        </w:r>
        <w:r w:rsidR="00A64C00">
          <w:rPr>
            <w:webHidden/>
          </w:rPr>
        </w:r>
        <w:r w:rsidR="00A64C00">
          <w:rPr>
            <w:webHidden/>
          </w:rPr>
          <w:fldChar w:fldCharType="separate"/>
        </w:r>
        <w:r w:rsidR="00830E8E">
          <w:rPr>
            <w:webHidden/>
          </w:rPr>
          <w:t>38</w:t>
        </w:r>
        <w:r w:rsidR="00A64C00">
          <w:rPr>
            <w:webHidden/>
          </w:rPr>
          <w:fldChar w:fldCharType="end"/>
        </w:r>
      </w:hyperlink>
    </w:p>
    <w:p w:rsidR="00830E8E" w:rsidRDefault="002D3B59">
      <w:pPr>
        <w:pStyle w:val="TOC3"/>
        <w:rPr>
          <w:rFonts w:asciiTheme="minorHAnsi" w:eastAsiaTheme="minorEastAsia" w:hAnsiTheme="minorHAnsi" w:cstheme="minorBidi"/>
          <w:sz w:val="22"/>
          <w:szCs w:val="22"/>
        </w:rPr>
      </w:pPr>
      <w:hyperlink w:anchor="_Toc325544077" w:history="1">
        <w:r w:rsidR="00830E8E" w:rsidRPr="002D3E52">
          <w:rPr>
            <w:rStyle w:val="Hyperlink"/>
          </w:rPr>
          <w:t>State of Hawai</w:t>
        </w:r>
        <w:r w:rsidR="00830E8E" w:rsidRPr="002D3E52">
          <w:rPr>
            <w:rStyle w:val="Hyperlink"/>
            <w:rFonts w:cs="Arial"/>
          </w:rPr>
          <w:t>‘</w:t>
        </w:r>
        <w:r w:rsidR="00830E8E" w:rsidRPr="002D3E52">
          <w:rPr>
            <w:rStyle w:val="Hyperlink"/>
          </w:rPr>
          <w:t>i</w:t>
        </w:r>
        <w:r w:rsidR="00830E8E">
          <w:rPr>
            <w:webHidden/>
          </w:rPr>
          <w:tab/>
        </w:r>
        <w:r w:rsidR="00A64C00">
          <w:rPr>
            <w:webHidden/>
          </w:rPr>
          <w:fldChar w:fldCharType="begin"/>
        </w:r>
        <w:r w:rsidR="00830E8E">
          <w:rPr>
            <w:webHidden/>
          </w:rPr>
          <w:instrText xml:space="preserve"> PAGEREF _Toc325544077 \h </w:instrText>
        </w:r>
        <w:r w:rsidR="00A64C00">
          <w:rPr>
            <w:webHidden/>
          </w:rPr>
        </w:r>
        <w:r w:rsidR="00A64C00">
          <w:rPr>
            <w:webHidden/>
          </w:rPr>
          <w:fldChar w:fldCharType="separate"/>
        </w:r>
        <w:r w:rsidR="00830E8E">
          <w:rPr>
            <w:webHidden/>
          </w:rPr>
          <w:t>38</w:t>
        </w:r>
        <w:r w:rsidR="00A64C00">
          <w:rPr>
            <w:webHidden/>
          </w:rPr>
          <w:fldChar w:fldCharType="end"/>
        </w:r>
      </w:hyperlink>
    </w:p>
    <w:p w:rsidR="00830E8E" w:rsidRDefault="002D3B59">
      <w:pPr>
        <w:pStyle w:val="TOC3"/>
        <w:rPr>
          <w:rFonts w:asciiTheme="minorHAnsi" w:eastAsiaTheme="minorEastAsia" w:hAnsiTheme="minorHAnsi" w:cstheme="minorBidi"/>
          <w:sz w:val="22"/>
          <w:szCs w:val="22"/>
        </w:rPr>
      </w:pPr>
      <w:hyperlink w:anchor="_Toc325544078" w:history="1">
        <w:r w:rsidR="00830E8E" w:rsidRPr="002D3E52">
          <w:rPr>
            <w:rStyle w:val="Hyperlink"/>
          </w:rPr>
          <w:t>Territory of American Samoa</w:t>
        </w:r>
        <w:r w:rsidR="00830E8E">
          <w:rPr>
            <w:webHidden/>
          </w:rPr>
          <w:tab/>
        </w:r>
        <w:r w:rsidR="00A64C00">
          <w:rPr>
            <w:webHidden/>
          </w:rPr>
          <w:fldChar w:fldCharType="begin"/>
        </w:r>
        <w:r w:rsidR="00830E8E">
          <w:rPr>
            <w:webHidden/>
          </w:rPr>
          <w:instrText xml:space="preserve"> PAGEREF _Toc325544078 \h </w:instrText>
        </w:r>
        <w:r w:rsidR="00A64C00">
          <w:rPr>
            <w:webHidden/>
          </w:rPr>
        </w:r>
        <w:r w:rsidR="00A64C00">
          <w:rPr>
            <w:webHidden/>
          </w:rPr>
          <w:fldChar w:fldCharType="separate"/>
        </w:r>
        <w:r w:rsidR="00830E8E">
          <w:rPr>
            <w:webHidden/>
          </w:rPr>
          <w:t>38</w:t>
        </w:r>
        <w:r w:rsidR="00A64C00">
          <w:rPr>
            <w:webHidden/>
          </w:rPr>
          <w:fldChar w:fldCharType="end"/>
        </w:r>
      </w:hyperlink>
    </w:p>
    <w:p w:rsidR="00830E8E" w:rsidRDefault="002D3B59">
      <w:pPr>
        <w:pStyle w:val="TOC1"/>
        <w:tabs>
          <w:tab w:val="right" w:leader="dot" w:pos="9350"/>
        </w:tabs>
        <w:rPr>
          <w:rFonts w:asciiTheme="minorHAnsi" w:eastAsiaTheme="minorEastAsia" w:hAnsiTheme="minorHAnsi" w:cstheme="minorBidi"/>
          <w:sz w:val="22"/>
          <w:szCs w:val="22"/>
        </w:rPr>
      </w:pPr>
      <w:hyperlink w:anchor="_Toc325544079" w:history="1">
        <w:r w:rsidR="00830E8E" w:rsidRPr="002D3E52">
          <w:rPr>
            <w:rStyle w:val="Hyperlink"/>
            <w:rFonts w:cs="Arial"/>
          </w:rPr>
          <w:t>Chapter 7: Literature Cited</w:t>
        </w:r>
        <w:r w:rsidR="00830E8E">
          <w:rPr>
            <w:webHidden/>
          </w:rPr>
          <w:tab/>
        </w:r>
        <w:r w:rsidR="00A64C00">
          <w:rPr>
            <w:webHidden/>
          </w:rPr>
          <w:fldChar w:fldCharType="begin"/>
        </w:r>
        <w:r w:rsidR="00830E8E">
          <w:rPr>
            <w:webHidden/>
          </w:rPr>
          <w:instrText xml:space="preserve"> PAGEREF _Toc325544079 \h </w:instrText>
        </w:r>
        <w:r w:rsidR="00A64C00">
          <w:rPr>
            <w:webHidden/>
          </w:rPr>
        </w:r>
        <w:r w:rsidR="00A64C00">
          <w:rPr>
            <w:webHidden/>
          </w:rPr>
          <w:fldChar w:fldCharType="separate"/>
        </w:r>
        <w:r w:rsidR="00830E8E">
          <w:rPr>
            <w:webHidden/>
          </w:rPr>
          <w:t>39</w:t>
        </w:r>
        <w:r w:rsidR="00A64C00">
          <w:rPr>
            <w:webHidden/>
          </w:rPr>
          <w:fldChar w:fldCharType="end"/>
        </w:r>
      </w:hyperlink>
    </w:p>
    <w:p w:rsidR="0049042A" w:rsidRDefault="00A64C00" w:rsidP="00714BB5">
      <w:r>
        <w:rPr>
          <w:b/>
        </w:rPr>
        <w:fldChar w:fldCharType="end"/>
      </w:r>
    </w:p>
    <w:p w:rsidR="00BE214A" w:rsidRDefault="00BE214A">
      <w:pPr>
        <w:sectPr w:rsidR="00BE214A" w:rsidSect="00731B56">
          <w:footerReference w:type="default" r:id="rId24"/>
          <w:type w:val="continuous"/>
          <w:pgSz w:w="12240" w:h="15840" w:code="1"/>
          <w:pgMar w:top="1440" w:right="1440" w:bottom="1440" w:left="1440" w:header="720" w:footer="720" w:gutter="0"/>
          <w:pgNumType w:fmt="lowerRoman"/>
          <w:cols w:space="720"/>
          <w:noEndnote/>
          <w:titlePg/>
          <w:docGrid w:linePitch="326"/>
        </w:sectPr>
      </w:pPr>
      <w:bookmarkStart w:id="47" w:name="_Toc261943404"/>
      <w:bookmarkStart w:id="48" w:name="_Toc262050508"/>
    </w:p>
    <w:p w:rsidR="0049042A" w:rsidRDefault="0049042A">
      <w:pPr>
        <w:rPr>
          <w:rFonts w:ascii="Arial" w:hAnsi="Arial"/>
          <w:b/>
          <w:bCs/>
          <w:sz w:val="32"/>
          <w:szCs w:val="28"/>
        </w:rPr>
      </w:pPr>
    </w:p>
    <w:p w:rsidR="0049042A" w:rsidRDefault="0049042A" w:rsidP="00776525">
      <w:pPr>
        <w:pStyle w:val="NTR-1stOrder"/>
        <w:rPr>
          <w:sz w:val="32"/>
          <w:szCs w:val="32"/>
        </w:rPr>
      </w:pPr>
      <w:bookmarkStart w:id="49" w:name="_Toc325544006"/>
      <w:r w:rsidRPr="00DC55AA">
        <w:rPr>
          <w:sz w:val="32"/>
          <w:szCs w:val="32"/>
        </w:rPr>
        <w:t>Figures</w:t>
      </w:r>
      <w:bookmarkEnd w:id="47"/>
      <w:bookmarkEnd w:id="48"/>
      <w:bookmarkEnd w:id="49"/>
      <w:r w:rsidR="003325EE">
        <w:rPr>
          <w:sz w:val="32"/>
          <w:szCs w:val="32"/>
        </w:rPr>
        <w:t xml:space="preserve"> </w:t>
      </w:r>
    </w:p>
    <w:p w:rsidR="0049042A" w:rsidRPr="000B0FEF" w:rsidRDefault="000B0FEF" w:rsidP="000B0FEF">
      <w:pPr>
        <w:pStyle w:val="PageRight"/>
        <w:rPr>
          <w:b/>
        </w:rPr>
      </w:pPr>
      <w:r>
        <w:t>Page</w:t>
      </w:r>
    </w:p>
    <w:p w:rsidR="00830E8E" w:rsidRDefault="00A64C00">
      <w:pPr>
        <w:pStyle w:val="TableofFigures"/>
        <w:tabs>
          <w:tab w:val="right" w:leader="dot" w:pos="9350"/>
        </w:tabs>
        <w:rPr>
          <w:rFonts w:asciiTheme="minorHAnsi" w:eastAsiaTheme="minorEastAsia" w:hAnsiTheme="minorHAnsi" w:cstheme="minorBidi"/>
          <w:noProof/>
          <w:color w:val="auto"/>
          <w:sz w:val="22"/>
          <w:szCs w:val="22"/>
        </w:rPr>
      </w:pPr>
      <w:r>
        <w:rPr>
          <w:szCs w:val="22"/>
        </w:rPr>
        <w:fldChar w:fldCharType="begin"/>
      </w:r>
      <w:r w:rsidR="0049042A">
        <w:instrText xml:space="preserve"> TOC \f e \h \z \c "Figure" </w:instrText>
      </w:r>
      <w:r>
        <w:rPr>
          <w:szCs w:val="22"/>
        </w:rPr>
        <w:fldChar w:fldCharType="separate"/>
      </w:r>
      <w:hyperlink w:anchor="_Toc325544232" w:history="1">
        <w:r w:rsidR="00830E8E" w:rsidRPr="007B53BA">
          <w:rPr>
            <w:rStyle w:val="Hyperlink"/>
            <w:noProof/>
          </w:rPr>
          <w:t>Figure 4.1. Idealized flow of project information management</w:t>
        </w:r>
        <w:r w:rsidR="00830E8E">
          <w:rPr>
            <w:noProof/>
            <w:webHidden/>
          </w:rPr>
          <w:tab/>
        </w:r>
        <w:r>
          <w:rPr>
            <w:noProof/>
            <w:webHidden/>
          </w:rPr>
          <w:fldChar w:fldCharType="begin"/>
        </w:r>
        <w:r w:rsidR="00830E8E">
          <w:rPr>
            <w:noProof/>
            <w:webHidden/>
          </w:rPr>
          <w:instrText xml:space="preserve"> PAGEREF _Toc325544232 \h </w:instrText>
        </w:r>
        <w:r>
          <w:rPr>
            <w:noProof/>
            <w:webHidden/>
          </w:rPr>
        </w:r>
        <w:r>
          <w:rPr>
            <w:noProof/>
            <w:webHidden/>
          </w:rPr>
          <w:fldChar w:fldCharType="separate"/>
        </w:r>
        <w:r w:rsidR="00830E8E">
          <w:rPr>
            <w:noProof/>
            <w:webHidden/>
          </w:rPr>
          <w:t>21</w:t>
        </w:r>
        <w:r>
          <w:rPr>
            <w:noProof/>
            <w:webHidden/>
          </w:rPr>
          <w:fldChar w:fldCharType="end"/>
        </w:r>
      </w:hyperlink>
    </w:p>
    <w:p w:rsidR="00750D3C" w:rsidRDefault="00A64C00" w:rsidP="00750D3C">
      <w:pPr>
        <w:pStyle w:val="nrpsNormal"/>
      </w:pPr>
      <w:r>
        <w:fldChar w:fldCharType="end"/>
      </w:r>
      <w:bookmarkStart w:id="50" w:name="_Toc261943405"/>
      <w:bookmarkStart w:id="51" w:name="_Toc262050509"/>
    </w:p>
    <w:p w:rsidR="0049042A" w:rsidRPr="00DC55AA" w:rsidRDefault="0049042A">
      <w:pPr>
        <w:pStyle w:val="NTR-1stOrder"/>
        <w:rPr>
          <w:sz w:val="32"/>
          <w:szCs w:val="32"/>
        </w:rPr>
      </w:pPr>
      <w:bookmarkStart w:id="52" w:name="_Toc325544007"/>
      <w:r w:rsidRPr="00DC55AA">
        <w:rPr>
          <w:sz w:val="32"/>
          <w:szCs w:val="32"/>
        </w:rPr>
        <w:t>Tables</w:t>
      </w:r>
      <w:bookmarkEnd w:id="50"/>
      <w:bookmarkEnd w:id="51"/>
      <w:bookmarkEnd w:id="52"/>
    </w:p>
    <w:p w:rsidR="0049042A" w:rsidRDefault="0049042A" w:rsidP="003A2A05"/>
    <w:p w:rsidR="000B0FEF" w:rsidRDefault="000B0FEF" w:rsidP="000B0FEF">
      <w:pPr>
        <w:pStyle w:val="PageRight"/>
        <w:rPr>
          <w:b/>
        </w:rPr>
      </w:pPr>
      <w:r>
        <w:t>Page</w:t>
      </w:r>
    </w:p>
    <w:p w:rsidR="0049042A" w:rsidRDefault="00A64C00">
      <w:pPr>
        <w:pStyle w:val="TableofFigures"/>
        <w:tabs>
          <w:tab w:val="right" w:leader="dot" w:pos="9350"/>
        </w:tabs>
        <w:rPr>
          <w:rFonts w:ascii="Calibri" w:hAnsi="Calibri"/>
          <w:noProof/>
          <w:sz w:val="22"/>
        </w:rPr>
      </w:pPr>
      <w:r>
        <w:fldChar w:fldCharType="begin"/>
      </w:r>
      <w:r w:rsidR="0049042A">
        <w:instrText xml:space="preserve"> TOC \f D \h \z \c "Figure" </w:instrText>
      </w:r>
      <w:r>
        <w:fldChar w:fldCharType="separate"/>
      </w:r>
      <w:hyperlink w:anchor="_Toc299976768" w:history="1">
        <w:r w:rsidR="0049042A" w:rsidRPr="00C22869">
          <w:rPr>
            <w:rStyle w:val="Hyperlink"/>
            <w:noProof/>
            <w:snapToGrid w:val="0"/>
            <w:sz w:val="24"/>
          </w:rPr>
          <w:t xml:space="preserve">Table 2.1. </w:t>
        </w:r>
        <w:r w:rsidR="0049042A" w:rsidRPr="00C22869">
          <w:rPr>
            <w:rStyle w:val="Hyperlink"/>
            <w:noProof/>
            <w:sz w:val="24"/>
          </w:rPr>
          <w:t xml:space="preserve">Focal plant communities and number of </w:t>
        </w:r>
        <w:r w:rsidR="0049042A">
          <w:rPr>
            <w:rStyle w:val="Hyperlink"/>
            <w:noProof/>
            <w:sz w:val="24"/>
          </w:rPr>
          <w:t>nonnative</w:t>
        </w:r>
        <w:r w:rsidR="0049042A" w:rsidRPr="00C22869">
          <w:rPr>
            <w:rStyle w:val="Hyperlink"/>
            <w:noProof/>
            <w:sz w:val="24"/>
          </w:rPr>
          <w:t xml:space="preserve"> species sampling frames selected for monitoring within the selected PACN parks.</w:t>
        </w:r>
        <w:r w:rsidR="0049042A">
          <w:rPr>
            <w:noProof/>
            <w:webHidden/>
          </w:rPr>
          <w:tab/>
        </w:r>
        <w:r>
          <w:rPr>
            <w:noProof/>
            <w:webHidden/>
          </w:rPr>
          <w:fldChar w:fldCharType="begin"/>
        </w:r>
        <w:r w:rsidR="0049042A">
          <w:rPr>
            <w:noProof/>
            <w:webHidden/>
          </w:rPr>
          <w:instrText xml:space="preserve"> PAGEREF _Toc299976768 \h </w:instrText>
        </w:r>
        <w:r>
          <w:rPr>
            <w:noProof/>
            <w:webHidden/>
          </w:rPr>
        </w:r>
        <w:r>
          <w:rPr>
            <w:noProof/>
            <w:webHidden/>
          </w:rPr>
          <w:fldChar w:fldCharType="separate"/>
        </w:r>
        <w:r w:rsidR="00D01B48">
          <w:rPr>
            <w:noProof/>
            <w:webHidden/>
          </w:rPr>
          <w:t>10</w:t>
        </w:r>
        <w:r>
          <w:rPr>
            <w:noProof/>
            <w:webHidden/>
          </w:rPr>
          <w:fldChar w:fldCharType="end"/>
        </w:r>
      </w:hyperlink>
    </w:p>
    <w:p w:rsidR="0049042A" w:rsidRDefault="002D3B59">
      <w:pPr>
        <w:pStyle w:val="TableofFigures"/>
        <w:tabs>
          <w:tab w:val="right" w:leader="dot" w:pos="9350"/>
        </w:tabs>
        <w:rPr>
          <w:rFonts w:ascii="Calibri" w:hAnsi="Calibri"/>
          <w:noProof/>
          <w:sz w:val="22"/>
        </w:rPr>
      </w:pPr>
      <w:hyperlink w:anchor="_Toc299976769" w:history="1">
        <w:r w:rsidR="0049042A" w:rsidRPr="00C22869">
          <w:rPr>
            <w:rStyle w:val="Hyperlink"/>
            <w:noProof/>
            <w:snapToGrid w:val="0"/>
            <w:sz w:val="24"/>
          </w:rPr>
          <w:t>Table 2.2. Summary of transect allocation by park and sampling frame</w:t>
        </w:r>
        <w:r w:rsidR="0049042A">
          <w:rPr>
            <w:noProof/>
            <w:webHidden/>
          </w:rPr>
          <w:tab/>
        </w:r>
        <w:r w:rsidR="00A64C00">
          <w:rPr>
            <w:noProof/>
            <w:webHidden/>
          </w:rPr>
          <w:fldChar w:fldCharType="begin"/>
        </w:r>
        <w:r w:rsidR="0049042A">
          <w:rPr>
            <w:noProof/>
            <w:webHidden/>
          </w:rPr>
          <w:instrText xml:space="preserve"> PAGEREF _Toc299976769 \h </w:instrText>
        </w:r>
        <w:r w:rsidR="00A64C00">
          <w:rPr>
            <w:noProof/>
            <w:webHidden/>
          </w:rPr>
        </w:r>
        <w:r w:rsidR="00A64C00">
          <w:rPr>
            <w:noProof/>
            <w:webHidden/>
          </w:rPr>
          <w:fldChar w:fldCharType="separate"/>
        </w:r>
        <w:r w:rsidR="00D01B48">
          <w:rPr>
            <w:noProof/>
            <w:webHidden/>
          </w:rPr>
          <w:t>12</w:t>
        </w:r>
        <w:r w:rsidR="00A64C00">
          <w:rPr>
            <w:noProof/>
            <w:webHidden/>
          </w:rPr>
          <w:fldChar w:fldCharType="end"/>
        </w:r>
      </w:hyperlink>
    </w:p>
    <w:p w:rsidR="0049042A" w:rsidRDefault="002D3B59">
      <w:pPr>
        <w:pStyle w:val="TableofFigures"/>
        <w:tabs>
          <w:tab w:val="right" w:leader="dot" w:pos="9350"/>
        </w:tabs>
        <w:rPr>
          <w:rFonts w:ascii="Calibri" w:hAnsi="Calibri"/>
          <w:noProof/>
          <w:sz w:val="22"/>
        </w:rPr>
      </w:pPr>
      <w:hyperlink w:anchor="_Toc299976770" w:history="1">
        <w:r w:rsidR="0049042A" w:rsidRPr="00C22869">
          <w:rPr>
            <w:rStyle w:val="Hyperlink"/>
            <w:noProof/>
            <w:snapToGrid w:val="0"/>
            <w:sz w:val="24"/>
          </w:rPr>
          <w:t>Table 2.3. Survey schedule for split panel design</w:t>
        </w:r>
        <w:r w:rsidR="0049042A">
          <w:rPr>
            <w:noProof/>
            <w:webHidden/>
          </w:rPr>
          <w:tab/>
        </w:r>
        <w:r w:rsidR="00A64C00">
          <w:rPr>
            <w:noProof/>
            <w:webHidden/>
          </w:rPr>
          <w:fldChar w:fldCharType="begin"/>
        </w:r>
        <w:r w:rsidR="0049042A">
          <w:rPr>
            <w:noProof/>
            <w:webHidden/>
          </w:rPr>
          <w:instrText xml:space="preserve"> PAGEREF _Toc299976770 \h </w:instrText>
        </w:r>
        <w:r w:rsidR="00A64C00">
          <w:rPr>
            <w:noProof/>
            <w:webHidden/>
          </w:rPr>
        </w:r>
        <w:r w:rsidR="00A64C00">
          <w:rPr>
            <w:noProof/>
            <w:webHidden/>
          </w:rPr>
          <w:fldChar w:fldCharType="separate"/>
        </w:r>
        <w:r w:rsidR="00D01B48">
          <w:rPr>
            <w:noProof/>
            <w:webHidden/>
          </w:rPr>
          <w:t>14</w:t>
        </w:r>
        <w:r w:rsidR="00A64C00">
          <w:rPr>
            <w:noProof/>
            <w:webHidden/>
          </w:rPr>
          <w:fldChar w:fldCharType="end"/>
        </w:r>
      </w:hyperlink>
    </w:p>
    <w:p w:rsidR="0049042A" w:rsidRDefault="002D3B59">
      <w:pPr>
        <w:pStyle w:val="TableofFigures"/>
        <w:tabs>
          <w:tab w:val="right" w:leader="dot" w:pos="9350"/>
        </w:tabs>
        <w:rPr>
          <w:rFonts w:ascii="Calibri" w:hAnsi="Calibri"/>
          <w:noProof/>
          <w:sz w:val="22"/>
        </w:rPr>
      </w:pPr>
      <w:hyperlink w:anchor="_Toc299976771" w:history="1">
        <w:r w:rsidR="0049042A" w:rsidRPr="00C22869">
          <w:rPr>
            <w:rStyle w:val="Hyperlink"/>
            <w:noProof/>
            <w:snapToGrid w:val="0"/>
            <w:sz w:val="24"/>
          </w:rPr>
          <w:t xml:space="preserve">Table 3.1. </w:t>
        </w:r>
        <w:r w:rsidR="0049042A" w:rsidRPr="00C22869">
          <w:rPr>
            <w:rStyle w:val="Hyperlink"/>
            <w:noProof/>
            <w:sz w:val="24"/>
          </w:rPr>
          <w:t>Modified Braun-Blanquet cover classes reported for target invasive plant species</w:t>
        </w:r>
        <w:r w:rsidR="0049042A">
          <w:rPr>
            <w:noProof/>
            <w:webHidden/>
          </w:rPr>
          <w:tab/>
        </w:r>
        <w:r w:rsidR="00A64C00">
          <w:rPr>
            <w:noProof/>
            <w:webHidden/>
          </w:rPr>
          <w:fldChar w:fldCharType="begin"/>
        </w:r>
        <w:r w:rsidR="0049042A">
          <w:rPr>
            <w:noProof/>
            <w:webHidden/>
          </w:rPr>
          <w:instrText xml:space="preserve"> PAGEREF _Toc299976771 \h </w:instrText>
        </w:r>
        <w:r w:rsidR="00A64C00">
          <w:rPr>
            <w:noProof/>
            <w:webHidden/>
          </w:rPr>
        </w:r>
        <w:r w:rsidR="00A64C00">
          <w:rPr>
            <w:noProof/>
            <w:webHidden/>
          </w:rPr>
          <w:fldChar w:fldCharType="separate"/>
        </w:r>
        <w:r w:rsidR="00D01B48">
          <w:rPr>
            <w:noProof/>
            <w:webHidden/>
          </w:rPr>
          <w:t>18</w:t>
        </w:r>
        <w:r w:rsidR="00A64C00">
          <w:rPr>
            <w:noProof/>
            <w:webHidden/>
          </w:rPr>
          <w:fldChar w:fldCharType="end"/>
        </w:r>
      </w:hyperlink>
    </w:p>
    <w:p w:rsidR="0049042A" w:rsidRDefault="002D3B59">
      <w:pPr>
        <w:pStyle w:val="TableofFigures"/>
        <w:tabs>
          <w:tab w:val="right" w:leader="dot" w:pos="9350"/>
        </w:tabs>
        <w:rPr>
          <w:rFonts w:ascii="Calibri" w:hAnsi="Calibri"/>
          <w:noProof/>
          <w:sz w:val="22"/>
        </w:rPr>
      </w:pPr>
      <w:hyperlink w:anchor="_Toc299976772" w:history="1">
        <w:r w:rsidR="0049042A" w:rsidRPr="00C22869">
          <w:rPr>
            <w:rStyle w:val="Hyperlink"/>
            <w:noProof/>
            <w:snapToGrid w:val="0"/>
            <w:sz w:val="24"/>
          </w:rPr>
          <w:t>Table 4.1. Functional comparison of master project database and working database</w:t>
        </w:r>
        <w:r w:rsidR="0049042A">
          <w:rPr>
            <w:noProof/>
            <w:webHidden/>
          </w:rPr>
          <w:tab/>
        </w:r>
        <w:r w:rsidR="00A64C00">
          <w:rPr>
            <w:noProof/>
            <w:webHidden/>
          </w:rPr>
          <w:fldChar w:fldCharType="begin"/>
        </w:r>
        <w:r w:rsidR="0049042A">
          <w:rPr>
            <w:noProof/>
            <w:webHidden/>
          </w:rPr>
          <w:instrText xml:space="preserve"> PAGEREF _Toc299976772 \h </w:instrText>
        </w:r>
        <w:r w:rsidR="00A64C00">
          <w:rPr>
            <w:noProof/>
            <w:webHidden/>
          </w:rPr>
        </w:r>
        <w:r w:rsidR="00A64C00">
          <w:rPr>
            <w:noProof/>
            <w:webHidden/>
          </w:rPr>
          <w:fldChar w:fldCharType="separate"/>
        </w:r>
        <w:r w:rsidR="00D01B48">
          <w:rPr>
            <w:noProof/>
            <w:webHidden/>
          </w:rPr>
          <w:t>23</w:t>
        </w:r>
        <w:r w:rsidR="00A64C00">
          <w:rPr>
            <w:noProof/>
            <w:webHidden/>
          </w:rPr>
          <w:fldChar w:fldCharType="end"/>
        </w:r>
      </w:hyperlink>
    </w:p>
    <w:p w:rsidR="0049042A" w:rsidRDefault="002D3B59">
      <w:pPr>
        <w:pStyle w:val="TableofFigures"/>
        <w:tabs>
          <w:tab w:val="right" w:leader="dot" w:pos="9350"/>
        </w:tabs>
        <w:rPr>
          <w:rFonts w:ascii="Calibri" w:hAnsi="Calibri"/>
          <w:noProof/>
          <w:sz w:val="22"/>
        </w:rPr>
      </w:pPr>
      <w:hyperlink w:anchor="_Toc299976773" w:history="1">
        <w:r w:rsidR="0049042A" w:rsidRPr="00C22869">
          <w:rPr>
            <w:rStyle w:val="Hyperlink"/>
            <w:noProof/>
            <w:snapToGrid w:val="0"/>
            <w:sz w:val="24"/>
          </w:rPr>
          <w:t xml:space="preserve">Table 5.1. Roles and responsibilities for </w:t>
        </w:r>
        <w:r w:rsidR="0049042A">
          <w:rPr>
            <w:rStyle w:val="Hyperlink"/>
            <w:noProof/>
            <w:snapToGrid w:val="0"/>
            <w:sz w:val="24"/>
          </w:rPr>
          <w:t xml:space="preserve">the </w:t>
        </w:r>
        <w:r w:rsidR="0049042A" w:rsidRPr="00C22869">
          <w:rPr>
            <w:rStyle w:val="Hyperlink"/>
            <w:noProof/>
            <w:sz w:val="24"/>
          </w:rPr>
          <w:t>Established Invasive Plant Species Monitoring Protocol</w:t>
        </w:r>
        <w:r w:rsidR="0049042A">
          <w:rPr>
            <w:noProof/>
            <w:webHidden/>
          </w:rPr>
          <w:tab/>
        </w:r>
        <w:r w:rsidR="00A64C00">
          <w:rPr>
            <w:noProof/>
            <w:webHidden/>
          </w:rPr>
          <w:fldChar w:fldCharType="begin"/>
        </w:r>
        <w:r w:rsidR="0049042A">
          <w:rPr>
            <w:noProof/>
            <w:webHidden/>
          </w:rPr>
          <w:instrText xml:space="preserve"> PAGEREF _Toc299976773 \h </w:instrText>
        </w:r>
        <w:r w:rsidR="00A64C00">
          <w:rPr>
            <w:noProof/>
            <w:webHidden/>
          </w:rPr>
        </w:r>
        <w:r w:rsidR="00A64C00">
          <w:rPr>
            <w:noProof/>
            <w:webHidden/>
          </w:rPr>
          <w:fldChar w:fldCharType="separate"/>
        </w:r>
        <w:r w:rsidR="00D01B48">
          <w:rPr>
            <w:noProof/>
            <w:webHidden/>
          </w:rPr>
          <w:t>32</w:t>
        </w:r>
        <w:r w:rsidR="00A64C00">
          <w:rPr>
            <w:noProof/>
            <w:webHidden/>
          </w:rPr>
          <w:fldChar w:fldCharType="end"/>
        </w:r>
      </w:hyperlink>
    </w:p>
    <w:p w:rsidR="0049042A" w:rsidRDefault="002D3B59">
      <w:pPr>
        <w:pStyle w:val="TableofFigures"/>
        <w:tabs>
          <w:tab w:val="left" w:pos="1200"/>
          <w:tab w:val="right" w:leader="dot" w:pos="9350"/>
        </w:tabs>
        <w:rPr>
          <w:rFonts w:ascii="Calibri" w:hAnsi="Calibri"/>
          <w:noProof/>
          <w:sz w:val="22"/>
        </w:rPr>
      </w:pPr>
      <w:hyperlink w:anchor="_Toc299976774" w:history="1">
        <w:r w:rsidR="0049042A" w:rsidRPr="00C22869">
          <w:rPr>
            <w:rStyle w:val="Hyperlink"/>
            <w:noProof/>
            <w:snapToGrid w:val="0"/>
            <w:sz w:val="24"/>
          </w:rPr>
          <w:t>Table 6.1.</w:t>
        </w:r>
        <w:r w:rsidR="0049042A">
          <w:rPr>
            <w:rFonts w:ascii="Calibri" w:hAnsi="Calibri"/>
            <w:noProof/>
            <w:sz w:val="22"/>
          </w:rPr>
          <w:t xml:space="preserve"> </w:t>
        </w:r>
        <w:r w:rsidR="0049042A" w:rsidRPr="00C22869">
          <w:rPr>
            <w:rStyle w:val="Hyperlink"/>
            <w:noProof/>
            <w:sz w:val="24"/>
          </w:rPr>
          <w:t>Number of months required for a four person field crew to conduct established invasive plant species monitoring by sampling frame and by cycle year</w:t>
        </w:r>
        <w:r w:rsidR="0049042A">
          <w:rPr>
            <w:noProof/>
            <w:webHidden/>
          </w:rPr>
          <w:tab/>
        </w:r>
        <w:r w:rsidR="00A64C00">
          <w:rPr>
            <w:noProof/>
            <w:webHidden/>
          </w:rPr>
          <w:fldChar w:fldCharType="begin"/>
        </w:r>
        <w:r w:rsidR="0049042A">
          <w:rPr>
            <w:noProof/>
            <w:webHidden/>
          </w:rPr>
          <w:instrText xml:space="preserve"> PAGEREF _Toc299976774 \h </w:instrText>
        </w:r>
        <w:r w:rsidR="00A64C00">
          <w:rPr>
            <w:noProof/>
            <w:webHidden/>
          </w:rPr>
        </w:r>
        <w:r w:rsidR="00A64C00">
          <w:rPr>
            <w:noProof/>
            <w:webHidden/>
          </w:rPr>
          <w:fldChar w:fldCharType="separate"/>
        </w:r>
        <w:r w:rsidR="00D01B48">
          <w:rPr>
            <w:noProof/>
            <w:webHidden/>
          </w:rPr>
          <w:t>35</w:t>
        </w:r>
        <w:r w:rsidR="00A64C00">
          <w:rPr>
            <w:noProof/>
            <w:webHidden/>
          </w:rPr>
          <w:fldChar w:fldCharType="end"/>
        </w:r>
      </w:hyperlink>
    </w:p>
    <w:p w:rsidR="0049042A" w:rsidRDefault="002D3B59">
      <w:pPr>
        <w:pStyle w:val="TableofFigures"/>
        <w:tabs>
          <w:tab w:val="left" w:pos="1200"/>
          <w:tab w:val="right" w:leader="dot" w:pos="9350"/>
        </w:tabs>
        <w:rPr>
          <w:rFonts w:ascii="Calibri" w:hAnsi="Calibri"/>
          <w:noProof/>
          <w:sz w:val="22"/>
        </w:rPr>
      </w:pPr>
      <w:hyperlink w:anchor="_Toc299976775" w:history="1">
        <w:r w:rsidR="0049042A" w:rsidRPr="00C22869">
          <w:rPr>
            <w:rStyle w:val="Hyperlink"/>
            <w:noProof/>
            <w:snapToGrid w:val="0"/>
            <w:sz w:val="24"/>
          </w:rPr>
          <w:t>Table 6.2.</w:t>
        </w:r>
        <w:r w:rsidR="0049042A">
          <w:rPr>
            <w:rFonts w:ascii="Calibri" w:hAnsi="Calibri"/>
            <w:noProof/>
            <w:sz w:val="22"/>
          </w:rPr>
          <w:t xml:space="preserve"> </w:t>
        </w:r>
        <w:r w:rsidR="0049042A" w:rsidRPr="00C22869">
          <w:rPr>
            <w:rStyle w:val="Hyperlink"/>
            <w:noProof/>
            <w:snapToGrid w:val="0"/>
            <w:sz w:val="24"/>
          </w:rPr>
          <w:t xml:space="preserve">Annual monitoring costs for the </w:t>
        </w:r>
        <w:r w:rsidR="0049042A" w:rsidRPr="00C22869">
          <w:rPr>
            <w:rStyle w:val="Hyperlink"/>
            <w:noProof/>
            <w:sz w:val="24"/>
          </w:rPr>
          <w:t>Established Invasive Plant Species Monitoring Protocol</w:t>
        </w:r>
        <w:r w:rsidR="0049042A">
          <w:rPr>
            <w:rStyle w:val="Hyperlink"/>
            <w:noProof/>
            <w:sz w:val="24"/>
          </w:rPr>
          <w:t>……</w:t>
        </w:r>
        <w:r w:rsidR="0049042A">
          <w:rPr>
            <w:noProof/>
            <w:webHidden/>
          </w:rPr>
          <w:tab/>
        </w:r>
        <w:r w:rsidR="00A64C00">
          <w:rPr>
            <w:noProof/>
            <w:webHidden/>
          </w:rPr>
          <w:fldChar w:fldCharType="begin"/>
        </w:r>
        <w:r w:rsidR="0049042A">
          <w:rPr>
            <w:noProof/>
            <w:webHidden/>
          </w:rPr>
          <w:instrText xml:space="preserve"> PAGEREF _Toc299976775 \h </w:instrText>
        </w:r>
        <w:r w:rsidR="00A64C00">
          <w:rPr>
            <w:noProof/>
            <w:webHidden/>
          </w:rPr>
        </w:r>
        <w:r w:rsidR="00A64C00">
          <w:rPr>
            <w:noProof/>
            <w:webHidden/>
          </w:rPr>
          <w:fldChar w:fldCharType="separate"/>
        </w:r>
        <w:r w:rsidR="00D01B48">
          <w:rPr>
            <w:noProof/>
            <w:webHidden/>
          </w:rPr>
          <w:t>37</w:t>
        </w:r>
        <w:r w:rsidR="00A64C00">
          <w:rPr>
            <w:noProof/>
            <w:webHidden/>
          </w:rPr>
          <w:fldChar w:fldCharType="end"/>
        </w:r>
      </w:hyperlink>
    </w:p>
    <w:p w:rsidR="00FB17DF" w:rsidRDefault="00A64C00" w:rsidP="00171C9A">
      <w:pPr>
        <w:tabs>
          <w:tab w:val="left" w:pos="1080"/>
          <w:tab w:val="left" w:pos="1440"/>
          <w:tab w:val="right" w:pos="9360"/>
        </w:tabs>
        <w:spacing w:line="480" w:lineRule="auto"/>
        <w:ind w:left="1170" w:hanging="1170"/>
        <w:sectPr w:rsidR="00FB17DF" w:rsidSect="00F13595">
          <w:footerReference w:type="default" r:id="rId25"/>
          <w:pgSz w:w="12240" w:h="15840" w:code="1"/>
          <w:pgMar w:top="1440" w:right="1440" w:bottom="1440" w:left="1440" w:header="720" w:footer="720" w:gutter="0"/>
          <w:pgNumType w:fmt="lowerRoman"/>
          <w:cols w:space="720"/>
          <w:noEndnote/>
        </w:sectPr>
      </w:pPr>
      <w:r>
        <w:fldChar w:fldCharType="end"/>
      </w:r>
      <w:bookmarkStart w:id="53" w:name="_Toc261943406"/>
    </w:p>
    <w:p w:rsidR="00FE141B" w:rsidRDefault="00FE141B" w:rsidP="00776525">
      <w:pPr>
        <w:sectPr w:rsidR="00FE141B" w:rsidSect="00FB17DF">
          <w:footerReference w:type="default" r:id="rId26"/>
          <w:type w:val="continuous"/>
          <w:pgSz w:w="12240" w:h="15840" w:code="1"/>
          <w:pgMar w:top="1440" w:right="1440" w:bottom="1440" w:left="1440" w:header="720" w:footer="720" w:gutter="0"/>
          <w:pgNumType w:fmt="lowerRoman"/>
          <w:cols w:space="720"/>
          <w:noEndnote/>
        </w:sectPr>
      </w:pPr>
    </w:p>
    <w:p w:rsidR="0049042A" w:rsidRPr="00776525" w:rsidRDefault="0049042A" w:rsidP="00776525">
      <w:r w:rsidRPr="00776525">
        <w:lastRenderedPageBreak/>
        <w:br w:type="page"/>
      </w:r>
    </w:p>
    <w:p w:rsidR="00FB17DF" w:rsidRDefault="00FB17DF">
      <w:pPr>
        <w:pStyle w:val="NTR-1stOrder"/>
        <w:sectPr w:rsidR="00FB17DF" w:rsidSect="00FE141B">
          <w:headerReference w:type="default" r:id="rId27"/>
          <w:footerReference w:type="default" r:id="rId28"/>
          <w:pgSz w:w="12240" w:h="15840" w:code="1"/>
          <w:pgMar w:top="1440" w:right="1440" w:bottom="1440" w:left="1440" w:header="720" w:footer="720" w:gutter="0"/>
          <w:pgNumType w:fmt="lowerRoman"/>
          <w:cols w:space="720"/>
          <w:noEndnote/>
        </w:sectPr>
      </w:pPr>
      <w:bookmarkStart w:id="54" w:name="_Toc262050510"/>
    </w:p>
    <w:p w:rsidR="0049042A" w:rsidRPr="00DC55AA" w:rsidRDefault="0049042A">
      <w:pPr>
        <w:pStyle w:val="NTR-1stOrder"/>
        <w:rPr>
          <w:sz w:val="32"/>
          <w:szCs w:val="32"/>
        </w:rPr>
      </w:pPr>
      <w:bookmarkStart w:id="55" w:name="_Toc325544008"/>
      <w:r w:rsidRPr="00DC55AA">
        <w:rPr>
          <w:sz w:val="32"/>
          <w:szCs w:val="32"/>
        </w:rPr>
        <w:lastRenderedPageBreak/>
        <w:t>Appendices</w:t>
      </w:r>
      <w:bookmarkEnd w:id="53"/>
      <w:bookmarkEnd w:id="54"/>
      <w:bookmarkEnd w:id="55"/>
    </w:p>
    <w:p w:rsidR="0049042A" w:rsidRDefault="0049042A" w:rsidP="0032510E"/>
    <w:p w:rsidR="000B0FEF" w:rsidRPr="000B0FEF" w:rsidRDefault="000B0FEF" w:rsidP="000B0FEF">
      <w:pPr>
        <w:pStyle w:val="PageRight"/>
        <w:rPr>
          <w:b/>
          <w:noProof/>
        </w:rPr>
      </w:pPr>
      <w:bookmarkStart w:id="56" w:name="_Toc261943407"/>
      <w:r>
        <w:t>Page</w:t>
      </w:r>
      <w:r w:rsidR="00A64C00">
        <w:rPr>
          <w:color w:val="000000" w:themeColor="text1"/>
          <w:szCs w:val="22"/>
        </w:rPr>
        <w:fldChar w:fldCharType="begin"/>
      </w:r>
      <w:r>
        <w:instrText xml:space="preserve"> TOC \f e \h \z \c "Figure" </w:instrText>
      </w:r>
      <w:r w:rsidR="00A64C00">
        <w:rPr>
          <w:color w:val="000000" w:themeColor="text1"/>
          <w:szCs w:val="22"/>
        </w:rPr>
        <w:fldChar w:fldCharType="separate"/>
      </w:r>
      <w:r w:rsidR="00A64C00">
        <w:rPr>
          <w:noProof/>
        </w:rPr>
        <w:fldChar w:fldCharType="begin"/>
      </w:r>
      <w:r>
        <w:rPr>
          <w:noProof/>
        </w:rPr>
        <w:instrText xml:space="preserve"> TOC \h \z \t "APP Title,1" </w:instrText>
      </w:r>
      <w:r w:rsidR="00A64C00">
        <w:rPr>
          <w:noProof/>
        </w:rPr>
        <w:fldChar w:fldCharType="separate"/>
      </w:r>
    </w:p>
    <w:p w:rsidR="000B0FEF" w:rsidRDefault="002D3B59">
      <w:pPr>
        <w:pStyle w:val="TOC1"/>
        <w:tabs>
          <w:tab w:val="right" w:leader="dot" w:pos="9350"/>
        </w:tabs>
        <w:rPr>
          <w:rFonts w:asciiTheme="minorHAnsi" w:eastAsiaTheme="minorEastAsia" w:hAnsiTheme="minorHAnsi" w:cstheme="minorBidi"/>
          <w:sz w:val="22"/>
          <w:szCs w:val="22"/>
        </w:rPr>
      </w:pPr>
      <w:hyperlink w:anchor="_Toc322932454" w:history="1">
        <w:r w:rsidR="000B0FEF" w:rsidRPr="00162437">
          <w:rPr>
            <w:rStyle w:val="Hyperlink"/>
          </w:rPr>
          <w:t>Appendix A. Target Populations and Sampling Frames</w:t>
        </w:r>
        <w:r w:rsidR="000B0FEF">
          <w:rPr>
            <w:webHidden/>
          </w:rPr>
          <w:tab/>
        </w:r>
        <w:r w:rsidR="000B0FEF" w:rsidRPr="00A876A7">
          <w:t>APP A.</w:t>
        </w:r>
        <w:r w:rsidR="00A64C00">
          <w:rPr>
            <w:webHidden/>
          </w:rPr>
          <w:fldChar w:fldCharType="begin"/>
        </w:r>
        <w:r w:rsidR="000B0FEF">
          <w:rPr>
            <w:webHidden/>
          </w:rPr>
          <w:instrText xml:space="preserve"> PAGEREF _Toc322932454 \h </w:instrText>
        </w:r>
        <w:r w:rsidR="00A64C00">
          <w:rPr>
            <w:webHidden/>
          </w:rPr>
        </w:r>
        <w:r w:rsidR="00A64C00">
          <w:rPr>
            <w:webHidden/>
          </w:rPr>
          <w:fldChar w:fldCharType="separate"/>
        </w:r>
        <w:r w:rsidR="00D01B48">
          <w:rPr>
            <w:webHidden/>
          </w:rPr>
          <w:t>1</w:t>
        </w:r>
        <w:r w:rsidR="00A64C00">
          <w:rPr>
            <w:webHidden/>
          </w:rPr>
          <w:fldChar w:fldCharType="end"/>
        </w:r>
      </w:hyperlink>
    </w:p>
    <w:p w:rsidR="000B0FEF" w:rsidRDefault="002D3B59">
      <w:pPr>
        <w:pStyle w:val="TOC1"/>
        <w:tabs>
          <w:tab w:val="right" w:leader="dot" w:pos="9350"/>
        </w:tabs>
        <w:rPr>
          <w:rFonts w:asciiTheme="minorHAnsi" w:eastAsiaTheme="minorEastAsia" w:hAnsiTheme="minorHAnsi" w:cstheme="minorBidi"/>
          <w:sz w:val="22"/>
          <w:szCs w:val="22"/>
        </w:rPr>
      </w:pPr>
      <w:hyperlink w:anchor="_Toc322932455" w:history="1">
        <w:r w:rsidR="000B0FEF" w:rsidRPr="00162437">
          <w:rPr>
            <w:rStyle w:val="Hyperlink"/>
          </w:rPr>
          <w:t>Appendix B. Vegetation Monitoring in PACN Park Units</w:t>
        </w:r>
        <w:r w:rsidR="000B0FEF">
          <w:rPr>
            <w:webHidden/>
          </w:rPr>
          <w:tab/>
        </w:r>
        <w:r w:rsidR="000B0FEF" w:rsidRPr="00A876A7">
          <w:t xml:space="preserve">APP </w:t>
        </w:r>
        <w:r w:rsidR="000B0FEF">
          <w:t>B</w:t>
        </w:r>
        <w:r w:rsidR="000B0FEF" w:rsidRPr="00A876A7">
          <w:t>.</w:t>
        </w:r>
        <w:r w:rsidR="00A64C00">
          <w:rPr>
            <w:webHidden/>
          </w:rPr>
          <w:fldChar w:fldCharType="begin"/>
        </w:r>
        <w:r w:rsidR="000B0FEF">
          <w:rPr>
            <w:webHidden/>
          </w:rPr>
          <w:instrText xml:space="preserve"> PAGEREF _Toc322932455 \h </w:instrText>
        </w:r>
        <w:r w:rsidR="00A64C00">
          <w:rPr>
            <w:webHidden/>
          </w:rPr>
        </w:r>
        <w:r w:rsidR="00A64C00">
          <w:rPr>
            <w:webHidden/>
          </w:rPr>
          <w:fldChar w:fldCharType="separate"/>
        </w:r>
        <w:r w:rsidR="00D01B48">
          <w:rPr>
            <w:webHidden/>
          </w:rPr>
          <w:t>1</w:t>
        </w:r>
        <w:r w:rsidR="00A64C00">
          <w:rPr>
            <w:webHidden/>
          </w:rPr>
          <w:fldChar w:fldCharType="end"/>
        </w:r>
      </w:hyperlink>
    </w:p>
    <w:p w:rsidR="000B0FEF" w:rsidRDefault="002D3B59">
      <w:pPr>
        <w:pStyle w:val="TOC1"/>
        <w:tabs>
          <w:tab w:val="right" w:leader="dot" w:pos="9350"/>
        </w:tabs>
        <w:rPr>
          <w:rFonts w:asciiTheme="minorHAnsi" w:eastAsiaTheme="minorEastAsia" w:hAnsiTheme="minorHAnsi" w:cstheme="minorBidi"/>
          <w:sz w:val="22"/>
          <w:szCs w:val="22"/>
        </w:rPr>
      </w:pPr>
      <w:hyperlink w:anchor="_Toc322932456" w:history="1">
        <w:r w:rsidR="000B0FEF" w:rsidRPr="00162437">
          <w:rPr>
            <w:rStyle w:val="Hyperlink"/>
          </w:rPr>
          <w:t>Appendix C. Sample Size and Power</w:t>
        </w:r>
        <w:r w:rsidR="000B0FEF">
          <w:rPr>
            <w:webHidden/>
          </w:rPr>
          <w:tab/>
        </w:r>
        <w:r w:rsidR="000B0FEF" w:rsidRPr="00A876A7">
          <w:t xml:space="preserve">APP </w:t>
        </w:r>
        <w:r w:rsidR="000B0FEF">
          <w:t>C</w:t>
        </w:r>
        <w:r w:rsidR="000B0FEF" w:rsidRPr="00A876A7">
          <w:t>.</w:t>
        </w:r>
        <w:r w:rsidR="00A64C00">
          <w:rPr>
            <w:webHidden/>
          </w:rPr>
          <w:fldChar w:fldCharType="begin"/>
        </w:r>
        <w:r w:rsidR="000B0FEF">
          <w:rPr>
            <w:webHidden/>
          </w:rPr>
          <w:instrText xml:space="preserve"> PAGEREF _Toc322932456 \h </w:instrText>
        </w:r>
        <w:r w:rsidR="00A64C00">
          <w:rPr>
            <w:webHidden/>
          </w:rPr>
        </w:r>
        <w:r w:rsidR="00A64C00">
          <w:rPr>
            <w:webHidden/>
          </w:rPr>
          <w:fldChar w:fldCharType="separate"/>
        </w:r>
        <w:r w:rsidR="00D01B48">
          <w:rPr>
            <w:webHidden/>
          </w:rPr>
          <w:t>1</w:t>
        </w:r>
        <w:r w:rsidR="00A64C00">
          <w:rPr>
            <w:webHidden/>
          </w:rPr>
          <w:fldChar w:fldCharType="end"/>
        </w:r>
      </w:hyperlink>
    </w:p>
    <w:p w:rsidR="000B0FEF" w:rsidRDefault="002D3B59">
      <w:pPr>
        <w:pStyle w:val="TOC1"/>
        <w:tabs>
          <w:tab w:val="right" w:leader="dot" w:pos="9350"/>
        </w:tabs>
        <w:rPr>
          <w:rFonts w:asciiTheme="minorHAnsi" w:eastAsiaTheme="minorEastAsia" w:hAnsiTheme="minorHAnsi" w:cstheme="minorBidi"/>
          <w:sz w:val="22"/>
          <w:szCs w:val="22"/>
        </w:rPr>
      </w:pPr>
      <w:hyperlink w:anchor="_Toc322932457" w:history="1">
        <w:r w:rsidR="000B0FEF" w:rsidRPr="00162437">
          <w:rPr>
            <w:rStyle w:val="Hyperlink"/>
          </w:rPr>
          <w:t>Appendix D. Allocation of Sampling Units to Panel Members</w:t>
        </w:r>
        <w:r w:rsidR="000B0FEF">
          <w:rPr>
            <w:webHidden/>
          </w:rPr>
          <w:tab/>
        </w:r>
        <w:r w:rsidR="000B0FEF" w:rsidRPr="00A876A7">
          <w:t xml:space="preserve">APP </w:t>
        </w:r>
        <w:r w:rsidR="000B0FEF">
          <w:t>D</w:t>
        </w:r>
        <w:r w:rsidR="000B0FEF" w:rsidRPr="00A876A7">
          <w:t>.</w:t>
        </w:r>
        <w:r w:rsidR="00A64C00">
          <w:rPr>
            <w:webHidden/>
          </w:rPr>
          <w:fldChar w:fldCharType="begin"/>
        </w:r>
        <w:r w:rsidR="000B0FEF">
          <w:rPr>
            <w:webHidden/>
          </w:rPr>
          <w:instrText xml:space="preserve"> PAGEREF _Toc322932457 \h </w:instrText>
        </w:r>
        <w:r w:rsidR="00A64C00">
          <w:rPr>
            <w:webHidden/>
          </w:rPr>
        </w:r>
        <w:r w:rsidR="00A64C00">
          <w:rPr>
            <w:webHidden/>
          </w:rPr>
          <w:fldChar w:fldCharType="separate"/>
        </w:r>
        <w:r w:rsidR="00D01B48">
          <w:rPr>
            <w:webHidden/>
          </w:rPr>
          <w:t>1</w:t>
        </w:r>
        <w:r w:rsidR="00A64C00">
          <w:rPr>
            <w:webHidden/>
          </w:rPr>
          <w:fldChar w:fldCharType="end"/>
        </w:r>
      </w:hyperlink>
    </w:p>
    <w:p w:rsidR="000B0FEF" w:rsidRDefault="002D3B59">
      <w:pPr>
        <w:pStyle w:val="TOC1"/>
        <w:tabs>
          <w:tab w:val="right" w:leader="dot" w:pos="9350"/>
        </w:tabs>
        <w:rPr>
          <w:rFonts w:asciiTheme="minorHAnsi" w:eastAsiaTheme="minorEastAsia" w:hAnsiTheme="minorHAnsi" w:cstheme="minorBidi"/>
          <w:sz w:val="22"/>
          <w:szCs w:val="22"/>
        </w:rPr>
      </w:pPr>
      <w:hyperlink w:anchor="_Toc322932458" w:history="1">
        <w:r w:rsidR="000B0FEF" w:rsidRPr="00162437">
          <w:rPr>
            <w:rStyle w:val="Hyperlink"/>
          </w:rPr>
          <w:t>Appendix E. Forms for Recording Field Data</w:t>
        </w:r>
        <w:r w:rsidR="000B0FEF">
          <w:rPr>
            <w:webHidden/>
          </w:rPr>
          <w:tab/>
        </w:r>
        <w:r w:rsidR="000B0FEF" w:rsidRPr="00A876A7">
          <w:t xml:space="preserve">APP </w:t>
        </w:r>
        <w:r w:rsidR="000B0FEF">
          <w:t>E</w:t>
        </w:r>
        <w:r w:rsidR="000B0FEF" w:rsidRPr="00A876A7">
          <w:t>.</w:t>
        </w:r>
        <w:r w:rsidR="00A64C00">
          <w:rPr>
            <w:webHidden/>
          </w:rPr>
          <w:fldChar w:fldCharType="begin"/>
        </w:r>
        <w:r w:rsidR="000B0FEF">
          <w:rPr>
            <w:webHidden/>
          </w:rPr>
          <w:instrText xml:space="preserve"> PAGEREF _Toc322932458 \h </w:instrText>
        </w:r>
        <w:r w:rsidR="00A64C00">
          <w:rPr>
            <w:webHidden/>
          </w:rPr>
        </w:r>
        <w:r w:rsidR="00A64C00">
          <w:rPr>
            <w:webHidden/>
          </w:rPr>
          <w:fldChar w:fldCharType="separate"/>
        </w:r>
        <w:r w:rsidR="00D01B48">
          <w:rPr>
            <w:webHidden/>
          </w:rPr>
          <w:t>1</w:t>
        </w:r>
        <w:r w:rsidR="00A64C00">
          <w:rPr>
            <w:webHidden/>
          </w:rPr>
          <w:fldChar w:fldCharType="end"/>
        </w:r>
      </w:hyperlink>
    </w:p>
    <w:p w:rsidR="000B0FEF" w:rsidRDefault="002D3B59">
      <w:pPr>
        <w:pStyle w:val="TOC1"/>
        <w:tabs>
          <w:tab w:val="right" w:leader="dot" w:pos="9350"/>
        </w:tabs>
        <w:rPr>
          <w:rFonts w:asciiTheme="minorHAnsi" w:eastAsiaTheme="minorEastAsia" w:hAnsiTheme="minorHAnsi" w:cstheme="minorBidi"/>
          <w:sz w:val="22"/>
          <w:szCs w:val="22"/>
        </w:rPr>
      </w:pPr>
      <w:hyperlink w:anchor="_Toc322932459" w:history="1">
        <w:r w:rsidR="000B0FEF" w:rsidRPr="00162437">
          <w:rPr>
            <w:rStyle w:val="Hyperlink"/>
          </w:rPr>
          <w:t>Appendix F. Established Invasive Plant Monitoring Database Documentation</w:t>
        </w:r>
        <w:r w:rsidR="000B0FEF">
          <w:rPr>
            <w:webHidden/>
          </w:rPr>
          <w:tab/>
        </w:r>
        <w:r w:rsidR="000B0FEF" w:rsidRPr="00A876A7">
          <w:t xml:space="preserve">APP </w:t>
        </w:r>
        <w:r w:rsidR="000B0FEF">
          <w:t>F</w:t>
        </w:r>
        <w:r w:rsidR="000B0FEF" w:rsidRPr="00A876A7">
          <w:t>.</w:t>
        </w:r>
        <w:r w:rsidR="00A64C00">
          <w:rPr>
            <w:webHidden/>
          </w:rPr>
          <w:fldChar w:fldCharType="begin"/>
        </w:r>
        <w:r w:rsidR="000B0FEF">
          <w:rPr>
            <w:webHidden/>
          </w:rPr>
          <w:instrText xml:space="preserve"> PAGEREF _Toc322932459 \h </w:instrText>
        </w:r>
        <w:r w:rsidR="00A64C00">
          <w:rPr>
            <w:webHidden/>
          </w:rPr>
        </w:r>
        <w:r w:rsidR="00A64C00">
          <w:rPr>
            <w:webHidden/>
          </w:rPr>
          <w:fldChar w:fldCharType="separate"/>
        </w:r>
        <w:r w:rsidR="00D01B48">
          <w:rPr>
            <w:webHidden/>
          </w:rPr>
          <w:t>1</w:t>
        </w:r>
        <w:r w:rsidR="00A64C00">
          <w:rPr>
            <w:webHidden/>
          </w:rPr>
          <w:fldChar w:fldCharType="end"/>
        </w:r>
      </w:hyperlink>
    </w:p>
    <w:p w:rsidR="000B0FEF" w:rsidRDefault="002D3B59">
      <w:pPr>
        <w:pStyle w:val="TOC1"/>
        <w:tabs>
          <w:tab w:val="right" w:leader="dot" w:pos="9350"/>
        </w:tabs>
        <w:rPr>
          <w:rFonts w:asciiTheme="minorHAnsi" w:eastAsiaTheme="minorEastAsia" w:hAnsiTheme="minorHAnsi" w:cstheme="minorBidi"/>
          <w:sz w:val="22"/>
          <w:szCs w:val="22"/>
        </w:rPr>
      </w:pPr>
      <w:hyperlink w:anchor="_Toc322932460" w:history="1">
        <w:r w:rsidR="000B0FEF" w:rsidRPr="00162437">
          <w:rPr>
            <w:rStyle w:val="Hyperlink"/>
          </w:rPr>
          <w:t>Appendix G. Yearly Project Task List</w:t>
        </w:r>
        <w:r w:rsidR="000B0FEF">
          <w:rPr>
            <w:webHidden/>
          </w:rPr>
          <w:tab/>
        </w:r>
        <w:r w:rsidR="000B0FEF" w:rsidRPr="00A876A7">
          <w:t xml:space="preserve">APP </w:t>
        </w:r>
        <w:r w:rsidR="000B0FEF">
          <w:t>G</w:t>
        </w:r>
        <w:r w:rsidR="000B0FEF" w:rsidRPr="00A876A7">
          <w:t>.</w:t>
        </w:r>
        <w:r w:rsidR="00A64C00">
          <w:rPr>
            <w:webHidden/>
          </w:rPr>
          <w:fldChar w:fldCharType="begin"/>
        </w:r>
        <w:r w:rsidR="000B0FEF">
          <w:rPr>
            <w:webHidden/>
          </w:rPr>
          <w:instrText xml:space="preserve"> PAGEREF _Toc322932460 \h </w:instrText>
        </w:r>
        <w:r w:rsidR="00A64C00">
          <w:rPr>
            <w:webHidden/>
          </w:rPr>
        </w:r>
        <w:r w:rsidR="00A64C00">
          <w:rPr>
            <w:webHidden/>
          </w:rPr>
          <w:fldChar w:fldCharType="separate"/>
        </w:r>
        <w:r w:rsidR="00D01B48">
          <w:rPr>
            <w:webHidden/>
          </w:rPr>
          <w:t>1</w:t>
        </w:r>
        <w:r w:rsidR="00A64C00">
          <w:rPr>
            <w:webHidden/>
          </w:rPr>
          <w:fldChar w:fldCharType="end"/>
        </w:r>
      </w:hyperlink>
    </w:p>
    <w:p w:rsidR="000B0FEF" w:rsidRDefault="002D3B59">
      <w:pPr>
        <w:pStyle w:val="TOC1"/>
        <w:tabs>
          <w:tab w:val="right" w:leader="dot" w:pos="9350"/>
        </w:tabs>
        <w:rPr>
          <w:rFonts w:asciiTheme="minorHAnsi" w:eastAsiaTheme="minorEastAsia" w:hAnsiTheme="minorHAnsi" w:cstheme="minorBidi"/>
          <w:sz w:val="22"/>
          <w:szCs w:val="22"/>
        </w:rPr>
      </w:pPr>
      <w:hyperlink w:anchor="_Toc322932461" w:history="1">
        <w:r w:rsidR="000B0FEF" w:rsidRPr="00162437">
          <w:rPr>
            <w:rStyle w:val="Hyperlink"/>
          </w:rPr>
          <w:t>Appendix H. Target Invasive Plant Species List</w:t>
        </w:r>
        <w:r w:rsidR="000B0FEF">
          <w:rPr>
            <w:webHidden/>
          </w:rPr>
          <w:tab/>
        </w:r>
        <w:r w:rsidR="000B0FEF" w:rsidRPr="00A876A7">
          <w:t xml:space="preserve">APP </w:t>
        </w:r>
        <w:r w:rsidR="000B0FEF">
          <w:t>H</w:t>
        </w:r>
        <w:r w:rsidR="000B0FEF" w:rsidRPr="00A876A7">
          <w:t>.</w:t>
        </w:r>
        <w:r w:rsidR="00A64C00">
          <w:rPr>
            <w:webHidden/>
          </w:rPr>
          <w:fldChar w:fldCharType="begin"/>
        </w:r>
        <w:r w:rsidR="000B0FEF">
          <w:rPr>
            <w:webHidden/>
          </w:rPr>
          <w:instrText xml:space="preserve"> PAGEREF _Toc322932461 \h </w:instrText>
        </w:r>
        <w:r w:rsidR="00A64C00">
          <w:rPr>
            <w:webHidden/>
          </w:rPr>
        </w:r>
        <w:r w:rsidR="00A64C00">
          <w:rPr>
            <w:webHidden/>
          </w:rPr>
          <w:fldChar w:fldCharType="separate"/>
        </w:r>
        <w:r w:rsidR="00D01B48">
          <w:rPr>
            <w:webHidden/>
          </w:rPr>
          <w:t>1</w:t>
        </w:r>
        <w:r w:rsidR="00A64C00">
          <w:rPr>
            <w:webHidden/>
          </w:rPr>
          <w:fldChar w:fldCharType="end"/>
        </w:r>
      </w:hyperlink>
    </w:p>
    <w:p w:rsidR="000B0FEF" w:rsidRDefault="00A64C00" w:rsidP="000B0FEF">
      <w:pPr>
        <w:pStyle w:val="TableofFigures"/>
        <w:tabs>
          <w:tab w:val="right" w:leader="dot" w:pos="9350"/>
        </w:tabs>
      </w:pPr>
      <w:r>
        <w:rPr>
          <w:noProof/>
        </w:rPr>
        <w:fldChar w:fldCharType="end"/>
      </w:r>
      <w:r>
        <w:fldChar w:fldCharType="end"/>
      </w:r>
    </w:p>
    <w:p w:rsidR="00FE141B" w:rsidRDefault="00FE141B" w:rsidP="00FB17DF">
      <w:pPr>
        <w:pStyle w:val="NTR-1stOrder"/>
        <w:sectPr w:rsidR="00FE141B" w:rsidSect="00FB17DF">
          <w:headerReference w:type="default" r:id="rId29"/>
          <w:footerReference w:type="default" r:id="rId30"/>
          <w:type w:val="continuous"/>
          <w:pgSz w:w="12240" w:h="15840" w:code="1"/>
          <w:pgMar w:top="1440" w:right="1440" w:bottom="1440" w:left="1440" w:header="720" w:footer="720" w:gutter="0"/>
          <w:pgNumType w:fmt="lowerRoman"/>
          <w:cols w:space="720"/>
          <w:noEndnote/>
        </w:sectPr>
      </w:pPr>
    </w:p>
    <w:p w:rsidR="00FB17DF" w:rsidRDefault="0049042A" w:rsidP="00FB17DF">
      <w:pPr>
        <w:pStyle w:val="NTR-1stOrder"/>
        <w:sectPr w:rsidR="00FB17DF" w:rsidSect="00FE141B">
          <w:headerReference w:type="default" r:id="rId31"/>
          <w:footerReference w:type="default" r:id="rId32"/>
          <w:pgSz w:w="12240" w:h="15840" w:code="1"/>
          <w:pgMar w:top="1440" w:right="1440" w:bottom="1440" w:left="1440" w:header="720" w:footer="720" w:gutter="0"/>
          <w:pgNumType w:fmt="lowerRoman"/>
          <w:cols w:space="720"/>
          <w:noEndnote/>
        </w:sectPr>
      </w:pPr>
      <w:r w:rsidRPr="0045693C">
        <w:lastRenderedPageBreak/>
        <w:br w:type="page"/>
      </w:r>
      <w:bookmarkStart w:id="57" w:name="_Toc262050511"/>
    </w:p>
    <w:p w:rsidR="0049042A" w:rsidRPr="00DC55AA" w:rsidRDefault="0049042A" w:rsidP="00FB1D5A">
      <w:pPr>
        <w:pStyle w:val="nrpsHeading1"/>
      </w:pPr>
      <w:r w:rsidRPr="00DC55AA">
        <w:lastRenderedPageBreak/>
        <w:t>Standard Operating Procedures</w:t>
      </w:r>
      <w:bookmarkEnd w:id="56"/>
      <w:bookmarkEnd w:id="57"/>
      <w:r w:rsidR="009B5E1A">
        <w:t xml:space="preserve"> (SOPs)</w:t>
      </w:r>
    </w:p>
    <w:p w:rsidR="00F31601" w:rsidRDefault="000B0FEF" w:rsidP="00F31601">
      <w:pPr>
        <w:pStyle w:val="PageRight"/>
        <w:rPr>
          <w:noProof/>
        </w:rPr>
      </w:pPr>
      <w:r>
        <w:t>Page</w:t>
      </w:r>
      <w:r w:rsidR="00A64C00">
        <w:rPr>
          <w:szCs w:val="22"/>
        </w:rPr>
        <w:fldChar w:fldCharType="begin"/>
      </w:r>
      <w:r>
        <w:instrText xml:space="preserve"> TOC \f e \h \z \c "Figure" </w:instrText>
      </w:r>
      <w:r w:rsidR="00A64C00">
        <w:rPr>
          <w:szCs w:val="22"/>
        </w:rPr>
        <w:fldChar w:fldCharType="separate"/>
      </w:r>
    </w:p>
    <w:p w:rsidR="00F31601" w:rsidRDefault="00A64C00">
      <w:pPr>
        <w:pStyle w:val="TOC1"/>
        <w:tabs>
          <w:tab w:val="right" w:leader="dot" w:pos="9350"/>
        </w:tabs>
        <w:rPr>
          <w:rFonts w:asciiTheme="minorHAnsi" w:eastAsiaTheme="minorEastAsia" w:hAnsiTheme="minorHAnsi" w:cstheme="minorBidi"/>
          <w:sz w:val="22"/>
          <w:szCs w:val="22"/>
        </w:rPr>
      </w:pPr>
      <w:r>
        <w:rPr>
          <w:rStyle w:val="Hyperlink"/>
        </w:rPr>
        <w:fldChar w:fldCharType="begin"/>
      </w:r>
      <w:r w:rsidR="00F31601">
        <w:rPr>
          <w:rStyle w:val="Hyperlink"/>
        </w:rPr>
        <w:instrText xml:space="preserve"> TOC \h \z \t "SOP Title,1" </w:instrText>
      </w:r>
      <w:r>
        <w:rPr>
          <w:rStyle w:val="Hyperlink"/>
        </w:rPr>
        <w:fldChar w:fldCharType="separate"/>
      </w:r>
      <w:hyperlink w:anchor="_Toc322933325" w:history="1">
        <w:r w:rsidR="00F31601" w:rsidRPr="00E04C2F">
          <w:rPr>
            <w:rStyle w:val="Hyperlink"/>
          </w:rPr>
          <w:t>Standard Operating Procedure #1</w:t>
        </w:r>
        <w:r w:rsidR="00516353">
          <w:rPr>
            <w:rStyle w:val="Hyperlink"/>
          </w:rPr>
          <w:t xml:space="preserve">: </w:t>
        </w:r>
        <w:r w:rsidR="00516353" w:rsidRPr="00516353">
          <w:rPr>
            <w:rStyle w:val="Hyperlink"/>
          </w:rPr>
          <w:t>Before the Field Season</w:t>
        </w:r>
        <w:r w:rsidR="00F31601">
          <w:rPr>
            <w:webHidden/>
          </w:rPr>
          <w:tab/>
        </w:r>
        <w:r w:rsidR="00F31601" w:rsidRPr="0029289B">
          <w:rPr>
            <w:rStyle w:val="PageNumber"/>
          </w:rPr>
          <w:t>SOP 1.</w:t>
        </w:r>
        <w:r>
          <w:rPr>
            <w:webHidden/>
          </w:rPr>
          <w:fldChar w:fldCharType="begin"/>
        </w:r>
        <w:r w:rsidR="00F31601">
          <w:rPr>
            <w:webHidden/>
          </w:rPr>
          <w:instrText xml:space="preserve"> PAGEREF _Toc322933325 \h </w:instrText>
        </w:r>
        <w:r>
          <w:rPr>
            <w:webHidden/>
          </w:rPr>
        </w:r>
        <w:r>
          <w:rPr>
            <w:webHidden/>
          </w:rPr>
          <w:fldChar w:fldCharType="separate"/>
        </w:r>
        <w:r w:rsidR="00D01B48">
          <w:rPr>
            <w:webHidden/>
          </w:rPr>
          <w:t>1</w:t>
        </w:r>
        <w:r>
          <w:rPr>
            <w:webHidden/>
          </w:rPr>
          <w:fldChar w:fldCharType="end"/>
        </w:r>
      </w:hyperlink>
    </w:p>
    <w:p w:rsidR="00F31601" w:rsidRDefault="002D3B59">
      <w:pPr>
        <w:pStyle w:val="TOC1"/>
        <w:tabs>
          <w:tab w:val="right" w:leader="dot" w:pos="9350"/>
        </w:tabs>
        <w:rPr>
          <w:rFonts w:asciiTheme="minorHAnsi" w:eastAsiaTheme="minorEastAsia" w:hAnsiTheme="minorHAnsi" w:cstheme="minorBidi"/>
          <w:sz w:val="22"/>
          <w:szCs w:val="22"/>
        </w:rPr>
      </w:pPr>
      <w:hyperlink w:anchor="_Toc322933326" w:history="1">
        <w:r w:rsidR="00F31601" w:rsidRPr="00E04C2F">
          <w:rPr>
            <w:rStyle w:val="Hyperlink"/>
          </w:rPr>
          <w:t>Standard Operating Procedure #2</w:t>
        </w:r>
        <w:r w:rsidR="00516353">
          <w:rPr>
            <w:rStyle w:val="Hyperlink"/>
          </w:rPr>
          <w:t xml:space="preserve">: </w:t>
        </w:r>
        <w:r w:rsidR="00516353" w:rsidRPr="00516353">
          <w:rPr>
            <w:rStyle w:val="Hyperlink"/>
          </w:rPr>
          <w:t>Training Observers</w:t>
        </w:r>
        <w:r w:rsidR="00F31601">
          <w:rPr>
            <w:webHidden/>
          </w:rPr>
          <w:tab/>
        </w:r>
        <w:r w:rsidR="00F31601" w:rsidRPr="0029289B">
          <w:rPr>
            <w:rStyle w:val="PageNumber"/>
          </w:rPr>
          <w:t xml:space="preserve">SOP </w:t>
        </w:r>
        <w:r w:rsidR="00F31601">
          <w:rPr>
            <w:rStyle w:val="PageNumber"/>
          </w:rPr>
          <w:t>2</w:t>
        </w:r>
        <w:r w:rsidR="00F31601" w:rsidRPr="0029289B">
          <w:rPr>
            <w:rStyle w:val="PageNumber"/>
          </w:rPr>
          <w:t>.</w:t>
        </w:r>
        <w:r w:rsidR="00A64C00">
          <w:rPr>
            <w:webHidden/>
          </w:rPr>
          <w:fldChar w:fldCharType="begin"/>
        </w:r>
        <w:r w:rsidR="00F31601">
          <w:rPr>
            <w:webHidden/>
          </w:rPr>
          <w:instrText xml:space="preserve"> PAGEREF _Toc322933326 \h </w:instrText>
        </w:r>
        <w:r w:rsidR="00A64C00">
          <w:rPr>
            <w:webHidden/>
          </w:rPr>
        </w:r>
        <w:r w:rsidR="00A64C00">
          <w:rPr>
            <w:webHidden/>
          </w:rPr>
          <w:fldChar w:fldCharType="separate"/>
        </w:r>
        <w:r w:rsidR="00D01B48">
          <w:rPr>
            <w:webHidden/>
          </w:rPr>
          <w:t>1</w:t>
        </w:r>
        <w:r w:rsidR="00A64C00">
          <w:rPr>
            <w:webHidden/>
          </w:rPr>
          <w:fldChar w:fldCharType="end"/>
        </w:r>
      </w:hyperlink>
    </w:p>
    <w:p w:rsidR="00F31601" w:rsidRDefault="002D3B59">
      <w:pPr>
        <w:pStyle w:val="TOC1"/>
        <w:tabs>
          <w:tab w:val="right" w:leader="dot" w:pos="9350"/>
        </w:tabs>
        <w:rPr>
          <w:rFonts w:asciiTheme="minorHAnsi" w:eastAsiaTheme="minorEastAsia" w:hAnsiTheme="minorHAnsi" w:cstheme="minorBidi"/>
          <w:sz w:val="22"/>
          <w:szCs w:val="22"/>
        </w:rPr>
      </w:pPr>
      <w:hyperlink w:anchor="_Toc322933327" w:history="1">
        <w:r w:rsidR="00F31601" w:rsidRPr="00E04C2F">
          <w:rPr>
            <w:rStyle w:val="Hyperlink"/>
          </w:rPr>
          <w:t>Standard Operating Procedure #3</w:t>
        </w:r>
        <w:r w:rsidR="00516353">
          <w:rPr>
            <w:rStyle w:val="Hyperlink"/>
          </w:rPr>
          <w:t>:</w:t>
        </w:r>
        <w:r w:rsidR="00516353" w:rsidRPr="00516353">
          <w:t xml:space="preserve"> </w:t>
        </w:r>
        <w:r w:rsidR="00516353" w:rsidRPr="00516353">
          <w:rPr>
            <w:rStyle w:val="Hyperlink"/>
          </w:rPr>
          <w:t>Safety</w:t>
        </w:r>
        <w:r w:rsidR="00F31601">
          <w:rPr>
            <w:webHidden/>
          </w:rPr>
          <w:tab/>
        </w:r>
        <w:r w:rsidR="00F31601" w:rsidRPr="0029289B">
          <w:rPr>
            <w:rStyle w:val="PageNumber"/>
          </w:rPr>
          <w:t xml:space="preserve">SOP </w:t>
        </w:r>
        <w:r w:rsidR="00F31601">
          <w:rPr>
            <w:rStyle w:val="PageNumber"/>
          </w:rPr>
          <w:t>3</w:t>
        </w:r>
        <w:r w:rsidR="00F31601" w:rsidRPr="0029289B">
          <w:rPr>
            <w:rStyle w:val="PageNumber"/>
          </w:rPr>
          <w:t>.</w:t>
        </w:r>
        <w:r w:rsidR="00A64C00">
          <w:rPr>
            <w:webHidden/>
          </w:rPr>
          <w:fldChar w:fldCharType="begin"/>
        </w:r>
        <w:r w:rsidR="00F31601">
          <w:rPr>
            <w:webHidden/>
          </w:rPr>
          <w:instrText xml:space="preserve"> PAGEREF _Toc322933327 \h </w:instrText>
        </w:r>
        <w:r w:rsidR="00A64C00">
          <w:rPr>
            <w:webHidden/>
          </w:rPr>
        </w:r>
        <w:r w:rsidR="00A64C00">
          <w:rPr>
            <w:webHidden/>
          </w:rPr>
          <w:fldChar w:fldCharType="separate"/>
        </w:r>
        <w:r w:rsidR="00D01B48">
          <w:rPr>
            <w:webHidden/>
          </w:rPr>
          <w:t>1</w:t>
        </w:r>
        <w:r w:rsidR="00A64C00">
          <w:rPr>
            <w:webHidden/>
          </w:rPr>
          <w:fldChar w:fldCharType="end"/>
        </w:r>
      </w:hyperlink>
    </w:p>
    <w:p w:rsidR="00F31601" w:rsidRDefault="002D3B59">
      <w:pPr>
        <w:pStyle w:val="TOC1"/>
        <w:tabs>
          <w:tab w:val="right" w:leader="dot" w:pos="9350"/>
        </w:tabs>
        <w:rPr>
          <w:rFonts w:asciiTheme="minorHAnsi" w:eastAsiaTheme="minorEastAsia" w:hAnsiTheme="minorHAnsi" w:cstheme="minorBidi"/>
          <w:sz w:val="22"/>
          <w:szCs w:val="22"/>
        </w:rPr>
      </w:pPr>
      <w:hyperlink w:anchor="_Toc322933328" w:history="1">
        <w:r w:rsidR="00F31601" w:rsidRPr="00E04C2F">
          <w:rPr>
            <w:rStyle w:val="Hyperlink"/>
          </w:rPr>
          <w:t>Standard Operating Procedure #4</w:t>
        </w:r>
        <w:r w:rsidR="00516353">
          <w:rPr>
            <w:rStyle w:val="Hyperlink"/>
          </w:rPr>
          <w:t>:</w:t>
        </w:r>
        <w:r w:rsidR="00516353" w:rsidRPr="00516353">
          <w:t xml:space="preserve"> </w:t>
        </w:r>
        <w:r w:rsidR="00516353" w:rsidRPr="00516353">
          <w:rPr>
            <w:rStyle w:val="Hyperlink"/>
          </w:rPr>
          <w:t>Sanitation</w:t>
        </w:r>
        <w:r w:rsidR="00F31601">
          <w:rPr>
            <w:webHidden/>
          </w:rPr>
          <w:tab/>
        </w:r>
        <w:r w:rsidR="00F31601" w:rsidRPr="0029289B">
          <w:rPr>
            <w:rStyle w:val="PageNumber"/>
          </w:rPr>
          <w:t xml:space="preserve">SOP </w:t>
        </w:r>
        <w:r w:rsidR="00F31601">
          <w:rPr>
            <w:rStyle w:val="PageNumber"/>
          </w:rPr>
          <w:t>4</w:t>
        </w:r>
        <w:r w:rsidR="00F31601" w:rsidRPr="0029289B">
          <w:rPr>
            <w:rStyle w:val="PageNumber"/>
          </w:rPr>
          <w:t>.</w:t>
        </w:r>
        <w:r w:rsidR="00A64C00">
          <w:rPr>
            <w:webHidden/>
          </w:rPr>
          <w:fldChar w:fldCharType="begin"/>
        </w:r>
        <w:r w:rsidR="00F31601">
          <w:rPr>
            <w:webHidden/>
          </w:rPr>
          <w:instrText xml:space="preserve"> PAGEREF _Toc322933328 \h </w:instrText>
        </w:r>
        <w:r w:rsidR="00A64C00">
          <w:rPr>
            <w:webHidden/>
          </w:rPr>
        </w:r>
        <w:r w:rsidR="00A64C00">
          <w:rPr>
            <w:webHidden/>
          </w:rPr>
          <w:fldChar w:fldCharType="separate"/>
        </w:r>
        <w:r w:rsidR="00D01B48">
          <w:rPr>
            <w:webHidden/>
          </w:rPr>
          <w:t>1</w:t>
        </w:r>
        <w:r w:rsidR="00A64C00">
          <w:rPr>
            <w:webHidden/>
          </w:rPr>
          <w:fldChar w:fldCharType="end"/>
        </w:r>
      </w:hyperlink>
    </w:p>
    <w:p w:rsidR="00F31601" w:rsidRDefault="002D3B59">
      <w:pPr>
        <w:pStyle w:val="TOC1"/>
        <w:tabs>
          <w:tab w:val="right" w:leader="dot" w:pos="9350"/>
        </w:tabs>
        <w:rPr>
          <w:rFonts w:asciiTheme="minorHAnsi" w:eastAsiaTheme="minorEastAsia" w:hAnsiTheme="minorHAnsi" w:cstheme="minorBidi"/>
          <w:sz w:val="22"/>
          <w:szCs w:val="22"/>
        </w:rPr>
      </w:pPr>
      <w:hyperlink w:anchor="_Toc322933330" w:history="1">
        <w:r w:rsidR="00F31601" w:rsidRPr="00E04C2F">
          <w:rPr>
            <w:rStyle w:val="Hyperlink"/>
          </w:rPr>
          <w:t>Standard Operating Procedure #5</w:t>
        </w:r>
        <w:r w:rsidR="00516353">
          <w:rPr>
            <w:rStyle w:val="Hyperlink"/>
          </w:rPr>
          <w:t xml:space="preserve">: </w:t>
        </w:r>
        <w:r w:rsidR="00516353" w:rsidRPr="00516353">
          <w:rPr>
            <w:rStyle w:val="Hyperlink"/>
          </w:rPr>
          <w:t>Transect Generation</w:t>
        </w:r>
        <w:r w:rsidR="00F31601">
          <w:rPr>
            <w:webHidden/>
          </w:rPr>
          <w:tab/>
        </w:r>
        <w:r w:rsidR="00F31601" w:rsidRPr="0029289B">
          <w:rPr>
            <w:rStyle w:val="PageNumber"/>
          </w:rPr>
          <w:t xml:space="preserve">SOP </w:t>
        </w:r>
        <w:r w:rsidR="00F31601">
          <w:rPr>
            <w:rStyle w:val="PageNumber"/>
          </w:rPr>
          <w:t>5</w:t>
        </w:r>
        <w:r w:rsidR="00F31601" w:rsidRPr="0029289B">
          <w:rPr>
            <w:rStyle w:val="PageNumber"/>
          </w:rPr>
          <w:t>.</w:t>
        </w:r>
        <w:r w:rsidR="00A64C00">
          <w:rPr>
            <w:webHidden/>
          </w:rPr>
          <w:fldChar w:fldCharType="begin"/>
        </w:r>
        <w:r w:rsidR="00F31601">
          <w:rPr>
            <w:webHidden/>
          </w:rPr>
          <w:instrText xml:space="preserve"> PAGEREF _Toc322933330 \h </w:instrText>
        </w:r>
        <w:r w:rsidR="00A64C00">
          <w:rPr>
            <w:webHidden/>
          </w:rPr>
        </w:r>
        <w:r w:rsidR="00A64C00">
          <w:rPr>
            <w:webHidden/>
          </w:rPr>
          <w:fldChar w:fldCharType="separate"/>
        </w:r>
        <w:r w:rsidR="00D01B48">
          <w:rPr>
            <w:webHidden/>
          </w:rPr>
          <w:t>1</w:t>
        </w:r>
        <w:r w:rsidR="00A64C00">
          <w:rPr>
            <w:webHidden/>
          </w:rPr>
          <w:fldChar w:fldCharType="end"/>
        </w:r>
      </w:hyperlink>
    </w:p>
    <w:p w:rsidR="00F31601" w:rsidRDefault="002D3B59">
      <w:pPr>
        <w:pStyle w:val="TOC1"/>
        <w:tabs>
          <w:tab w:val="right" w:leader="dot" w:pos="9350"/>
        </w:tabs>
        <w:rPr>
          <w:rFonts w:asciiTheme="minorHAnsi" w:eastAsiaTheme="minorEastAsia" w:hAnsiTheme="minorHAnsi" w:cstheme="minorBidi"/>
          <w:sz w:val="22"/>
          <w:szCs w:val="22"/>
        </w:rPr>
      </w:pPr>
      <w:hyperlink w:anchor="_Toc322933331" w:history="1">
        <w:r w:rsidR="00F31601" w:rsidRPr="00E04C2F">
          <w:rPr>
            <w:rStyle w:val="Hyperlink"/>
          </w:rPr>
          <w:t>Standard Operating Procedure #6</w:t>
        </w:r>
        <w:r w:rsidR="00516353">
          <w:rPr>
            <w:rStyle w:val="Hyperlink"/>
          </w:rPr>
          <w:t xml:space="preserve">: </w:t>
        </w:r>
        <w:r w:rsidR="00516353" w:rsidRPr="00516353">
          <w:rPr>
            <w:rStyle w:val="Hyperlink"/>
          </w:rPr>
          <w:t xml:space="preserve">Using GPS to </w:t>
        </w:r>
        <w:r w:rsidR="00982E85">
          <w:rPr>
            <w:rStyle w:val="Hyperlink"/>
          </w:rPr>
          <w:t>N</w:t>
        </w:r>
        <w:r w:rsidR="00516353" w:rsidRPr="00516353">
          <w:rPr>
            <w:rStyle w:val="Hyperlink"/>
          </w:rPr>
          <w:t xml:space="preserve">avigate to and </w:t>
        </w:r>
        <w:r w:rsidR="00982E85">
          <w:rPr>
            <w:rStyle w:val="Hyperlink"/>
          </w:rPr>
          <w:t>M</w:t>
        </w:r>
        <w:r w:rsidR="00516353" w:rsidRPr="00516353">
          <w:rPr>
            <w:rStyle w:val="Hyperlink"/>
          </w:rPr>
          <w:t xml:space="preserve">ark </w:t>
        </w:r>
        <w:r w:rsidR="00982E85">
          <w:rPr>
            <w:rStyle w:val="Hyperlink"/>
          </w:rPr>
          <w:t>W</w:t>
        </w:r>
        <w:r w:rsidR="00516353" w:rsidRPr="00516353">
          <w:rPr>
            <w:rStyle w:val="Hyperlink"/>
          </w:rPr>
          <w:t>aypoints</w:t>
        </w:r>
        <w:r w:rsidR="00F31601">
          <w:rPr>
            <w:webHidden/>
          </w:rPr>
          <w:tab/>
        </w:r>
        <w:r w:rsidR="00F31601" w:rsidRPr="0029289B">
          <w:rPr>
            <w:rStyle w:val="PageNumber"/>
          </w:rPr>
          <w:t xml:space="preserve">SOP </w:t>
        </w:r>
        <w:r w:rsidR="00F31601">
          <w:rPr>
            <w:rStyle w:val="PageNumber"/>
          </w:rPr>
          <w:t>6</w:t>
        </w:r>
        <w:r w:rsidR="00F31601" w:rsidRPr="0029289B">
          <w:rPr>
            <w:rStyle w:val="PageNumber"/>
          </w:rPr>
          <w:t>.</w:t>
        </w:r>
        <w:r w:rsidR="00A64C00">
          <w:rPr>
            <w:webHidden/>
          </w:rPr>
          <w:fldChar w:fldCharType="begin"/>
        </w:r>
        <w:r w:rsidR="00F31601">
          <w:rPr>
            <w:webHidden/>
          </w:rPr>
          <w:instrText xml:space="preserve"> PAGEREF _Toc322933331 \h </w:instrText>
        </w:r>
        <w:r w:rsidR="00A64C00">
          <w:rPr>
            <w:webHidden/>
          </w:rPr>
        </w:r>
        <w:r w:rsidR="00A64C00">
          <w:rPr>
            <w:webHidden/>
          </w:rPr>
          <w:fldChar w:fldCharType="separate"/>
        </w:r>
        <w:r w:rsidR="00D01B48">
          <w:rPr>
            <w:webHidden/>
          </w:rPr>
          <w:t>1</w:t>
        </w:r>
        <w:r w:rsidR="00A64C00">
          <w:rPr>
            <w:webHidden/>
          </w:rPr>
          <w:fldChar w:fldCharType="end"/>
        </w:r>
      </w:hyperlink>
    </w:p>
    <w:p w:rsidR="00F31601" w:rsidRDefault="002D3B59">
      <w:pPr>
        <w:pStyle w:val="TOC1"/>
        <w:tabs>
          <w:tab w:val="right" w:leader="dot" w:pos="9350"/>
        </w:tabs>
        <w:rPr>
          <w:rFonts w:asciiTheme="minorHAnsi" w:eastAsiaTheme="minorEastAsia" w:hAnsiTheme="minorHAnsi" w:cstheme="minorBidi"/>
          <w:sz w:val="22"/>
          <w:szCs w:val="22"/>
        </w:rPr>
      </w:pPr>
      <w:hyperlink w:anchor="_Toc322933332" w:history="1">
        <w:r w:rsidR="00F31601" w:rsidRPr="00E04C2F">
          <w:rPr>
            <w:rStyle w:val="Hyperlink"/>
          </w:rPr>
          <w:t>Standard Operating Procedure #7</w:t>
        </w:r>
        <w:r w:rsidR="00516353">
          <w:rPr>
            <w:rStyle w:val="Hyperlink"/>
          </w:rPr>
          <w:t xml:space="preserve">: </w:t>
        </w:r>
        <w:r w:rsidR="00516353" w:rsidRPr="00516353">
          <w:rPr>
            <w:rStyle w:val="Hyperlink"/>
          </w:rPr>
          <w:t>Sampling Invasive Plant Species</w:t>
        </w:r>
        <w:r w:rsidR="00516353">
          <w:rPr>
            <w:rStyle w:val="Hyperlink"/>
          </w:rPr>
          <w:t xml:space="preserve"> </w:t>
        </w:r>
        <w:r w:rsidR="00F31601">
          <w:rPr>
            <w:webHidden/>
          </w:rPr>
          <w:tab/>
        </w:r>
        <w:r w:rsidR="00F31601" w:rsidRPr="0029289B">
          <w:rPr>
            <w:rStyle w:val="PageNumber"/>
          </w:rPr>
          <w:t xml:space="preserve">SOP </w:t>
        </w:r>
        <w:r w:rsidR="00F31601">
          <w:rPr>
            <w:rStyle w:val="PageNumber"/>
          </w:rPr>
          <w:t>7</w:t>
        </w:r>
        <w:r w:rsidR="00F31601" w:rsidRPr="0029289B">
          <w:rPr>
            <w:rStyle w:val="PageNumber"/>
          </w:rPr>
          <w:t>.</w:t>
        </w:r>
        <w:r w:rsidR="00A64C00">
          <w:rPr>
            <w:webHidden/>
          </w:rPr>
          <w:fldChar w:fldCharType="begin"/>
        </w:r>
        <w:r w:rsidR="00F31601">
          <w:rPr>
            <w:webHidden/>
          </w:rPr>
          <w:instrText xml:space="preserve"> PAGEREF _Toc322933332 \h </w:instrText>
        </w:r>
        <w:r w:rsidR="00A64C00">
          <w:rPr>
            <w:webHidden/>
          </w:rPr>
        </w:r>
        <w:r w:rsidR="00A64C00">
          <w:rPr>
            <w:webHidden/>
          </w:rPr>
          <w:fldChar w:fldCharType="separate"/>
        </w:r>
        <w:r w:rsidR="00D01B48">
          <w:rPr>
            <w:webHidden/>
          </w:rPr>
          <w:t>1</w:t>
        </w:r>
        <w:r w:rsidR="00A64C00">
          <w:rPr>
            <w:webHidden/>
          </w:rPr>
          <w:fldChar w:fldCharType="end"/>
        </w:r>
      </w:hyperlink>
    </w:p>
    <w:p w:rsidR="00F31601" w:rsidRDefault="002D3B59">
      <w:pPr>
        <w:pStyle w:val="TOC1"/>
        <w:tabs>
          <w:tab w:val="right" w:leader="dot" w:pos="9350"/>
        </w:tabs>
        <w:rPr>
          <w:rFonts w:asciiTheme="minorHAnsi" w:eastAsiaTheme="minorEastAsia" w:hAnsiTheme="minorHAnsi" w:cstheme="minorBidi"/>
          <w:sz w:val="22"/>
          <w:szCs w:val="22"/>
        </w:rPr>
      </w:pPr>
      <w:hyperlink w:anchor="_Toc322933333" w:history="1">
        <w:r w:rsidR="00F31601" w:rsidRPr="00E04C2F">
          <w:rPr>
            <w:rStyle w:val="Hyperlink"/>
          </w:rPr>
          <w:t>Standard Operating Procedure #8</w:t>
        </w:r>
        <w:r w:rsidR="00516353">
          <w:rPr>
            <w:rStyle w:val="Hyperlink"/>
          </w:rPr>
          <w:t xml:space="preserve">: </w:t>
        </w:r>
        <w:r w:rsidR="00516353" w:rsidRPr="00516353">
          <w:rPr>
            <w:rStyle w:val="Hyperlink"/>
          </w:rPr>
          <w:t>Collecting and Vouchering</w:t>
        </w:r>
        <w:r w:rsidR="00F31601">
          <w:rPr>
            <w:webHidden/>
          </w:rPr>
          <w:tab/>
        </w:r>
        <w:r w:rsidR="00F31601" w:rsidRPr="0029289B">
          <w:rPr>
            <w:rStyle w:val="PageNumber"/>
          </w:rPr>
          <w:t xml:space="preserve">SOP </w:t>
        </w:r>
        <w:r w:rsidR="00F31601">
          <w:rPr>
            <w:rStyle w:val="PageNumber"/>
          </w:rPr>
          <w:t>8</w:t>
        </w:r>
        <w:r w:rsidR="00F31601" w:rsidRPr="0029289B">
          <w:rPr>
            <w:rStyle w:val="PageNumber"/>
          </w:rPr>
          <w:t>.</w:t>
        </w:r>
        <w:r w:rsidR="00A64C00">
          <w:rPr>
            <w:webHidden/>
          </w:rPr>
          <w:fldChar w:fldCharType="begin"/>
        </w:r>
        <w:r w:rsidR="00F31601">
          <w:rPr>
            <w:webHidden/>
          </w:rPr>
          <w:instrText xml:space="preserve"> PAGEREF _Toc322933333 \h </w:instrText>
        </w:r>
        <w:r w:rsidR="00A64C00">
          <w:rPr>
            <w:webHidden/>
          </w:rPr>
        </w:r>
        <w:r w:rsidR="00A64C00">
          <w:rPr>
            <w:webHidden/>
          </w:rPr>
          <w:fldChar w:fldCharType="separate"/>
        </w:r>
        <w:r w:rsidR="00D01B48">
          <w:rPr>
            <w:webHidden/>
          </w:rPr>
          <w:t>1</w:t>
        </w:r>
        <w:r w:rsidR="00A64C00">
          <w:rPr>
            <w:webHidden/>
          </w:rPr>
          <w:fldChar w:fldCharType="end"/>
        </w:r>
      </w:hyperlink>
    </w:p>
    <w:p w:rsidR="00F31601" w:rsidRDefault="002D3B59">
      <w:pPr>
        <w:pStyle w:val="TOC1"/>
        <w:tabs>
          <w:tab w:val="right" w:leader="dot" w:pos="9350"/>
        </w:tabs>
        <w:rPr>
          <w:rFonts w:asciiTheme="minorHAnsi" w:eastAsiaTheme="minorEastAsia" w:hAnsiTheme="minorHAnsi" w:cstheme="minorBidi"/>
          <w:sz w:val="22"/>
          <w:szCs w:val="22"/>
        </w:rPr>
      </w:pPr>
      <w:hyperlink w:anchor="_Toc322933334" w:history="1">
        <w:r w:rsidR="00F31601" w:rsidRPr="00E04C2F">
          <w:rPr>
            <w:rStyle w:val="Hyperlink"/>
          </w:rPr>
          <w:t>Standard Operating Procedure #9</w:t>
        </w:r>
        <w:r w:rsidR="00516353">
          <w:rPr>
            <w:rStyle w:val="Hyperlink"/>
          </w:rPr>
          <w:t xml:space="preserve">: </w:t>
        </w:r>
        <w:r w:rsidR="00516353" w:rsidRPr="00516353">
          <w:rPr>
            <w:rStyle w:val="Hyperlink"/>
          </w:rPr>
          <w:t>After the Field Season</w:t>
        </w:r>
        <w:r w:rsidR="00F31601">
          <w:rPr>
            <w:webHidden/>
          </w:rPr>
          <w:tab/>
        </w:r>
        <w:r w:rsidR="00F31601" w:rsidRPr="0029289B">
          <w:rPr>
            <w:rStyle w:val="PageNumber"/>
          </w:rPr>
          <w:t xml:space="preserve">SOP </w:t>
        </w:r>
        <w:r w:rsidR="00F31601">
          <w:rPr>
            <w:rStyle w:val="PageNumber"/>
          </w:rPr>
          <w:t>9</w:t>
        </w:r>
        <w:r w:rsidR="00F31601" w:rsidRPr="0029289B">
          <w:rPr>
            <w:rStyle w:val="PageNumber"/>
          </w:rPr>
          <w:t>.</w:t>
        </w:r>
        <w:r w:rsidR="00A64C00">
          <w:rPr>
            <w:webHidden/>
          </w:rPr>
          <w:fldChar w:fldCharType="begin"/>
        </w:r>
        <w:r w:rsidR="00F31601">
          <w:rPr>
            <w:webHidden/>
          </w:rPr>
          <w:instrText xml:space="preserve"> PAGEREF _Toc322933334 \h </w:instrText>
        </w:r>
        <w:r w:rsidR="00A64C00">
          <w:rPr>
            <w:webHidden/>
          </w:rPr>
        </w:r>
        <w:r w:rsidR="00A64C00">
          <w:rPr>
            <w:webHidden/>
          </w:rPr>
          <w:fldChar w:fldCharType="separate"/>
        </w:r>
        <w:r w:rsidR="00D01B48">
          <w:rPr>
            <w:webHidden/>
          </w:rPr>
          <w:t>1</w:t>
        </w:r>
        <w:r w:rsidR="00A64C00">
          <w:rPr>
            <w:webHidden/>
          </w:rPr>
          <w:fldChar w:fldCharType="end"/>
        </w:r>
      </w:hyperlink>
    </w:p>
    <w:p w:rsidR="00F31601" w:rsidRDefault="002D3B59">
      <w:pPr>
        <w:pStyle w:val="TOC1"/>
        <w:tabs>
          <w:tab w:val="right" w:leader="dot" w:pos="9350"/>
        </w:tabs>
        <w:rPr>
          <w:rFonts w:asciiTheme="minorHAnsi" w:eastAsiaTheme="minorEastAsia" w:hAnsiTheme="minorHAnsi" w:cstheme="minorBidi"/>
          <w:sz w:val="22"/>
          <w:szCs w:val="22"/>
        </w:rPr>
      </w:pPr>
      <w:hyperlink w:anchor="_Toc322933335" w:history="1">
        <w:r w:rsidR="00F31601" w:rsidRPr="00E04C2F">
          <w:rPr>
            <w:rStyle w:val="Hyperlink"/>
          </w:rPr>
          <w:t>Standard Operating Procedure #10</w:t>
        </w:r>
        <w:r w:rsidR="00516353">
          <w:rPr>
            <w:rStyle w:val="Hyperlink"/>
          </w:rPr>
          <w:t xml:space="preserve">: </w:t>
        </w:r>
        <w:r w:rsidR="00516353" w:rsidRPr="00516353">
          <w:rPr>
            <w:rStyle w:val="Hyperlink"/>
          </w:rPr>
          <w:t>Workspace Setup and Project Records Management</w:t>
        </w:r>
        <w:r w:rsidR="00F31601">
          <w:rPr>
            <w:webHidden/>
          </w:rPr>
          <w:tab/>
        </w:r>
        <w:r w:rsidR="00F31601" w:rsidRPr="0029289B">
          <w:rPr>
            <w:rStyle w:val="PageNumber"/>
          </w:rPr>
          <w:t xml:space="preserve">SOP </w:t>
        </w:r>
        <w:r w:rsidR="00F31601">
          <w:rPr>
            <w:rStyle w:val="PageNumber"/>
          </w:rPr>
          <w:t>10</w:t>
        </w:r>
        <w:r w:rsidR="00F31601" w:rsidRPr="0029289B">
          <w:rPr>
            <w:rStyle w:val="PageNumber"/>
          </w:rPr>
          <w:t>.</w:t>
        </w:r>
        <w:r w:rsidR="00A64C00">
          <w:rPr>
            <w:webHidden/>
          </w:rPr>
          <w:fldChar w:fldCharType="begin"/>
        </w:r>
        <w:r w:rsidR="00F31601">
          <w:rPr>
            <w:webHidden/>
          </w:rPr>
          <w:instrText xml:space="preserve"> PAGEREF _Toc322933335 \h </w:instrText>
        </w:r>
        <w:r w:rsidR="00A64C00">
          <w:rPr>
            <w:webHidden/>
          </w:rPr>
        </w:r>
        <w:r w:rsidR="00A64C00">
          <w:rPr>
            <w:webHidden/>
          </w:rPr>
          <w:fldChar w:fldCharType="separate"/>
        </w:r>
        <w:r w:rsidR="00D01B48">
          <w:rPr>
            <w:webHidden/>
          </w:rPr>
          <w:t>1</w:t>
        </w:r>
        <w:r w:rsidR="00A64C00">
          <w:rPr>
            <w:webHidden/>
          </w:rPr>
          <w:fldChar w:fldCharType="end"/>
        </w:r>
      </w:hyperlink>
    </w:p>
    <w:p w:rsidR="00F31601" w:rsidRDefault="002D3B59">
      <w:pPr>
        <w:pStyle w:val="TOC1"/>
        <w:tabs>
          <w:tab w:val="right" w:leader="dot" w:pos="9350"/>
        </w:tabs>
        <w:rPr>
          <w:rFonts w:asciiTheme="minorHAnsi" w:eastAsiaTheme="minorEastAsia" w:hAnsiTheme="minorHAnsi" w:cstheme="minorBidi"/>
          <w:sz w:val="22"/>
          <w:szCs w:val="22"/>
        </w:rPr>
      </w:pPr>
      <w:hyperlink w:anchor="_Toc322933336" w:history="1">
        <w:r w:rsidR="00F31601" w:rsidRPr="00E04C2F">
          <w:rPr>
            <w:rStyle w:val="Hyperlink"/>
          </w:rPr>
          <w:t>Standard Operating Procedure #11</w:t>
        </w:r>
        <w:r w:rsidR="00516353">
          <w:rPr>
            <w:rStyle w:val="Hyperlink"/>
          </w:rPr>
          <w:t xml:space="preserve">: </w:t>
        </w:r>
        <w:r w:rsidR="00516353" w:rsidRPr="00516353">
          <w:rPr>
            <w:rStyle w:val="Hyperlink"/>
          </w:rPr>
          <w:t>Field Data Form Handling</w:t>
        </w:r>
        <w:r w:rsidR="00F31601">
          <w:rPr>
            <w:webHidden/>
          </w:rPr>
          <w:tab/>
        </w:r>
        <w:r w:rsidR="00F31601" w:rsidRPr="0029289B">
          <w:rPr>
            <w:rStyle w:val="PageNumber"/>
          </w:rPr>
          <w:t>SOP 1</w:t>
        </w:r>
        <w:r w:rsidR="00F31601">
          <w:rPr>
            <w:rStyle w:val="PageNumber"/>
          </w:rPr>
          <w:t>1</w:t>
        </w:r>
        <w:r w:rsidR="00F31601" w:rsidRPr="0029289B">
          <w:rPr>
            <w:rStyle w:val="PageNumber"/>
          </w:rPr>
          <w:t>.</w:t>
        </w:r>
        <w:r w:rsidR="00A64C00">
          <w:rPr>
            <w:webHidden/>
          </w:rPr>
          <w:fldChar w:fldCharType="begin"/>
        </w:r>
        <w:r w:rsidR="00F31601">
          <w:rPr>
            <w:webHidden/>
          </w:rPr>
          <w:instrText xml:space="preserve"> PAGEREF _Toc322933336 \h </w:instrText>
        </w:r>
        <w:r w:rsidR="00A64C00">
          <w:rPr>
            <w:webHidden/>
          </w:rPr>
        </w:r>
        <w:r w:rsidR="00A64C00">
          <w:rPr>
            <w:webHidden/>
          </w:rPr>
          <w:fldChar w:fldCharType="separate"/>
        </w:r>
        <w:r w:rsidR="00D01B48">
          <w:rPr>
            <w:webHidden/>
          </w:rPr>
          <w:t>1</w:t>
        </w:r>
        <w:r w:rsidR="00A64C00">
          <w:rPr>
            <w:webHidden/>
          </w:rPr>
          <w:fldChar w:fldCharType="end"/>
        </w:r>
      </w:hyperlink>
    </w:p>
    <w:p w:rsidR="00F31601" w:rsidRDefault="002D3B59">
      <w:pPr>
        <w:pStyle w:val="TOC1"/>
        <w:tabs>
          <w:tab w:val="right" w:leader="dot" w:pos="9350"/>
        </w:tabs>
        <w:rPr>
          <w:rFonts w:asciiTheme="minorHAnsi" w:eastAsiaTheme="minorEastAsia" w:hAnsiTheme="minorHAnsi" w:cstheme="minorBidi"/>
          <w:sz w:val="22"/>
          <w:szCs w:val="22"/>
        </w:rPr>
      </w:pPr>
      <w:hyperlink w:anchor="_Toc322933337" w:history="1">
        <w:r w:rsidR="00F31601" w:rsidRPr="00E04C2F">
          <w:rPr>
            <w:rStyle w:val="Hyperlink"/>
          </w:rPr>
          <w:t>Standard Operating Procedure #12</w:t>
        </w:r>
        <w:r w:rsidR="00516353">
          <w:rPr>
            <w:rStyle w:val="Hyperlink"/>
          </w:rPr>
          <w:t xml:space="preserve">: </w:t>
        </w:r>
        <w:r w:rsidR="00516353" w:rsidRPr="00516353">
          <w:rPr>
            <w:rStyle w:val="Hyperlink"/>
          </w:rPr>
          <w:t>Managing Photographic Images</w:t>
        </w:r>
        <w:r w:rsidR="00F31601">
          <w:rPr>
            <w:webHidden/>
          </w:rPr>
          <w:tab/>
        </w:r>
        <w:r w:rsidR="00F31601" w:rsidRPr="0029289B">
          <w:rPr>
            <w:rStyle w:val="PageNumber"/>
          </w:rPr>
          <w:t>SOP 1</w:t>
        </w:r>
        <w:r w:rsidR="00F31601">
          <w:rPr>
            <w:rStyle w:val="PageNumber"/>
          </w:rPr>
          <w:t>2</w:t>
        </w:r>
        <w:r w:rsidR="00F31601" w:rsidRPr="0029289B">
          <w:rPr>
            <w:rStyle w:val="PageNumber"/>
          </w:rPr>
          <w:t>.</w:t>
        </w:r>
        <w:r w:rsidR="00A64C00">
          <w:rPr>
            <w:webHidden/>
          </w:rPr>
          <w:fldChar w:fldCharType="begin"/>
        </w:r>
        <w:r w:rsidR="00F31601">
          <w:rPr>
            <w:webHidden/>
          </w:rPr>
          <w:instrText xml:space="preserve"> PAGEREF _Toc322933337 \h </w:instrText>
        </w:r>
        <w:r w:rsidR="00A64C00">
          <w:rPr>
            <w:webHidden/>
          </w:rPr>
        </w:r>
        <w:r w:rsidR="00A64C00">
          <w:rPr>
            <w:webHidden/>
          </w:rPr>
          <w:fldChar w:fldCharType="separate"/>
        </w:r>
        <w:r w:rsidR="00D01B48">
          <w:rPr>
            <w:webHidden/>
          </w:rPr>
          <w:t>1</w:t>
        </w:r>
        <w:r w:rsidR="00A64C00">
          <w:rPr>
            <w:webHidden/>
          </w:rPr>
          <w:fldChar w:fldCharType="end"/>
        </w:r>
      </w:hyperlink>
    </w:p>
    <w:p w:rsidR="00F31601" w:rsidRDefault="002D3B59">
      <w:pPr>
        <w:pStyle w:val="TOC1"/>
        <w:tabs>
          <w:tab w:val="right" w:leader="dot" w:pos="9350"/>
        </w:tabs>
        <w:rPr>
          <w:rFonts w:asciiTheme="minorHAnsi" w:eastAsiaTheme="minorEastAsia" w:hAnsiTheme="minorHAnsi" w:cstheme="minorBidi"/>
          <w:sz w:val="22"/>
          <w:szCs w:val="22"/>
        </w:rPr>
      </w:pPr>
      <w:hyperlink w:anchor="_Toc322933338" w:history="1">
        <w:r w:rsidR="00F31601" w:rsidRPr="00E04C2F">
          <w:rPr>
            <w:rStyle w:val="Hyperlink"/>
          </w:rPr>
          <w:t>Standard Operating Procedure #13</w:t>
        </w:r>
        <w:r w:rsidR="00516353">
          <w:rPr>
            <w:rStyle w:val="Hyperlink"/>
          </w:rPr>
          <w:t xml:space="preserve">: </w:t>
        </w:r>
        <w:r w:rsidR="00516353" w:rsidRPr="00516353">
          <w:rPr>
            <w:rStyle w:val="Hyperlink"/>
          </w:rPr>
          <w:t>Data Entry and Verification</w:t>
        </w:r>
        <w:r w:rsidR="00F31601">
          <w:rPr>
            <w:webHidden/>
          </w:rPr>
          <w:tab/>
        </w:r>
        <w:r w:rsidR="00F31601" w:rsidRPr="0029289B">
          <w:rPr>
            <w:rStyle w:val="PageNumber"/>
          </w:rPr>
          <w:t>SOP 1</w:t>
        </w:r>
        <w:r w:rsidR="00F31601">
          <w:rPr>
            <w:rStyle w:val="PageNumber"/>
          </w:rPr>
          <w:t>3</w:t>
        </w:r>
        <w:r w:rsidR="00F31601" w:rsidRPr="0029289B">
          <w:rPr>
            <w:rStyle w:val="PageNumber"/>
          </w:rPr>
          <w:t>.</w:t>
        </w:r>
        <w:r w:rsidR="00A64C00">
          <w:rPr>
            <w:webHidden/>
          </w:rPr>
          <w:fldChar w:fldCharType="begin"/>
        </w:r>
        <w:r w:rsidR="00F31601">
          <w:rPr>
            <w:webHidden/>
          </w:rPr>
          <w:instrText xml:space="preserve"> PAGEREF _Toc322933338 \h </w:instrText>
        </w:r>
        <w:r w:rsidR="00A64C00">
          <w:rPr>
            <w:webHidden/>
          </w:rPr>
        </w:r>
        <w:r w:rsidR="00A64C00">
          <w:rPr>
            <w:webHidden/>
          </w:rPr>
          <w:fldChar w:fldCharType="separate"/>
        </w:r>
        <w:r w:rsidR="00D01B48">
          <w:rPr>
            <w:webHidden/>
          </w:rPr>
          <w:t>1</w:t>
        </w:r>
        <w:r w:rsidR="00A64C00">
          <w:rPr>
            <w:webHidden/>
          </w:rPr>
          <w:fldChar w:fldCharType="end"/>
        </w:r>
      </w:hyperlink>
    </w:p>
    <w:p w:rsidR="00F31601" w:rsidRDefault="002D3B59">
      <w:pPr>
        <w:pStyle w:val="TOC1"/>
        <w:tabs>
          <w:tab w:val="right" w:leader="dot" w:pos="9350"/>
        </w:tabs>
        <w:rPr>
          <w:rFonts w:asciiTheme="minorHAnsi" w:eastAsiaTheme="minorEastAsia" w:hAnsiTheme="minorHAnsi" w:cstheme="minorBidi"/>
          <w:sz w:val="22"/>
          <w:szCs w:val="22"/>
        </w:rPr>
      </w:pPr>
      <w:hyperlink w:anchor="_Toc322933339" w:history="1">
        <w:r w:rsidR="00F31601" w:rsidRPr="00E04C2F">
          <w:rPr>
            <w:rStyle w:val="Hyperlink"/>
          </w:rPr>
          <w:t>Standard Operating Procedure #14</w:t>
        </w:r>
        <w:r w:rsidR="00516353">
          <w:rPr>
            <w:rStyle w:val="Hyperlink"/>
          </w:rPr>
          <w:t xml:space="preserve">: </w:t>
        </w:r>
        <w:r w:rsidR="00516353" w:rsidRPr="00516353">
          <w:rPr>
            <w:rStyle w:val="Hyperlink"/>
          </w:rPr>
          <w:t>Data Quality Review and Certification</w:t>
        </w:r>
        <w:r w:rsidR="00F31601">
          <w:rPr>
            <w:webHidden/>
          </w:rPr>
          <w:tab/>
        </w:r>
        <w:r w:rsidR="00F31601" w:rsidRPr="0029289B">
          <w:rPr>
            <w:rStyle w:val="PageNumber"/>
          </w:rPr>
          <w:t>SOP 1</w:t>
        </w:r>
        <w:r w:rsidR="00F31601">
          <w:rPr>
            <w:rStyle w:val="PageNumber"/>
          </w:rPr>
          <w:t>4</w:t>
        </w:r>
        <w:r w:rsidR="00F31601" w:rsidRPr="0029289B">
          <w:rPr>
            <w:rStyle w:val="PageNumber"/>
          </w:rPr>
          <w:t>.</w:t>
        </w:r>
        <w:r w:rsidR="00A64C00">
          <w:rPr>
            <w:webHidden/>
          </w:rPr>
          <w:fldChar w:fldCharType="begin"/>
        </w:r>
        <w:r w:rsidR="00F31601">
          <w:rPr>
            <w:webHidden/>
          </w:rPr>
          <w:instrText xml:space="preserve"> PAGEREF _Toc322933339 \h </w:instrText>
        </w:r>
        <w:r w:rsidR="00A64C00">
          <w:rPr>
            <w:webHidden/>
          </w:rPr>
        </w:r>
        <w:r w:rsidR="00A64C00">
          <w:rPr>
            <w:webHidden/>
          </w:rPr>
          <w:fldChar w:fldCharType="separate"/>
        </w:r>
        <w:r w:rsidR="00D01B48">
          <w:rPr>
            <w:webHidden/>
          </w:rPr>
          <w:t>1</w:t>
        </w:r>
        <w:r w:rsidR="00A64C00">
          <w:rPr>
            <w:webHidden/>
          </w:rPr>
          <w:fldChar w:fldCharType="end"/>
        </w:r>
      </w:hyperlink>
    </w:p>
    <w:p w:rsidR="00F31601" w:rsidRDefault="002D3B59">
      <w:pPr>
        <w:pStyle w:val="TOC1"/>
        <w:tabs>
          <w:tab w:val="right" w:leader="dot" w:pos="9350"/>
        </w:tabs>
        <w:rPr>
          <w:rFonts w:asciiTheme="minorHAnsi" w:eastAsiaTheme="minorEastAsia" w:hAnsiTheme="minorHAnsi" w:cstheme="minorBidi"/>
          <w:sz w:val="22"/>
          <w:szCs w:val="22"/>
        </w:rPr>
      </w:pPr>
      <w:hyperlink w:anchor="_Toc322933340" w:history="1">
        <w:r w:rsidR="00F31601" w:rsidRPr="00E04C2F">
          <w:rPr>
            <w:rStyle w:val="Hyperlink"/>
          </w:rPr>
          <w:t>Standard Operating Procedure #15</w:t>
        </w:r>
        <w:r w:rsidR="00516353">
          <w:rPr>
            <w:rStyle w:val="Hyperlink"/>
          </w:rPr>
          <w:t xml:space="preserve">: </w:t>
        </w:r>
        <w:r w:rsidR="00516353" w:rsidRPr="00516353">
          <w:rPr>
            <w:rStyle w:val="Hyperlink"/>
          </w:rPr>
          <w:t>Metadata Development</w:t>
        </w:r>
        <w:r w:rsidR="00F31601">
          <w:rPr>
            <w:webHidden/>
          </w:rPr>
          <w:tab/>
        </w:r>
        <w:r w:rsidR="00F31601" w:rsidRPr="0029289B">
          <w:rPr>
            <w:rStyle w:val="PageNumber"/>
          </w:rPr>
          <w:t>SOP 1</w:t>
        </w:r>
        <w:r w:rsidR="00F31601">
          <w:rPr>
            <w:rStyle w:val="PageNumber"/>
          </w:rPr>
          <w:t>5</w:t>
        </w:r>
        <w:r w:rsidR="00F31601" w:rsidRPr="0029289B">
          <w:rPr>
            <w:rStyle w:val="PageNumber"/>
          </w:rPr>
          <w:t>.</w:t>
        </w:r>
        <w:r w:rsidR="00A64C00">
          <w:rPr>
            <w:webHidden/>
          </w:rPr>
          <w:fldChar w:fldCharType="begin"/>
        </w:r>
        <w:r w:rsidR="00F31601">
          <w:rPr>
            <w:webHidden/>
          </w:rPr>
          <w:instrText xml:space="preserve"> PAGEREF _Toc322933340 \h </w:instrText>
        </w:r>
        <w:r w:rsidR="00A64C00">
          <w:rPr>
            <w:webHidden/>
          </w:rPr>
        </w:r>
        <w:r w:rsidR="00A64C00">
          <w:rPr>
            <w:webHidden/>
          </w:rPr>
          <w:fldChar w:fldCharType="separate"/>
        </w:r>
        <w:r w:rsidR="00D01B48">
          <w:rPr>
            <w:webHidden/>
          </w:rPr>
          <w:t>1</w:t>
        </w:r>
        <w:r w:rsidR="00A64C00">
          <w:rPr>
            <w:webHidden/>
          </w:rPr>
          <w:fldChar w:fldCharType="end"/>
        </w:r>
      </w:hyperlink>
    </w:p>
    <w:p w:rsidR="00F31601" w:rsidRDefault="002D3B59">
      <w:pPr>
        <w:pStyle w:val="TOC1"/>
        <w:tabs>
          <w:tab w:val="right" w:leader="dot" w:pos="9350"/>
        </w:tabs>
        <w:rPr>
          <w:rFonts w:asciiTheme="minorHAnsi" w:eastAsiaTheme="minorEastAsia" w:hAnsiTheme="minorHAnsi" w:cstheme="minorBidi"/>
          <w:sz w:val="22"/>
          <w:szCs w:val="22"/>
        </w:rPr>
      </w:pPr>
      <w:hyperlink w:anchor="_Toc322933341" w:history="1">
        <w:r w:rsidR="00F31601" w:rsidRPr="00E04C2F">
          <w:rPr>
            <w:rStyle w:val="Hyperlink"/>
          </w:rPr>
          <w:t>Standard Operating Procedure #16</w:t>
        </w:r>
        <w:r w:rsidR="00516353">
          <w:rPr>
            <w:rStyle w:val="Hyperlink"/>
          </w:rPr>
          <w:t xml:space="preserve">: </w:t>
        </w:r>
        <w:r w:rsidR="00516353" w:rsidRPr="00516353">
          <w:rPr>
            <w:rStyle w:val="Hyperlink"/>
          </w:rPr>
          <w:t>Sensitive Information</w:t>
        </w:r>
        <w:r w:rsidR="00F31601">
          <w:rPr>
            <w:webHidden/>
          </w:rPr>
          <w:tab/>
        </w:r>
        <w:r w:rsidR="00F31601" w:rsidRPr="0029289B">
          <w:rPr>
            <w:rStyle w:val="PageNumber"/>
          </w:rPr>
          <w:t>SOP 1</w:t>
        </w:r>
        <w:r w:rsidR="00F31601">
          <w:rPr>
            <w:rStyle w:val="PageNumber"/>
          </w:rPr>
          <w:t>6</w:t>
        </w:r>
        <w:r w:rsidR="00F31601" w:rsidRPr="0029289B">
          <w:rPr>
            <w:rStyle w:val="PageNumber"/>
          </w:rPr>
          <w:t>.</w:t>
        </w:r>
        <w:r w:rsidR="00A64C00">
          <w:rPr>
            <w:webHidden/>
          </w:rPr>
          <w:fldChar w:fldCharType="begin"/>
        </w:r>
        <w:r w:rsidR="00F31601">
          <w:rPr>
            <w:webHidden/>
          </w:rPr>
          <w:instrText xml:space="preserve"> PAGEREF _Toc322933341 \h </w:instrText>
        </w:r>
        <w:r w:rsidR="00A64C00">
          <w:rPr>
            <w:webHidden/>
          </w:rPr>
        </w:r>
        <w:r w:rsidR="00A64C00">
          <w:rPr>
            <w:webHidden/>
          </w:rPr>
          <w:fldChar w:fldCharType="separate"/>
        </w:r>
        <w:r w:rsidR="00D01B48">
          <w:rPr>
            <w:webHidden/>
          </w:rPr>
          <w:t>1</w:t>
        </w:r>
        <w:r w:rsidR="00A64C00">
          <w:rPr>
            <w:webHidden/>
          </w:rPr>
          <w:fldChar w:fldCharType="end"/>
        </w:r>
      </w:hyperlink>
    </w:p>
    <w:p w:rsidR="00F31601" w:rsidRDefault="002D3B59">
      <w:pPr>
        <w:pStyle w:val="TOC1"/>
        <w:tabs>
          <w:tab w:val="right" w:leader="dot" w:pos="9350"/>
        </w:tabs>
        <w:rPr>
          <w:rFonts w:asciiTheme="minorHAnsi" w:eastAsiaTheme="minorEastAsia" w:hAnsiTheme="minorHAnsi" w:cstheme="minorBidi"/>
          <w:sz w:val="22"/>
          <w:szCs w:val="22"/>
        </w:rPr>
      </w:pPr>
      <w:hyperlink w:anchor="_Toc322933342" w:history="1">
        <w:r w:rsidR="00F31601" w:rsidRPr="00E04C2F">
          <w:rPr>
            <w:rStyle w:val="Hyperlink"/>
          </w:rPr>
          <w:t>Standard Operating Procedure #17</w:t>
        </w:r>
        <w:r w:rsidR="00516353">
          <w:rPr>
            <w:rStyle w:val="Hyperlink"/>
          </w:rPr>
          <w:t xml:space="preserve">: </w:t>
        </w:r>
        <w:r w:rsidR="00516353" w:rsidRPr="00516353">
          <w:rPr>
            <w:rStyle w:val="Hyperlink"/>
          </w:rPr>
          <w:t>Product Delivery Specifications and Schedule</w:t>
        </w:r>
        <w:r w:rsidR="00F31601">
          <w:rPr>
            <w:webHidden/>
          </w:rPr>
          <w:tab/>
        </w:r>
        <w:r w:rsidR="00F31601" w:rsidRPr="0029289B">
          <w:rPr>
            <w:rStyle w:val="PageNumber"/>
          </w:rPr>
          <w:t>SOP 1</w:t>
        </w:r>
        <w:r w:rsidR="00F31601">
          <w:rPr>
            <w:rStyle w:val="PageNumber"/>
          </w:rPr>
          <w:t>7</w:t>
        </w:r>
        <w:r w:rsidR="00F31601" w:rsidRPr="0029289B">
          <w:rPr>
            <w:rStyle w:val="PageNumber"/>
          </w:rPr>
          <w:t>.</w:t>
        </w:r>
        <w:r w:rsidR="00A64C00">
          <w:rPr>
            <w:webHidden/>
          </w:rPr>
          <w:fldChar w:fldCharType="begin"/>
        </w:r>
        <w:r w:rsidR="00F31601">
          <w:rPr>
            <w:webHidden/>
          </w:rPr>
          <w:instrText xml:space="preserve"> PAGEREF _Toc322933342 \h </w:instrText>
        </w:r>
        <w:r w:rsidR="00A64C00">
          <w:rPr>
            <w:webHidden/>
          </w:rPr>
        </w:r>
        <w:r w:rsidR="00A64C00">
          <w:rPr>
            <w:webHidden/>
          </w:rPr>
          <w:fldChar w:fldCharType="separate"/>
        </w:r>
        <w:r w:rsidR="00D01B48">
          <w:rPr>
            <w:webHidden/>
          </w:rPr>
          <w:t>1</w:t>
        </w:r>
        <w:r w:rsidR="00A64C00">
          <w:rPr>
            <w:webHidden/>
          </w:rPr>
          <w:fldChar w:fldCharType="end"/>
        </w:r>
      </w:hyperlink>
    </w:p>
    <w:p w:rsidR="00F31601" w:rsidRDefault="002D3B59">
      <w:pPr>
        <w:pStyle w:val="TOC1"/>
        <w:tabs>
          <w:tab w:val="right" w:leader="dot" w:pos="9350"/>
        </w:tabs>
        <w:rPr>
          <w:rFonts w:asciiTheme="minorHAnsi" w:eastAsiaTheme="minorEastAsia" w:hAnsiTheme="minorHAnsi" w:cstheme="minorBidi"/>
          <w:sz w:val="22"/>
          <w:szCs w:val="22"/>
        </w:rPr>
      </w:pPr>
      <w:hyperlink w:anchor="_Toc322933343" w:history="1">
        <w:r w:rsidR="00F31601" w:rsidRPr="00E04C2F">
          <w:rPr>
            <w:rStyle w:val="Hyperlink"/>
          </w:rPr>
          <w:t>Standard Operating Procedure #18</w:t>
        </w:r>
        <w:r w:rsidR="00516353">
          <w:rPr>
            <w:rStyle w:val="Hyperlink"/>
          </w:rPr>
          <w:t xml:space="preserve">: </w:t>
        </w:r>
        <w:r w:rsidR="00516353" w:rsidRPr="00516353">
          <w:rPr>
            <w:rStyle w:val="Hyperlink"/>
          </w:rPr>
          <w:t>Product Posting and Distribution</w:t>
        </w:r>
        <w:r w:rsidR="00F31601">
          <w:rPr>
            <w:webHidden/>
          </w:rPr>
          <w:tab/>
        </w:r>
        <w:r w:rsidR="00F31601" w:rsidRPr="0029289B">
          <w:rPr>
            <w:rStyle w:val="PageNumber"/>
          </w:rPr>
          <w:t>SOP 1</w:t>
        </w:r>
        <w:r w:rsidR="00F31601">
          <w:rPr>
            <w:rStyle w:val="PageNumber"/>
          </w:rPr>
          <w:t>8</w:t>
        </w:r>
        <w:r w:rsidR="00F31601" w:rsidRPr="0029289B">
          <w:rPr>
            <w:rStyle w:val="PageNumber"/>
          </w:rPr>
          <w:t>.</w:t>
        </w:r>
        <w:r w:rsidR="00A64C00">
          <w:rPr>
            <w:webHidden/>
          </w:rPr>
          <w:fldChar w:fldCharType="begin"/>
        </w:r>
        <w:r w:rsidR="00F31601">
          <w:rPr>
            <w:webHidden/>
          </w:rPr>
          <w:instrText xml:space="preserve"> PAGEREF _Toc322933343 \h </w:instrText>
        </w:r>
        <w:r w:rsidR="00A64C00">
          <w:rPr>
            <w:webHidden/>
          </w:rPr>
        </w:r>
        <w:r w:rsidR="00A64C00">
          <w:rPr>
            <w:webHidden/>
          </w:rPr>
          <w:fldChar w:fldCharType="separate"/>
        </w:r>
        <w:r w:rsidR="00D01B48">
          <w:rPr>
            <w:webHidden/>
          </w:rPr>
          <w:t>1</w:t>
        </w:r>
        <w:r w:rsidR="00A64C00">
          <w:rPr>
            <w:webHidden/>
          </w:rPr>
          <w:fldChar w:fldCharType="end"/>
        </w:r>
      </w:hyperlink>
    </w:p>
    <w:p w:rsidR="00F31601" w:rsidRDefault="002D3B59">
      <w:pPr>
        <w:pStyle w:val="TOC1"/>
        <w:tabs>
          <w:tab w:val="right" w:leader="dot" w:pos="9350"/>
        </w:tabs>
        <w:rPr>
          <w:rFonts w:asciiTheme="minorHAnsi" w:eastAsiaTheme="minorEastAsia" w:hAnsiTheme="minorHAnsi" w:cstheme="minorBidi"/>
          <w:sz w:val="22"/>
          <w:szCs w:val="22"/>
        </w:rPr>
      </w:pPr>
      <w:hyperlink w:anchor="_Toc322933344" w:history="1">
        <w:r w:rsidR="00F31601" w:rsidRPr="00E04C2F">
          <w:rPr>
            <w:rStyle w:val="Hyperlink"/>
          </w:rPr>
          <w:t>Standard Operating Procedure #19</w:t>
        </w:r>
        <w:r w:rsidR="00516353">
          <w:rPr>
            <w:rStyle w:val="Hyperlink"/>
          </w:rPr>
          <w:t xml:space="preserve">: </w:t>
        </w:r>
        <w:r w:rsidR="00516353" w:rsidRPr="00516353">
          <w:rPr>
            <w:rStyle w:val="Hyperlink"/>
          </w:rPr>
          <w:t>Statistical Data Analysis</w:t>
        </w:r>
        <w:r w:rsidR="00F31601">
          <w:rPr>
            <w:webHidden/>
          </w:rPr>
          <w:tab/>
        </w:r>
        <w:r w:rsidR="00F31601" w:rsidRPr="0029289B">
          <w:rPr>
            <w:rStyle w:val="PageNumber"/>
          </w:rPr>
          <w:t>SOP 1</w:t>
        </w:r>
        <w:r w:rsidR="00F31601">
          <w:rPr>
            <w:rStyle w:val="PageNumber"/>
          </w:rPr>
          <w:t>9</w:t>
        </w:r>
        <w:r w:rsidR="00F31601" w:rsidRPr="0029289B">
          <w:rPr>
            <w:rStyle w:val="PageNumber"/>
          </w:rPr>
          <w:t>.</w:t>
        </w:r>
        <w:r w:rsidR="00A64C00">
          <w:rPr>
            <w:webHidden/>
          </w:rPr>
          <w:fldChar w:fldCharType="begin"/>
        </w:r>
        <w:r w:rsidR="00F31601">
          <w:rPr>
            <w:webHidden/>
          </w:rPr>
          <w:instrText xml:space="preserve"> PAGEREF _Toc322933344 \h </w:instrText>
        </w:r>
        <w:r w:rsidR="00A64C00">
          <w:rPr>
            <w:webHidden/>
          </w:rPr>
        </w:r>
        <w:r w:rsidR="00A64C00">
          <w:rPr>
            <w:webHidden/>
          </w:rPr>
          <w:fldChar w:fldCharType="separate"/>
        </w:r>
        <w:r w:rsidR="00D01B48">
          <w:rPr>
            <w:webHidden/>
          </w:rPr>
          <w:t>1</w:t>
        </w:r>
        <w:r w:rsidR="00A64C00">
          <w:rPr>
            <w:webHidden/>
          </w:rPr>
          <w:fldChar w:fldCharType="end"/>
        </w:r>
      </w:hyperlink>
    </w:p>
    <w:p w:rsidR="00F31601" w:rsidRDefault="002D3B59">
      <w:pPr>
        <w:pStyle w:val="TOC1"/>
        <w:tabs>
          <w:tab w:val="right" w:leader="dot" w:pos="9350"/>
        </w:tabs>
        <w:rPr>
          <w:rFonts w:asciiTheme="minorHAnsi" w:eastAsiaTheme="minorEastAsia" w:hAnsiTheme="minorHAnsi" w:cstheme="minorBidi"/>
          <w:sz w:val="22"/>
          <w:szCs w:val="22"/>
        </w:rPr>
      </w:pPr>
      <w:hyperlink w:anchor="_Toc322933345" w:history="1">
        <w:r w:rsidR="00F31601" w:rsidRPr="00E04C2F">
          <w:rPr>
            <w:rStyle w:val="Hyperlink"/>
          </w:rPr>
          <w:t>Standard Operating Procedure #20</w:t>
        </w:r>
        <w:r w:rsidR="00516353">
          <w:rPr>
            <w:rStyle w:val="Hyperlink"/>
          </w:rPr>
          <w:t xml:space="preserve">: </w:t>
        </w:r>
        <w:r w:rsidR="00516353" w:rsidRPr="00516353">
          <w:rPr>
            <w:rStyle w:val="Hyperlink"/>
          </w:rPr>
          <w:t>Reporting</w:t>
        </w:r>
        <w:r w:rsidR="00F31601">
          <w:rPr>
            <w:webHidden/>
          </w:rPr>
          <w:tab/>
        </w:r>
        <w:r w:rsidR="00F31601" w:rsidRPr="0029289B">
          <w:rPr>
            <w:rStyle w:val="PageNumber"/>
          </w:rPr>
          <w:t xml:space="preserve">SOP </w:t>
        </w:r>
        <w:r w:rsidR="00F31601">
          <w:rPr>
            <w:rStyle w:val="PageNumber"/>
          </w:rPr>
          <w:t>20</w:t>
        </w:r>
        <w:r w:rsidR="00F31601" w:rsidRPr="0029289B">
          <w:rPr>
            <w:rStyle w:val="PageNumber"/>
          </w:rPr>
          <w:t>.</w:t>
        </w:r>
        <w:r w:rsidR="00A64C00">
          <w:rPr>
            <w:webHidden/>
          </w:rPr>
          <w:fldChar w:fldCharType="begin"/>
        </w:r>
        <w:r w:rsidR="00F31601">
          <w:rPr>
            <w:webHidden/>
          </w:rPr>
          <w:instrText xml:space="preserve"> PAGEREF _Toc322933345 \h </w:instrText>
        </w:r>
        <w:r w:rsidR="00A64C00">
          <w:rPr>
            <w:webHidden/>
          </w:rPr>
        </w:r>
        <w:r w:rsidR="00A64C00">
          <w:rPr>
            <w:webHidden/>
          </w:rPr>
          <w:fldChar w:fldCharType="separate"/>
        </w:r>
        <w:r w:rsidR="00D01B48">
          <w:rPr>
            <w:webHidden/>
          </w:rPr>
          <w:t>1</w:t>
        </w:r>
        <w:r w:rsidR="00A64C00">
          <w:rPr>
            <w:webHidden/>
          </w:rPr>
          <w:fldChar w:fldCharType="end"/>
        </w:r>
      </w:hyperlink>
    </w:p>
    <w:p w:rsidR="000B0FEF" w:rsidRDefault="002D3B59" w:rsidP="00516353">
      <w:pPr>
        <w:pStyle w:val="TOC1"/>
        <w:tabs>
          <w:tab w:val="right" w:leader="dot" w:pos="9350"/>
        </w:tabs>
      </w:pPr>
      <w:hyperlink w:anchor="_Toc322933346" w:history="1">
        <w:r w:rsidR="00F31601" w:rsidRPr="00E04C2F">
          <w:rPr>
            <w:rStyle w:val="Hyperlink"/>
          </w:rPr>
          <w:t>Standard Operating Procedure #21</w:t>
        </w:r>
        <w:r w:rsidR="00516353">
          <w:rPr>
            <w:rStyle w:val="Hyperlink"/>
          </w:rPr>
          <w:t xml:space="preserve">: </w:t>
        </w:r>
        <w:r w:rsidR="00516353" w:rsidRPr="00516353">
          <w:rPr>
            <w:rStyle w:val="Hyperlink"/>
          </w:rPr>
          <w:t>Revising the Protocol</w:t>
        </w:r>
        <w:r w:rsidR="00F31601">
          <w:rPr>
            <w:webHidden/>
          </w:rPr>
          <w:tab/>
        </w:r>
        <w:r w:rsidR="00F31601" w:rsidRPr="0029289B">
          <w:rPr>
            <w:rStyle w:val="PageNumber"/>
          </w:rPr>
          <w:t xml:space="preserve">SOP </w:t>
        </w:r>
        <w:r w:rsidR="00F31601">
          <w:rPr>
            <w:rStyle w:val="PageNumber"/>
          </w:rPr>
          <w:t>2</w:t>
        </w:r>
        <w:r w:rsidR="00F31601" w:rsidRPr="0029289B">
          <w:rPr>
            <w:rStyle w:val="PageNumber"/>
          </w:rPr>
          <w:t>1.</w:t>
        </w:r>
        <w:r w:rsidR="00A64C00">
          <w:rPr>
            <w:webHidden/>
          </w:rPr>
          <w:fldChar w:fldCharType="begin"/>
        </w:r>
        <w:r w:rsidR="00F31601">
          <w:rPr>
            <w:webHidden/>
          </w:rPr>
          <w:instrText xml:space="preserve"> PAGEREF _Toc322933346 \h </w:instrText>
        </w:r>
        <w:r w:rsidR="00A64C00">
          <w:rPr>
            <w:webHidden/>
          </w:rPr>
        </w:r>
        <w:r w:rsidR="00A64C00">
          <w:rPr>
            <w:webHidden/>
          </w:rPr>
          <w:fldChar w:fldCharType="separate"/>
        </w:r>
        <w:r w:rsidR="00D01B48">
          <w:rPr>
            <w:webHidden/>
          </w:rPr>
          <w:t>1</w:t>
        </w:r>
        <w:r w:rsidR="00A64C00">
          <w:rPr>
            <w:webHidden/>
          </w:rPr>
          <w:fldChar w:fldCharType="end"/>
        </w:r>
      </w:hyperlink>
      <w:r w:rsidR="00A64C00">
        <w:rPr>
          <w:rStyle w:val="Hyperlink"/>
        </w:rPr>
        <w:fldChar w:fldCharType="end"/>
      </w:r>
      <w:r w:rsidR="00A64C00">
        <w:fldChar w:fldCharType="end"/>
      </w:r>
    </w:p>
    <w:p w:rsidR="0049042A" w:rsidRDefault="0049042A" w:rsidP="001C3D2F">
      <w:pPr>
        <w:spacing w:line="480" w:lineRule="auto"/>
        <w:sectPr w:rsidR="0049042A" w:rsidSect="00172382">
          <w:footerReference w:type="default" r:id="rId33"/>
          <w:headerReference w:type="first" r:id="rId34"/>
          <w:footerReference w:type="first" r:id="rId35"/>
          <w:pgSz w:w="12240" w:h="15840" w:code="1"/>
          <w:pgMar w:top="1440" w:right="1440" w:bottom="1440" w:left="1440" w:header="720" w:footer="720" w:gutter="0"/>
          <w:pgNumType w:fmt="lowerRoman"/>
          <w:cols w:space="720"/>
          <w:noEndnote/>
          <w:titlePg/>
          <w:docGrid w:linePitch="326"/>
        </w:sectPr>
      </w:pPr>
    </w:p>
    <w:p w:rsidR="00FB17DF" w:rsidRDefault="00FB17DF" w:rsidP="00AA418C">
      <w:pPr>
        <w:pStyle w:val="NTR-1stOrder"/>
        <w:sectPr w:rsidR="00FB17DF" w:rsidSect="00776525">
          <w:headerReference w:type="even" r:id="rId36"/>
          <w:headerReference w:type="default" r:id="rId37"/>
          <w:footerReference w:type="default" r:id="rId38"/>
          <w:headerReference w:type="first" r:id="rId39"/>
          <w:pgSz w:w="12240" w:h="15840" w:code="1"/>
          <w:pgMar w:top="1440" w:right="1440" w:bottom="1440" w:left="1440" w:header="720" w:footer="720" w:gutter="0"/>
          <w:pgNumType w:fmt="lowerRoman"/>
          <w:cols w:space="720"/>
          <w:noEndnote/>
        </w:sectPr>
      </w:pPr>
      <w:bookmarkStart w:id="58" w:name="_Toc261943402"/>
      <w:bookmarkStart w:id="59" w:name="_Toc262050512"/>
      <w:bookmarkStart w:id="60" w:name="_Toc204764851"/>
      <w:bookmarkStart w:id="61" w:name="_Toc207167654"/>
      <w:bookmarkStart w:id="62" w:name="_Toc261943399"/>
      <w:bookmarkStart w:id="63" w:name="_Toc195596288"/>
      <w:bookmarkStart w:id="64" w:name="_Toc207167656"/>
    </w:p>
    <w:p w:rsidR="0049042A" w:rsidRPr="00DC55AA" w:rsidRDefault="0049042A" w:rsidP="00AA418C">
      <w:pPr>
        <w:pStyle w:val="NTR-1stOrder"/>
        <w:rPr>
          <w:sz w:val="32"/>
          <w:szCs w:val="32"/>
        </w:rPr>
      </w:pPr>
      <w:bookmarkStart w:id="65" w:name="_Toc325544009"/>
      <w:r w:rsidRPr="00DC55AA">
        <w:rPr>
          <w:sz w:val="32"/>
          <w:szCs w:val="32"/>
        </w:rPr>
        <w:lastRenderedPageBreak/>
        <w:t>Acronyms</w:t>
      </w:r>
      <w:bookmarkEnd w:id="58"/>
      <w:bookmarkEnd w:id="59"/>
      <w:bookmarkEnd w:id="65"/>
    </w:p>
    <w:p w:rsidR="0049042A" w:rsidRDefault="0049042A" w:rsidP="00DA538F"/>
    <w:p w:rsidR="0049042A" w:rsidRDefault="0049042A" w:rsidP="008E0DF2">
      <w:pPr>
        <w:rPr>
          <w:color w:val="000000"/>
          <w:szCs w:val="24"/>
        </w:rPr>
        <w:sectPr w:rsidR="0049042A" w:rsidSect="00776525">
          <w:headerReference w:type="default" r:id="rId40"/>
          <w:footerReference w:type="default" r:id="rId41"/>
          <w:pgSz w:w="12240" w:h="15840" w:code="1"/>
          <w:pgMar w:top="1440" w:right="1440" w:bottom="1440" w:left="1440" w:header="720" w:footer="720" w:gutter="0"/>
          <w:pgNumType w:fmt="lowerRoman"/>
          <w:cols w:space="720"/>
          <w:noEndnote/>
        </w:sectPr>
      </w:pPr>
    </w:p>
    <w:tbl>
      <w:tblPr>
        <w:tblW w:w="4335" w:type="dxa"/>
        <w:tblLook w:val="00A0" w:firstRow="1" w:lastRow="0" w:firstColumn="1" w:lastColumn="0" w:noHBand="0" w:noVBand="0"/>
      </w:tblPr>
      <w:tblGrid>
        <w:gridCol w:w="1185"/>
        <w:gridCol w:w="3150"/>
      </w:tblGrid>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lastRenderedPageBreak/>
              <w:t>AMME</w:t>
            </w:r>
          </w:p>
        </w:tc>
        <w:tc>
          <w:tcPr>
            <w:tcW w:w="3150" w:type="dxa"/>
            <w:tcBorders>
              <w:top w:val="nil"/>
              <w:left w:val="nil"/>
              <w:bottom w:val="nil"/>
              <w:right w:val="nil"/>
            </w:tcBorders>
          </w:tcPr>
          <w:p w:rsidR="0049042A" w:rsidRPr="008E0DF2" w:rsidRDefault="0049042A" w:rsidP="008E0DF2">
            <w:pPr>
              <w:ind w:left="117" w:hanging="180"/>
              <w:rPr>
                <w:color w:val="000000"/>
                <w:sz w:val="22"/>
                <w:szCs w:val="24"/>
              </w:rPr>
            </w:pPr>
            <w:r w:rsidRPr="008E0DF2">
              <w:rPr>
                <w:color w:val="000000"/>
                <w:sz w:val="22"/>
                <w:szCs w:val="24"/>
              </w:rPr>
              <w:t>American Memorial National Park</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ANOVA</w:t>
            </w:r>
          </w:p>
        </w:tc>
        <w:tc>
          <w:tcPr>
            <w:tcW w:w="3150" w:type="dxa"/>
            <w:tcBorders>
              <w:top w:val="nil"/>
              <w:left w:val="nil"/>
              <w:bottom w:val="nil"/>
              <w:right w:val="nil"/>
            </w:tcBorders>
          </w:tcPr>
          <w:p w:rsidR="0049042A" w:rsidRPr="008E0DF2" w:rsidRDefault="0049042A" w:rsidP="008E0DF2">
            <w:pPr>
              <w:ind w:left="117" w:hanging="180"/>
              <w:rPr>
                <w:color w:val="000000"/>
                <w:sz w:val="22"/>
                <w:szCs w:val="24"/>
              </w:rPr>
            </w:pPr>
            <w:r w:rsidRPr="008E0DF2">
              <w:rPr>
                <w:color w:val="000000"/>
                <w:sz w:val="22"/>
                <w:szCs w:val="24"/>
              </w:rPr>
              <w:t>Analysis of Variance</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ANTODO</w:t>
            </w:r>
          </w:p>
        </w:tc>
        <w:tc>
          <w:tcPr>
            <w:tcW w:w="3150" w:type="dxa"/>
            <w:tcBorders>
              <w:top w:val="nil"/>
              <w:left w:val="nil"/>
              <w:bottom w:val="nil"/>
              <w:right w:val="nil"/>
            </w:tcBorders>
          </w:tcPr>
          <w:p w:rsidR="0049042A" w:rsidRPr="008E0DF2" w:rsidRDefault="0049042A" w:rsidP="008E0DF2">
            <w:pPr>
              <w:ind w:left="117" w:hanging="180"/>
              <w:rPr>
                <w:i/>
                <w:iCs/>
                <w:color w:val="000000"/>
                <w:sz w:val="22"/>
                <w:szCs w:val="24"/>
              </w:rPr>
            </w:pPr>
            <w:r w:rsidRPr="008E0DF2">
              <w:rPr>
                <w:i/>
                <w:iCs/>
                <w:color w:val="000000"/>
                <w:sz w:val="22"/>
                <w:szCs w:val="24"/>
              </w:rPr>
              <w:t xml:space="preserve">Anthoxanthum odoratum </w:t>
            </w:r>
          </w:p>
        </w:tc>
      </w:tr>
      <w:tr w:rsidR="0049042A" w:rsidRPr="008E0DF2">
        <w:trPr>
          <w:trHeight w:val="432"/>
        </w:trPr>
        <w:tc>
          <w:tcPr>
            <w:tcW w:w="1185" w:type="dxa"/>
            <w:tcBorders>
              <w:top w:val="nil"/>
              <w:left w:val="nil"/>
              <w:bottom w:val="nil"/>
              <w:right w:val="nil"/>
            </w:tcBorders>
            <w:noWrap/>
          </w:tcPr>
          <w:p w:rsidR="0049042A" w:rsidRPr="001A267C" w:rsidRDefault="0049042A" w:rsidP="008E0DF2">
            <w:pPr>
              <w:rPr>
                <w:b/>
                <w:color w:val="000000"/>
                <w:sz w:val="22"/>
                <w:szCs w:val="24"/>
              </w:rPr>
            </w:pPr>
            <w:r w:rsidRPr="001A267C">
              <w:rPr>
                <w:b/>
                <w:color w:val="000000"/>
                <w:sz w:val="22"/>
                <w:szCs w:val="24"/>
              </w:rPr>
              <w:t>Cal-IPC</w:t>
            </w:r>
          </w:p>
        </w:tc>
        <w:tc>
          <w:tcPr>
            <w:tcW w:w="3150" w:type="dxa"/>
            <w:tcBorders>
              <w:top w:val="nil"/>
              <w:left w:val="nil"/>
              <w:bottom w:val="nil"/>
              <w:right w:val="nil"/>
            </w:tcBorders>
            <w:noWrap/>
          </w:tcPr>
          <w:p w:rsidR="0049042A" w:rsidRPr="008E0DF2" w:rsidRDefault="0049042A" w:rsidP="008E0DF2">
            <w:pPr>
              <w:ind w:left="117" w:hanging="180"/>
              <w:rPr>
                <w:color w:val="000000"/>
                <w:sz w:val="22"/>
                <w:szCs w:val="24"/>
              </w:rPr>
            </w:pPr>
            <w:r w:rsidRPr="008E0DF2">
              <w:rPr>
                <w:color w:val="000000"/>
                <w:sz w:val="22"/>
                <w:szCs w:val="24"/>
              </w:rPr>
              <w:t xml:space="preserve">California Invasive Plant Council </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CYPSPP</w:t>
            </w:r>
          </w:p>
        </w:tc>
        <w:tc>
          <w:tcPr>
            <w:tcW w:w="3150" w:type="dxa"/>
            <w:tcBorders>
              <w:top w:val="nil"/>
              <w:left w:val="nil"/>
              <w:bottom w:val="nil"/>
              <w:right w:val="nil"/>
            </w:tcBorders>
            <w:noWrap/>
          </w:tcPr>
          <w:p w:rsidR="0049042A" w:rsidRPr="008E0DF2" w:rsidRDefault="0049042A" w:rsidP="008E0DF2">
            <w:pPr>
              <w:ind w:left="117" w:hanging="180"/>
              <w:rPr>
                <w:i/>
                <w:iCs/>
                <w:color w:val="000000"/>
                <w:sz w:val="22"/>
                <w:szCs w:val="24"/>
              </w:rPr>
            </w:pPr>
            <w:r w:rsidRPr="008E0DF2">
              <w:rPr>
                <w:i/>
                <w:iCs/>
                <w:color w:val="000000"/>
                <w:sz w:val="22"/>
                <w:szCs w:val="24"/>
              </w:rPr>
              <w:t xml:space="preserve">Cyperus spp. </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EHRSTI</w:t>
            </w:r>
          </w:p>
        </w:tc>
        <w:tc>
          <w:tcPr>
            <w:tcW w:w="3150" w:type="dxa"/>
            <w:tcBorders>
              <w:top w:val="nil"/>
              <w:left w:val="nil"/>
              <w:bottom w:val="nil"/>
              <w:right w:val="nil"/>
            </w:tcBorders>
          </w:tcPr>
          <w:p w:rsidR="0049042A" w:rsidRPr="008E0DF2" w:rsidRDefault="0049042A" w:rsidP="008E0DF2">
            <w:pPr>
              <w:ind w:left="117" w:hanging="180"/>
              <w:rPr>
                <w:i/>
                <w:iCs/>
                <w:color w:val="000000"/>
                <w:sz w:val="22"/>
                <w:szCs w:val="24"/>
              </w:rPr>
            </w:pPr>
            <w:r w:rsidRPr="008E0DF2">
              <w:rPr>
                <w:i/>
                <w:iCs/>
                <w:color w:val="000000"/>
                <w:sz w:val="22"/>
                <w:szCs w:val="24"/>
              </w:rPr>
              <w:t xml:space="preserve">Ehrharta stipoides </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FOIA</w:t>
            </w:r>
          </w:p>
        </w:tc>
        <w:tc>
          <w:tcPr>
            <w:tcW w:w="3150" w:type="dxa"/>
            <w:tcBorders>
              <w:top w:val="nil"/>
              <w:left w:val="nil"/>
              <w:bottom w:val="nil"/>
              <w:right w:val="nil"/>
            </w:tcBorders>
          </w:tcPr>
          <w:p w:rsidR="0049042A" w:rsidRPr="008E0DF2" w:rsidRDefault="0049042A" w:rsidP="008E0DF2">
            <w:pPr>
              <w:ind w:left="117" w:hanging="180"/>
              <w:rPr>
                <w:color w:val="000000"/>
                <w:sz w:val="22"/>
                <w:szCs w:val="24"/>
              </w:rPr>
            </w:pPr>
            <w:r w:rsidRPr="008E0DF2">
              <w:rPr>
                <w:color w:val="000000"/>
                <w:sz w:val="22"/>
                <w:szCs w:val="24"/>
              </w:rPr>
              <w:t>Freedom of information Act</w:t>
            </w:r>
          </w:p>
        </w:tc>
      </w:tr>
      <w:tr w:rsidR="0049042A" w:rsidRPr="008E0DF2">
        <w:trPr>
          <w:trHeight w:val="432"/>
        </w:trPr>
        <w:tc>
          <w:tcPr>
            <w:tcW w:w="1185" w:type="dxa"/>
            <w:tcBorders>
              <w:top w:val="nil"/>
              <w:left w:val="nil"/>
              <w:bottom w:val="nil"/>
              <w:right w:val="nil"/>
            </w:tcBorders>
            <w:noWrap/>
          </w:tcPr>
          <w:p w:rsidR="0049042A" w:rsidRPr="001A267C" w:rsidRDefault="0049042A" w:rsidP="008E0DF2">
            <w:pPr>
              <w:rPr>
                <w:b/>
                <w:color w:val="000000"/>
                <w:sz w:val="22"/>
                <w:szCs w:val="24"/>
              </w:rPr>
            </w:pPr>
            <w:r w:rsidRPr="001A267C">
              <w:rPr>
                <w:b/>
                <w:color w:val="000000"/>
                <w:sz w:val="22"/>
                <w:szCs w:val="24"/>
              </w:rPr>
              <w:t>FTE</w:t>
            </w:r>
          </w:p>
        </w:tc>
        <w:tc>
          <w:tcPr>
            <w:tcW w:w="3150" w:type="dxa"/>
            <w:tcBorders>
              <w:top w:val="nil"/>
              <w:left w:val="nil"/>
              <w:bottom w:val="nil"/>
              <w:right w:val="nil"/>
            </w:tcBorders>
            <w:noWrap/>
          </w:tcPr>
          <w:p w:rsidR="0049042A" w:rsidRPr="008E0DF2" w:rsidRDefault="0049042A" w:rsidP="008E0DF2">
            <w:pPr>
              <w:ind w:left="117" w:hanging="180"/>
              <w:rPr>
                <w:color w:val="000000"/>
                <w:sz w:val="22"/>
                <w:szCs w:val="24"/>
              </w:rPr>
            </w:pPr>
            <w:r w:rsidRPr="008E0DF2">
              <w:rPr>
                <w:color w:val="000000"/>
                <w:sz w:val="22"/>
                <w:szCs w:val="24"/>
              </w:rPr>
              <w:t>Fulltime Employment</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GIS</w:t>
            </w:r>
          </w:p>
        </w:tc>
        <w:tc>
          <w:tcPr>
            <w:tcW w:w="3150" w:type="dxa"/>
            <w:tcBorders>
              <w:top w:val="nil"/>
              <w:left w:val="nil"/>
              <w:bottom w:val="nil"/>
              <w:right w:val="nil"/>
            </w:tcBorders>
          </w:tcPr>
          <w:p w:rsidR="0049042A" w:rsidRPr="008E0DF2" w:rsidRDefault="0049042A" w:rsidP="008E0DF2">
            <w:pPr>
              <w:ind w:left="117" w:hanging="180"/>
              <w:rPr>
                <w:color w:val="000000"/>
                <w:sz w:val="22"/>
                <w:szCs w:val="24"/>
              </w:rPr>
            </w:pPr>
            <w:r w:rsidRPr="008E0DF2">
              <w:rPr>
                <w:color w:val="000000"/>
                <w:sz w:val="22"/>
                <w:szCs w:val="24"/>
              </w:rPr>
              <w:t>Geographic Information System</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GPS</w:t>
            </w:r>
          </w:p>
        </w:tc>
        <w:tc>
          <w:tcPr>
            <w:tcW w:w="3150" w:type="dxa"/>
            <w:tcBorders>
              <w:top w:val="nil"/>
              <w:left w:val="nil"/>
              <w:bottom w:val="nil"/>
              <w:right w:val="nil"/>
            </w:tcBorders>
          </w:tcPr>
          <w:p w:rsidR="0049042A" w:rsidRPr="008E0DF2" w:rsidRDefault="0049042A" w:rsidP="008E0DF2">
            <w:pPr>
              <w:ind w:left="117" w:hanging="180"/>
              <w:rPr>
                <w:color w:val="000000"/>
                <w:sz w:val="22"/>
                <w:szCs w:val="24"/>
              </w:rPr>
            </w:pPr>
            <w:r w:rsidRPr="008E0DF2">
              <w:rPr>
                <w:color w:val="000000"/>
                <w:sz w:val="22"/>
                <w:szCs w:val="24"/>
              </w:rPr>
              <w:t>Global Positioning System</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GS</w:t>
            </w:r>
          </w:p>
        </w:tc>
        <w:tc>
          <w:tcPr>
            <w:tcW w:w="3150" w:type="dxa"/>
            <w:tcBorders>
              <w:top w:val="nil"/>
              <w:left w:val="nil"/>
              <w:bottom w:val="nil"/>
              <w:right w:val="nil"/>
            </w:tcBorders>
          </w:tcPr>
          <w:p w:rsidR="0049042A" w:rsidRPr="008E0DF2" w:rsidRDefault="0049042A" w:rsidP="008E0DF2">
            <w:pPr>
              <w:ind w:left="117" w:hanging="180"/>
              <w:rPr>
                <w:color w:val="000000"/>
                <w:sz w:val="22"/>
                <w:szCs w:val="24"/>
              </w:rPr>
            </w:pPr>
            <w:r w:rsidRPr="008E0DF2">
              <w:rPr>
                <w:color w:val="000000"/>
                <w:sz w:val="22"/>
                <w:szCs w:val="24"/>
              </w:rPr>
              <w:t>General Schedule</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GzLM</w:t>
            </w:r>
          </w:p>
        </w:tc>
        <w:tc>
          <w:tcPr>
            <w:tcW w:w="3150" w:type="dxa"/>
            <w:tcBorders>
              <w:top w:val="nil"/>
              <w:left w:val="nil"/>
              <w:bottom w:val="nil"/>
              <w:right w:val="nil"/>
            </w:tcBorders>
          </w:tcPr>
          <w:p w:rsidR="0049042A" w:rsidRPr="008E0DF2" w:rsidRDefault="0049042A" w:rsidP="008E0DF2">
            <w:pPr>
              <w:ind w:left="117" w:hanging="180"/>
              <w:rPr>
                <w:color w:val="000000"/>
                <w:sz w:val="22"/>
                <w:szCs w:val="24"/>
              </w:rPr>
            </w:pPr>
            <w:r w:rsidRPr="008E0DF2">
              <w:rPr>
                <w:color w:val="000000"/>
                <w:sz w:val="22"/>
                <w:szCs w:val="24"/>
              </w:rPr>
              <w:t>Generalized Linear Model</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HALE</w:t>
            </w:r>
          </w:p>
        </w:tc>
        <w:tc>
          <w:tcPr>
            <w:tcW w:w="3150" w:type="dxa"/>
            <w:tcBorders>
              <w:top w:val="nil"/>
              <w:left w:val="nil"/>
              <w:bottom w:val="nil"/>
              <w:right w:val="nil"/>
            </w:tcBorders>
          </w:tcPr>
          <w:p w:rsidR="0049042A" w:rsidRPr="008E0DF2" w:rsidRDefault="0049042A" w:rsidP="008E0DF2">
            <w:pPr>
              <w:ind w:left="117" w:hanging="180"/>
              <w:rPr>
                <w:color w:val="000000"/>
                <w:sz w:val="22"/>
                <w:szCs w:val="24"/>
              </w:rPr>
            </w:pPr>
            <w:r w:rsidRPr="008E0DF2">
              <w:rPr>
                <w:color w:val="000000"/>
                <w:sz w:val="22"/>
                <w:szCs w:val="24"/>
              </w:rPr>
              <w:t>Haleakalā National Park</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HAVO</w:t>
            </w:r>
          </w:p>
        </w:tc>
        <w:tc>
          <w:tcPr>
            <w:tcW w:w="3150" w:type="dxa"/>
            <w:tcBorders>
              <w:top w:val="nil"/>
              <w:left w:val="nil"/>
              <w:bottom w:val="nil"/>
              <w:right w:val="nil"/>
            </w:tcBorders>
          </w:tcPr>
          <w:p w:rsidR="0049042A" w:rsidRPr="008E0DF2" w:rsidRDefault="0049042A" w:rsidP="008E0DF2">
            <w:pPr>
              <w:ind w:left="117" w:hanging="180"/>
              <w:rPr>
                <w:color w:val="000000"/>
                <w:sz w:val="22"/>
                <w:szCs w:val="24"/>
              </w:rPr>
            </w:pPr>
            <w:r w:rsidRPr="008E0DF2">
              <w:rPr>
                <w:color w:val="000000"/>
                <w:sz w:val="22"/>
                <w:szCs w:val="24"/>
              </w:rPr>
              <w:t>Hawai‘i Volcanoes National Park</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HOLLAN</w:t>
            </w:r>
          </w:p>
        </w:tc>
        <w:tc>
          <w:tcPr>
            <w:tcW w:w="3150" w:type="dxa"/>
            <w:tcBorders>
              <w:top w:val="nil"/>
              <w:left w:val="nil"/>
              <w:bottom w:val="nil"/>
              <w:right w:val="nil"/>
            </w:tcBorders>
          </w:tcPr>
          <w:p w:rsidR="0049042A" w:rsidRPr="008E0DF2" w:rsidRDefault="0049042A" w:rsidP="008E0DF2">
            <w:pPr>
              <w:ind w:left="117" w:hanging="180"/>
              <w:rPr>
                <w:i/>
                <w:iCs/>
                <w:color w:val="000000"/>
                <w:sz w:val="22"/>
                <w:szCs w:val="24"/>
              </w:rPr>
            </w:pPr>
            <w:r w:rsidRPr="008E0DF2">
              <w:rPr>
                <w:i/>
                <w:iCs/>
                <w:color w:val="000000"/>
                <w:sz w:val="22"/>
                <w:szCs w:val="24"/>
              </w:rPr>
              <w:t>Holcus lanatus</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I&amp;M</w:t>
            </w:r>
          </w:p>
        </w:tc>
        <w:tc>
          <w:tcPr>
            <w:tcW w:w="3150" w:type="dxa"/>
            <w:tcBorders>
              <w:top w:val="nil"/>
              <w:left w:val="nil"/>
              <w:bottom w:val="nil"/>
              <w:right w:val="nil"/>
            </w:tcBorders>
          </w:tcPr>
          <w:p w:rsidR="0049042A" w:rsidRPr="008E0DF2" w:rsidRDefault="0049042A" w:rsidP="008E0DF2">
            <w:pPr>
              <w:ind w:left="117" w:hanging="180"/>
              <w:rPr>
                <w:color w:val="000000"/>
                <w:sz w:val="22"/>
                <w:szCs w:val="24"/>
              </w:rPr>
            </w:pPr>
            <w:r w:rsidRPr="008E0DF2">
              <w:rPr>
                <w:color w:val="000000"/>
                <w:sz w:val="22"/>
                <w:szCs w:val="24"/>
              </w:rPr>
              <w:t>Inventory &amp; Monitoring Program</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KAHO</w:t>
            </w:r>
          </w:p>
        </w:tc>
        <w:tc>
          <w:tcPr>
            <w:tcW w:w="3150" w:type="dxa"/>
            <w:tcBorders>
              <w:top w:val="nil"/>
              <w:left w:val="nil"/>
              <w:bottom w:val="nil"/>
              <w:right w:val="nil"/>
            </w:tcBorders>
            <w:noWrap/>
          </w:tcPr>
          <w:p w:rsidR="0049042A" w:rsidRPr="008E0DF2" w:rsidRDefault="00580323" w:rsidP="008E0DF2">
            <w:pPr>
              <w:ind w:left="117" w:hanging="180"/>
              <w:rPr>
                <w:color w:val="000000"/>
                <w:sz w:val="22"/>
                <w:szCs w:val="24"/>
              </w:rPr>
            </w:pPr>
            <w:r>
              <w:rPr>
                <w:color w:val="000000"/>
                <w:sz w:val="22"/>
                <w:szCs w:val="24"/>
              </w:rPr>
              <w:t>Kaloko-</w:t>
            </w:r>
            <w:r w:rsidR="0049042A" w:rsidRPr="008E0DF2">
              <w:rPr>
                <w:color w:val="000000"/>
                <w:sz w:val="22"/>
                <w:szCs w:val="24"/>
              </w:rPr>
              <w:t>Honokōhau National Historical Park</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KALA</w:t>
            </w:r>
          </w:p>
        </w:tc>
        <w:tc>
          <w:tcPr>
            <w:tcW w:w="3150" w:type="dxa"/>
            <w:tcBorders>
              <w:top w:val="nil"/>
              <w:left w:val="nil"/>
              <w:bottom w:val="nil"/>
              <w:right w:val="nil"/>
            </w:tcBorders>
          </w:tcPr>
          <w:p w:rsidR="0049042A" w:rsidRPr="008E0DF2" w:rsidRDefault="0049042A" w:rsidP="008E0DF2">
            <w:pPr>
              <w:ind w:left="117" w:hanging="180"/>
              <w:rPr>
                <w:color w:val="000000"/>
                <w:sz w:val="22"/>
                <w:szCs w:val="24"/>
              </w:rPr>
            </w:pPr>
            <w:r w:rsidRPr="008E0DF2">
              <w:rPr>
                <w:color w:val="000000"/>
                <w:sz w:val="22"/>
                <w:szCs w:val="24"/>
              </w:rPr>
              <w:t>Kalaupapa National Park</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KF</w:t>
            </w:r>
          </w:p>
        </w:tc>
        <w:tc>
          <w:tcPr>
            <w:tcW w:w="3150" w:type="dxa"/>
            <w:tcBorders>
              <w:top w:val="nil"/>
              <w:left w:val="nil"/>
              <w:bottom w:val="nil"/>
              <w:right w:val="nil"/>
            </w:tcBorders>
          </w:tcPr>
          <w:p w:rsidR="0049042A" w:rsidRPr="008E0DF2" w:rsidRDefault="0049042A" w:rsidP="008E0DF2">
            <w:pPr>
              <w:ind w:left="117" w:hanging="180"/>
              <w:rPr>
                <w:color w:val="000000"/>
                <w:sz w:val="22"/>
                <w:szCs w:val="24"/>
              </w:rPr>
            </w:pPr>
            <w:r w:rsidRPr="008E0DF2">
              <w:rPr>
                <w:color w:val="000000"/>
                <w:sz w:val="22"/>
                <w:szCs w:val="24"/>
              </w:rPr>
              <w:t>Kīlauea Forest</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MLBS</w:t>
            </w:r>
          </w:p>
        </w:tc>
        <w:tc>
          <w:tcPr>
            <w:tcW w:w="3150" w:type="dxa"/>
            <w:tcBorders>
              <w:top w:val="nil"/>
              <w:left w:val="nil"/>
              <w:bottom w:val="nil"/>
              <w:right w:val="nil"/>
            </w:tcBorders>
          </w:tcPr>
          <w:p w:rsidR="0049042A" w:rsidRPr="008E0DF2" w:rsidRDefault="0049042A" w:rsidP="008E0DF2">
            <w:pPr>
              <w:ind w:left="117" w:hanging="180"/>
              <w:rPr>
                <w:color w:val="000000"/>
                <w:sz w:val="22"/>
                <w:szCs w:val="24"/>
              </w:rPr>
            </w:pPr>
            <w:r w:rsidRPr="008E0DF2">
              <w:rPr>
                <w:color w:val="000000"/>
                <w:sz w:val="22"/>
                <w:szCs w:val="24"/>
              </w:rPr>
              <w:t>Mauna Loa Boys’ School</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MS</w:t>
            </w:r>
          </w:p>
        </w:tc>
        <w:tc>
          <w:tcPr>
            <w:tcW w:w="3150" w:type="dxa"/>
            <w:tcBorders>
              <w:top w:val="nil"/>
              <w:left w:val="nil"/>
              <w:bottom w:val="nil"/>
              <w:right w:val="nil"/>
            </w:tcBorders>
          </w:tcPr>
          <w:p w:rsidR="0049042A" w:rsidRPr="008E0DF2" w:rsidRDefault="0049042A" w:rsidP="008E0DF2">
            <w:pPr>
              <w:ind w:left="117" w:hanging="180"/>
              <w:rPr>
                <w:color w:val="000000"/>
                <w:sz w:val="22"/>
                <w:szCs w:val="24"/>
              </w:rPr>
            </w:pPr>
            <w:r w:rsidRPr="008E0DF2">
              <w:rPr>
                <w:color w:val="000000"/>
                <w:sz w:val="22"/>
                <w:szCs w:val="24"/>
              </w:rPr>
              <w:t>Microsoft</w:t>
            </w:r>
          </w:p>
        </w:tc>
      </w:tr>
      <w:tr w:rsidR="0049042A" w:rsidRPr="008E0DF2">
        <w:trPr>
          <w:trHeight w:val="432"/>
        </w:trPr>
        <w:tc>
          <w:tcPr>
            <w:tcW w:w="1185" w:type="dxa"/>
            <w:tcBorders>
              <w:top w:val="nil"/>
              <w:left w:val="nil"/>
              <w:bottom w:val="nil"/>
              <w:right w:val="nil"/>
            </w:tcBorders>
            <w:noWrap/>
          </w:tcPr>
          <w:p w:rsidR="0049042A" w:rsidRPr="001A267C" w:rsidRDefault="0049042A" w:rsidP="008E0DF2">
            <w:pPr>
              <w:rPr>
                <w:b/>
                <w:color w:val="000000"/>
                <w:sz w:val="22"/>
                <w:szCs w:val="24"/>
              </w:rPr>
            </w:pPr>
            <w:r w:rsidRPr="001A267C">
              <w:rPr>
                <w:b/>
                <w:color w:val="000000"/>
                <w:sz w:val="22"/>
                <w:szCs w:val="24"/>
              </w:rPr>
              <w:t>NAWMA</w:t>
            </w:r>
          </w:p>
        </w:tc>
        <w:tc>
          <w:tcPr>
            <w:tcW w:w="3150" w:type="dxa"/>
            <w:tcBorders>
              <w:top w:val="nil"/>
              <w:left w:val="nil"/>
              <w:bottom w:val="nil"/>
              <w:right w:val="nil"/>
            </w:tcBorders>
            <w:noWrap/>
          </w:tcPr>
          <w:p w:rsidR="0049042A" w:rsidRPr="008E0DF2" w:rsidRDefault="0049042A" w:rsidP="008E0DF2">
            <w:pPr>
              <w:ind w:left="117" w:hanging="180"/>
              <w:rPr>
                <w:color w:val="000000"/>
                <w:sz w:val="22"/>
                <w:szCs w:val="24"/>
              </w:rPr>
            </w:pPr>
            <w:r w:rsidRPr="008E0DF2">
              <w:rPr>
                <w:color w:val="000000"/>
                <w:sz w:val="22"/>
                <w:szCs w:val="24"/>
              </w:rPr>
              <w:t xml:space="preserve">North American Weed Management Association </w:t>
            </w:r>
          </w:p>
        </w:tc>
      </w:tr>
      <w:tr w:rsidR="0049042A" w:rsidRPr="008E0DF2">
        <w:trPr>
          <w:trHeight w:val="432"/>
        </w:trPr>
        <w:tc>
          <w:tcPr>
            <w:tcW w:w="1185" w:type="dxa"/>
            <w:tcBorders>
              <w:top w:val="nil"/>
              <w:left w:val="nil"/>
              <w:bottom w:val="nil"/>
              <w:right w:val="nil"/>
            </w:tcBorders>
            <w:noWrap/>
          </w:tcPr>
          <w:p w:rsidR="0049042A" w:rsidRPr="001A267C" w:rsidRDefault="0049042A" w:rsidP="008E0DF2">
            <w:pPr>
              <w:rPr>
                <w:b/>
                <w:color w:val="000000"/>
                <w:sz w:val="22"/>
                <w:szCs w:val="24"/>
              </w:rPr>
            </w:pPr>
            <w:r w:rsidRPr="001A267C">
              <w:rPr>
                <w:b/>
                <w:color w:val="000000"/>
                <w:sz w:val="22"/>
                <w:szCs w:val="24"/>
              </w:rPr>
              <w:t>NEPA</w:t>
            </w:r>
          </w:p>
        </w:tc>
        <w:tc>
          <w:tcPr>
            <w:tcW w:w="3150" w:type="dxa"/>
            <w:tcBorders>
              <w:top w:val="nil"/>
              <w:left w:val="nil"/>
              <w:bottom w:val="nil"/>
              <w:right w:val="nil"/>
            </w:tcBorders>
            <w:noWrap/>
          </w:tcPr>
          <w:p w:rsidR="0049042A" w:rsidRPr="008E0DF2" w:rsidRDefault="0049042A" w:rsidP="008E0DF2">
            <w:pPr>
              <w:ind w:left="117" w:hanging="180"/>
              <w:rPr>
                <w:color w:val="000000"/>
                <w:sz w:val="22"/>
                <w:szCs w:val="24"/>
              </w:rPr>
            </w:pPr>
            <w:r w:rsidRPr="008E0DF2">
              <w:rPr>
                <w:color w:val="000000"/>
                <w:sz w:val="22"/>
                <w:szCs w:val="24"/>
              </w:rPr>
              <w:t xml:space="preserve">National Environmental Policy Act </w:t>
            </w:r>
          </w:p>
        </w:tc>
      </w:tr>
      <w:tr w:rsidR="0049042A" w:rsidRPr="008E0DF2">
        <w:trPr>
          <w:trHeight w:val="432"/>
        </w:trPr>
        <w:tc>
          <w:tcPr>
            <w:tcW w:w="1185" w:type="dxa"/>
            <w:tcBorders>
              <w:top w:val="nil"/>
              <w:left w:val="nil"/>
              <w:bottom w:val="nil"/>
              <w:right w:val="nil"/>
            </w:tcBorders>
            <w:noWrap/>
          </w:tcPr>
          <w:p w:rsidR="0049042A" w:rsidRPr="001A267C" w:rsidRDefault="0049042A" w:rsidP="008E0DF2">
            <w:pPr>
              <w:rPr>
                <w:b/>
                <w:color w:val="000000"/>
                <w:sz w:val="22"/>
                <w:szCs w:val="24"/>
              </w:rPr>
            </w:pPr>
            <w:r w:rsidRPr="001A267C">
              <w:rPr>
                <w:b/>
                <w:color w:val="000000"/>
                <w:sz w:val="22"/>
                <w:szCs w:val="24"/>
              </w:rPr>
              <w:lastRenderedPageBreak/>
              <w:t>NHPA</w:t>
            </w:r>
          </w:p>
        </w:tc>
        <w:tc>
          <w:tcPr>
            <w:tcW w:w="3150" w:type="dxa"/>
            <w:tcBorders>
              <w:top w:val="nil"/>
              <w:left w:val="nil"/>
              <w:bottom w:val="nil"/>
              <w:right w:val="nil"/>
            </w:tcBorders>
            <w:noWrap/>
          </w:tcPr>
          <w:p w:rsidR="0049042A" w:rsidRPr="008E0DF2" w:rsidRDefault="0049042A" w:rsidP="008E0DF2">
            <w:pPr>
              <w:ind w:left="117" w:hanging="180"/>
              <w:rPr>
                <w:color w:val="000000"/>
                <w:sz w:val="22"/>
                <w:szCs w:val="24"/>
              </w:rPr>
            </w:pPr>
            <w:r w:rsidRPr="008E0DF2">
              <w:rPr>
                <w:color w:val="000000"/>
                <w:sz w:val="22"/>
                <w:szCs w:val="24"/>
              </w:rPr>
              <w:t xml:space="preserve">National Historic Preservation Act </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NPS</w:t>
            </w:r>
          </w:p>
        </w:tc>
        <w:tc>
          <w:tcPr>
            <w:tcW w:w="3150" w:type="dxa"/>
            <w:tcBorders>
              <w:top w:val="nil"/>
              <w:left w:val="nil"/>
              <w:bottom w:val="nil"/>
              <w:right w:val="nil"/>
            </w:tcBorders>
          </w:tcPr>
          <w:p w:rsidR="0049042A" w:rsidRPr="008E0DF2" w:rsidRDefault="0049042A" w:rsidP="008E0DF2">
            <w:pPr>
              <w:ind w:left="117" w:hanging="180"/>
              <w:rPr>
                <w:color w:val="000000"/>
                <w:sz w:val="22"/>
                <w:szCs w:val="24"/>
              </w:rPr>
            </w:pPr>
            <w:r w:rsidRPr="008E0DF2">
              <w:rPr>
                <w:color w:val="000000"/>
                <w:sz w:val="22"/>
                <w:szCs w:val="24"/>
              </w:rPr>
              <w:t>National Park Service</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NPSA</w:t>
            </w:r>
          </w:p>
        </w:tc>
        <w:tc>
          <w:tcPr>
            <w:tcW w:w="3150" w:type="dxa"/>
            <w:tcBorders>
              <w:top w:val="nil"/>
              <w:left w:val="nil"/>
              <w:bottom w:val="nil"/>
              <w:right w:val="nil"/>
            </w:tcBorders>
          </w:tcPr>
          <w:p w:rsidR="0049042A" w:rsidRPr="008E0DF2" w:rsidRDefault="0049042A" w:rsidP="008E0DF2">
            <w:pPr>
              <w:ind w:left="117" w:hanging="180"/>
              <w:rPr>
                <w:color w:val="000000"/>
                <w:sz w:val="22"/>
                <w:szCs w:val="24"/>
              </w:rPr>
            </w:pPr>
            <w:r w:rsidRPr="008E0DF2">
              <w:rPr>
                <w:color w:val="000000"/>
                <w:sz w:val="22"/>
                <w:szCs w:val="24"/>
              </w:rPr>
              <w:t>National Park of American Samoa</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PACN</w:t>
            </w:r>
          </w:p>
        </w:tc>
        <w:tc>
          <w:tcPr>
            <w:tcW w:w="3150" w:type="dxa"/>
            <w:tcBorders>
              <w:top w:val="nil"/>
              <w:left w:val="nil"/>
              <w:bottom w:val="nil"/>
              <w:right w:val="nil"/>
            </w:tcBorders>
          </w:tcPr>
          <w:p w:rsidR="0049042A" w:rsidRPr="008E0DF2" w:rsidRDefault="0049042A" w:rsidP="008E0DF2">
            <w:pPr>
              <w:ind w:left="117" w:hanging="180"/>
              <w:rPr>
                <w:color w:val="000000"/>
                <w:sz w:val="22"/>
                <w:szCs w:val="24"/>
              </w:rPr>
            </w:pPr>
            <w:r w:rsidRPr="008E0DF2">
              <w:rPr>
                <w:color w:val="000000"/>
                <w:sz w:val="22"/>
                <w:szCs w:val="24"/>
              </w:rPr>
              <w:t>Pacific Island Network</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PASTAR</w:t>
            </w:r>
          </w:p>
        </w:tc>
        <w:tc>
          <w:tcPr>
            <w:tcW w:w="3150" w:type="dxa"/>
            <w:tcBorders>
              <w:top w:val="nil"/>
              <w:left w:val="nil"/>
              <w:bottom w:val="nil"/>
              <w:right w:val="nil"/>
            </w:tcBorders>
            <w:noWrap/>
          </w:tcPr>
          <w:p w:rsidR="0049042A" w:rsidRPr="008E0DF2" w:rsidRDefault="0049042A" w:rsidP="008E0DF2">
            <w:pPr>
              <w:ind w:left="117" w:hanging="180"/>
              <w:rPr>
                <w:i/>
                <w:iCs/>
                <w:color w:val="000000"/>
                <w:sz w:val="22"/>
                <w:szCs w:val="24"/>
              </w:rPr>
            </w:pPr>
            <w:r w:rsidRPr="008E0DF2">
              <w:rPr>
                <w:i/>
                <w:iCs/>
                <w:color w:val="000000"/>
                <w:sz w:val="22"/>
                <w:szCs w:val="24"/>
              </w:rPr>
              <w:t xml:space="preserve">Passiflora tarminiana </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PK</w:t>
            </w:r>
          </w:p>
        </w:tc>
        <w:tc>
          <w:tcPr>
            <w:tcW w:w="3150" w:type="dxa"/>
            <w:tcBorders>
              <w:top w:val="nil"/>
              <w:left w:val="nil"/>
              <w:bottom w:val="nil"/>
              <w:right w:val="nil"/>
            </w:tcBorders>
            <w:noWrap/>
          </w:tcPr>
          <w:p w:rsidR="0049042A" w:rsidRPr="008E0DF2" w:rsidRDefault="0049042A" w:rsidP="008E0DF2">
            <w:pPr>
              <w:ind w:left="117" w:hanging="180"/>
              <w:rPr>
                <w:color w:val="000000"/>
                <w:sz w:val="22"/>
                <w:szCs w:val="24"/>
              </w:rPr>
            </w:pPr>
            <w:r w:rsidRPr="008E0DF2">
              <w:rPr>
                <w:color w:val="000000"/>
                <w:sz w:val="22"/>
                <w:szCs w:val="24"/>
              </w:rPr>
              <w:t>Pu‘u Kipu</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PSICAT</w:t>
            </w:r>
          </w:p>
        </w:tc>
        <w:tc>
          <w:tcPr>
            <w:tcW w:w="3150" w:type="dxa"/>
            <w:tcBorders>
              <w:top w:val="nil"/>
              <w:left w:val="nil"/>
              <w:bottom w:val="nil"/>
              <w:right w:val="nil"/>
            </w:tcBorders>
            <w:noWrap/>
          </w:tcPr>
          <w:p w:rsidR="0049042A" w:rsidRPr="008E0DF2" w:rsidRDefault="0049042A" w:rsidP="008E0DF2">
            <w:pPr>
              <w:ind w:left="117" w:hanging="180"/>
              <w:rPr>
                <w:i/>
                <w:iCs/>
                <w:color w:val="000000"/>
                <w:sz w:val="22"/>
                <w:szCs w:val="24"/>
              </w:rPr>
            </w:pPr>
            <w:r w:rsidRPr="008E0DF2">
              <w:rPr>
                <w:i/>
                <w:iCs/>
                <w:color w:val="000000"/>
                <w:sz w:val="22"/>
                <w:szCs w:val="24"/>
              </w:rPr>
              <w:t xml:space="preserve">Psidium cattleianum </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PSU</w:t>
            </w:r>
          </w:p>
        </w:tc>
        <w:tc>
          <w:tcPr>
            <w:tcW w:w="3150" w:type="dxa"/>
            <w:tcBorders>
              <w:top w:val="nil"/>
              <w:left w:val="nil"/>
              <w:bottom w:val="nil"/>
              <w:right w:val="nil"/>
            </w:tcBorders>
            <w:noWrap/>
          </w:tcPr>
          <w:p w:rsidR="0049042A" w:rsidRPr="008E0DF2" w:rsidRDefault="0049042A" w:rsidP="008E0DF2">
            <w:pPr>
              <w:ind w:left="117" w:hanging="180"/>
              <w:rPr>
                <w:color w:val="000000"/>
                <w:sz w:val="22"/>
                <w:szCs w:val="24"/>
              </w:rPr>
            </w:pPr>
            <w:r w:rsidRPr="008E0DF2">
              <w:rPr>
                <w:color w:val="000000"/>
                <w:sz w:val="22"/>
                <w:szCs w:val="24"/>
              </w:rPr>
              <w:t>Primary Sampling Unit</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PUHE</w:t>
            </w:r>
          </w:p>
        </w:tc>
        <w:tc>
          <w:tcPr>
            <w:tcW w:w="3150" w:type="dxa"/>
            <w:tcBorders>
              <w:top w:val="nil"/>
              <w:left w:val="nil"/>
              <w:bottom w:val="nil"/>
              <w:right w:val="nil"/>
            </w:tcBorders>
          </w:tcPr>
          <w:p w:rsidR="0049042A" w:rsidRPr="008E0DF2" w:rsidRDefault="0049042A" w:rsidP="008E0DF2">
            <w:pPr>
              <w:ind w:left="117" w:hanging="180"/>
              <w:rPr>
                <w:color w:val="000000"/>
                <w:sz w:val="22"/>
                <w:szCs w:val="24"/>
              </w:rPr>
            </w:pPr>
            <w:r w:rsidRPr="008E0DF2">
              <w:rPr>
                <w:color w:val="000000"/>
                <w:sz w:val="22"/>
                <w:szCs w:val="24"/>
              </w:rPr>
              <w:t>Pu‘ukoholā Heiau National Historic Site</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PUHO</w:t>
            </w:r>
          </w:p>
        </w:tc>
        <w:tc>
          <w:tcPr>
            <w:tcW w:w="3150" w:type="dxa"/>
            <w:tcBorders>
              <w:top w:val="nil"/>
              <w:left w:val="nil"/>
              <w:bottom w:val="nil"/>
              <w:right w:val="nil"/>
            </w:tcBorders>
          </w:tcPr>
          <w:p w:rsidR="0049042A" w:rsidRPr="008E0DF2" w:rsidRDefault="0049042A" w:rsidP="008E0DF2">
            <w:pPr>
              <w:ind w:left="117" w:hanging="180"/>
              <w:rPr>
                <w:color w:val="000000"/>
                <w:sz w:val="22"/>
                <w:szCs w:val="24"/>
              </w:rPr>
            </w:pPr>
            <w:r w:rsidRPr="008E0DF2">
              <w:rPr>
                <w:color w:val="000000"/>
                <w:sz w:val="22"/>
                <w:szCs w:val="24"/>
              </w:rPr>
              <w:t>Pu‘uhonua o Hōnaunau National Historical Park</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RUBROS</w:t>
            </w:r>
          </w:p>
        </w:tc>
        <w:tc>
          <w:tcPr>
            <w:tcW w:w="3150" w:type="dxa"/>
            <w:tcBorders>
              <w:top w:val="nil"/>
              <w:left w:val="nil"/>
              <w:bottom w:val="nil"/>
              <w:right w:val="nil"/>
            </w:tcBorders>
            <w:noWrap/>
          </w:tcPr>
          <w:p w:rsidR="0049042A" w:rsidRPr="008E0DF2" w:rsidRDefault="0049042A" w:rsidP="008E0DF2">
            <w:pPr>
              <w:ind w:left="117" w:hanging="180"/>
              <w:rPr>
                <w:i/>
                <w:iCs/>
                <w:color w:val="000000"/>
                <w:sz w:val="22"/>
                <w:szCs w:val="24"/>
              </w:rPr>
            </w:pPr>
            <w:r w:rsidRPr="008E0DF2">
              <w:rPr>
                <w:i/>
                <w:iCs/>
                <w:color w:val="000000"/>
                <w:sz w:val="22"/>
                <w:szCs w:val="24"/>
              </w:rPr>
              <w:t xml:space="preserve">Rubus rosifolius </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SE</w:t>
            </w:r>
          </w:p>
        </w:tc>
        <w:tc>
          <w:tcPr>
            <w:tcW w:w="3150" w:type="dxa"/>
            <w:tcBorders>
              <w:top w:val="nil"/>
              <w:left w:val="nil"/>
              <w:bottom w:val="nil"/>
              <w:right w:val="nil"/>
            </w:tcBorders>
          </w:tcPr>
          <w:p w:rsidR="0049042A" w:rsidRPr="008E0DF2" w:rsidRDefault="0049042A" w:rsidP="008E0DF2">
            <w:pPr>
              <w:ind w:left="117" w:hanging="180"/>
              <w:rPr>
                <w:color w:val="000000"/>
                <w:sz w:val="22"/>
                <w:szCs w:val="24"/>
              </w:rPr>
            </w:pPr>
            <w:r w:rsidRPr="008E0DF2">
              <w:rPr>
                <w:color w:val="000000"/>
                <w:sz w:val="22"/>
                <w:szCs w:val="24"/>
              </w:rPr>
              <w:t>Standard Error</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SEA</w:t>
            </w:r>
          </w:p>
        </w:tc>
        <w:tc>
          <w:tcPr>
            <w:tcW w:w="3150" w:type="dxa"/>
            <w:tcBorders>
              <w:top w:val="nil"/>
              <w:left w:val="nil"/>
              <w:bottom w:val="nil"/>
              <w:right w:val="nil"/>
            </w:tcBorders>
          </w:tcPr>
          <w:p w:rsidR="0049042A" w:rsidRPr="008E0DF2" w:rsidRDefault="0049042A" w:rsidP="008E0DF2">
            <w:pPr>
              <w:ind w:left="117" w:hanging="180"/>
              <w:rPr>
                <w:color w:val="000000"/>
                <w:sz w:val="22"/>
                <w:szCs w:val="24"/>
              </w:rPr>
            </w:pPr>
            <w:r w:rsidRPr="008E0DF2">
              <w:rPr>
                <w:color w:val="000000"/>
                <w:sz w:val="22"/>
                <w:szCs w:val="24"/>
              </w:rPr>
              <w:t>Special Ecological Area</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SETPAL</w:t>
            </w:r>
          </w:p>
        </w:tc>
        <w:tc>
          <w:tcPr>
            <w:tcW w:w="3150" w:type="dxa"/>
            <w:tcBorders>
              <w:top w:val="nil"/>
              <w:left w:val="nil"/>
              <w:bottom w:val="nil"/>
              <w:right w:val="nil"/>
            </w:tcBorders>
            <w:noWrap/>
          </w:tcPr>
          <w:p w:rsidR="0049042A" w:rsidRPr="008E0DF2" w:rsidRDefault="0049042A" w:rsidP="008E0DF2">
            <w:pPr>
              <w:ind w:left="117" w:hanging="180"/>
              <w:rPr>
                <w:i/>
                <w:iCs/>
                <w:color w:val="000000"/>
                <w:sz w:val="22"/>
                <w:szCs w:val="24"/>
              </w:rPr>
            </w:pPr>
            <w:r w:rsidRPr="008E0DF2">
              <w:rPr>
                <w:i/>
                <w:iCs/>
                <w:color w:val="000000"/>
                <w:sz w:val="22"/>
                <w:szCs w:val="24"/>
              </w:rPr>
              <w:t xml:space="preserve">Setaria palmifolia </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SOP</w:t>
            </w:r>
          </w:p>
        </w:tc>
        <w:tc>
          <w:tcPr>
            <w:tcW w:w="3150" w:type="dxa"/>
            <w:tcBorders>
              <w:top w:val="nil"/>
              <w:left w:val="nil"/>
              <w:bottom w:val="nil"/>
              <w:right w:val="nil"/>
            </w:tcBorders>
          </w:tcPr>
          <w:p w:rsidR="0049042A" w:rsidRPr="008E0DF2" w:rsidRDefault="0049042A" w:rsidP="008E0DF2">
            <w:pPr>
              <w:ind w:left="117" w:hanging="180"/>
              <w:rPr>
                <w:color w:val="000000"/>
                <w:sz w:val="22"/>
                <w:szCs w:val="24"/>
              </w:rPr>
            </w:pPr>
            <w:r w:rsidRPr="008E0DF2">
              <w:rPr>
                <w:color w:val="000000"/>
                <w:sz w:val="22"/>
                <w:szCs w:val="24"/>
              </w:rPr>
              <w:t>Standard Operating Procedure</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SQL</w:t>
            </w:r>
          </w:p>
        </w:tc>
        <w:tc>
          <w:tcPr>
            <w:tcW w:w="3150" w:type="dxa"/>
            <w:tcBorders>
              <w:top w:val="nil"/>
              <w:left w:val="nil"/>
              <w:bottom w:val="nil"/>
              <w:right w:val="nil"/>
            </w:tcBorders>
          </w:tcPr>
          <w:p w:rsidR="0049042A" w:rsidRPr="008E0DF2" w:rsidRDefault="0049042A" w:rsidP="008E0DF2">
            <w:pPr>
              <w:ind w:left="117" w:hanging="180"/>
              <w:rPr>
                <w:color w:val="000000"/>
                <w:sz w:val="22"/>
                <w:szCs w:val="24"/>
              </w:rPr>
            </w:pPr>
            <w:r w:rsidRPr="008E0DF2">
              <w:rPr>
                <w:color w:val="000000"/>
                <w:sz w:val="22"/>
                <w:szCs w:val="24"/>
              </w:rPr>
              <w:t>Structure Query Language</w:t>
            </w:r>
          </w:p>
        </w:tc>
      </w:tr>
      <w:tr w:rsidR="0049042A" w:rsidRPr="008E0DF2">
        <w:trPr>
          <w:trHeight w:val="432"/>
        </w:trPr>
        <w:tc>
          <w:tcPr>
            <w:tcW w:w="1185" w:type="dxa"/>
            <w:tcBorders>
              <w:top w:val="nil"/>
              <w:left w:val="nil"/>
              <w:bottom w:val="nil"/>
              <w:right w:val="nil"/>
            </w:tcBorders>
            <w:noWrap/>
          </w:tcPr>
          <w:p w:rsidR="0049042A" w:rsidRPr="001A267C" w:rsidRDefault="0049042A" w:rsidP="008E0DF2">
            <w:pPr>
              <w:rPr>
                <w:b/>
                <w:color w:val="000000"/>
                <w:sz w:val="22"/>
                <w:szCs w:val="24"/>
              </w:rPr>
            </w:pPr>
            <w:r w:rsidRPr="001A267C">
              <w:rPr>
                <w:b/>
                <w:color w:val="000000"/>
                <w:sz w:val="22"/>
                <w:szCs w:val="24"/>
              </w:rPr>
              <w:t>SRS</w:t>
            </w:r>
          </w:p>
        </w:tc>
        <w:tc>
          <w:tcPr>
            <w:tcW w:w="3150" w:type="dxa"/>
            <w:tcBorders>
              <w:top w:val="nil"/>
              <w:left w:val="nil"/>
              <w:bottom w:val="nil"/>
              <w:right w:val="nil"/>
            </w:tcBorders>
            <w:noWrap/>
          </w:tcPr>
          <w:p w:rsidR="0049042A" w:rsidRPr="008E0DF2" w:rsidRDefault="0049042A" w:rsidP="008E0DF2">
            <w:pPr>
              <w:ind w:left="117" w:hanging="180"/>
              <w:rPr>
                <w:color w:val="000000"/>
                <w:sz w:val="22"/>
                <w:szCs w:val="24"/>
              </w:rPr>
            </w:pPr>
            <w:r w:rsidRPr="008E0DF2">
              <w:rPr>
                <w:color w:val="000000"/>
                <w:sz w:val="22"/>
                <w:szCs w:val="24"/>
              </w:rPr>
              <w:t>Simple Random Sampling</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TSN</w:t>
            </w:r>
          </w:p>
        </w:tc>
        <w:tc>
          <w:tcPr>
            <w:tcW w:w="3150" w:type="dxa"/>
            <w:tcBorders>
              <w:top w:val="nil"/>
              <w:left w:val="nil"/>
              <w:bottom w:val="nil"/>
              <w:right w:val="nil"/>
            </w:tcBorders>
            <w:noWrap/>
          </w:tcPr>
          <w:p w:rsidR="0049042A" w:rsidRPr="008E0DF2" w:rsidRDefault="0049042A" w:rsidP="008E0DF2">
            <w:pPr>
              <w:ind w:left="117" w:hanging="180"/>
              <w:rPr>
                <w:color w:val="000000"/>
                <w:sz w:val="22"/>
                <w:szCs w:val="24"/>
              </w:rPr>
            </w:pPr>
            <w:r w:rsidRPr="008E0DF2">
              <w:rPr>
                <w:color w:val="000000"/>
                <w:sz w:val="22"/>
                <w:szCs w:val="24"/>
              </w:rPr>
              <w:t xml:space="preserve">Taxonomic Series Number </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USGS</w:t>
            </w:r>
          </w:p>
        </w:tc>
        <w:tc>
          <w:tcPr>
            <w:tcW w:w="3150" w:type="dxa"/>
            <w:tcBorders>
              <w:top w:val="nil"/>
              <w:left w:val="nil"/>
              <w:bottom w:val="nil"/>
              <w:right w:val="nil"/>
            </w:tcBorders>
          </w:tcPr>
          <w:p w:rsidR="0049042A" w:rsidRPr="008E0DF2" w:rsidRDefault="0049042A" w:rsidP="008E0DF2">
            <w:pPr>
              <w:ind w:left="117" w:hanging="180"/>
              <w:rPr>
                <w:color w:val="000000"/>
                <w:sz w:val="22"/>
                <w:szCs w:val="24"/>
              </w:rPr>
            </w:pPr>
            <w:r w:rsidRPr="008E0DF2">
              <w:rPr>
                <w:color w:val="000000"/>
                <w:sz w:val="22"/>
                <w:szCs w:val="24"/>
              </w:rPr>
              <w:t>US Geological Survey</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UTM</w:t>
            </w:r>
          </w:p>
        </w:tc>
        <w:tc>
          <w:tcPr>
            <w:tcW w:w="3150" w:type="dxa"/>
            <w:tcBorders>
              <w:top w:val="nil"/>
              <w:left w:val="nil"/>
              <w:bottom w:val="nil"/>
              <w:right w:val="nil"/>
            </w:tcBorders>
          </w:tcPr>
          <w:p w:rsidR="0049042A" w:rsidRPr="008E0DF2" w:rsidRDefault="0049042A" w:rsidP="008E0DF2">
            <w:pPr>
              <w:ind w:left="117" w:hanging="180"/>
              <w:rPr>
                <w:color w:val="000000"/>
                <w:sz w:val="22"/>
                <w:szCs w:val="24"/>
              </w:rPr>
            </w:pPr>
            <w:r w:rsidRPr="008E0DF2">
              <w:rPr>
                <w:color w:val="000000"/>
                <w:sz w:val="22"/>
                <w:szCs w:val="24"/>
              </w:rPr>
              <w:t>Universal Transverse Mercator</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VERSER</w:t>
            </w:r>
          </w:p>
        </w:tc>
        <w:tc>
          <w:tcPr>
            <w:tcW w:w="3150" w:type="dxa"/>
            <w:tcBorders>
              <w:top w:val="nil"/>
              <w:left w:val="nil"/>
              <w:bottom w:val="nil"/>
              <w:right w:val="nil"/>
            </w:tcBorders>
          </w:tcPr>
          <w:p w:rsidR="0049042A" w:rsidRPr="008E0DF2" w:rsidRDefault="0049042A" w:rsidP="008E0DF2">
            <w:pPr>
              <w:ind w:left="117" w:hanging="180"/>
              <w:rPr>
                <w:i/>
                <w:iCs/>
                <w:color w:val="000000"/>
                <w:sz w:val="22"/>
                <w:szCs w:val="24"/>
              </w:rPr>
            </w:pPr>
            <w:r w:rsidRPr="008E0DF2">
              <w:rPr>
                <w:i/>
                <w:iCs/>
                <w:color w:val="000000"/>
                <w:sz w:val="22"/>
                <w:szCs w:val="24"/>
              </w:rPr>
              <w:t xml:space="preserve">Veronica serpyllifolia </w:t>
            </w:r>
          </w:p>
        </w:tc>
      </w:tr>
      <w:tr w:rsidR="0049042A" w:rsidRPr="008E0DF2">
        <w:trPr>
          <w:trHeight w:val="432"/>
        </w:trPr>
        <w:tc>
          <w:tcPr>
            <w:tcW w:w="1185" w:type="dxa"/>
            <w:tcBorders>
              <w:top w:val="nil"/>
              <w:left w:val="nil"/>
              <w:bottom w:val="nil"/>
              <w:right w:val="nil"/>
            </w:tcBorders>
          </w:tcPr>
          <w:p w:rsidR="0049042A" w:rsidRPr="001A267C" w:rsidRDefault="0049042A" w:rsidP="008E0DF2">
            <w:pPr>
              <w:rPr>
                <w:b/>
                <w:color w:val="000000"/>
                <w:sz w:val="22"/>
                <w:szCs w:val="24"/>
              </w:rPr>
            </w:pPr>
            <w:r w:rsidRPr="001A267C">
              <w:rPr>
                <w:b/>
                <w:color w:val="000000"/>
                <w:sz w:val="22"/>
                <w:szCs w:val="24"/>
              </w:rPr>
              <w:t>WAPA</w:t>
            </w:r>
          </w:p>
        </w:tc>
        <w:tc>
          <w:tcPr>
            <w:tcW w:w="3150" w:type="dxa"/>
            <w:tcBorders>
              <w:top w:val="nil"/>
              <w:left w:val="nil"/>
              <w:bottom w:val="nil"/>
              <w:right w:val="nil"/>
            </w:tcBorders>
          </w:tcPr>
          <w:p w:rsidR="0049042A" w:rsidRPr="008E0DF2" w:rsidRDefault="0049042A" w:rsidP="008E0DF2">
            <w:pPr>
              <w:ind w:left="117" w:hanging="180"/>
              <w:rPr>
                <w:color w:val="000000"/>
                <w:sz w:val="22"/>
                <w:szCs w:val="24"/>
              </w:rPr>
            </w:pPr>
            <w:r w:rsidRPr="008E0DF2">
              <w:rPr>
                <w:color w:val="000000"/>
                <w:sz w:val="22"/>
                <w:szCs w:val="24"/>
              </w:rPr>
              <w:t>War in the Pacific National Historical Park</w:t>
            </w:r>
          </w:p>
        </w:tc>
      </w:tr>
    </w:tbl>
    <w:p w:rsidR="0049042A" w:rsidRDefault="0049042A" w:rsidP="00DA538F">
      <w:pPr>
        <w:sectPr w:rsidR="0049042A" w:rsidSect="008E0DF2">
          <w:type w:val="continuous"/>
          <w:pgSz w:w="12240" w:h="15840" w:code="1"/>
          <w:pgMar w:top="1440" w:right="1440" w:bottom="1440" w:left="1440" w:header="720" w:footer="720" w:gutter="0"/>
          <w:pgNumType w:fmt="lowerRoman"/>
          <w:cols w:num="2" w:space="720"/>
          <w:noEndnote/>
        </w:sectPr>
      </w:pPr>
    </w:p>
    <w:p w:rsidR="0049042A" w:rsidRDefault="0049042A" w:rsidP="00DA538F"/>
    <w:p w:rsidR="00FB17DF" w:rsidRDefault="00FB17DF" w:rsidP="00FB17DF">
      <w:pPr>
        <w:pStyle w:val="NTR-1stOrder"/>
        <w:sectPr w:rsidR="00FB17DF" w:rsidSect="008E0DF2">
          <w:type w:val="continuous"/>
          <w:pgSz w:w="12240" w:h="15840" w:code="1"/>
          <w:pgMar w:top="1440" w:right="1440" w:bottom="1440" w:left="1440" w:header="720" w:footer="720" w:gutter="0"/>
          <w:pgNumType w:fmt="lowerRoman"/>
          <w:cols w:space="720"/>
          <w:noEndnote/>
        </w:sectPr>
      </w:pPr>
      <w:bookmarkStart w:id="66" w:name="_Toc262050513"/>
    </w:p>
    <w:p w:rsidR="00FE141B" w:rsidRDefault="0049042A" w:rsidP="00FB17DF">
      <w:pPr>
        <w:pStyle w:val="NTR-1stOrder"/>
        <w:sectPr w:rsidR="00FE141B" w:rsidSect="008E0DF2">
          <w:footerReference w:type="default" r:id="rId42"/>
          <w:type w:val="continuous"/>
          <w:pgSz w:w="12240" w:h="15840" w:code="1"/>
          <w:pgMar w:top="1440" w:right="1440" w:bottom="1440" w:left="1440" w:header="720" w:footer="720" w:gutter="0"/>
          <w:pgNumType w:fmt="lowerRoman"/>
          <w:cols w:space="720"/>
          <w:noEndnote/>
        </w:sectPr>
      </w:pPr>
      <w:r>
        <w:lastRenderedPageBreak/>
        <w:br w:type="page"/>
      </w:r>
    </w:p>
    <w:p w:rsidR="00FB17DF" w:rsidRDefault="00FB17DF" w:rsidP="00FB17DF">
      <w:pPr>
        <w:pStyle w:val="NTR-1stOrder"/>
        <w:sectPr w:rsidR="00FB17DF" w:rsidSect="00FE141B">
          <w:headerReference w:type="default" r:id="rId43"/>
          <w:footerReference w:type="default" r:id="rId44"/>
          <w:pgSz w:w="12240" w:h="15840" w:code="1"/>
          <w:pgMar w:top="1440" w:right="1440" w:bottom="1440" w:left="1440" w:header="720" w:footer="720" w:gutter="0"/>
          <w:pgNumType w:fmt="lowerRoman"/>
          <w:cols w:space="720"/>
          <w:noEndnote/>
        </w:sectPr>
      </w:pPr>
    </w:p>
    <w:p w:rsidR="0049042A" w:rsidRDefault="0049042A" w:rsidP="00FB17DF">
      <w:pPr>
        <w:pStyle w:val="NTR-1stOrder"/>
        <w:rPr>
          <w:sz w:val="32"/>
          <w:szCs w:val="32"/>
        </w:rPr>
      </w:pPr>
      <w:bookmarkStart w:id="67" w:name="_Toc325544010"/>
      <w:r w:rsidRPr="00DC55AA">
        <w:rPr>
          <w:sz w:val="32"/>
          <w:szCs w:val="32"/>
        </w:rPr>
        <w:lastRenderedPageBreak/>
        <w:t>Executive Summary</w:t>
      </w:r>
      <w:bookmarkEnd w:id="60"/>
      <w:bookmarkEnd w:id="61"/>
      <w:bookmarkEnd w:id="62"/>
      <w:bookmarkEnd w:id="66"/>
      <w:bookmarkEnd w:id="67"/>
    </w:p>
    <w:p w:rsidR="00DC55AA" w:rsidRPr="00DC55AA" w:rsidRDefault="00DC55AA" w:rsidP="00FB17DF">
      <w:pPr>
        <w:pStyle w:val="NTR-1stOrder"/>
        <w:rPr>
          <w:sz w:val="32"/>
          <w:szCs w:val="32"/>
        </w:rPr>
      </w:pPr>
    </w:p>
    <w:p w:rsidR="0049042A" w:rsidRDefault="0049042A" w:rsidP="00AA418C">
      <w:r>
        <w:t>This document describes a protocol to monitor nonnative plant species that are established, but still rare</w:t>
      </w:r>
      <w:r w:rsidRPr="00537EC5">
        <w:t xml:space="preserve"> </w:t>
      </w:r>
      <w:r>
        <w:t xml:space="preserve">in four focal terrestrial plant communities across five national parks within the </w:t>
      </w:r>
      <w:r w:rsidRPr="00537EC5">
        <w:t>Pacific Island Network</w:t>
      </w:r>
      <w:r>
        <w:t xml:space="preserve"> (PACN). Nonnative plant species</w:t>
      </w:r>
      <w:r w:rsidRPr="00E93DE3">
        <w:t xml:space="preserve"> present a serious threat to Pacific Island </w:t>
      </w:r>
      <w:r>
        <w:t>e</w:t>
      </w:r>
      <w:r w:rsidRPr="00E93DE3">
        <w:t>cosystems</w:t>
      </w:r>
      <w:r>
        <w:t xml:space="preserve">. </w:t>
      </w:r>
      <w:r w:rsidRPr="00E93DE3">
        <w:t xml:space="preserve">Invasion by </w:t>
      </w:r>
      <w:r>
        <w:t>nonnative</w:t>
      </w:r>
      <w:r w:rsidRPr="00E93DE3">
        <w:t xml:space="preserve"> plants reduces native pla</w:t>
      </w:r>
      <w:r>
        <w:t xml:space="preserve">nt diversity and abundance, </w:t>
      </w:r>
      <w:r w:rsidRPr="00E93DE3">
        <w:t>alters vegetation structure</w:t>
      </w:r>
      <w:r>
        <w:t>, and</w:t>
      </w:r>
      <w:r w:rsidRPr="00E93DE3">
        <w:t xml:space="preserve"> can lead to significant economic and cultural costs</w:t>
      </w:r>
      <w:r>
        <w:t xml:space="preserve">. Nonnative species that have a high potential to severely impact the integrity of terrestrial plant communities and biological diversity through competition and </w:t>
      </w:r>
      <w:r w:rsidRPr="005865CB">
        <w:t xml:space="preserve">displacement </w:t>
      </w:r>
      <w:r>
        <w:t xml:space="preserve">are labeled “invasive.” Prevention of invasion or at least detecting invaders during the initial stages paired with rapid response </w:t>
      </w:r>
      <w:r w:rsidR="00EB2548">
        <w:t xml:space="preserve">is </w:t>
      </w:r>
      <w:r>
        <w:t xml:space="preserve">the most cost effective defense against invasive species. Once invasive species become established in focal plant communities, detailed distribution and abundance data are necessary to prioritize control efforts.  </w:t>
      </w:r>
    </w:p>
    <w:p w:rsidR="0049042A" w:rsidRDefault="0049042A" w:rsidP="003E6B8F"/>
    <w:p w:rsidR="0049042A" w:rsidRDefault="0049042A" w:rsidP="003E6B8F">
      <w:r>
        <w:t>Long-term m</w:t>
      </w:r>
      <w:r w:rsidRPr="00E93DE3">
        <w:t xml:space="preserve">onitoring of </w:t>
      </w:r>
      <w:r>
        <w:t>established nonnative plant</w:t>
      </w:r>
      <w:r w:rsidRPr="00E93DE3">
        <w:t xml:space="preserve"> </w:t>
      </w:r>
      <w:r>
        <w:t>species</w:t>
      </w:r>
      <w:r w:rsidRPr="00E93DE3">
        <w:t xml:space="preserve"> </w:t>
      </w:r>
      <w:r>
        <w:t xml:space="preserve">in focal terrestrial plant communities </w:t>
      </w:r>
      <w:r w:rsidRPr="00E93DE3">
        <w:t xml:space="preserve">is </w:t>
      </w:r>
      <w:r>
        <w:t>critical</w:t>
      </w:r>
      <w:r w:rsidRPr="00E93DE3">
        <w:t xml:space="preserve"> for </w:t>
      </w:r>
      <w:r>
        <w:t xml:space="preserve">the </w:t>
      </w:r>
      <w:r w:rsidRPr="00E93DE3">
        <w:t xml:space="preserve">effective management of </w:t>
      </w:r>
      <w:r>
        <w:t xml:space="preserve">these </w:t>
      </w:r>
      <w:r w:rsidRPr="00E93DE3">
        <w:t>native ecosystems</w:t>
      </w:r>
      <w:r>
        <w:t xml:space="preserve"> in PACN parks. These data aid in the identification of new invasive nonnative plant species within specific community types. Due to the high costs of invasive plant management, managers do not have sufficient funds to control all nonnative plant species within focal plant communities. Monitoring provides essential information about the frequency, distribution, and abundance of nonnative species, allowing them to </w:t>
      </w:r>
      <w:r w:rsidRPr="00E93DE3">
        <w:t>assess changing threats to native ecosystems</w:t>
      </w:r>
      <w:r>
        <w:t xml:space="preserve">, formulate appropriate </w:t>
      </w:r>
      <w:r w:rsidRPr="00E93DE3">
        <w:t>control strategies</w:t>
      </w:r>
      <w:r>
        <w:t xml:space="preserve">, and prioritize areas and species for </w:t>
      </w:r>
      <w:r w:rsidRPr="00E93DE3">
        <w:t>management</w:t>
      </w:r>
      <w:r>
        <w:t xml:space="preserve">. Long-term monitoring allows resource managers to evaluate the efficacy of previous management actions such as herbicide treatments, biological controls, ungulate removal, and fencing. </w:t>
      </w:r>
    </w:p>
    <w:p w:rsidR="0049042A" w:rsidRDefault="0049042A" w:rsidP="00AA418C">
      <w:pPr>
        <w:pStyle w:val="TableCaption"/>
      </w:pPr>
    </w:p>
    <w:p w:rsidR="0049042A" w:rsidRPr="006805D5" w:rsidRDefault="0049042A" w:rsidP="003E6B8F">
      <w:r w:rsidRPr="0042235F">
        <w:t xml:space="preserve">All PACN </w:t>
      </w:r>
      <w:r>
        <w:t>parks</w:t>
      </w:r>
      <w:r w:rsidRPr="0042235F">
        <w:t xml:space="preserve"> have made efforts to confront invasive plant species on some level (e.g., trail maintenance, habitat restoration, rare species management, ecosystem health)</w:t>
      </w:r>
      <w:r>
        <w:t>, although to date, most</w:t>
      </w:r>
      <w:r w:rsidRPr="0042235F">
        <w:t xml:space="preserve"> </w:t>
      </w:r>
      <w:r>
        <w:t>invasive plant</w:t>
      </w:r>
      <w:r w:rsidRPr="0042235F">
        <w:t xml:space="preserve"> monitoring has been conducted in Hawaiian Island</w:t>
      </w:r>
      <w:r>
        <w:t xml:space="preserve"> park</w:t>
      </w:r>
      <w:r w:rsidRPr="0042235F">
        <w:t xml:space="preserve">s. </w:t>
      </w:r>
      <w:r>
        <w:t xml:space="preserve">Still, </w:t>
      </w:r>
      <w:r w:rsidRPr="0042235F">
        <w:t xml:space="preserve">even within these parks </w:t>
      </w:r>
      <w:r>
        <w:t>invasive plant species</w:t>
      </w:r>
      <w:r w:rsidRPr="0042235F">
        <w:t xml:space="preserve"> monitoring has generally been limited to small spatial and temporal scales and focused primarily on </w:t>
      </w:r>
      <w:r>
        <w:t>invasive plant</w:t>
      </w:r>
      <w:r w:rsidRPr="0042235F">
        <w:t xml:space="preserve"> control efficacy</w:t>
      </w:r>
      <w:r>
        <w:t xml:space="preserve">. </w:t>
      </w:r>
    </w:p>
    <w:p w:rsidR="0049042A" w:rsidRDefault="0049042A" w:rsidP="00AA418C">
      <w:pPr>
        <w:pStyle w:val="TableCaption"/>
      </w:pPr>
    </w:p>
    <w:p w:rsidR="0049042A" w:rsidRDefault="0049042A" w:rsidP="003E6B8F">
      <w:r>
        <w:t>Using this protocol, e</w:t>
      </w:r>
      <w:r w:rsidRPr="003E6B8F">
        <w:t xml:space="preserve">ach park will be surveyed once every five years, on a rotating basis, by a team of scientists and technicians who will </w:t>
      </w:r>
      <w:r>
        <w:t>report presence of nonnative plant species found in contiguous subplots along randomly located transects. In addition, for a select set of target species cover classes are assigned. Target species are identified prior to each field season with the assistance of park resource managers and will include all known invasives and any species currently controlled within the plant community. F</w:t>
      </w:r>
      <w:r w:rsidRPr="003E6B8F">
        <w:t xml:space="preserve">ixed (permanent) and rotational (temporary) </w:t>
      </w:r>
      <w:r>
        <w:t>transects</w:t>
      </w:r>
      <w:r w:rsidRPr="003E6B8F">
        <w:t xml:space="preserve"> will be surveyed using a split panel design. This design allows for the use of permanent, fixed panel </w:t>
      </w:r>
      <w:r>
        <w:t>transects</w:t>
      </w:r>
      <w:r w:rsidRPr="003E6B8F">
        <w:t xml:space="preserve"> to detect temporal changes and temporary, rotational panel </w:t>
      </w:r>
      <w:r>
        <w:t>transects</w:t>
      </w:r>
      <w:r w:rsidRPr="003E6B8F">
        <w:t xml:space="preserve"> to assess status as well as increase spatial sampling over time. Together permanent and temporary </w:t>
      </w:r>
      <w:r w:rsidR="00C4071B">
        <w:t>transect</w:t>
      </w:r>
      <w:r w:rsidR="00C4071B" w:rsidRPr="003E6B8F">
        <w:t xml:space="preserve">s </w:t>
      </w:r>
      <w:r w:rsidRPr="003E6B8F">
        <w:t xml:space="preserve">provide greater ecological and statistical inference than either method alone. </w:t>
      </w:r>
    </w:p>
    <w:p w:rsidR="0049042A" w:rsidRDefault="0049042A" w:rsidP="003E6B8F"/>
    <w:p w:rsidR="0049042A" w:rsidRDefault="0049042A" w:rsidP="003E6B8F">
      <w:r w:rsidRPr="003E6B8F">
        <w:t xml:space="preserve">After each field season, the </w:t>
      </w:r>
      <w:r>
        <w:t>project lead will analyze these</w:t>
      </w:r>
      <w:r w:rsidRPr="003E6B8F">
        <w:t xml:space="preserve"> </w:t>
      </w:r>
      <w:r>
        <w:t xml:space="preserve">data </w:t>
      </w:r>
      <w:r w:rsidRPr="003E6B8F">
        <w:t xml:space="preserve">and produce an annual report. </w:t>
      </w:r>
      <w:r>
        <w:t xml:space="preserve">Nonnative species richness and the frequency of each nonnative species are calculated from the presence/ absence data. Cover data aids managers with control prioritization and logistics and can provide a finer scale for detecting change over time. Additionally, data from the contiguous </w:t>
      </w:r>
      <w:r>
        <w:lastRenderedPageBreak/>
        <w:t xml:space="preserve">plots along each belt transect are used to (1) generate thematic maps of nonnative plant distributions using GIS and (2) provide additional information to resource managers who benefit from precise location data of nonnative species. </w:t>
      </w:r>
      <w:r w:rsidRPr="003E6B8F">
        <w:t xml:space="preserve">After each five-year cycle, when all parks have been surveyed, the </w:t>
      </w:r>
      <w:r>
        <w:t>project lead</w:t>
      </w:r>
      <w:r w:rsidRPr="003E6B8F">
        <w:t xml:space="preserve"> will produce a more comprehensive report focusing on broader spatial and temporal trends in the data for all parks surveyed.</w:t>
      </w:r>
    </w:p>
    <w:p w:rsidR="0049042A" w:rsidRDefault="0049042A" w:rsidP="00A642CC"/>
    <w:p w:rsidR="0049042A" w:rsidRDefault="0049042A" w:rsidP="003E6B8F">
      <w:r>
        <w:t>This protocol contains three broad sections. The first section consists of a protocol narrative divided into seven chapters that cover the background, rationale, sampling design, methods, data management, personnel requirements, and operational needs. Following the narrative are several appendices that provide supplemental information for the narrative. Lastly, the protocol has twenty-one standard operating procedures that provide step-by-step details on how to carry out various tasks and procedures within the protocol.</w:t>
      </w:r>
    </w:p>
    <w:p w:rsidR="0049042A" w:rsidRDefault="0049042A" w:rsidP="00AA418C">
      <w:pPr>
        <w:pStyle w:val="TableCaption"/>
      </w:pPr>
    </w:p>
    <w:p w:rsidR="0049042A" w:rsidRDefault="0049042A" w:rsidP="00AA418C">
      <w:pPr>
        <w:pStyle w:val="TableCaption"/>
      </w:pPr>
    </w:p>
    <w:p w:rsidR="0049042A" w:rsidRDefault="0049042A">
      <w:pPr>
        <w:rPr>
          <w:rFonts w:ascii="Cambria" w:hAnsi="Cambria"/>
          <w:caps/>
          <w:spacing w:val="5"/>
          <w:kern w:val="28"/>
          <w:sz w:val="28"/>
          <w:szCs w:val="28"/>
        </w:rPr>
      </w:pPr>
      <w:r>
        <w:br w:type="page"/>
      </w:r>
    </w:p>
    <w:p w:rsidR="0049042A" w:rsidRDefault="0049042A" w:rsidP="00FD3C6E">
      <w:pPr>
        <w:pStyle w:val="NTR-1stOrder"/>
        <w:rPr>
          <w:sz w:val="32"/>
          <w:szCs w:val="32"/>
        </w:rPr>
      </w:pPr>
      <w:bookmarkStart w:id="68" w:name="_Toc204764852"/>
      <w:bookmarkStart w:id="69" w:name="_Toc207167655"/>
      <w:bookmarkStart w:id="70" w:name="_Toc261943400"/>
      <w:bookmarkStart w:id="71" w:name="_Toc262050514"/>
      <w:bookmarkStart w:id="72" w:name="_Toc325544011"/>
      <w:r w:rsidRPr="00567162">
        <w:rPr>
          <w:sz w:val="32"/>
          <w:szCs w:val="32"/>
        </w:rPr>
        <w:lastRenderedPageBreak/>
        <w:t>Acknowledgements</w:t>
      </w:r>
      <w:bookmarkEnd w:id="68"/>
      <w:bookmarkEnd w:id="69"/>
      <w:bookmarkEnd w:id="70"/>
      <w:bookmarkEnd w:id="71"/>
      <w:bookmarkEnd w:id="72"/>
    </w:p>
    <w:p w:rsidR="00567162" w:rsidRPr="00567162" w:rsidRDefault="00567162" w:rsidP="00FD3C6E">
      <w:pPr>
        <w:pStyle w:val="NTR-1stOrder"/>
        <w:rPr>
          <w:sz w:val="32"/>
          <w:szCs w:val="32"/>
        </w:rPr>
      </w:pPr>
    </w:p>
    <w:p w:rsidR="0049042A" w:rsidRDefault="0049042A" w:rsidP="00AA418C">
      <w:r w:rsidRPr="008F4383">
        <w:t xml:space="preserve">This document was reviewed by PACN staff and anonymous reviewers. The following people also made </w:t>
      </w:r>
      <w:r>
        <w:t xml:space="preserve">important </w:t>
      </w:r>
      <w:r w:rsidRPr="008F4383">
        <w:t>contributions: Linda Pratt of US</w:t>
      </w:r>
      <w:r>
        <w:t xml:space="preserve"> </w:t>
      </w:r>
      <w:r w:rsidRPr="008F4383">
        <w:t>G</w:t>
      </w:r>
      <w:r>
        <w:t>eological Survey-Biological Resources Division</w:t>
      </w:r>
      <w:r w:rsidRPr="008F4383">
        <w:t>; Steve Anderson, Ron Nagata, Patti Welton, Bill Haus, and Chuck Chimera at HALE; Tavita Togia, Roger Moder, Peter Craig and Rise Hart at NPSA; Sarah Creachbaum</w:t>
      </w:r>
      <w:r>
        <w:t>,</w:t>
      </w:r>
      <w:r w:rsidRPr="008F4383">
        <w:t xml:space="preserve"> Chuck Sayon</w:t>
      </w:r>
      <w:r>
        <w:t>, and Dwayne Minton</w:t>
      </w:r>
      <w:r w:rsidRPr="008F4383">
        <w:t xml:space="preserve"> at AMME and WAPA; and Guy Hughes and Eric Brown at KALA. Statistical guidance was provided by </w:t>
      </w:r>
      <w:r>
        <w:t xml:space="preserve">Leigh Ann Starcevich at Oregon State University, </w:t>
      </w:r>
      <w:r w:rsidRPr="008F4383">
        <w:t>Kathryn Irvine at University of Montana</w:t>
      </w:r>
      <w:r>
        <w:t>,</w:t>
      </w:r>
      <w:r w:rsidRPr="008F4383">
        <w:t xml:space="preserve"> and Kirk Steinhorst at University of Idaho.</w:t>
      </w:r>
    </w:p>
    <w:p w:rsidR="00390E5C" w:rsidRDefault="00390E5C">
      <w:pPr>
        <w:rPr>
          <w:rFonts w:ascii="Arial" w:eastAsia="Calibri" w:hAnsi="Arial"/>
          <w:b/>
          <w:bCs/>
          <w:sz w:val="32"/>
          <w:szCs w:val="32"/>
        </w:rPr>
      </w:pPr>
      <w:bookmarkStart w:id="73" w:name="_Toc262050516"/>
      <w:bookmarkStart w:id="74" w:name="_Toc261943408"/>
      <w:r>
        <w:rPr>
          <w:sz w:val="32"/>
          <w:szCs w:val="32"/>
        </w:rPr>
        <w:br w:type="page"/>
      </w:r>
    </w:p>
    <w:p w:rsidR="00390E5C" w:rsidRDefault="00390E5C" w:rsidP="00FD3C6E">
      <w:pPr>
        <w:pStyle w:val="NTR-1stOrder"/>
        <w:rPr>
          <w:sz w:val="32"/>
          <w:szCs w:val="32"/>
        </w:rPr>
        <w:sectPr w:rsidR="00390E5C" w:rsidSect="00647D72">
          <w:headerReference w:type="default" r:id="rId45"/>
          <w:footerReference w:type="default" r:id="rId46"/>
          <w:pgSz w:w="12240" w:h="15840" w:code="1"/>
          <w:pgMar w:top="1440" w:right="1440" w:bottom="1440" w:left="1440" w:header="720" w:footer="720" w:gutter="0"/>
          <w:pgNumType w:fmt="lowerRoman" w:start="17"/>
          <w:cols w:space="720"/>
          <w:noEndnote/>
        </w:sectPr>
      </w:pPr>
    </w:p>
    <w:p w:rsidR="00390E5C" w:rsidRDefault="00390E5C" w:rsidP="00FD3C6E">
      <w:pPr>
        <w:pStyle w:val="NTR-1stOrder"/>
        <w:rPr>
          <w:sz w:val="32"/>
          <w:szCs w:val="32"/>
        </w:rPr>
        <w:sectPr w:rsidR="00390E5C" w:rsidSect="00390E5C">
          <w:headerReference w:type="default" r:id="rId47"/>
          <w:footerReference w:type="default" r:id="rId48"/>
          <w:pgSz w:w="12240" w:h="15840" w:code="1"/>
          <w:pgMar w:top="1440" w:right="1440" w:bottom="1440" w:left="1440" w:header="720" w:footer="720" w:gutter="0"/>
          <w:pgNumType w:start="17"/>
          <w:cols w:space="720"/>
          <w:noEndnote/>
        </w:sectPr>
      </w:pPr>
    </w:p>
    <w:p w:rsidR="0049042A" w:rsidRPr="00567162" w:rsidRDefault="0049042A" w:rsidP="00FD3C6E">
      <w:pPr>
        <w:pStyle w:val="NTR-1stOrder"/>
        <w:rPr>
          <w:sz w:val="32"/>
          <w:szCs w:val="32"/>
        </w:rPr>
      </w:pPr>
      <w:bookmarkStart w:id="75" w:name="_Toc325544012"/>
      <w:r w:rsidRPr="00567162">
        <w:rPr>
          <w:sz w:val="32"/>
          <w:szCs w:val="32"/>
        </w:rPr>
        <w:lastRenderedPageBreak/>
        <w:t>Chapter 1: Background and Objectives</w:t>
      </w:r>
      <w:bookmarkEnd w:id="73"/>
      <w:bookmarkEnd w:id="74"/>
      <w:bookmarkEnd w:id="75"/>
    </w:p>
    <w:p w:rsidR="0049042A" w:rsidRDefault="0049042A" w:rsidP="00FD3C6E">
      <w:pPr>
        <w:pStyle w:val="NTR-2ndOrder"/>
      </w:pPr>
    </w:p>
    <w:p w:rsidR="0049042A" w:rsidRPr="00567162" w:rsidRDefault="0049042A" w:rsidP="00FD3C6E">
      <w:pPr>
        <w:pStyle w:val="NTR-2ndOrder"/>
        <w:rPr>
          <w:sz w:val="24"/>
          <w:szCs w:val="24"/>
        </w:rPr>
      </w:pPr>
      <w:bookmarkStart w:id="76" w:name="_Toc325544013"/>
      <w:r w:rsidRPr="00567162">
        <w:rPr>
          <w:sz w:val="24"/>
          <w:szCs w:val="24"/>
        </w:rPr>
        <w:t>Rationale for Monitoring Nonnative Plant Species</w:t>
      </w:r>
      <w:bookmarkEnd w:id="76"/>
    </w:p>
    <w:p w:rsidR="0049042A" w:rsidRDefault="0049042A" w:rsidP="00CD17BA">
      <w:r w:rsidRPr="00C62434">
        <w:t xml:space="preserve">One of the major agents of stress or change to plant communities is nonnative species introductions. Nonnative species are species capable of propagating in ecosystems where they were absent prior to intentional or accidental introduction through human activity </w:t>
      </w:r>
      <w:r w:rsidR="00A64C00" w:rsidRPr="00C62434">
        <w:fldChar w:fldCharType="begin"/>
      </w:r>
      <w:r w:rsidRPr="00C62434">
        <w:instrText xml:space="preserve"> ADDIN EN.CITE &lt;EndNote&gt;&lt;Cite&gt;&lt;Author&gt;Richardson&lt;/Author&gt;&lt;Year&gt;2000&lt;/Year&gt;&lt;RecNum&gt;534&lt;/RecNum&gt;&lt;DisplayText&gt;(Richardson et al. 2000)&lt;/DisplayText&gt;&lt;record&gt;&lt;rec-number&gt;534&lt;/rec-number&gt;&lt;foreign-keys&gt;&lt;key app="EN" db-id="29wd9fdxkttawpevre3ptatrsdx2se0wz5da"&gt;534&lt;/key&gt;&lt;/foreign-keys&gt;&lt;ref-type name="Journal Article"&gt;17&lt;/ref-type&gt;&lt;contributors&gt;&lt;authors&gt;&lt;author&gt;Richardson, D. M.&lt;/author&gt;&lt;author&gt;Pysek, P. &lt;/author&gt;&lt;author&gt;Rejmanek, M. &lt;/author&gt;&lt;author&gt;Barbour, M. G. &lt;/author&gt;&lt;author&gt;Panetta, F. D. &lt;/author&gt;&lt;author&gt;West, C. J.&lt;/author&gt;&lt;/authors&gt;&lt;/contributors&gt;&lt;titles&gt;&lt;title&gt;Naturalization and invasion of alien plants: Concepts and definitions&lt;/title&gt;&lt;secondary-title&gt;Diversity and Distributions&lt;/secondary-title&gt;&lt;/titles&gt;&lt;periodical&gt;&lt;full-title&gt;Diversity and Distributions&lt;/full-title&gt;&lt;/periodical&gt;&lt;pages&gt;93-107&lt;/pages&gt;&lt;volume&gt;6&lt;/volume&gt;&lt;dates&gt;&lt;year&gt;2000&lt;/year&gt;&lt;/dates&gt;&lt;urls&gt;&lt;/urls&gt;&lt;/record&gt;&lt;/Cite&gt;&lt;/EndNote&gt;</w:instrText>
      </w:r>
      <w:r w:rsidR="00A64C00" w:rsidRPr="00C62434">
        <w:fldChar w:fldCharType="separate"/>
      </w:r>
      <w:r w:rsidRPr="00C62434">
        <w:rPr>
          <w:noProof/>
        </w:rPr>
        <w:t>(Richardson et al. 2000)</w:t>
      </w:r>
      <w:r w:rsidR="00A64C00" w:rsidRPr="00C62434">
        <w:fldChar w:fldCharType="end"/>
      </w:r>
      <w:r w:rsidRPr="00C62434">
        <w:t>. Some widely used synonyms include alien, exotic, and non-indigenous plants.</w:t>
      </w:r>
      <w:r w:rsidR="00C95843">
        <w:t xml:space="preserve"> Plant species introductions are labeled invasive when they have a high potential to severely impact the integrity of terrestrial plant communities and biological diversity through competition and displacement</w:t>
      </w:r>
      <w:r w:rsidRPr="00C62434">
        <w:t xml:space="preserve"> </w:t>
      </w:r>
      <w:r w:rsidR="00A64C00" w:rsidRPr="00C62434">
        <w:fldChar w:fldCharType="begin"/>
      </w:r>
      <w:r w:rsidRPr="00C62434">
        <w:instrText xml:space="preserve"> ADDIN EN.CITE &lt;EndNote&gt;&lt;Cite&gt;&lt;Author&gt;Vitousek&lt;/Author&gt;&lt;Year&gt;1997&lt;/Year&gt;&lt;RecNum&gt;562&lt;/RecNum&gt;&lt;DisplayText&gt;(Vitousek et al. 1997)&lt;/DisplayText&gt;&lt;record&gt;&lt;rec-number&gt;562&lt;/rec-number&gt;&lt;foreign-keys&gt;&lt;key app="EN" db-id="29wd9fdxkttawpevre3ptatrsdx2se0wz5da"&gt;562&lt;/key&gt;&lt;/foreign-keys&gt;&lt;ref-type name="Journal Article"&gt;17&lt;/ref-type&gt;&lt;contributors&gt;&lt;authors&gt;&lt;author&gt;Vitousek, P. M.&lt;/author&gt;&lt;author&gt;Aber, J. D. &lt;/author&gt;&lt;author&gt;Howarth, R. W. &lt;/author&gt;&lt;author&gt;Likens, G. E. &lt;/author&gt;&lt;author&gt;Matson, P. A. &lt;/author&gt;&lt;author&gt;Schindler, D. W. &lt;/author&gt;&lt;author&gt;Schlesinger, W. H. &lt;/author&gt;&lt;author&gt;Tilman, D. G. &lt;/author&gt;&lt;/authors&gt;&lt;/contributors&gt;&lt;titles&gt;&lt;title&gt;Human alteration of the global nitrogen cycle: sources and consequences. Ecological Applications 7:737-750.&lt;/title&gt;&lt;secondary-title&gt;Ecological Applications&lt;/secondary-title&gt;&lt;/titles&gt;&lt;periodical&gt;&lt;full-title&gt;Ecological Applications&lt;/full-title&gt;&lt;/periodical&gt;&lt;pages&gt;737-750&lt;/pages&gt;&lt;volume&gt;7&lt;/volume&gt;&lt;dates&gt;&lt;year&gt;1997&lt;/year&gt;&lt;/dates&gt;&lt;urls&gt;&lt;/urls&gt;&lt;/record&gt;&lt;/Cite&gt;&lt;/EndNote&gt;</w:instrText>
      </w:r>
      <w:r w:rsidR="00A64C00" w:rsidRPr="00C62434">
        <w:fldChar w:fldCharType="separate"/>
      </w:r>
      <w:r w:rsidRPr="00C62434">
        <w:rPr>
          <w:noProof/>
        </w:rPr>
        <w:t>(Williamson 1996, Vitousek et al. 1997)</w:t>
      </w:r>
      <w:r w:rsidR="00A64C00" w:rsidRPr="00C62434">
        <w:fldChar w:fldCharType="end"/>
      </w:r>
      <w:r w:rsidRPr="00C62434">
        <w:t xml:space="preserve">. In a Presidential Executive Order </w:t>
      </w:r>
      <w:r w:rsidR="00A64C00" w:rsidRPr="00C62434">
        <w:fldChar w:fldCharType="begin"/>
      </w:r>
      <w:r w:rsidRPr="00C62434">
        <w:instrText xml:space="preserve"> ADDIN EN.CITE &lt;EndNote&gt;&lt;Cite ExcludeAuth="1"&gt;&lt;Author&gt;U.S. Presidential Executive Order (USPEO)&lt;/Author&gt;&lt;Year&gt;1999&lt;/Year&gt;&lt;RecNum&gt;542&lt;/RecNum&gt;&lt;Prefix&gt;USPEO &lt;/Prefix&gt;&lt;DisplayText&gt;(USPEO 1999)&lt;/DisplayText&gt;&lt;record&gt;&lt;rec-number&gt;542&lt;/rec-number&gt;&lt;foreign-keys&gt;&lt;key app="EN" db-id="29wd9fdxkttawpevre3ptatrsdx2se0wz5da"&gt;542&lt;/key&gt;&lt;/foreign-keys&gt;&lt;ref-type name="Journal Article"&gt;17&lt;/ref-type&gt;&lt;contributors&gt;&lt;authors&gt;&lt;author&gt;U.S. Presidential Executive Order (USPEO), &lt;/author&gt;&lt;/authors&gt;&lt;/contributors&gt;&lt;titles&gt;&lt;title&gt;Invasive Species. Executive Order 13112 of February 3, 1999&lt;/title&gt;&lt;secondary-title&gt;Federal Register&lt;/secondary-title&gt;&lt;/titles&gt;&lt;periodical&gt;&lt;full-title&gt;Federal Register&lt;/full-title&gt;&lt;/periodical&gt;&lt;pages&gt;6183-6186&lt;/pages&gt;&lt;volume&gt;64&lt;/volume&gt;&lt;dates&gt;&lt;year&gt;1999&lt;/year&gt;&lt;/dates&gt;&lt;urls&gt;&lt;/urls&gt;&lt;/record&gt;&lt;/Cite&gt;&lt;/EndNote&gt;</w:instrText>
      </w:r>
      <w:r w:rsidR="00A64C00" w:rsidRPr="00C62434">
        <w:fldChar w:fldCharType="separate"/>
      </w:r>
      <w:r w:rsidRPr="00C62434">
        <w:rPr>
          <w:noProof/>
        </w:rPr>
        <w:t>(USPEO 1999)</w:t>
      </w:r>
      <w:r w:rsidR="00A64C00" w:rsidRPr="00C62434">
        <w:fldChar w:fldCharType="end"/>
      </w:r>
      <w:r w:rsidRPr="00C62434">
        <w:t xml:space="preserve"> addressing this topic, invasive species are defined as nonnative species whose introduction does or is likely to cause economic or environmental harm or damage</w:t>
      </w:r>
      <w:r w:rsidRPr="00C62434" w:rsidDel="00045132">
        <w:t xml:space="preserve"> </w:t>
      </w:r>
      <w:r w:rsidRPr="00C62434">
        <w:t xml:space="preserve">to humans. Richardson et al. (2000) defines invasive species in a biological context as nonnative plants that produce reproductive offspring, often in very large numbers, at considerable distances from parent plants (for taxa spread by seed and other propagules, &gt;100 m in less than 50 years; for taxa spreading by roots, rhizomes, stolons, or creeping stems, &gt;6 m per 3 years), and thus have the potential to spread over a considerable area. </w:t>
      </w:r>
      <w:r>
        <w:t xml:space="preserve">Nonnative plant species may become invasive in a community type after an undefined </w:t>
      </w:r>
      <w:r w:rsidR="009326A9">
        <w:t>lag time between arrival and spread</w:t>
      </w:r>
      <w:r>
        <w:t xml:space="preserve"> or with </w:t>
      </w:r>
      <w:r w:rsidR="00B94992">
        <w:t xml:space="preserve">directional climatic </w:t>
      </w:r>
      <w:r>
        <w:t>chang</w:t>
      </w:r>
      <w:r w:rsidR="00B94992">
        <w:t>es and randomly shifting</w:t>
      </w:r>
      <w:r>
        <w:t xml:space="preserve"> habitat conditions</w:t>
      </w:r>
      <w:r w:rsidR="00B94992">
        <w:t xml:space="preserve"> (Kowarik 1995)</w:t>
      </w:r>
      <w:r>
        <w:t xml:space="preserve">. </w:t>
      </w:r>
      <w:r w:rsidR="00B454AC">
        <w:t xml:space="preserve">Species are not equally invasive in different habitats (Lehnhoff </w:t>
      </w:r>
      <w:r w:rsidR="008C29B5">
        <w:t>et al.</w:t>
      </w:r>
      <w:r w:rsidR="008A036A">
        <w:t xml:space="preserve"> </w:t>
      </w:r>
      <w:r w:rsidR="00B454AC">
        <w:t xml:space="preserve">2008). </w:t>
      </w:r>
      <w:r w:rsidRPr="00C62434">
        <w:t xml:space="preserve">In this document, we will differentiate each of the following using consistent terminology: </w:t>
      </w:r>
      <w:r>
        <w:t>(</w:t>
      </w:r>
      <w:r w:rsidRPr="00C62434">
        <w:t xml:space="preserve">1) “nonnative” to describe all species that are naturalized regardless of impacts to native ecosystems, </w:t>
      </w:r>
      <w:r>
        <w:t>(</w:t>
      </w:r>
      <w:r w:rsidRPr="00C62434">
        <w:t xml:space="preserve">2) “invasive” to describe species that are both highly dispersable and disruptive to native ecosystems, and </w:t>
      </w:r>
      <w:r>
        <w:t>(</w:t>
      </w:r>
      <w:r w:rsidRPr="00C62434">
        <w:t xml:space="preserve">3) “target invasive species” to refer specifically to those species identified by park resource managers as species currently controlled or potentially controlled within specific communities. </w:t>
      </w:r>
    </w:p>
    <w:p w:rsidR="0049042A" w:rsidRDefault="0049042A" w:rsidP="005246FA"/>
    <w:p w:rsidR="0049042A" w:rsidRPr="00567162" w:rsidRDefault="0049042A" w:rsidP="00FD3C6E">
      <w:pPr>
        <w:pStyle w:val="NTR-2ndOrder"/>
        <w:rPr>
          <w:sz w:val="24"/>
          <w:szCs w:val="24"/>
        </w:rPr>
      </w:pPr>
      <w:bookmarkStart w:id="77" w:name="_Toc325544014"/>
      <w:r w:rsidRPr="00567162">
        <w:rPr>
          <w:sz w:val="24"/>
          <w:szCs w:val="24"/>
        </w:rPr>
        <w:t>Established Invasive Plant Species</w:t>
      </w:r>
      <w:bookmarkEnd w:id="77"/>
    </w:p>
    <w:p w:rsidR="0049042A" w:rsidRDefault="0049042A" w:rsidP="00DB712A">
      <w:r>
        <w:t xml:space="preserve">Prevention programs that seek to prevent the introduction of invasive plants to islands are clearly the most cost effective defense against invasive species. </w:t>
      </w:r>
      <w:r w:rsidR="00C200BC">
        <w:t xml:space="preserve">These may involve legislative actions that prevent the importation of plants known to be invasive elsewhere or implementing an effective screening and quarantine program to intercept invasive plants from entering an island. </w:t>
      </w:r>
      <w:r>
        <w:rPr>
          <w:color w:val="000000"/>
        </w:rPr>
        <w:t xml:space="preserve">At present, prevention actions in the Pacific Island Network (PACN) are currently inadequate to prevent incursion of most invasive plants although inroads have been made in recent years. Early detection surveys are a valuable tool to detect and ultimately </w:t>
      </w:r>
      <w:r w:rsidR="00C024FF">
        <w:rPr>
          <w:color w:val="000000"/>
        </w:rPr>
        <w:t xml:space="preserve">avoid </w:t>
      </w:r>
      <w:r>
        <w:rPr>
          <w:color w:val="000000"/>
        </w:rPr>
        <w:t xml:space="preserve">the island-wide spread of new invasive plants. </w:t>
      </w:r>
      <w:r>
        <w:t xml:space="preserve">The PACN Early Detection of Invasive Plant Species Monitoring Protocol (Ainsworth et al. </w:t>
      </w:r>
      <w:r w:rsidR="008A036A">
        <w:rPr>
          <w:i/>
        </w:rPr>
        <w:t>in prep</w:t>
      </w:r>
      <w:r>
        <w:t xml:space="preserve">) is designed to identify and inform park managers of incipient populations of invasive species before they become established within PACN parks. </w:t>
      </w:r>
      <w:r>
        <w:rPr>
          <w:color w:val="000000"/>
        </w:rPr>
        <w:t xml:space="preserve"> </w:t>
      </w:r>
      <w:r>
        <w:t xml:space="preserve">By targeting invasions at initial stages, significant economic and ecological costs may be reduced or avoided in the long run. Despite improved communication and prevention measures, many nonnative plant species are establishing and naturalizing in PACN parks annually. This protocol focuses on monitoring invasive plant species that are already established or naturalized, but still rare within relatively intact, diverse focal plant communities. </w:t>
      </w:r>
    </w:p>
    <w:p w:rsidR="0049042A" w:rsidRDefault="0049042A" w:rsidP="00DB712A">
      <w:pPr>
        <w:autoSpaceDE w:val="0"/>
        <w:autoSpaceDN w:val="0"/>
        <w:adjustRightInd w:val="0"/>
        <w:rPr>
          <w:color w:val="000000"/>
        </w:rPr>
      </w:pPr>
    </w:p>
    <w:p w:rsidR="0049042A" w:rsidRDefault="0049042A" w:rsidP="00FE2F2B">
      <w:r>
        <w:t>Long-term m</w:t>
      </w:r>
      <w:r w:rsidRPr="00E93DE3">
        <w:t xml:space="preserve">onitoring of </w:t>
      </w:r>
      <w:r>
        <w:t>established invasive plant</w:t>
      </w:r>
      <w:r w:rsidRPr="00E93DE3">
        <w:t xml:space="preserve"> </w:t>
      </w:r>
      <w:r>
        <w:t>species</w:t>
      </w:r>
      <w:r w:rsidRPr="00E93DE3">
        <w:t xml:space="preserve"> </w:t>
      </w:r>
      <w:r>
        <w:t>provides important data</w:t>
      </w:r>
      <w:r w:rsidRPr="00E93DE3">
        <w:t xml:space="preserve"> for </w:t>
      </w:r>
      <w:r>
        <w:t xml:space="preserve">the </w:t>
      </w:r>
      <w:r w:rsidRPr="00E93DE3">
        <w:t>effective management of native ecosystems</w:t>
      </w:r>
      <w:r>
        <w:t xml:space="preserve">. </w:t>
      </w:r>
      <w:r w:rsidR="00D8682E">
        <w:t xml:space="preserve">Understanding where invasives occur on the landscape aids predictions of current and future invasions (Rew </w:t>
      </w:r>
      <w:r w:rsidR="008C29B5">
        <w:t>et al.</w:t>
      </w:r>
      <w:r w:rsidR="008A036A">
        <w:t xml:space="preserve"> </w:t>
      </w:r>
      <w:r w:rsidR="00D8682E">
        <w:t xml:space="preserve">2008). Unbiased </w:t>
      </w:r>
      <w:r w:rsidR="00D8682E">
        <w:lastRenderedPageBreak/>
        <w:t xml:space="preserve">monitoring </w:t>
      </w:r>
      <w:r w:rsidR="0060643C">
        <w:t xml:space="preserve">designs that are statistically valid generate </w:t>
      </w:r>
      <w:r w:rsidR="00D8682E">
        <w:t xml:space="preserve">data </w:t>
      </w:r>
      <w:r w:rsidR="0060643C">
        <w:t xml:space="preserve">that </w:t>
      </w:r>
      <w:r w:rsidR="00D8682E">
        <w:t>enables managers to prioritize management actions across the landscape</w:t>
      </w:r>
      <w:r w:rsidR="0060643C">
        <w:t xml:space="preserve"> (Blossey 1999)</w:t>
      </w:r>
      <w:r w:rsidR="00D8682E">
        <w:t xml:space="preserve">. </w:t>
      </w:r>
      <w:r w:rsidR="003C4ED5">
        <w:t xml:space="preserve">Plant management programs are more effective when they are able to target management efforts on specific nonnative plant populations that are determined to be invasive or sources for new populations (Maxwell </w:t>
      </w:r>
      <w:r w:rsidR="008C29B5">
        <w:t>et al.</w:t>
      </w:r>
      <w:r w:rsidR="00A8129D">
        <w:t xml:space="preserve"> </w:t>
      </w:r>
      <w:r w:rsidR="003C4ED5">
        <w:t xml:space="preserve">2009). </w:t>
      </w:r>
      <w:r w:rsidR="00D8682E">
        <w:t>Prioritization is critical in parks b</w:t>
      </w:r>
      <w:r>
        <w:t>ecause long term containment is expensive</w:t>
      </w:r>
      <w:r w:rsidR="000A1B38">
        <w:t xml:space="preserve"> and</w:t>
      </w:r>
      <w:r>
        <w:t xml:space="preserve"> </w:t>
      </w:r>
      <w:r w:rsidR="000A1B38">
        <w:t>typically only a portion of the total population can be managed</w:t>
      </w:r>
      <w:r w:rsidR="00D8682E">
        <w:t xml:space="preserve">. </w:t>
      </w:r>
      <w:r w:rsidR="0060643C">
        <w:t>Monitoring data over time</w:t>
      </w:r>
      <w:r w:rsidR="00DE19C1">
        <w:t xml:space="preserve"> can then be used</w:t>
      </w:r>
      <w:r>
        <w:t xml:space="preserve"> to </w:t>
      </w:r>
      <w:r w:rsidRPr="00E93DE3">
        <w:t>assess changing threats to native ecosystems</w:t>
      </w:r>
      <w:r>
        <w:t xml:space="preserve">, formulate appropriate </w:t>
      </w:r>
      <w:r w:rsidRPr="00E93DE3">
        <w:t>control strategies (e.g., eradication, containment, exclusion, monitoring</w:t>
      </w:r>
      <w:r>
        <w:t xml:space="preserve">), and prioritize areas and species for </w:t>
      </w:r>
      <w:r w:rsidRPr="00E93DE3">
        <w:t>management</w:t>
      </w:r>
      <w:r>
        <w:t xml:space="preserve">. </w:t>
      </w:r>
    </w:p>
    <w:p w:rsidR="0049042A" w:rsidRDefault="0049042A" w:rsidP="00FE2F2B"/>
    <w:p w:rsidR="0049042A" w:rsidRDefault="0049042A" w:rsidP="00BC3306">
      <w:r>
        <w:t xml:space="preserve">The number </w:t>
      </w:r>
      <w:r w:rsidRPr="00E03A92">
        <w:t xml:space="preserve">of nonnative plant species </w:t>
      </w:r>
      <w:r>
        <w:t xml:space="preserve">(richness) </w:t>
      </w:r>
      <w:r w:rsidR="00D06E92">
        <w:t xml:space="preserve">is a relatively simple to measure </w:t>
      </w:r>
      <w:r w:rsidRPr="00E03A92">
        <w:t xml:space="preserve">indicator of the overall health of </w:t>
      </w:r>
      <w:r w:rsidR="00D06E92">
        <w:t>a vegetation</w:t>
      </w:r>
      <w:r w:rsidRPr="00E03A92">
        <w:t xml:space="preserve"> community. Increased nonnative plant species richness has been correlated to reductions in native species diversity</w:t>
      </w:r>
      <w:r w:rsidR="00C41BAA">
        <w:t xml:space="preserve"> (Gelbard and Belnap 2003)</w:t>
      </w:r>
      <w:r w:rsidRPr="00E03A92">
        <w:t>.</w:t>
      </w:r>
      <w:r w:rsidR="00EB2548">
        <w:t xml:space="preserve"> </w:t>
      </w:r>
      <w:r w:rsidRPr="00E03A92">
        <w:t xml:space="preserve">Higher nonnative diversity increases the potential for </w:t>
      </w:r>
      <w:r w:rsidR="00D06E92">
        <w:t xml:space="preserve">facilitative or even </w:t>
      </w:r>
      <w:r w:rsidRPr="00E03A92">
        <w:t xml:space="preserve">synergistic interactions among nonnatives </w:t>
      </w:r>
      <w:r w:rsidR="00D06E92">
        <w:t xml:space="preserve">(Simberloff and Von Holle 1999) </w:t>
      </w:r>
      <w:r w:rsidRPr="00E03A92">
        <w:t xml:space="preserve">and the likelihood that </w:t>
      </w:r>
      <w:r>
        <w:t xml:space="preserve">some </w:t>
      </w:r>
      <w:r w:rsidRPr="00E03A92">
        <w:t xml:space="preserve">species present will </w:t>
      </w:r>
      <w:r>
        <w:t>be capable of further expansion following future stochastic events (e.g., wildfires, hurricanes). Additionally, f</w:t>
      </w:r>
      <w:r w:rsidRPr="00E03A92">
        <w:t>rom the management perspective</w:t>
      </w:r>
      <w:r w:rsidR="000906AC">
        <w:t>,</w:t>
      </w:r>
      <w:r w:rsidRPr="00E03A92">
        <w:t xml:space="preserve"> </w:t>
      </w:r>
      <w:r>
        <w:t>different life forms of nonnative plant species typically require different control techniques (e.g., types of herbicide, mechanical removal) which can result in great</w:t>
      </w:r>
      <w:r w:rsidR="005025A4">
        <w:t>er</w:t>
      </w:r>
      <w:r>
        <w:t xml:space="preserve"> management effort and cost.  </w:t>
      </w:r>
    </w:p>
    <w:p w:rsidR="0049042A" w:rsidRDefault="0049042A" w:rsidP="00FE2F2B"/>
    <w:p w:rsidR="0049042A" w:rsidRDefault="0049042A" w:rsidP="00FE2F2B">
      <w:r>
        <w:t xml:space="preserve">Monitoring changes in the distribution and abundance of invasive plant species that occur at low and intermediate densities will aid managers in prioritizing control efforts within relatively intact focal communities. </w:t>
      </w:r>
      <w:r w:rsidRPr="00E93DE3">
        <w:t xml:space="preserve">For </w:t>
      </w:r>
      <w:r>
        <w:t xml:space="preserve">nonnative </w:t>
      </w:r>
      <w:r w:rsidRPr="00E93DE3">
        <w:t xml:space="preserve">species that are just beginning to establish in </w:t>
      </w:r>
      <w:r>
        <w:t>communities,</w:t>
      </w:r>
      <w:r w:rsidRPr="00E93DE3">
        <w:t xml:space="preserve"> </w:t>
      </w:r>
      <w:r>
        <w:t>monitoring results may allow managers to predict a species’ potential spread and provide managers with the opportunity to reduce or prevent extensive invasions before mechanical or chemical control becomes unfeasible. For</w:t>
      </w:r>
      <w:r w:rsidRPr="00E93DE3">
        <w:t xml:space="preserve"> </w:t>
      </w:r>
      <w:r>
        <w:t>nonnative</w:t>
      </w:r>
      <w:r w:rsidRPr="00E93DE3">
        <w:t xml:space="preserve"> species </w:t>
      </w:r>
      <w:r>
        <w:t xml:space="preserve">that </w:t>
      </w:r>
      <w:r w:rsidRPr="00E93DE3">
        <w:t xml:space="preserve">may be too widespread and abundant </w:t>
      </w:r>
      <w:r>
        <w:t>to</w:t>
      </w:r>
      <w:r w:rsidRPr="00E93DE3">
        <w:t xml:space="preserve"> eradicat</w:t>
      </w:r>
      <w:r>
        <w:t>e completely</w:t>
      </w:r>
      <w:r w:rsidRPr="00E93DE3">
        <w:t>, alternative management strategies must be developed based on an understanding of current distributions and potential spread</w:t>
      </w:r>
      <w:r>
        <w:t xml:space="preserve">. In this instance, long-term monitoring may provide information on the feasibility of control or containment within an invaded area. </w:t>
      </w:r>
    </w:p>
    <w:p w:rsidR="0049042A" w:rsidRDefault="0049042A" w:rsidP="00FE2F2B"/>
    <w:p w:rsidR="0049042A" w:rsidRDefault="0049042A" w:rsidP="00FE2F2B">
      <w:r>
        <w:t xml:space="preserve">Finer scale abundance or cover data for invaders is necessary for managers to strategize control efforts in a community. </w:t>
      </w:r>
      <w:r w:rsidR="00902135">
        <w:t xml:space="preserve">Presence or frequency data alone may lead to erroneous conclusions when patch sizes differ across the community (Rew </w:t>
      </w:r>
      <w:r w:rsidR="008C29B5">
        <w:t>et al.</w:t>
      </w:r>
      <w:r w:rsidR="008A036A">
        <w:t xml:space="preserve"> </w:t>
      </w:r>
      <w:r w:rsidR="00902135">
        <w:t>2006). Cover data</w:t>
      </w:r>
      <w:r>
        <w:t xml:space="preserve"> presented as thematic maps greatly improve cont</w:t>
      </w:r>
      <w:r w:rsidR="00C024FF">
        <w:t>r</w:t>
      </w:r>
      <w:r>
        <w:t xml:space="preserve">ol efficiency by allowing </w:t>
      </w:r>
      <w:r w:rsidR="00D16255">
        <w:t xml:space="preserve">resource </w:t>
      </w:r>
      <w:r>
        <w:t xml:space="preserve">managers to estimate work loads and chemical amounts. Additionally, monitoring changes in invasive species cover over time allows resource managers to evaluate the efficacy of previous management actions such as herbicide treatments, introduction of biological control agents, ungulate removal, and fencing. </w:t>
      </w:r>
    </w:p>
    <w:p w:rsidR="0049042A" w:rsidRDefault="0049042A" w:rsidP="005246FA"/>
    <w:p w:rsidR="0049042A" w:rsidRPr="00567162" w:rsidRDefault="0049042A" w:rsidP="00FD3C6E">
      <w:pPr>
        <w:pStyle w:val="NTR-2ndOrder"/>
        <w:rPr>
          <w:sz w:val="24"/>
          <w:szCs w:val="24"/>
        </w:rPr>
      </w:pPr>
      <w:bookmarkStart w:id="78" w:name="_Toc325544015"/>
      <w:r w:rsidRPr="00567162">
        <w:rPr>
          <w:sz w:val="24"/>
          <w:szCs w:val="24"/>
        </w:rPr>
        <w:t>Pacific Islands</w:t>
      </w:r>
      <w:bookmarkEnd w:id="78"/>
    </w:p>
    <w:p w:rsidR="0049042A" w:rsidRDefault="0049042A" w:rsidP="00F46664">
      <w:r>
        <w:t xml:space="preserve">Due to their evolution in relative isolation and in the absence of some of the forces shaping continental organisms, oceanic islands are extremely vulnerable to invasion by nonnative plant species from continents </w:t>
      </w:r>
      <w:r w:rsidR="00A64C00">
        <w:fldChar w:fldCharType="begin"/>
      </w:r>
      <w:r>
        <w:instrText xml:space="preserve"> ADDIN EN.CITE &lt;EndNote&gt;&lt;Cite&gt;&lt;Author&gt;Loope&lt;/Author&gt;&lt;Year&gt;1989&lt;/Year&gt;&lt;RecNum&gt;400&lt;/RecNum&gt;&lt;DisplayText&gt;(Loope and Mueller-Dombois 1989, Denslow 2003)&lt;/DisplayText&gt;&lt;record&gt;&lt;rec-number&gt;400&lt;/rec-number&gt;&lt;foreign-keys&gt;&lt;key app="EN" db-id="29wd9fdxkttawpevre3ptatrsdx2se0wz5da"&gt;400&lt;/key&gt;&lt;/foreign-keys&gt;&lt;ref-type name="Book Section"&gt;5&lt;/ref-type&gt;&lt;contributors&gt;&lt;authors&gt;&lt;author&gt;Loope, L.L.&lt;/author&gt;&lt;author&gt;Mueller-Dombois, D.&lt;/author&gt;&lt;/authors&gt;&lt;secondary-authors&gt;&lt;author&gt;J.A. Drake, H.A. Mooney, F. di Castri, R.H. Groves, F.J. Kruger, M. Rejmanek, and M. Williamson&lt;/author&gt;&lt;/secondary-authors&gt;&lt;/contributors&gt;&lt;titles&gt;&lt;title&gt;Characteristics of invaded islands&lt;/title&gt;&lt;secondary-title&gt;Ecology of Biological Invasions: A Global Perspective&lt;/secondary-title&gt;&lt;/titles&gt;&lt;pages&gt;257-280&lt;/pages&gt;&lt;dates&gt;&lt;year&gt;1989&lt;/year&gt;&lt;/dates&gt;&lt;pub-location&gt;Chichester, U.K.&lt;/pub-location&gt;&lt;publisher&gt;John Wiley &amp;amp; Sons&lt;/publisher&gt;&lt;urls&gt;&lt;/urls&gt;&lt;/record&gt;&lt;/Cite&gt;&lt;Cite&gt;&lt;Author&gt;Denslow&lt;/Author&gt;&lt;Year&gt;2003&lt;/Year&gt;&lt;RecNum&gt;401&lt;/RecNum&gt;&lt;record&gt;&lt;rec-number&gt;401&lt;/rec-number&gt;&lt;foreign-keys&gt;&lt;key app="EN" db-id="29wd9fdxkttawpevre3ptatrsdx2se0wz5da"&gt;401&lt;/key&gt;&lt;/foreign-keys&gt;&lt;ref-type name="Journal Article"&gt;17&lt;/ref-type&gt;&lt;contributors&gt;&lt;authors&gt;&lt;author&gt;Denslow, J. S. &lt;/author&gt;&lt;/authors&gt;&lt;/contributors&gt;&lt;titles&gt;&lt;title&gt;Weeds in paradise: Thoughts on the invasibility of tropical islands&lt;/title&gt;&lt;secondary-title&gt;Annals of the Missouri Botanical Garden&lt;/secondary-title&gt;&lt;/titles&gt;&lt;periodical&gt;&lt;full-title&gt;Annals of the Missouri Botanical Garden&lt;/full-title&gt;&lt;/periodical&gt;&lt;pages&gt;119-127&lt;/pages&gt;&lt;volume&gt;90&lt;/volume&gt;&lt;dates&gt;&lt;year&gt;2003&lt;/year&gt;&lt;/dates&gt;&lt;urls&gt;&lt;/urls&gt;&lt;/record&gt;&lt;/Cite&gt;&lt;/EndNote&gt;</w:instrText>
      </w:r>
      <w:r w:rsidR="00A64C00">
        <w:fldChar w:fldCharType="separate"/>
      </w:r>
      <w:r>
        <w:rPr>
          <w:noProof/>
        </w:rPr>
        <w:t>(</w:t>
      </w:r>
      <w:r>
        <w:t>Darwin [1859] 1972,</w:t>
      </w:r>
      <w:r>
        <w:rPr>
          <w:noProof/>
        </w:rPr>
        <w:t xml:space="preserve"> Loope and Mueller-Dombois 1989, Denslow 2003)</w:t>
      </w:r>
      <w:r w:rsidR="00A64C00">
        <w:fldChar w:fldCharType="end"/>
      </w:r>
      <w:r>
        <w:t xml:space="preserve">. The catastrophic impacts of plant invaders on native biodiversity and ecosystem processes in subtropical and tropical island ecosystems are well-documented </w:t>
      </w:r>
      <w:r w:rsidR="00A64C00">
        <w:fldChar w:fldCharType="begin">
          <w:fldData xml:space="preserve">PEVuZE5vdGU+PENpdGU+PEF1dGhvcj5IdWVubmVrZTwvQXV0aG9yPjxZZWFyPjE5ODk8L1llYXI+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</w:fldData>
        </w:fldChar>
      </w:r>
      <w:r>
        <w:instrText xml:space="preserve"> ADDIN EN.CITE </w:instrText>
      </w:r>
      <w:r w:rsidR="00A64C00">
        <w:fldChar w:fldCharType="begin">
          <w:fldData xml:space="preserve">PEVuZE5vdGU+PENpdGU+PEF1dGhvcj5IdWVubmVrZTwvQXV0aG9yPjxZZWFyPjE5ODk8L1llYXI+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</w:fldData>
        </w:fldChar>
      </w:r>
      <w:r>
        <w:instrText xml:space="preserve"> ADDIN EN.CITE.DATA </w:instrText>
      </w:r>
      <w:r w:rsidR="00A64C00">
        <w:fldChar w:fldCharType="end"/>
      </w:r>
      <w:r w:rsidR="00A64C00">
        <w:fldChar w:fldCharType="separate"/>
      </w:r>
      <w:r>
        <w:rPr>
          <w:noProof/>
        </w:rPr>
        <w:t xml:space="preserve">(Huenneke and Vitousek </w:t>
      </w:r>
      <w:r>
        <w:rPr>
          <w:noProof/>
        </w:rPr>
        <w:lastRenderedPageBreak/>
        <w:t>1989, Walker and Vitousek 1991, Meyer and Florence 1996, Lavergne et al. 1999, Buddenhagen et al. 2004, Asner and Vitousek 2005, Bellingham et al. 2005, Hughes and Denslow 2005)</w:t>
      </w:r>
      <w:r w:rsidR="00A64C00">
        <w:fldChar w:fldCharType="end"/>
      </w:r>
      <w:r>
        <w:t>.</w:t>
      </w:r>
      <w:r w:rsidRPr="00580633">
        <w:t xml:space="preserve"> </w:t>
      </w:r>
      <w:r w:rsidRPr="00E93DE3">
        <w:t xml:space="preserve">At their very worst, ecologically disruptive species (e.g., </w:t>
      </w:r>
      <w:r>
        <w:t>nonnative</w:t>
      </w:r>
      <w:r w:rsidRPr="00E93DE3">
        <w:t xml:space="preserve"> grasses, </w:t>
      </w:r>
      <w:r w:rsidR="008A036A">
        <w:t>faya tree [</w:t>
      </w:r>
      <w:r w:rsidRPr="00E93DE3">
        <w:rPr>
          <w:i/>
        </w:rPr>
        <w:t>Morella faya</w:t>
      </w:r>
      <w:r w:rsidR="008A036A">
        <w:t>]</w:t>
      </w:r>
      <w:r w:rsidRPr="00E93DE3">
        <w:rPr>
          <w:i/>
        </w:rPr>
        <w:t xml:space="preserve">, </w:t>
      </w:r>
      <w:r w:rsidR="008A036A">
        <w:t>miconia [</w:t>
      </w:r>
      <w:r w:rsidRPr="00E93DE3">
        <w:rPr>
          <w:i/>
        </w:rPr>
        <w:t>Miconia calvascens</w:t>
      </w:r>
      <w:r w:rsidR="008A036A">
        <w:t>]</w:t>
      </w:r>
      <w:r w:rsidRPr="00E93DE3">
        <w:rPr>
          <w:i/>
        </w:rPr>
        <w:t>,</w:t>
      </w:r>
      <w:r w:rsidR="008A036A">
        <w:t xml:space="preserve"> strawberry guava [</w:t>
      </w:r>
      <w:r w:rsidRPr="00E93DE3">
        <w:rPr>
          <w:i/>
        </w:rPr>
        <w:t>Psidium cattleianum</w:t>
      </w:r>
      <w:r w:rsidR="008A036A">
        <w:t>]</w:t>
      </w:r>
      <w:r w:rsidRPr="00E93DE3">
        <w:t xml:space="preserve">) are able to completely displace native vegetation and alter </w:t>
      </w:r>
      <w:r>
        <w:t xml:space="preserve">natural </w:t>
      </w:r>
      <w:r w:rsidRPr="00E93DE3">
        <w:t>ecosystem processes</w:t>
      </w:r>
      <w:r>
        <w:t xml:space="preserve"> </w:t>
      </w:r>
      <w:r w:rsidR="00A64C00">
        <w:fldChar w:fldCharType="begin"/>
      </w:r>
      <w:r>
        <w:instrText xml:space="preserve"> ADDIN EN.CITE &lt;EndNote&gt;&lt;Cite&gt;&lt;Author&gt;D&amp;apos;Antonio&lt;/Author&gt;&lt;Year&gt;1992&lt;/Year&gt;&lt;RecNum&gt;2&lt;/RecNum&gt;&lt;DisplayText&gt;(Vitousek and Walker 1989, D&amp;apos;Antonio and Vitousek 1992)&lt;/DisplayText&gt;&lt;record&gt;&lt;rec-number&gt;2&lt;/rec-number&gt;&lt;foreign-keys&gt;&lt;key app="EN" db-id="29wd9fdxkttawpevre3ptatrsdx2se0wz5da"&gt;2&lt;/key&gt;&lt;/foreign-keys&gt;&lt;ref-type name="Journal Article"&gt;17&lt;/ref-type&gt;&lt;contributors&gt;&lt;authors&gt;&lt;author&gt;D&amp;apos;Antonio, Carla M.&lt;/author&gt;&lt;author&gt;Vitousek, Peter M.&lt;/author&gt;&lt;/authors&gt;&lt;/contributors&gt;&lt;titles&gt;&lt;title&gt;Biological invasions by exotic grasses, the grass/fire cycle, and global change&lt;/title&gt;&lt;secondary-title&gt;Annual Review of Ecology and Systematics&lt;/secondary-title&gt;&lt;/titles&gt;&lt;pages&gt;63-87&lt;/pages&gt;&lt;volume&gt;23&lt;/volume&gt;&lt;dates&gt;&lt;year&gt;1992&lt;/year&gt;&lt;/dates&gt;&lt;urls&gt;&lt;/urls&gt;&lt;/record&gt;&lt;/Cite&gt;&lt;Cite&gt;&lt;Author&gt;Vitousek&lt;/Author&gt;&lt;Year&gt;1989&lt;/Year&gt;&lt;RecNum&gt;380&lt;/RecNum&gt;&lt;record&gt;&lt;rec-number&gt;380&lt;/rec-number&gt;&lt;foreign-keys&gt;&lt;key app="EN" db-id="29wd9fdxkttawpevre3ptatrsdx2se0wz5da"&gt;380&lt;/key&gt;&lt;/foreign-keys&gt;&lt;ref-type name="Journal Article"&gt;17&lt;/ref-type&gt;&lt;contributors&gt;&lt;authors&gt;&lt;author&gt;Vitousek, Peter M.&lt;/author&gt;&lt;author&gt;Walker, L.R..&lt;/author&gt;&lt;/authors&gt;&lt;/contributors&gt;&lt;titles&gt;&lt;title&gt;&lt;style face="normal" font="default" size="100%"&gt;Biological invasion of &lt;/style&gt;&lt;style face="italic" font="default" size="100%"&gt;Myrica faya&lt;/style&gt;&lt;style face="normal" font="default" size="100%"&gt; in Hawaii: Plant demography, nitrogen fixation, and ecosystem effects.&lt;/style&gt;&lt;/title&gt;&lt;secondary-title&gt;Ecological Monographs&lt;/secondary-title&gt;&lt;/titles&gt;&lt;periodical&gt;&lt;full-title&gt;Ecological Monographs&lt;/full-title&gt;&lt;/periodical&gt;&lt;pages&gt;247-265&lt;/pages&gt;&lt;volume&gt;59&lt;/volume&gt;&lt;number&gt;3&lt;/number&gt;&lt;dates&gt;&lt;year&gt;1989&lt;/year&gt;&lt;/dates&gt;&lt;urls&gt;&lt;/urls&gt;&lt;/record&gt;&lt;/Cite&gt;&lt;/EndNote&gt;</w:instrText>
      </w:r>
      <w:r w:rsidR="00A64C00">
        <w:fldChar w:fldCharType="separate"/>
      </w:r>
      <w:r>
        <w:rPr>
          <w:noProof/>
        </w:rPr>
        <w:t>(Vitousek and Walker 1989, D'Antonio and Vitousek 1992)</w:t>
      </w:r>
      <w:r w:rsidR="00A64C00">
        <w:fldChar w:fldCharType="end"/>
      </w:r>
      <w:r>
        <w:t>. Nonnative</w:t>
      </w:r>
      <w:r w:rsidRPr="00E93DE3">
        <w:t xml:space="preserve"> plant invasions can also lead to significant economic and cultural costs</w:t>
      </w:r>
      <w:r>
        <w:t xml:space="preserve"> </w:t>
      </w:r>
      <w:r w:rsidR="00A64C00">
        <w:fldChar w:fldCharType="begin"/>
      </w:r>
      <w:r>
        <w:instrText xml:space="preserve"> ADDIN EN.CITE &lt;EndNote&gt;&lt;Cite&gt;&lt;Author&gt;Leung&lt;/Author&gt;&lt;Year&gt;2002&lt;/Year&gt;&lt;RecNum&gt;417&lt;/RecNum&gt;&lt;DisplayText&gt;(OTA 1993, Leung et al. 2002)&lt;/DisplayText&gt;&lt;record&gt;&lt;rec-number&gt;417&lt;/rec-number&gt;&lt;foreign-keys&gt;&lt;key app="EN" db-id="29wd9fdxkttawpevre3ptatrsdx2se0wz5da"&gt;417&lt;/key&gt;&lt;/foreign-keys&gt;&lt;ref-type name="Journal Article"&gt;17&lt;/ref-type&gt;&lt;contributors&gt;&lt;authors&gt;&lt;author&gt;Leung, B.&lt;/author&gt;&lt;author&gt;Lodge, D.M.&lt;/author&gt;&lt;author&gt;Finnoff, D.&lt;/author&gt;&lt;author&gt;Shogreen, J.F.&lt;/author&gt;&lt;author&gt;Lewis, M.A.&lt;/author&gt;&lt;author&gt;Lamberti, G.&lt;/author&gt;&lt;/authors&gt;&lt;/contributors&gt;&lt;titles&gt;&lt;title&gt;An ounce of prevention or a pound of cure: bioeconomic risk analysis of invasive species&lt;/title&gt;&lt;secondary-title&gt;Proceedings of the Royal Society of London Series B&lt;/secondary-title&gt;&lt;/titles&gt;&lt;periodical&gt;&lt;full-title&gt;Proceedings of the Royal Society of London Series B&lt;/full-title&gt;&lt;/periodical&gt;&lt;pages&gt;2407-2413&lt;/pages&gt;&lt;volume&gt;269&lt;/volume&gt;&lt;dates&gt;&lt;year&gt;2002&lt;/year&gt;&lt;/dates&gt;&lt;urls&gt;&lt;/urls&gt;&lt;/record&gt;&lt;/Cite&gt;&lt;Cite ExcludeAuth="1"&gt;&lt;Author&gt;Office of Technology Assessment (OTA)&lt;/Author&gt;&lt;Year&gt;1993&lt;/Year&gt;&lt;RecNum&gt;416&lt;/RecNum&gt;&lt;Prefix&gt;OTA &lt;/Prefix&gt;&lt;record&gt;&lt;rec-number&gt;416&lt;/rec-number&gt;&lt;foreign-keys&gt;&lt;key app="EN" db-id="29wd9fdxkttawpevre3ptatrsdx2se0wz5da"&gt;416&lt;/key&gt;&lt;/foreign-keys&gt;&lt;ref-type name="Report"&gt;27&lt;/ref-type&gt;&lt;contributors&gt;&lt;authors&gt;&lt;author&gt;Office of Technology Assessment (OTA),&lt;/author&gt;&lt;/authors&gt;&lt;/contributors&gt;&lt;titles&gt;&lt;title&gt;Harmful non-indigenous species in the United States&lt;/title&gt;&lt;/titles&gt;&lt;dates&gt;&lt;year&gt;1993&lt;/year&gt;&lt;/dates&gt;&lt;pub-location&gt;Washington, D.C&lt;/pub-location&gt;&lt;publisher&gt;OTA-F-565. US Government Printing Office&lt;/publisher&gt;&lt;urls&gt;&lt;/urls&gt;&lt;/record&gt;&lt;/Cite&gt;&lt;/EndNote&gt;</w:instrText>
      </w:r>
      <w:r w:rsidR="00A64C00">
        <w:fldChar w:fldCharType="separate"/>
      </w:r>
      <w:r>
        <w:rPr>
          <w:noProof/>
        </w:rPr>
        <w:t>(OTA 1993, Leung et al. 2002)</w:t>
      </w:r>
      <w:r w:rsidR="00A64C00">
        <w:fldChar w:fldCharType="end"/>
      </w:r>
      <w:r>
        <w:t>. For example,</w:t>
      </w:r>
      <w:r w:rsidRPr="00E93DE3">
        <w:t xml:space="preserve"> </w:t>
      </w:r>
      <w:r>
        <w:t xml:space="preserve">some fire-adapted </w:t>
      </w:r>
      <w:r w:rsidRPr="00E93DE3">
        <w:t>grass</w:t>
      </w:r>
      <w:r>
        <w:t xml:space="preserve"> species which invade new areas</w:t>
      </w:r>
      <w:r w:rsidRPr="00E93DE3">
        <w:t xml:space="preserve"> are responsible for increased fire f</w:t>
      </w:r>
      <w:r>
        <w:t>requency and spread in wildland-</w:t>
      </w:r>
      <w:r w:rsidRPr="00E93DE3">
        <w:t>urban interfaces</w:t>
      </w:r>
      <w:r>
        <w:t xml:space="preserve"> as well as</w:t>
      </w:r>
      <w:r w:rsidRPr="00E93DE3">
        <w:t xml:space="preserve"> the loss or alteration of culturally significant species and landscapes</w:t>
      </w:r>
      <w:r>
        <w:t xml:space="preserve">. </w:t>
      </w:r>
    </w:p>
    <w:p w:rsidR="0049042A" w:rsidRDefault="0049042A" w:rsidP="005246FA"/>
    <w:p w:rsidR="0049042A" w:rsidRDefault="0049042A" w:rsidP="005246FA">
      <w:r>
        <w:t>Prior to human colonization, i</w:t>
      </w:r>
      <w:r w:rsidRPr="00E06448">
        <w:t xml:space="preserve">t has been estimated that approximately one new species </w:t>
      </w:r>
      <w:r>
        <w:t xml:space="preserve">arrived in the Hawaiian islands </w:t>
      </w:r>
      <w:r w:rsidRPr="00E06448">
        <w:t xml:space="preserve">every </w:t>
      </w:r>
      <w:r>
        <w:t>2,5</w:t>
      </w:r>
      <w:r w:rsidRPr="00E06448">
        <w:t xml:space="preserve">00 years </w:t>
      </w:r>
      <w:r w:rsidR="00A64C00">
        <w:fldChar w:fldCharType="begin"/>
      </w:r>
      <w:r>
        <w:instrText xml:space="preserve"> ADDIN EN.CITE &lt;EndNote&gt;&lt;Cite&gt;&lt;Author&gt;Loope&lt;/Author&gt;&lt;Year&gt;1998&lt;/Year&gt;&lt;RecNum&gt;406&lt;/RecNum&gt;&lt;DisplayText&gt;(Loope 1998)&lt;/DisplayText&gt;&lt;record&gt;&lt;rec-number&gt;406&lt;/rec-number&gt;&lt;foreign-keys&gt;&lt;key app="EN" db-id="29wd9fdxkttawpevre3ptatrsdx2se0wz5da"&gt;406&lt;/key&gt;&lt;/foreign-keys&gt;&lt;ref-type name="Book Section"&gt;5&lt;/ref-type&gt;&lt;contributors&gt;&lt;authors&gt;&lt;author&gt;Loope, L.L.&lt;/author&gt;&lt;/authors&gt;&lt;secondary-authors&gt;&lt;author&gt;Mac, M.J.&lt;/author&gt;&lt;author&gt;Opler, P.A. &lt;/author&gt;&lt;author&gt;Puckett Haecker, C.E.&lt;/author&gt;&lt;author&gt;Doran, P.D. &lt;/author&gt;&lt;/secondary-authors&gt;&lt;/contributors&gt;&lt;titles&gt;&lt;title&gt;Hawaii and Pacific Islands&lt;/title&gt;&lt;secondary-title&gt;Status and Trends of the Nation’s Biological Resources, Vol. 2&lt;/secondary-title&gt;&lt;/titles&gt;&lt;pages&gt;747-774&lt;/pages&gt;&lt;volume&gt;2&lt;/volume&gt;&lt;dates&gt;&lt;year&gt;1998&lt;/year&gt;&lt;/dates&gt;&lt;pub-location&gt;Reston, Virginia&lt;/pub-location&gt;&lt;publisher&gt;Department of the Interior, US Geological Survey&lt;/publisher&gt;&lt;urls&gt;&lt;/urls&gt;&lt;/record&gt;&lt;/Cite&gt;&lt;/EndNote&gt;</w:instrText>
      </w:r>
      <w:r w:rsidR="00A64C00">
        <w:fldChar w:fldCharType="separate"/>
      </w:r>
      <w:r>
        <w:rPr>
          <w:noProof/>
        </w:rPr>
        <w:t>(Loope 1998)</w:t>
      </w:r>
      <w:r w:rsidR="00A64C00">
        <w:fldChar w:fldCharType="end"/>
      </w:r>
      <w:r>
        <w:t>. Today, with the advent of ships and jets, introductions of new species by the activities of humans are increasing to an estimated</w:t>
      </w:r>
      <w:r w:rsidRPr="00E06448">
        <w:t xml:space="preserve"> </w:t>
      </w:r>
      <w:r>
        <w:t>90 new</w:t>
      </w:r>
      <w:r w:rsidRPr="00E06448">
        <w:t xml:space="preserve"> species/year, an approxim</w:t>
      </w:r>
      <w:r>
        <w:t xml:space="preserve">ately 50,000-fold increase over the estimated natural rate over the past 5 million years </w:t>
      </w:r>
      <w:r w:rsidR="00A64C00">
        <w:fldChar w:fldCharType="begin"/>
      </w:r>
      <w:r>
        <w:instrText xml:space="preserve"> ADDIN EN.CITE &lt;EndNote&gt;&lt;Cite&gt;&lt;Author&gt;Loope&lt;/Author&gt;&lt;Year&gt;1998&lt;/Year&gt;&lt;RecNum&gt;406&lt;/RecNum&gt;&lt;DisplayText&gt;(Loope 1998, Price and Clague 2002)&lt;/DisplayText&gt;&lt;record&gt;&lt;rec-number&gt;406&lt;/rec-number&gt;&lt;foreign-keys&gt;&lt;key app="EN" db-id="29wd9fdxkttawpevre3ptatrsdx2se0wz5da"&gt;406&lt;/key&gt;&lt;/foreign-keys&gt;&lt;ref-type name="Book Section"&gt;5&lt;/ref-type&gt;&lt;contributors&gt;&lt;authors&gt;&lt;author&gt;Loope, L.L.&lt;/author&gt;&lt;/authors&gt;&lt;secondary-authors&gt;&lt;author&gt;Mac, M.J.&lt;/author&gt;&lt;author&gt;Opler, P.A. &lt;/author&gt;&lt;author&gt;Puckett Haecker, C.E.&lt;/author&gt;&lt;author&gt;Doran, P.D. &lt;/author&gt;&lt;/secondary-authors&gt;&lt;/contributors&gt;&lt;titles&gt;&lt;title&gt;Hawaii and Pacific Islands&lt;/title&gt;&lt;secondary-title&gt;Status and Trends of the Nation’s Biological Resources, Vol. 2&lt;/secondary-title&gt;&lt;/titles&gt;&lt;pages&gt;747-774&lt;/pages&gt;&lt;volume&gt;2&lt;/volume&gt;&lt;dates&gt;&lt;year&gt;1998&lt;/year&gt;&lt;/dates&gt;&lt;pub-location&gt;Reston, Virginia&lt;/pub-location&gt;&lt;publisher&gt;Department of the Interior, US Geological Survey&lt;/publisher&gt;&lt;urls&gt;&lt;/urls&gt;&lt;/record&gt;&lt;/Cite&gt;&lt;Cite&gt;&lt;Author&gt;Price&lt;/Author&gt;&lt;Year&gt;2002&lt;/Year&gt;&lt;RecNum&gt;407&lt;/RecNum&gt;&lt;record&gt;&lt;rec-number&gt;407&lt;/rec-number&gt;&lt;foreign-keys&gt;&lt;key app="EN" db-id="29wd9fdxkttawpevre3ptatrsdx2se0wz5da"&gt;407&lt;/key&gt;&lt;/foreign-keys&gt;&lt;ref-type name="Journal Article"&gt;17&lt;/ref-type&gt;&lt;contributors&gt;&lt;authors&gt;&lt;author&gt;Price, J. P.&lt;/author&gt;&lt;author&gt;Clague, D. A.&lt;/author&gt;&lt;/authors&gt;&lt;/contributors&gt;&lt;titles&gt;&lt;title&gt;How old is the Hawaiian biota? Geology and phylogeny suggest recent divergence&lt;/title&gt;&lt;secondary-title&gt;Proceedings of the Royal Society of London Series B&lt;/secondary-title&gt;&lt;/titles&gt;&lt;periodical&gt;&lt;full-title&gt;Proceedings of the Royal Society of London Series B&lt;/full-title&gt;&lt;/periodical&gt;&lt;pages&gt;2429-2435&lt;/pages&gt;&lt;volume&gt;269&lt;/volume&gt;&lt;number&gt;1508&lt;/number&gt;&lt;dates&gt;&lt;year&gt;2002&lt;/year&gt;&lt;/dates&gt;&lt;urls&gt;&lt;/urls&gt;&lt;/record&gt;&lt;/Cite&gt;&lt;/EndNote&gt;</w:instrText>
      </w:r>
      <w:r w:rsidR="00A64C00">
        <w:fldChar w:fldCharType="separate"/>
      </w:r>
      <w:r>
        <w:rPr>
          <w:noProof/>
        </w:rPr>
        <w:t>(Loope 1998, Price and Clague 2002)</w:t>
      </w:r>
      <w:r w:rsidR="00A64C00">
        <w:fldChar w:fldCharType="end"/>
      </w:r>
      <w:r w:rsidRPr="00E06448">
        <w:t xml:space="preserve">. </w:t>
      </w:r>
      <w:r w:rsidRPr="00C360E3">
        <w:t xml:space="preserve">With globalization, the pressure and influx of introduced species </w:t>
      </w:r>
      <w:r>
        <w:t>to islands pose</w:t>
      </w:r>
      <w:r w:rsidRPr="00C360E3">
        <w:t xml:space="preserve"> a</w:t>
      </w:r>
      <w:r>
        <w:t xml:space="preserve"> chronic</w:t>
      </w:r>
      <w:r w:rsidRPr="00C360E3">
        <w:t xml:space="preserve"> problem </w:t>
      </w:r>
      <w:r>
        <w:t xml:space="preserve">with no signs of slowing. </w:t>
      </w:r>
    </w:p>
    <w:p w:rsidR="0049042A" w:rsidRDefault="0049042A" w:rsidP="00A63E70"/>
    <w:p w:rsidR="0049042A" w:rsidRDefault="0049042A" w:rsidP="00B75080">
      <w:r>
        <w:t xml:space="preserve">Native island vegetation systems of PACN parks are extremely vulnerable to nonnative invasive species spread and establishment. </w:t>
      </w:r>
      <w:r w:rsidRPr="00E93DE3">
        <w:t xml:space="preserve">Some </w:t>
      </w:r>
      <w:r>
        <w:t>introduced</w:t>
      </w:r>
      <w:r w:rsidRPr="00E93DE3">
        <w:t xml:space="preserve"> species have not invaded parks, others a</w:t>
      </w:r>
      <w:r>
        <w:t xml:space="preserve">re just beginning to take hold; and many </w:t>
      </w:r>
      <w:r w:rsidRPr="00E93DE3">
        <w:t xml:space="preserve">have well-established populations that </w:t>
      </w:r>
      <w:r>
        <w:t xml:space="preserve">negatively impact </w:t>
      </w:r>
      <w:r w:rsidRPr="00E93DE3">
        <w:t>native plant communities.</w:t>
      </w:r>
      <w:r>
        <w:t xml:space="preserve"> Parks in the Mariana Islands are threatened by invasion of 133 species that have been identified as invasive or potentially invasive for all of Micronesia </w:t>
      </w:r>
      <w:r w:rsidR="00A64C00">
        <w:fldChar w:fldCharType="begin"/>
      </w:r>
      <w:r>
        <w:instrText xml:space="preserve"> ADDIN EN.CITE &lt;EndNote&gt;&lt;Cite&gt;&lt;Author&gt;Space&lt;/Author&gt;&lt;Year&gt;1999&lt;/Year&gt;&lt;RecNum&gt;383&lt;/RecNum&gt;&lt;DisplayText&gt;(Space and Falanruw 1999)&lt;/DisplayText&gt;&lt;record&gt;&lt;rec-number&gt;383&lt;/rec-number&gt;&lt;foreign-keys&gt;&lt;key app="EN" db-id="29wd9fdxkttawpevre3ptatrsdx2se0wz5da"&gt;383&lt;/key&gt;&lt;/foreign-keys&gt;&lt;ref-type name="Report"&gt;27&lt;/ref-type&gt;&lt;contributors&gt;&lt;authors&gt;&lt;author&gt;Space, James C&lt;/author&gt;&lt;author&gt;Falanruw, M.C.&lt;/author&gt;&lt;/authors&gt;&lt;/contributors&gt;&lt;titles&gt;&lt;title&gt;Observations on invasive plant species in Micronesia&lt;/title&gt;&lt;/titles&gt;&lt;dates&gt;&lt;year&gt;1999&lt;/year&gt;&lt;/dates&gt;&lt;publisher&gt;Department of Agriculture, US Forest Service, Pacific Southwest Research Station, Institute of Pacific Islands Forestry, Honolulu, HI&lt;/publisher&gt;&lt;urls&gt;&lt;/urls&gt;&lt;/record&gt;&lt;/Cite&gt;&lt;/EndNote&gt;</w:instrText>
      </w:r>
      <w:r w:rsidR="00A64C00">
        <w:fldChar w:fldCharType="separate"/>
      </w:r>
      <w:r>
        <w:rPr>
          <w:noProof/>
        </w:rPr>
        <w:t>(Space and Falanruw 1999)</w:t>
      </w:r>
      <w:r w:rsidR="00A64C00">
        <w:fldChar w:fldCharType="end"/>
      </w:r>
      <w:r>
        <w:t xml:space="preserve">. The same potential impacts have been described for more than 105 species in American Samoa </w:t>
      </w:r>
      <w:r w:rsidR="00A64C00">
        <w:fldChar w:fldCharType="begin"/>
      </w:r>
      <w:r>
        <w:instrText xml:space="preserve"> ADDIN EN.CITE &lt;EndNote&gt;&lt;Cite&gt;&lt;Author&gt;Space&lt;/Author&gt;&lt;Year&gt;2000&lt;/Year&gt;&lt;RecNum&gt;257&lt;/RecNum&gt;&lt;DisplayText&gt;(Space and Flynn 2000)&lt;/DisplayText&gt;&lt;record&gt;&lt;rec-number&gt;257&lt;/rec-number&gt;&lt;foreign-keys&gt;&lt;key app="EN" db-id="29wd9fdxkttawpevre3ptatrsdx2se0wz5da"&gt;257&lt;/key&gt;&lt;/foreign-keys&gt;&lt;ref-type name="Report"&gt;27&lt;/ref-type&gt;&lt;contributors&gt;&lt;authors&gt;&lt;author&gt;Space, James C&lt;/author&gt;&lt;author&gt;Flynn, T W&lt;/author&gt;&lt;/authors&gt;&lt;/contributors&gt;&lt;titles&gt;&lt;title&gt;Observations on invasive plant species in American Samoa&lt;/title&gt;&lt;/titles&gt;&lt;keywords&gt;&lt;keyword&gt;Samoa&lt;/keyword&gt;&lt;keyword&gt;invasive alien species&lt;/keyword&gt;&lt;/keywords&gt;&lt;dates&gt;&lt;year&gt;2000&lt;/year&gt;&lt;/dates&gt;&lt;publisher&gt;Department of Agriculture, US Forest Service, Pacific Southwest Research Station, Institute of Pacific Islands Forestry, Honolulu, HI&lt;/publisher&gt;&lt;urls&gt;&lt;/urls&gt;&lt;/record&gt;&lt;/Cite&gt;&lt;/EndNote&gt;</w:instrText>
      </w:r>
      <w:r w:rsidR="00A64C00">
        <w:fldChar w:fldCharType="separate"/>
      </w:r>
      <w:r>
        <w:rPr>
          <w:noProof/>
        </w:rPr>
        <w:t>(Space and Flynn 2000)</w:t>
      </w:r>
      <w:r w:rsidR="00A64C00">
        <w:fldChar w:fldCharType="end"/>
      </w:r>
      <w:r>
        <w:t xml:space="preserve">. At Hawai‘i Volcanoes National Park (HAVO), more than 100 nonnative invasive species reside within park boundaries of which one quarter are abundant and widespread; the remainder are generally more localized </w:t>
      </w:r>
      <w:r w:rsidR="00A64C00" w:rsidRPr="00B77821">
        <w:fldChar w:fldCharType="begin"/>
      </w:r>
      <w:r w:rsidRPr="00B77821">
        <w:instrText xml:space="preserve"> ADDIN EN.CITE &lt;EndNote&gt;&lt;Cite&gt;&lt;Author&gt;Benitez&lt;/Author&gt;&lt;Year&gt;In Prep.&lt;/Year&gt;&lt;RecNum&gt;484&lt;/RecNum&gt;&lt;DisplayText&gt;(Benitez and Loh &lt;style face="italic"&gt;In Prep.&lt;/style&gt;)&lt;/DisplayText&gt;&lt;record&gt;&lt;rec-number&gt;484&lt;/rec-number&gt;&lt;foreign-keys&gt;&lt;key app="EN" db-id="29wd9fdxkttawpevre3ptatrsdx2se0wz5da"&gt;484&lt;/key&gt;&lt;/foreign-keys&gt;&lt;ref-type name="Report"&gt;27&lt;/ref-type&gt;&lt;contributors&gt;&lt;authors&gt;&lt;author&gt;Benitez, D. M.&lt;/author&gt;&lt;author&gt;Loh, R. K.&lt;/author&gt;&lt;/authors&gt;&lt;/contributors&gt;&lt;titles&gt;&lt;title&gt;The distribution of selected alien plant species in the Kilauea and Mauna Loa Strip units of Hawaii Volcanoes National Park, 2000-2010&lt;/title&gt;&lt;/titles&gt;&lt;dates&gt;&lt;year&gt;&lt;style face="italic" font="default" size="100%"&gt;In Prep.&lt;/style&gt;&lt;/year&gt;&lt;/dates&gt;&lt;publisher&gt;Department of the Interior, National Park Service, Resource Mangement Division, Hawaii Volcanoes National Park, HI&lt;/publisher&gt;&lt;urls&gt;&lt;/urls&gt;&lt;/record&gt;&lt;/Cite&gt;&lt;/EndNote&gt;</w:instrText>
      </w:r>
      <w:r w:rsidR="00A64C00" w:rsidRPr="00B77821">
        <w:fldChar w:fldCharType="separate"/>
      </w:r>
      <w:r w:rsidRPr="00B77821">
        <w:rPr>
          <w:noProof/>
        </w:rPr>
        <w:t xml:space="preserve">(Benitez and Loh </w:t>
      </w:r>
      <w:r w:rsidR="00C63F3A" w:rsidRPr="00B77821">
        <w:rPr>
          <w:i/>
          <w:noProof/>
        </w:rPr>
        <w:t>i</w:t>
      </w:r>
      <w:r w:rsidR="008A036A" w:rsidRPr="00B77821">
        <w:rPr>
          <w:i/>
          <w:noProof/>
        </w:rPr>
        <w:t>n prep</w:t>
      </w:r>
      <w:r w:rsidRPr="00B77821">
        <w:rPr>
          <w:i/>
          <w:noProof/>
        </w:rPr>
        <w:t>.</w:t>
      </w:r>
      <w:r w:rsidRPr="00B77821">
        <w:rPr>
          <w:noProof/>
        </w:rPr>
        <w:t>)</w:t>
      </w:r>
      <w:r w:rsidR="00A64C00" w:rsidRPr="00B77821">
        <w:fldChar w:fldCharType="end"/>
      </w:r>
      <w:r w:rsidRPr="00B77821">
        <w:t>.</w:t>
      </w:r>
      <w:r>
        <w:t xml:space="preserve"> Thirty new nonnative species have been added to the park checklist since 1998 </w:t>
      </w:r>
      <w:r w:rsidR="00A64C00">
        <w:fldChar w:fldCharType="begin"/>
      </w:r>
      <w:r>
        <w:instrText xml:space="preserve"> ADDIN EN.CITE &lt;EndNote&gt;&lt;Cite&gt;&lt;Author&gt;Benitez&lt;/Author&gt;&lt;Year&gt;In Prep.&lt;/Year&gt;&lt;RecNum&gt;484&lt;/RecNum&gt;&lt;DisplayText&gt;(Benitez and Loh &lt;style face="italic"&gt;In Prep.&lt;/style&gt;)&lt;/DisplayText&gt;&lt;record&gt;&lt;rec-number&gt;484&lt;/rec-number&gt;&lt;foreign-keys&gt;&lt;key app="EN" db-id="29wd9fdxkttawpevre3ptatrsdx2se0wz5da"&gt;484&lt;/key&gt;&lt;/foreign-keys&gt;&lt;ref-type name="Report"&gt;27&lt;/ref-type&gt;&lt;contributors&gt;&lt;authors&gt;&lt;author&gt;Benitez, D. M.&lt;/author&gt;&lt;author&gt;Loh, R. K.&lt;/author&gt;&lt;/authors&gt;&lt;/contributors&gt;&lt;titles&gt;&lt;title&gt;The distribution of selected alien plant species in the Kilauea and Mauna Loa Strip units of Hawaii Volcanoes National Park, 2000-2010&lt;/title&gt;&lt;/titles&gt;&lt;dates&gt;&lt;year&gt;&lt;style face="italic" font="default" size="100%"&gt;In Prep.&lt;/style&gt;&lt;/year&gt;&lt;/dates&gt;&lt;publisher&gt;Department of the Interior, National Park Service, Resource Mangement Division, Hawaii Volcanoes National Park, HI&lt;/publisher&gt;&lt;urls&gt;&lt;/urls&gt;&lt;/record&gt;&lt;/Cite&gt;&lt;/EndNote&gt;</w:instrText>
      </w:r>
      <w:r w:rsidR="00A64C00">
        <w:fldChar w:fldCharType="separate"/>
      </w:r>
      <w:r>
        <w:rPr>
          <w:noProof/>
        </w:rPr>
        <w:t xml:space="preserve">(Benitez and Loh </w:t>
      </w:r>
      <w:r w:rsidR="00C63F3A">
        <w:rPr>
          <w:i/>
          <w:noProof/>
        </w:rPr>
        <w:t>i</w:t>
      </w:r>
      <w:r w:rsidR="008A036A">
        <w:rPr>
          <w:i/>
          <w:noProof/>
        </w:rPr>
        <w:t>n prep</w:t>
      </w:r>
      <w:r w:rsidRPr="00B75080">
        <w:rPr>
          <w:i/>
          <w:noProof/>
        </w:rPr>
        <w:t>.</w:t>
      </w:r>
      <w:r>
        <w:rPr>
          <w:noProof/>
        </w:rPr>
        <w:t>)</w:t>
      </w:r>
      <w:r w:rsidR="00A64C00">
        <w:fldChar w:fldCharType="end"/>
      </w:r>
      <w:r>
        <w:t>, and 13 species have been identified which threaten to invade the park from adjacent lands (D. Benitez, HAVO-Resources Management, pers. com. 2010)</w:t>
      </w:r>
      <w:r w:rsidRPr="00E93DE3">
        <w:t xml:space="preserve">. </w:t>
      </w:r>
    </w:p>
    <w:p w:rsidR="0049042A" w:rsidRDefault="0049042A" w:rsidP="00A63E70"/>
    <w:p w:rsidR="0049042A" w:rsidRPr="00567162" w:rsidRDefault="0049042A" w:rsidP="00A63E70">
      <w:pPr>
        <w:pStyle w:val="NTR-2ndOrder"/>
        <w:rPr>
          <w:sz w:val="24"/>
          <w:szCs w:val="24"/>
        </w:rPr>
      </w:pPr>
      <w:bookmarkStart w:id="79" w:name="_Toc262050517"/>
      <w:bookmarkStart w:id="80" w:name="_Toc261943409"/>
      <w:bookmarkStart w:id="81" w:name="_Toc325544016"/>
      <w:r w:rsidRPr="00567162">
        <w:rPr>
          <w:sz w:val="24"/>
          <w:szCs w:val="24"/>
        </w:rPr>
        <w:t>History of Monitoring Invasive Plant Species</w:t>
      </w:r>
      <w:bookmarkEnd w:id="79"/>
      <w:bookmarkEnd w:id="80"/>
      <w:bookmarkEnd w:id="81"/>
      <w:r w:rsidRPr="00567162">
        <w:rPr>
          <w:sz w:val="24"/>
          <w:szCs w:val="24"/>
        </w:rPr>
        <w:t xml:space="preserve"> </w:t>
      </w:r>
    </w:p>
    <w:p w:rsidR="0049042A" w:rsidRPr="006805D5" w:rsidRDefault="0049042A" w:rsidP="00A63E70">
      <w:r>
        <w:t xml:space="preserve">For this Established Invasive Plant Species Monitoring Protocol, we reviewed studies on previous monitoring and control projects undertaken by PACN parks. </w:t>
      </w:r>
      <w:r w:rsidRPr="0042235F">
        <w:t xml:space="preserve">All PACN </w:t>
      </w:r>
      <w:r>
        <w:t>parks</w:t>
      </w:r>
      <w:r w:rsidRPr="0042235F">
        <w:t xml:space="preserve"> have made efforts to confront invasive plant species on some level (e.g., trail maintenance, habitat restoration, rare species management, ecosystem health)</w:t>
      </w:r>
      <w:r>
        <w:t>, although to date, most</w:t>
      </w:r>
      <w:r w:rsidRPr="0042235F">
        <w:t xml:space="preserve"> </w:t>
      </w:r>
      <w:r>
        <w:t>nonnative plant</w:t>
      </w:r>
      <w:r w:rsidRPr="0042235F">
        <w:t xml:space="preserve"> monitoring has been conducted in Hawaiian </w:t>
      </w:r>
      <w:r w:rsidR="008B03BC">
        <w:t>I</w:t>
      </w:r>
      <w:r w:rsidR="008B03BC" w:rsidRPr="0042235F">
        <w:t>sland</w:t>
      </w:r>
      <w:r w:rsidR="008B03BC">
        <w:t xml:space="preserve"> </w:t>
      </w:r>
      <w:r>
        <w:t>park</w:t>
      </w:r>
      <w:r w:rsidRPr="0042235F">
        <w:t xml:space="preserve">s. </w:t>
      </w:r>
      <w:r>
        <w:t xml:space="preserve">Still, </w:t>
      </w:r>
      <w:r w:rsidRPr="0042235F">
        <w:t xml:space="preserve">even within these parks </w:t>
      </w:r>
      <w:r>
        <w:t>invasive plant species</w:t>
      </w:r>
      <w:r w:rsidRPr="0042235F">
        <w:t xml:space="preserve"> monitoring has generally been limited to small spatial and temporal scales and focused primarily on </w:t>
      </w:r>
      <w:r>
        <w:t>nonnative plant</w:t>
      </w:r>
      <w:r w:rsidRPr="0042235F">
        <w:t xml:space="preserve"> control efficacy</w:t>
      </w:r>
      <w:r>
        <w:t xml:space="preserve">. </w:t>
      </w:r>
    </w:p>
    <w:p w:rsidR="0049042A" w:rsidRPr="006805D5" w:rsidRDefault="0049042A" w:rsidP="00A63E70"/>
    <w:p w:rsidR="0049042A" w:rsidRPr="00567162" w:rsidRDefault="0049042A" w:rsidP="00A63E70">
      <w:pPr>
        <w:pStyle w:val="NTR-3rdOrder"/>
        <w:rPr>
          <w:sz w:val="22"/>
          <w:szCs w:val="22"/>
        </w:rPr>
      </w:pPr>
      <w:bookmarkStart w:id="82" w:name="_Toc262050518"/>
      <w:bookmarkStart w:id="83" w:name="_Toc261943410"/>
      <w:bookmarkStart w:id="84" w:name="_Toc325544017"/>
      <w:r w:rsidRPr="00567162">
        <w:rPr>
          <w:sz w:val="22"/>
          <w:szCs w:val="22"/>
        </w:rPr>
        <w:t>Hawai‘i PACN Parks</w:t>
      </w:r>
      <w:bookmarkEnd w:id="82"/>
      <w:bookmarkEnd w:id="83"/>
      <w:bookmarkEnd w:id="84"/>
      <w:r w:rsidRPr="00567162">
        <w:rPr>
          <w:sz w:val="22"/>
          <w:szCs w:val="22"/>
        </w:rPr>
        <w:t xml:space="preserve"> </w:t>
      </w:r>
    </w:p>
    <w:p w:rsidR="0049042A" w:rsidRPr="006F47E2" w:rsidRDefault="0049042A" w:rsidP="00A63E70">
      <w:pPr>
        <w:rPr>
          <w:szCs w:val="24"/>
        </w:rPr>
      </w:pPr>
      <w:r>
        <w:rPr>
          <w:szCs w:val="24"/>
        </w:rPr>
        <w:t>Hawai‘i Volcanoes National Park (HAVO) resource m</w:t>
      </w:r>
      <w:r w:rsidRPr="006F47E2">
        <w:rPr>
          <w:szCs w:val="24"/>
        </w:rPr>
        <w:t xml:space="preserve">anagers have been conducting </w:t>
      </w:r>
      <w:r>
        <w:rPr>
          <w:szCs w:val="24"/>
        </w:rPr>
        <w:t>nonnative plant</w:t>
      </w:r>
      <w:r w:rsidRPr="006F47E2">
        <w:rPr>
          <w:szCs w:val="24"/>
        </w:rPr>
        <w:t xml:space="preserve"> surveys since the early 1980s. These studies examined interactions between pig activity and </w:t>
      </w:r>
      <w:r>
        <w:rPr>
          <w:szCs w:val="24"/>
        </w:rPr>
        <w:t>nonnative</w:t>
      </w:r>
      <w:r w:rsidRPr="006F47E2">
        <w:rPr>
          <w:szCs w:val="24"/>
        </w:rPr>
        <w:t xml:space="preserve"> plant presence and evaluated an array of </w:t>
      </w:r>
      <w:r>
        <w:rPr>
          <w:szCs w:val="24"/>
        </w:rPr>
        <w:t>nonnative plant</w:t>
      </w:r>
      <w:r w:rsidRPr="006F47E2">
        <w:rPr>
          <w:szCs w:val="24"/>
        </w:rPr>
        <w:t xml:space="preserve"> control efforts </w:t>
      </w:r>
      <w:r w:rsidR="00A64C00">
        <w:rPr>
          <w:szCs w:val="24"/>
        </w:rPr>
        <w:fldChar w:fldCharType="begin">
          <w:fldData xml:space="preserve">PEVuZE5vdGU+PENpdGU+PEF1dGhvcj5Mb2g8L0F1dGhvcj48WWVhcj4xOTk5PC9ZZWFyPjxSZWNO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</w:fldData>
        </w:fldChar>
      </w:r>
      <w:r>
        <w:rPr>
          <w:szCs w:val="24"/>
        </w:rPr>
        <w:instrText xml:space="preserve"> ADDIN EN.CITE </w:instrText>
      </w:r>
      <w:r w:rsidR="00A64C00">
        <w:rPr>
          <w:szCs w:val="24"/>
        </w:rPr>
        <w:fldChar w:fldCharType="begin">
          <w:fldData xml:space="preserve">PEVuZE5vdGU+PENpdGU+PEF1dGhvcj5Mb2g8L0F1dGhvcj48WWVhcj4xOTk5PC9ZZWFyPjxSZWNO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</w:fldData>
        </w:fldChar>
      </w:r>
      <w:r>
        <w:rPr>
          <w:szCs w:val="24"/>
        </w:rPr>
        <w:instrText xml:space="preserve"> ADDIN EN.CITE.DATA </w:instrText>
      </w:r>
      <w:r w:rsidR="00A64C00">
        <w:rPr>
          <w:szCs w:val="24"/>
        </w:rPr>
      </w:r>
      <w:r w:rsidR="00A64C00">
        <w:rPr>
          <w:szCs w:val="24"/>
        </w:rPr>
        <w:fldChar w:fldCharType="end"/>
      </w:r>
      <w:r w:rsidR="00A64C00">
        <w:rPr>
          <w:szCs w:val="24"/>
        </w:rPr>
      </w:r>
      <w:r w:rsidR="00A64C00">
        <w:rPr>
          <w:szCs w:val="24"/>
        </w:rPr>
        <w:fldChar w:fldCharType="separate"/>
      </w:r>
      <w:r>
        <w:rPr>
          <w:noProof/>
          <w:szCs w:val="24"/>
        </w:rPr>
        <w:t>(Tunison et al. 1984, Kageler et al. 1985, Tunison et al. 1994, Loh and Tunison 1999, Loh et al. 2000)</w:t>
      </w:r>
      <w:r w:rsidR="00A64C00">
        <w:rPr>
          <w:szCs w:val="24"/>
        </w:rPr>
        <w:fldChar w:fldCharType="end"/>
      </w:r>
      <w:r w:rsidRPr="006F47E2">
        <w:rPr>
          <w:szCs w:val="24"/>
        </w:rPr>
        <w:t xml:space="preserve">. The first large-scale monitoring effort took place from 1983 to 1985 and involved a systematic inventory and mapping of </w:t>
      </w:r>
      <w:r>
        <w:rPr>
          <w:szCs w:val="24"/>
        </w:rPr>
        <w:t>nonnative</w:t>
      </w:r>
      <w:r w:rsidRPr="006F47E2">
        <w:rPr>
          <w:szCs w:val="24"/>
        </w:rPr>
        <w:t xml:space="preserve"> plant distributions across HAVO </w:t>
      </w:r>
      <w:r w:rsidR="00A64C00">
        <w:rPr>
          <w:szCs w:val="24"/>
        </w:rPr>
        <w:fldChar w:fldCharType="begin"/>
      </w:r>
      <w:r>
        <w:rPr>
          <w:szCs w:val="24"/>
        </w:rPr>
        <w:instrText xml:space="preserve"> ADDIN EN.CITE &lt;EndNote&gt;&lt;Cite&gt;&lt;Author&gt;Tunison&lt;/Author&gt;&lt;Year&gt;1992&lt;/Year&gt;&lt;RecNum&gt;453&lt;/RecNum&gt;&lt;DisplayText&gt;(Tunison et al. 1992)&lt;/DisplayText&gt;&lt;record&gt;&lt;rec-number&gt;453&lt;/rec-number&gt;&lt;foreign-keys&gt;&lt;key app="EN" db-id="29wd9fdxkttawpevre3ptatrsdx2se0wz5da"&gt;453&lt;/key&gt;&lt;/foreign-keys&gt;&lt;ref-type name="Report"&gt;27&lt;/ref-type&gt;&lt;contributors&gt;&lt;authors&gt;&lt;author&gt;Tunison, J. T.&lt;/author&gt;&lt;author&gt;Whiteaker, L. D.&lt;/author&gt;&lt;author&gt;Cuddihy,  L. W. &lt;/author&gt;&lt;author&gt;La Rosa, A. M. &lt;/author&gt;&lt;author&gt;Kageler, D. W. &lt;/author&gt;&lt;author&gt;Gates, M. R. &lt;/author&gt;&lt;author&gt;Zimmer, N. G. &lt;/author&gt;&lt;author&gt;Stemmermann, L. &lt;/author&gt;&lt;/authors&gt;&lt;/contributors&gt;&lt;titles&gt;&lt;title&gt;The distribution of selected localized alien plant species in Hawaii Volcanoes National Park. Technical Report 84&lt;/title&gt;&lt;/titles&gt;&lt;dates&gt;&lt;year&gt;1992&lt;/year&gt;&lt;/dates&gt;&lt;publisher&gt;Cooperative National Park Resources Studies Unit, University of Hawaii at Manoa, Honolulu, HI&lt;/publisher&gt;&lt;urls&gt;&lt;/urls&gt;&lt;/record&gt;&lt;/Cite&gt;&lt;/EndNote&gt;</w:instrText>
      </w:r>
      <w:r w:rsidR="00A64C00">
        <w:rPr>
          <w:szCs w:val="24"/>
        </w:rPr>
        <w:fldChar w:fldCharType="separate"/>
      </w:r>
      <w:r>
        <w:rPr>
          <w:noProof/>
          <w:szCs w:val="24"/>
        </w:rPr>
        <w:t>(Tunison et al. 1992)</w:t>
      </w:r>
      <w:r w:rsidR="00A64C00">
        <w:rPr>
          <w:szCs w:val="24"/>
        </w:rPr>
        <w:fldChar w:fldCharType="end"/>
      </w:r>
      <w:r w:rsidRPr="006F47E2">
        <w:rPr>
          <w:szCs w:val="24"/>
        </w:rPr>
        <w:t xml:space="preserve">. Since that time </w:t>
      </w:r>
      <w:r w:rsidRPr="006F47E2">
        <w:rPr>
          <w:szCs w:val="24"/>
        </w:rPr>
        <w:lastRenderedPageBreak/>
        <w:t xml:space="preserve">the park has prioritized target </w:t>
      </w:r>
      <w:r>
        <w:rPr>
          <w:szCs w:val="24"/>
        </w:rPr>
        <w:t>nonnative</w:t>
      </w:r>
      <w:r w:rsidRPr="006F47E2">
        <w:rPr>
          <w:szCs w:val="24"/>
        </w:rPr>
        <w:t xml:space="preserve"> invasive species to control park-wide and has worked to control all </w:t>
      </w:r>
      <w:r w:rsidR="006F2360">
        <w:rPr>
          <w:szCs w:val="24"/>
        </w:rPr>
        <w:t xml:space="preserve">invasive </w:t>
      </w:r>
      <w:r>
        <w:rPr>
          <w:szCs w:val="24"/>
        </w:rPr>
        <w:t>plant</w:t>
      </w:r>
      <w:r w:rsidRPr="006F47E2">
        <w:rPr>
          <w:szCs w:val="24"/>
        </w:rPr>
        <w:t xml:space="preserve">s in areas identified as Special Ecological Areas (SEAs). </w:t>
      </w:r>
      <w:r>
        <w:rPr>
          <w:szCs w:val="24"/>
        </w:rPr>
        <w:t xml:space="preserve">Detailed data on species distribution, population density, and control efficacy was collected for </w:t>
      </w:r>
      <w:r w:rsidRPr="006F47E2">
        <w:rPr>
          <w:szCs w:val="24"/>
        </w:rPr>
        <w:t>some species such as mullein (</w:t>
      </w:r>
      <w:r w:rsidRPr="006F47E2">
        <w:rPr>
          <w:i/>
          <w:szCs w:val="24"/>
        </w:rPr>
        <w:t>Verbascum thapsis</w:t>
      </w:r>
      <w:r w:rsidRPr="006F47E2">
        <w:rPr>
          <w:szCs w:val="24"/>
        </w:rPr>
        <w:t>), strawberry guava, and nasturtium (</w:t>
      </w:r>
      <w:r w:rsidRPr="006F47E2">
        <w:rPr>
          <w:i/>
          <w:szCs w:val="24"/>
        </w:rPr>
        <w:t>Tropaeolum majus</w:t>
      </w:r>
      <w:r w:rsidRPr="006F47E2">
        <w:rPr>
          <w:szCs w:val="24"/>
        </w:rPr>
        <w:t>)</w:t>
      </w:r>
      <w:r>
        <w:rPr>
          <w:szCs w:val="24"/>
        </w:rPr>
        <w:t xml:space="preserve">. </w:t>
      </w:r>
      <w:r w:rsidRPr="006F47E2">
        <w:rPr>
          <w:szCs w:val="24"/>
        </w:rPr>
        <w:t xml:space="preserve">However, monitoring to date has generally </w:t>
      </w:r>
      <w:r>
        <w:rPr>
          <w:szCs w:val="24"/>
        </w:rPr>
        <w:t xml:space="preserve">been </w:t>
      </w:r>
      <w:r w:rsidRPr="006F47E2">
        <w:rPr>
          <w:szCs w:val="24"/>
        </w:rPr>
        <w:t>spatially limited to current and past managed areas and inconsistent over time</w:t>
      </w:r>
      <w:r>
        <w:rPr>
          <w:szCs w:val="24"/>
        </w:rPr>
        <w:t>, which has</w:t>
      </w:r>
      <w:r w:rsidRPr="006F47E2">
        <w:rPr>
          <w:szCs w:val="24"/>
        </w:rPr>
        <w:t xml:space="preserve"> result</w:t>
      </w:r>
      <w:r>
        <w:rPr>
          <w:szCs w:val="24"/>
        </w:rPr>
        <w:t>ed</w:t>
      </w:r>
      <w:r w:rsidRPr="006F47E2">
        <w:rPr>
          <w:szCs w:val="24"/>
        </w:rPr>
        <w:t xml:space="preserve"> in unreliable trend detection. </w:t>
      </w:r>
    </w:p>
    <w:p w:rsidR="0049042A" w:rsidRPr="006F47E2" w:rsidRDefault="0049042A" w:rsidP="00A63E70">
      <w:pPr>
        <w:rPr>
          <w:szCs w:val="24"/>
        </w:rPr>
      </w:pPr>
    </w:p>
    <w:p w:rsidR="0049042A" w:rsidRPr="006F47E2" w:rsidRDefault="0049042A" w:rsidP="00A63E70">
      <w:pPr>
        <w:rPr>
          <w:szCs w:val="24"/>
        </w:rPr>
      </w:pPr>
      <w:r w:rsidRPr="006F47E2">
        <w:rPr>
          <w:szCs w:val="24"/>
        </w:rPr>
        <w:t xml:space="preserve">At Haleakalā National Park (HALE), </w:t>
      </w:r>
      <w:r>
        <w:rPr>
          <w:szCs w:val="24"/>
        </w:rPr>
        <w:t>r</w:t>
      </w:r>
      <w:r w:rsidRPr="006F47E2">
        <w:rPr>
          <w:szCs w:val="24"/>
        </w:rPr>
        <w:t xml:space="preserve">esource </w:t>
      </w:r>
      <w:r>
        <w:rPr>
          <w:szCs w:val="24"/>
        </w:rPr>
        <w:t>m</w:t>
      </w:r>
      <w:r w:rsidRPr="006F47E2">
        <w:rPr>
          <w:szCs w:val="24"/>
        </w:rPr>
        <w:t xml:space="preserve">anagers concentrate most of their </w:t>
      </w:r>
      <w:r>
        <w:rPr>
          <w:szCs w:val="24"/>
        </w:rPr>
        <w:t>nonnative plant</w:t>
      </w:r>
      <w:r w:rsidRPr="006F47E2">
        <w:rPr>
          <w:szCs w:val="24"/>
        </w:rPr>
        <w:t xml:space="preserve"> control and monitoring efforts on the Kipahulu Biological Reserve, a vast section of dense </w:t>
      </w:r>
      <w:r>
        <w:rPr>
          <w:szCs w:val="24"/>
        </w:rPr>
        <w:t>wet</w:t>
      </w:r>
      <w:r w:rsidRPr="006F47E2">
        <w:rPr>
          <w:szCs w:val="24"/>
        </w:rPr>
        <w:t xml:space="preserve"> forest making</w:t>
      </w:r>
      <w:r>
        <w:rPr>
          <w:szCs w:val="24"/>
        </w:rPr>
        <w:t xml:space="preserve"> up the eastern portion of the p</w:t>
      </w:r>
      <w:r w:rsidRPr="006F47E2">
        <w:rPr>
          <w:szCs w:val="24"/>
        </w:rPr>
        <w:t xml:space="preserve">ark. Two major </w:t>
      </w:r>
      <w:r>
        <w:rPr>
          <w:szCs w:val="24"/>
        </w:rPr>
        <w:t>nonnative plant</w:t>
      </w:r>
      <w:r w:rsidRPr="006F47E2">
        <w:rPr>
          <w:szCs w:val="24"/>
        </w:rPr>
        <w:t xml:space="preserve"> surveys have been conducted within the Kipahulu Valley </w:t>
      </w:r>
      <w:r w:rsidR="00A64C00">
        <w:rPr>
          <w:szCs w:val="24"/>
        </w:rPr>
        <w:fldChar w:fldCharType="begin"/>
      </w:r>
      <w:r>
        <w:rPr>
          <w:szCs w:val="24"/>
        </w:rPr>
        <w:instrText xml:space="preserve"> ADDIN EN.CITE &lt;EndNote&gt;&lt;Cite&gt;&lt;Author&gt;Yoshinaga&lt;/Author&gt;&lt;Year&gt;1980&lt;/Year&gt;&lt;RecNum&gt;457&lt;/RecNum&gt;&lt;DisplayText&gt;(Yoshinaga 1980, Anderson et al. 1992)&lt;/DisplayText&gt;&lt;record&gt;&lt;rec-number&gt;457&lt;/rec-number&gt;&lt;foreign-keys&gt;&lt;key app="EN" db-id="29wd9fdxkttawpevre3ptatrsdx2se0wz5da"&gt;457&lt;/key&gt;&lt;/foreign-keys&gt;&lt;ref-type name="Report"&gt;27&lt;/ref-type&gt;&lt;contributors&gt;&lt;authors&gt;&lt;author&gt;Yoshinaga, A. Y. &lt;/author&gt;&lt;/authors&gt;&lt;/contributors&gt;&lt;titles&gt;&lt;title&gt;Upper Kipahulu Valley weed survey. Technical Report 33&lt;/title&gt;&lt;/titles&gt;&lt;dates&gt;&lt;year&gt;1980&lt;/year&gt;&lt;/dates&gt;&lt;publisher&gt;Cooperative National Park Resources Studies Unit, University of Hawaii at Manoa, Honolulu, HI&lt;/publisher&gt;&lt;urls&gt;&lt;/urls&gt;&lt;/record&gt;&lt;/Cite&gt;&lt;Cite&gt;&lt;Author&gt;Anderson&lt;/Author&gt;&lt;Year&gt;1992&lt;/Year&gt;&lt;RecNum&gt;326&lt;/RecNum&gt;&lt;record&gt;&lt;rec-number&gt;326&lt;/rec-number&gt;&lt;foreign-keys&gt;&lt;key app="EN" db-id="29wd9fdxkttawpevre3ptatrsdx2se0wz5da"&gt;326&lt;/key&gt;&lt;/foreign-keys&gt;&lt;ref-type name="Book Section"&gt;5&lt;/ref-type&gt;&lt;contributors&gt;&lt;authors&gt;&lt;author&gt;Anderson, S. J.&lt;/author&gt;&lt;author&gt;Stone, C. P.&lt;/author&gt;&lt;author&gt;Higashino, P. K.&lt;/author&gt;&lt;/authors&gt;&lt;secondary-authors&gt;&lt;author&gt;Stone, C. P.&lt;/author&gt;&lt;author&gt;Smith, C. W.&lt;/author&gt;&lt;author&gt;Tunison, J. T.&lt;/author&gt;&lt;/secondary-authors&gt;&lt;/contributors&gt;&lt;titles&gt;&lt;title&gt;Distribution and spread of alien plants in Kipahulu Valley, Haleakala National Park, above 2,300 ft elevation&lt;/title&gt;&lt;secondary-title&gt;Alien Plant Invasions in Native Ecosystems of Hawaii: Management and Research&lt;/secondary-title&gt;&lt;/titles&gt;&lt;dates&gt;&lt;year&gt;1992&lt;/year&gt;&lt;/dates&gt;&lt;pub-location&gt;Honolulu, HI&lt;/pub-location&gt;&lt;publisher&gt;Cooperative National Park Resources Study Unit, Univeristy of Hawaii at Manoa&lt;/publisher&gt;&lt;urls&gt;&lt;/urls&gt;&lt;/record&gt;&lt;/Cite&gt;&lt;/EndNote&gt;</w:instrText>
      </w:r>
      <w:r w:rsidR="00A64C00">
        <w:rPr>
          <w:szCs w:val="24"/>
        </w:rPr>
        <w:fldChar w:fldCharType="separate"/>
      </w:r>
      <w:r>
        <w:rPr>
          <w:noProof/>
          <w:szCs w:val="24"/>
        </w:rPr>
        <w:t>(Yoshinaga 1980, Anderson et al. 1992)</w:t>
      </w:r>
      <w:r w:rsidR="00A64C00">
        <w:rPr>
          <w:szCs w:val="24"/>
        </w:rPr>
        <w:fldChar w:fldCharType="end"/>
      </w:r>
      <w:r w:rsidRPr="006F47E2">
        <w:rPr>
          <w:szCs w:val="24"/>
        </w:rPr>
        <w:t xml:space="preserve">. The Anderson report describes an intensive study designed to quantify the effects of feral pigs and </w:t>
      </w:r>
      <w:r>
        <w:rPr>
          <w:szCs w:val="24"/>
        </w:rPr>
        <w:t>nonnative</w:t>
      </w:r>
      <w:r w:rsidRPr="006F47E2">
        <w:rPr>
          <w:szCs w:val="24"/>
        </w:rPr>
        <w:t xml:space="preserve"> plants on native </w:t>
      </w:r>
      <w:r>
        <w:rPr>
          <w:szCs w:val="24"/>
        </w:rPr>
        <w:t>wet</w:t>
      </w:r>
      <w:r w:rsidRPr="006F47E2">
        <w:rPr>
          <w:szCs w:val="24"/>
        </w:rPr>
        <w:t xml:space="preserve"> forest communities prior to control efforts conducted in the Kipahulu Valley and on Kalapawili Ridge. Transects were monitored over a span of three years</w:t>
      </w:r>
      <w:r w:rsidR="00AB4A04">
        <w:rPr>
          <w:szCs w:val="24"/>
        </w:rPr>
        <w:t xml:space="preserve"> </w:t>
      </w:r>
      <w:r w:rsidR="00EB2548">
        <w:rPr>
          <w:szCs w:val="24"/>
        </w:rPr>
        <w:t>and</w:t>
      </w:r>
      <w:r w:rsidR="00A10218">
        <w:rPr>
          <w:szCs w:val="24"/>
        </w:rPr>
        <w:t xml:space="preserve"> </w:t>
      </w:r>
      <w:r w:rsidR="005C6CD6">
        <w:rPr>
          <w:szCs w:val="24"/>
        </w:rPr>
        <w:t>d</w:t>
      </w:r>
      <w:r w:rsidRPr="006F47E2">
        <w:rPr>
          <w:szCs w:val="24"/>
        </w:rPr>
        <w:t>espite successful eradication efforts within this area</w:t>
      </w:r>
      <w:r>
        <w:rPr>
          <w:szCs w:val="24"/>
        </w:rPr>
        <w:t>,</w:t>
      </w:r>
      <w:r w:rsidRPr="006F47E2">
        <w:rPr>
          <w:szCs w:val="24"/>
        </w:rPr>
        <w:t xml:space="preserve"> no follow up monitoring data has been reported. In addition, no </w:t>
      </w:r>
      <w:r>
        <w:rPr>
          <w:szCs w:val="24"/>
        </w:rPr>
        <w:t>nonnative plant</w:t>
      </w:r>
      <w:r w:rsidRPr="006F47E2">
        <w:rPr>
          <w:szCs w:val="24"/>
        </w:rPr>
        <w:t xml:space="preserve"> data are available for the high elevation subalpine shrublands.</w:t>
      </w:r>
    </w:p>
    <w:p w:rsidR="0049042A" w:rsidRPr="006F47E2" w:rsidRDefault="0049042A" w:rsidP="00A63E70">
      <w:pPr>
        <w:rPr>
          <w:szCs w:val="24"/>
        </w:rPr>
      </w:pPr>
    </w:p>
    <w:p w:rsidR="0049042A" w:rsidRPr="006F47E2" w:rsidRDefault="0049042A" w:rsidP="00A63E70">
      <w:pPr>
        <w:rPr>
          <w:szCs w:val="24"/>
        </w:rPr>
      </w:pPr>
      <w:r w:rsidRPr="006F47E2">
        <w:rPr>
          <w:szCs w:val="24"/>
        </w:rPr>
        <w:t>Kalaupapa National Historical Park (KALA) has reported little vegetation monitoring other than for investigating direct management eff</w:t>
      </w:r>
      <w:r>
        <w:rPr>
          <w:szCs w:val="24"/>
        </w:rPr>
        <w:t>ectiveness</w:t>
      </w:r>
      <w:r w:rsidRPr="006F47E2">
        <w:rPr>
          <w:szCs w:val="24"/>
        </w:rPr>
        <w:t xml:space="preserve"> (e.g. outplanting success and </w:t>
      </w:r>
      <w:r>
        <w:rPr>
          <w:szCs w:val="24"/>
        </w:rPr>
        <w:t>nonnative plant</w:t>
      </w:r>
      <w:r w:rsidRPr="006F47E2">
        <w:rPr>
          <w:szCs w:val="24"/>
        </w:rPr>
        <w:t xml:space="preserve"> control treatments)</w:t>
      </w:r>
      <w:r>
        <w:rPr>
          <w:szCs w:val="24"/>
        </w:rPr>
        <w:t xml:space="preserve">. </w:t>
      </w:r>
      <w:r w:rsidRPr="006F47E2">
        <w:rPr>
          <w:szCs w:val="24"/>
        </w:rPr>
        <w:t xml:space="preserve">One study on native and </w:t>
      </w:r>
      <w:r>
        <w:rPr>
          <w:szCs w:val="24"/>
        </w:rPr>
        <w:t>nonnative</w:t>
      </w:r>
      <w:r w:rsidRPr="006F47E2">
        <w:rPr>
          <w:szCs w:val="24"/>
        </w:rPr>
        <w:t xml:space="preserve"> plant distributions has been published for KALA, although the inventory was performed specifically </w:t>
      </w:r>
      <w:r>
        <w:rPr>
          <w:szCs w:val="24"/>
        </w:rPr>
        <w:t>in</w:t>
      </w:r>
      <w:r w:rsidRPr="006F47E2">
        <w:rPr>
          <w:szCs w:val="24"/>
        </w:rPr>
        <w:t xml:space="preserve"> the  northeast coastal spray zone </w:t>
      </w:r>
      <w:r>
        <w:rPr>
          <w:szCs w:val="24"/>
        </w:rPr>
        <w:t xml:space="preserve">of the park </w:t>
      </w:r>
      <w:r w:rsidR="00A64C00">
        <w:rPr>
          <w:szCs w:val="24"/>
        </w:rPr>
        <w:fldChar w:fldCharType="begin"/>
      </w:r>
      <w:r>
        <w:rPr>
          <w:szCs w:val="24"/>
        </w:rPr>
        <w:instrText xml:space="preserve"> ADDIN EN.CITE &lt;EndNote&gt;&lt;Cite&gt;&lt;Author&gt;Canfield&lt;/Author&gt;&lt;Year&gt;1990&lt;/Year&gt;&lt;RecNum&gt;429&lt;/RecNum&gt;&lt;DisplayText&gt;(Canfield 1990)&lt;/DisplayText&gt;&lt;record&gt;&lt;rec-number&gt;429&lt;/rec-number&gt;&lt;foreign-keys&gt;&lt;key app="EN" db-id="29wd9fdxkttawpevre3ptatrsdx2se0wz5da"&gt;429&lt;/key&gt;&lt;/foreign-keys&gt;&lt;ref-type name="Report"&gt;27&lt;/ref-type&gt;&lt;contributors&gt;&lt;authors&gt;&lt;author&gt;Canfield, J. E. &lt;/author&gt;&lt;/authors&gt;&lt;/contributors&gt;&lt;titles&gt;&lt;title&gt;Description and map of the plant communities of the northeast coastal spray zone of Kalaupapa National Historical Park. Technical Report 71&lt;/title&gt;&lt;/titles&gt;&lt;dates&gt;&lt;year&gt;1990&lt;/year&gt;&lt;/dates&gt;&lt;publisher&gt;Cooperative National Park Resources Studies Unit, University of Hawaii at Manoa, Honolulu, HI&lt;/publisher&gt;&lt;urls&gt;&lt;/urls&gt;&lt;/record&gt;&lt;/Cite&gt;&lt;/EndNote&gt;</w:instrText>
      </w:r>
      <w:r w:rsidR="00A64C00">
        <w:rPr>
          <w:szCs w:val="24"/>
        </w:rPr>
        <w:fldChar w:fldCharType="separate"/>
      </w:r>
      <w:r>
        <w:rPr>
          <w:noProof/>
          <w:szCs w:val="24"/>
        </w:rPr>
        <w:t>(Canfield 1990)</w:t>
      </w:r>
      <w:r w:rsidR="00A64C00">
        <w:rPr>
          <w:szCs w:val="24"/>
        </w:rPr>
        <w:fldChar w:fldCharType="end"/>
      </w:r>
      <w:r w:rsidRPr="006F47E2">
        <w:rPr>
          <w:szCs w:val="24"/>
        </w:rPr>
        <w:t>.</w:t>
      </w:r>
    </w:p>
    <w:p w:rsidR="0049042A" w:rsidRPr="006F47E2" w:rsidRDefault="0049042A" w:rsidP="00A63E70">
      <w:pPr>
        <w:rPr>
          <w:szCs w:val="24"/>
        </w:rPr>
      </w:pPr>
    </w:p>
    <w:p w:rsidR="0049042A" w:rsidRPr="006F47E2" w:rsidRDefault="0049042A" w:rsidP="00A63E70">
      <w:pPr>
        <w:rPr>
          <w:szCs w:val="24"/>
        </w:rPr>
      </w:pPr>
      <w:r w:rsidRPr="006F47E2">
        <w:rPr>
          <w:szCs w:val="24"/>
        </w:rPr>
        <w:t>The three</w:t>
      </w:r>
      <w:r>
        <w:rPr>
          <w:szCs w:val="24"/>
        </w:rPr>
        <w:t xml:space="preserve"> west Hawai‘i units, Pu‘uhonua o Hōnaunau (PUHO) and </w:t>
      </w:r>
      <w:r w:rsidRPr="006F47E2">
        <w:rPr>
          <w:szCs w:val="24"/>
        </w:rPr>
        <w:t>Kaloko Honokōhau (KAHO)</w:t>
      </w:r>
      <w:r>
        <w:rPr>
          <w:szCs w:val="24"/>
        </w:rPr>
        <w:t xml:space="preserve"> National Historical Parks and </w:t>
      </w:r>
      <w:r>
        <w:t>Pu‘ukoholā</w:t>
      </w:r>
      <w:r w:rsidRPr="006F47E2">
        <w:rPr>
          <w:szCs w:val="24"/>
        </w:rPr>
        <w:t xml:space="preserve"> </w:t>
      </w:r>
      <w:r>
        <w:rPr>
          <w:szCs w:val="24"/>
        </w:rPr>
        <w:t>Heiau National Historic Site (PUHE)</w:t>
      </w:r>
      <w:r w:rsidRPr="006F47E2">
        <w:rPr>
          <w:szCs w:val="24"/>
        </w:rPr>
        <w:t xml:space="preserve">, all conduct </w:t>
      </w:r>
      <w:r>
        <w:rPr>
          <w:szCs w:val="24"/>
        </w:rPr>
        <w:t>nonnative plant</w:t>
      </w:r>
      <w:r w:rsidRPr="006F47E2">
        <w:rPr>
          <w:szCs w:val="24"/>
        </w:rPr>
        <w:t xml:space="preserve"> control for trails and firebreak maintenance. Invasive plant monitoring data has been limited to incidental sightings</w:t>
      </w:r>
      <w:r>
        <w:rPr>
          <w:szCs w:val="24"/>
        </w:rPr>
        <w:t xml:space="preserve">. Additional </w:t>
      </w:r>
      <w:r w:rsidRPr="006F47E2">
        <w:rPr>
          <w:szCs w:val="24"/>
        </w:rPr>
        <w:t xml:space="preserve">data </w:t>
      </w:r>
      <w:r>
        <w:rPr>
          <w:szCs w:val="24"/>
        </w:rPr>
        <w:t xml:space="preserve">has been </w:t>
      </w:r>
      <w:r w:rsidRPr="006F47E2">
        <w:rPr>
          <w:szCs w:val="24"/>
        </w:rPr>
        <w:t xml:space="preserve">collected along vegetation inventory transects for PUHO and KAHO in the 1990s </w:t>
      </w:r>
      <w:r w:rsidR="00A64C00">
        <w:rPr>
          <w:szCs w:val="24"/>
        </w:rPr>
        <w:fldChar w:fldCharType="begin"/>
      </w:r>
      <w:r>
        <w:rPr>
          <w:szCs w:val="24"/>
        </w:rPr>
        <w:instrText xml:space="preserve"> ADDIN EN.CITE &lt;EndNote&gt;&lt;Cite&gt;&lt;Author&gt;Pratt&lt;/Author&gt;&lt;Year&gt;1996&lt;/Year&gt;&lt;RecNum&gt;376&lt;/RecNum&gt;&lt;DisplayText&gt;(Pratt and Abbott 1996a, b)&lt;/DisplayText&gt;&lt;record&gt;&lt;rec-number&gt;376&lt;/rec-number&gt;&lt;foreign-keys&gt;&lt;key app="EN" db-id="29wd9fdxkttawpevre3ptatrsdx2se0wz5da"&gt;376&lt;/key&gt;&lt;/foreign-keys&gt;&lt;ref-type name="Report"&gt;27&lt;/ref-type&gt;&lt;contributors&gt;&lt;authors&gt;&lt;author&gt;Pratt, L. W.&lt;/author&gt;&lt;author&gt;Abbott, L. L.&lt;/author&gt;&lt;/authors&gt;&lt;/contributors&gt;&lt;titles&gt;&lt;title&gt;Distribution and abundance of alien and native plant species in Kaloko-Honokohau National Historical Park. Technical Report 103&lt;/title&gt;&lt;/titles&gt;&lt;dates&gt;&lt;year&gt;1996&lt;/year&gt;&lt;/dates&gt;&lt;publisher&gt;Cooperative National Park Resources Studies Unit, University of Hawaii at Manoa, Honolulu, HI&lt;/publisher&gt;&lt;urls&gt;&lt;/urls&gt;&lt;/record&gt;&lt;/Cite&gt;&lt;Cite&gt;&lt;Author&gt;Pratt&lt;/Author&gt;&lt;Year&gt;1996&lt;/Year&gt;&lt;RecNum&gt;330&lt;/RecNum&gt;&lt;DisplayText&gt;(Pratt and Abbott 1996b, a)&lt;/DisplayText&gt;&lt;record&gt;&lt;rec-number&gt;330&lt;/rec-number&gt;&lt;foreign-keys&gt;&lt;key app="EN" db-id="29wd9fdxkttawpevre3ptatrsdx2se0wz5da"&gt;330&lt;/key&gt;&lt;/foreign-keys&gt;&lt;ref-type name="Report"&gt;27&lt;/ref-type&gt;&lt;contributors&gt;&lt;authors&gt;&lt;author&gt;Pratt, L. W.&lt;/author&gt;&lt;author&gt;Abbott, L. L.&lt;/author&gt;&lt;/authors&gt;&lt;/contributors&gt;&lt;titles&gt;&lt;title&gt;Vascular plants of Pu&amp;apos;uhonua O Honaunau National Historical Park. Technical Report 105&lt;/title&gt;&lt;/titles&gt;&lt;dates&gt;&lt;year&gt;1996&lt;/year&gt;&lt;/dates&gt;&lt;publisher&gt;Cooperative National Park Resources Studies Unit, University of Hawaii at Manoa, Honolulu, HI&lt;/publisher&gt;&lt;urls&gt;&lt;/urls&gt;&lt;/record&gt;&lt;/Cite&gt;&lt;/EndNote&gt;</w:instrText>
      </w:r>
      <w:r w:rsidR="00A64C00">
        <w:rPr>
          <w:szCs w:val="24"/>
        </w:rPr>
        <w:fldChar w:fldCharType="separate"/>
      </w:r>
      <w:r>
        <w:rPr>
          <w:noProof/>
          <w:szCs w:val="24"/>
        </w:rPr>
        <w:t>(Pratt and Abbott 1996a, b)</w:t>
      </w:r>
      <w:r w:rsidR="00A64C00">
        <w:rPr>
          <w:szCs w:val="24"/>
        </w:rPr>
        <w:fldChar w:fldCharType="end"/>
      </w:r>
      <w:r w:rsidRPr="006F47E2">
        <w:rPr>
          <w:szCs w:val="24"/>
        </w:rPr>
        <w:t xml:space="preserve"> and</w:t>
      </w:r>
      <w:r>
        <w:rPr>
          <w:szCs w:val="24"/>
        </w:rPr>
        <w:t xml:space="preserve"> with</w:t>
      </w:r>
      <w:r w:rsidRPr="006F47E2">
        <w:rPr>
          <w:szCs w:val="24"/>
        </w:rPr>
        <w:t xml:space="preserve"> a general vegetation inventory at PUHE </w:t>
      </w:r>
      <w:r w:rsidR="00A64C00">
        <w:rPr>
          <w:szCs w:val="24"/>
        </w:rPr>
        <w:fldChar w:fldCharType="begin"/>
      </w:r>
      <w:r>
        <w:rPr>
          <w:szCs w:val="24"/>
        </w:rPr>
        <w:instrText xml:space="preserve"> ADDIN EN.CITE &lt;EndNote&gt;&lt;Cite&gt;&lt;Author&gt;Pratt&lt;/Author&gt;&lt;Year&gt;1996&lt;/Year&gt;&lt;RecNum&gt;333&lt;/RecNum&gt;&lt;DisplayText&gt;(Pratt and Abbott 1996c)&lt;/DisplayText&gt;&lt;record&gt;&lt;rec-number&gt;333&lt;/rec-number&gt;&lt;foreign-keys&gt;&lt;key app="EN" db-id="29wd9fdxkttawpevre3ptatrsdx2se0wz5da"&gt;333&lt;/key&gt;&lt;/foreign-keys&gt;&lt;ref-type name="Report"&gt;27&lt;/ref-type&gt;&lt;contributors&gt;&lt;authors&gt;&lt;author&gt;Pratt, L. W.&lt;/author&gt;&lt;author&gt;Abbott, L. L.&lt;/author&gt;&lt;/authors&gt;&lt;/contributors&gt;&lt;titles&gt;&lt;title&gt;Vascular plants of Pu&amp;apos;ukohola Heiau National Historic Site, Hawaii Island. Technical Report 101&lt;/title&gt;&lt;/titles&gt;&lt;dates&gt;&lt;year&gt;1996&lt;/year&gt;&lt;/dates&gt;&lt;publisher&gt;Cooperative National Park Resources Studies Unit, University of Hawaii at Manoa, Honolulu, HI&lt;/publisher&gt;&lt;urls&gt;&lt;/urls&gt;&lt;/record&gt;&lt;/Cite&gt;&lt;/EndNote&gt;</w:instrText>
      </w:r>
      <w:r w:rsidR="00A64C00">
        <w:rPr>
          <w:szCs w:val="24"/>
        </w:rPr>
        <w:fldChar w:fldCharType="separate"/>
      </w:r>
      <w:r>
        <w:rPr>
          <w:noProof/>
          <w:szCs w:val="24"/>
        </w:rPr>
        <w:t>(Pratt and Abbott 1996c)</w:t>
      </w:r>
      <w:r w:rsidR="00A64C00">
        <w:rPr>
          <w:szCs w:val="24"/>
        </w:rPr>
        <w:fldChar w:fldCharType="end"/>
      </w:r>
      <w:r w:rsidRPr="006F47E2">
        <w:rPr>
          <w:szCs w:val="24"/>
        </w:rPr>
        <w:t xml:space="preserve">. </w:t>
      </w:r>
    </w:p>
    <w:p w:rsidR="0049042A" w:rsidRPr="006F47E2" w:rsidRDefault="0049042A" w:rsidP="00A63E70">
      <w:pPr>
        <w:rPr>
          <w:szCs w:val="24"/>
        </w:rPr>
      </w:pPr>
    </w:p>
    <w:p w:rsidR="0049042A" w:rsidRPr="006F47E2" w:rsidRDefault="0049042A" w:rsidP="00A63E70">
      <w:pPr>
        <w:rPr>
          <w:szCs w:val="24"/>
        </w:rPr>
      </w:pPr>
      <w:r w:rsidRPr="006F47E2">
        <w:rPr>
          <w:szCs w:val="24"/>
        </w:rPr>
        <w:t xml:space="preserve">In addition to the studies referenced here, “in house” </w:t>
      </w:r>
      <w:r>
        <w:rPr>
          <w:szCs w:val="24"/>
        </w:rPr>
        <w:t>nonnative plant</w:t>
      </w:r>
      <w:r w:rsidRPr="006F47E2">
        <w:rPr>
          <w:szCs w:val="24"/>
        </w:rPr>
        <w:t xml:space="preserve"> assessments have been conducted </w:t>
      </w:r>
      <w:r>
        <w:rPr>
          <w:szCs w:val="24"/>
        </w:rPr>
        <w:t xml:space="preserve">at many of the parks, </w:t>
      </w:r>
      <w:r w:rsidRPr="006F47E2">
        <w:rPr>
          <w:szCs w:val="24"/>
        </w:rPr>
        <w:t xml:space="preserve">which provide some baseline data for specific </w:t>
      </w:r>
      <w:r>
        <w:rPr>
          <w:szCs w:val="24"/>
        </w:rPr>
        <w:t>nonnative plant</w:t>
      </w:r>
      <w:r w:rsidRPr="006F47E2">
        <w:rPr>
          <w:szCs w:val="24"/>
        </w:rPr>
        <w:t xml:space="preserve">s and communities. However, virtually no data analysis has been conducted beyond simple descriptive statistics for any study. </w:t>
      </w:r>
      <w:r>
        <w:rPr>
          <w:szCs w:val="24"/>
        </w:rPr>
        <w:t>S</w:t>
      </w:r>
      <w:r w:rsidRPr="006F47E2">
        <w:rPr>
          <w:szCs w:val="24"/>
        </w:rPr>
        <w:t xml:space="preserve">ampling has </w:t>
      </w:r>
      <w:r>
        <w:rPr>
          <w:szCs w:val="24"/>
        </w:rPr>
        <w:t xml:space="preserve">also </w:t>
      </w:r>
      <w:r w:rsidRPr="006F47E2">
        <w:rPr>
          <w:szCs w:val="24"/>
        </w:rPr>
        <w:t xml:space="preserve">been spatially limited and extremely inconsistent over time prohibiting any sort of trend analysis. The PACN protocol for monitoring established invasive plant species will provide consistent </w:t>
      </w:r>
      <w:r>
        <w:rPr>
          <w:szCs w:val="24"/>
        </w:rPr>
        <w:t>nonnative plant</w:t>
      </w:r>
      <w:r w:rsidRPr="006F47E2">
        <w:rPr>
          <w:szCs w:val="24"/>
        </w:rPr>
        <w:t xml:space="preserve"> monitoring within all focal p</w:t>
      </w:r>
      <w:r>
        <w:rPr>
          <w:szCs w:val="24"/>
        </w:rPr>
        <w:t>lant communities identified by p</w:t>
      </w:r>
      <w:r w:rsidRPr="006F47E2">
        <w:rPr>
          <w:szCs w:val="24"/>
        </w:rPr>
        <w:t xml:space="preserve">ark management thus enabling managers to validate or refute suspected trends. </w:t>
      </w:r>
    </w:p>
    <w:p w:rsidR="0049042A" w:rsidRPr="006805D5" w:rsidRDefault="0049042A" w:rsidP="00A63E70">
      <w:pPr>
        <w:rPr>
          <w:rFonts w:ascii="Calibri" w:hAnsi="Calibri"/>
        </w:rPr>
      </w:pPr>
    </w:p>
    <w:p w:rsidR="0049042A" w:rsidRPr="00567162" w:rsidRDefault="0049042A" w:rsidP="00A63E70">
      <w:pPr>
        <w:pStyle w:val="NTR-3rdOrder"/>
        <w:rPr>
          <w:sz w:val="22"/>
          <w:szCs w:val="22"/>
        </w:rPr>
      </w:pPr>
      <w:bookmarkStart w:id="85" w:name="_Toc262050519"/>
      <w:bookmarkStart w:id="86" w:name="_Toc261943411"/>
      <w:bookmarkStart w:id="87" w:name="_Toc325544018"/>
      <w:r w:rsidRPr="00567162">
        <w:rPr>
          <w:sz w:val="22"/>
          <w:szCs w:val="22"/>
        </w:rPr>
        <w:t>Other PACN Parks</w:t>
      </w:r>
      <w:bookmarkEnd w:id="85"/>
      <w:bookmarkEnd w:id="86"/>
      <w:bookmarkEnd w:id="87"/>
    </w:p>
    <w:p w:rsidR="0049042A" w:rsidRPr="006805D5" w:rsidRDefault="0049042A" w:rsidP="00A63E70">
      <w:r w:rsidRPr="0042235F">
        <w:t xml:space="preserve">National Park of American Samoa (NPSA) currently has the most intact native </w:t>
      </w:r>
      <w:r>
        <w:t>plant</w:t>
      </w:r>
      <w:r w:rsidRPr="0042235F">
        <w:t xml:space="preserve"> communities across the PACN network</w:t>
      </w:r>
      <w:r>
        <w:t xml:space="preserve">. </w:t>
      </w:r>
      <w:r w:rsidRPr="0042235F">
        <w:t xml:space="preserve">Park </w:t>
      </w:r>
      <w:proofErr w:type="gramStart"/>
      <w:r w:rsidR="009D0328" w:rsidRPr="0042235F">
        <w:t xml:space="preserve">staff </w:t>
      </w:r>
      <w:r w:rsidR="009D0328">
        <w:t>have</w:t>
      </w:r>
      <w:proofErr w:type="gramEnd"/>
      <w:r w:rsidRPr="0042235F">
        <w:t xml:space="preserve"> a highly successful community-based collaborative control effort for several </w:t>
      </w:r>
      <w:r>
        <w:t>nonnative</w:t>
      </w:r>
      <w:r w:rsidRPr="0042235F">
        <w:t xml:space="preserve"> invasive tree species (e.g., albizia </w:t>
      </w:r>
      <w:r>
        <w:t>[</w:t>
      </w:r>
      <w:r w:rsidRPr="0042235F">
        <w:rPr>
          <w:i/>
        </w:rPr>
        <w:t>Falcataria moluccana</w:t>
      </w:r>
      <w:r>
        <w:t xml:space="preserve">] and </w:t>
      </w:r>
      <w:r w:rsidRPr="0042235F">
        <w:t xml:space="preserve">lopa </w:t>
      </w:r>
      <w:r>
        <w:t>[</w:t>
      </w:r>
      <w:r w:rsidRPr="0042235F">
        <w:rPr>
          <w:i/>
        </w:rPr>
        <w:t>Adenanthera pavonina</w:t>
      </w:r>
      <w:r>
        <w:t>])</w:t>
      </w:r>
      <w:r w:rsidRPr="0042235F">
        <w:t xml:space="preserve"> that have established within the park</w:t>
      </w:r>
      <w:r>
        <w:t xml:space="preserve">. </w:t>
      </w:r>
      <w:r w:rsidRPr="0042235F">
        <w:t>University</w:t>
      </w:r>
      <w:r>
        <w:t xml:space="preserve"> of Hawaii</w:t>
      </w:r>
      <w:r w:rsidRPr="0042235F">
        <w:t xml:space="preserve"> and United States Forest Service research studies on population dynamics of these </w:t>
      </w:r>
      <w:r w:rsidRPr="0042235F">
        <w:lastRenderedPageBreak/>
        <w:t xml:space="preserve">species are ongoing and aid park managers in assessing and improving their management efforts </w:t>
      </w:r>
      <w:r w:rsidR="00A64C00">
        <w:fldChar w:fldCharType="begin">
          <w:fldData xml:space="preserve">PEVuZE5vdGU+PENpdGU+PEF1dGhvcj5XaGlzdGxlcjwvQXV0aG9yPjxZZWFyPjE5OTU8L1llYXI+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</w:fldData>
        </w:fldChar>
      </w:r>
      <w:r>
        <w:instrText xml:space="preserve"> ADDIN EN.CITE </w:instrText>
      </w:r>
      <w:r w:rsidR="00A64C00">
        <w:fldChar w:fldCharType="begin">
          <w:fldData xml:space="preserve">PEVuZE5vdGU+PENpdGU+PEF1dGhvcj5XaGlzdGxlcjwvQXV0aG9yPjxZZWFyPjE5OTU8L1llYXI+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</w:fldData>
        </w:fldChar>
      </w:r>
      <w:r>
        <w:instrText xml:space="preserve"> ADDIN EN.CITE.DATA </w:instrText>
      </w:r>
      <w:r w:rsidR="00A64C00">
        <w:fldChar w:fldCharType="end"/>
      </w:r>
      <w:r w:rsidR="00A64C00">
        <w:fldChar w:fldCharType="separate"/>
      </w:r>
      <w:r>
        <w:rPr>
          <w:noProof/>
        </w:rPr>
        <w:t>(Whistler 1995, Hughes et al. 2009, Togia et al. 2009)</w:t>
      </w:r>
      <w:r w:rsidR="00A64C00">
        <w:fldChar w:fldCharType="end"/>
      </w:r>
      <w:r w:rsidRPr="0042235F">
        <w:t xml:space="preserve">. However, </w:t>
      </w:r>
      <w:r w:rsidR="00FB20BA">
        <w:t>most of these studies were focused on Tutuila and little nonnative plant monitoring has been conducted on Ta‘ū Island.</w:t>
      </w:r>
      <w:r w:rsidR="00FB20BA" w:rsidRPr="0042235F" w:rsidDel="00FB20BA">
        <w:t xml:space="preserve"> </w:t>
      </w:r>
    </w:p>
    <w:p w:rsidR="0049042A" w:rsidRPr="006805D5" w:rsidRDefault="0049042A" w:rsidP="00A63E70"/>
    <w:p w:rsidR="0049042A" w:rsidRPr="006805D5" w:rsidRDefault="0049042A" w:rsidP="00A63E70">
      <w:r w:rsidRPr="0042235F">
        <w:t xml:space="preserve">American Memorial </w:t>
      </w:r>
      <w:r>
        <w:t xml:space="preserve">National </w:t>
      </w:r>
      <w:r w:rsidRPr="0042235F">
        <w:t>Park (AMME) in Saipan has identified priorities for invasive plant monitoring and management but as yet has not implemented</w:t>
      </w:r>
      <w:r w:rsidR="007E7D79">
        <w:t xml:space="preserve"> them</w:t>
      </w:r>
      <w:r w:rsidRPr="0042235F">
        <w:t>. Invasive vines threaten the small relict mangrove forest</w:t>
      </w:r>
      <w:r w:rsidR="007E7D79">
        <w:t>, which</w:t>
      </w:r>
      <w:r w:rsidRPr="0042235F">
        <w:t xml:space="preserve"> has been mapped twice in the past </w:t>
      </w:r>
      <w:r w:rsidR="00A64C00">
        <w:fldChar w:fldCharType="begin"/>
      </w:r>
      <w:r>
        <w:instrText xml:space="preserve"> ADDIN EN.CITE &lt;EndNote&gt;&lt;Cite&gt;&lt;Author&gt;Falanruw&lt;/Author&gt;&lt;Year&gt;1989&lt;/Year&gt;&lt;RecNum&gt;358&lt;/RecNum&gt;&lt;DisplayText&gt;(Falanruw et al. 1989, Raulerson and Rinehart 1989)&lt;/DisplayText&gt;&lt;record&gt;&lt;rec-number&gt;358&lt;/rec-number&gt;&lt;foreign-keys&gt;&lt;key app="EN" db-id="29wd9fdxkttawpevre3ptatrsdx2se0wz5da"&gt;358&lt;/key&gt;&lt;/foreign-keys&gt;&lt;ref-type name="Report"&gt;27&lt;/ref-type&gt;&lt;contributors&gt;&lt;authors&gt;&lt;author&gt;Falanruw, M. C.&lt;/author&gt;&lt;author&gt;Cole, T. G.&lt;/author&gt;&lt;author&gt;Ambacher, A. H.&lt;/author&gt;&lt;/authors&gt;&lt;/contributors&gt;&lt;titles&gt;&lt;title&gt;Vegetation survey of Rota, Tinian, and Saipan, Commonwealth of the Northern Mariana Islands&lt;/title&gt;&lt;/titles&gt;&lt;dates&gt;&lt;year&gt;1989&lt;/year&gt;&lt;/dates&gt;&lt;pub-location&gt;Berkeley, CA&lt;/pub-location&gt;&lt;publisher&gt;Resource Bulletin PSW-27. Department of Agriculture, US Forest Service, Pacific Southwest Research Station&lt;/publisher&gt;&lt;urls&gt;&lt;/urls&gt;&lt;/record&gt;&lt;/Cite&gt;&lt;Cite&gt;&lt;Author&gt;Raulerson&lt;/Author&gt;&lt;Year&gt;1989&lt;/Year&gt;&lt;RecNum&gt;359&lt;/RecNum&gt;&lt;record&gt;&lt;rec-number&gt;359&lt;/rec-number&gt;&lt;foreign-keys&gt;&lt;key app="EN" db-id="29wd9fdxkttawpevre3ptatrsdx2se0wz5da"&gt;359&lt;/key&gt;&lt;/foreign-keys&gt;&lt;ref-type name="Report"&gt;27&lt;/ref-type&gt;&lt;contributors&gt;&lt;authors&gt;&lt;author&gt;Raulerson, L.&lt;/author&gt;&lt;author&gt;Rinehart, A.&lt;/author&gt;&lt;/authors&gt;&lt;/contributors&gt;&lt;titles&gt;&lt;title&gt;Vegetation of American Memorial Park, Saipan, Mariana Islands. Technical Report 70&lt;/title&gt;&lt;/titles&gt;&lt;dates&gt;&lt;year&gt;1989&lt;/year&gt;&lt;/dates&gt;&lt;publisher&gt;Cooperative National Park Resources Studies Unit, University of Hawaii at Manoa, Honolulu, HI&lt;/publisher&gt;&lt;urls&gt;&lt;/urls&gt;&lt;/record&gt;&lt;/Cite&gt;&lt;/EndNote&gt;</w:instrText>
      </w:r>
      <w:r w:rsidR="00A64C00">
        <w:fldChar w:fldCharType="separate"/>
      </w:r>
      <w:r>
        <w:rPr>
          <w:noProof/>
        </w:rPr>
        <w:t>(Falanruw et al. 1989, Raulerson and Rinehart 1989)</w:t>
      </w:r>
      <w:r w:rsidR="00A64C00">
        <w:fldChar w:fldCharType="end"/>
      </w:r>
      <w:r w:rsidRPr="0042235F">
        <w:t xml:space="preserve">. The latter publication incorporated data taken from vegetation transects. </w:t>
      </w:r>
      <w:r>
        <w:t>Raulerson and</w:t>
      </w:r>
      <w:r w:rsidRPr="0042235F">
        <w:t xml:space="preserve"> </w:t>
      </w:r>
      <w:r>
        <w:t xml:space="preserve">Witteman </w:t>
      </w:r>
      <w:r w:rsidR="00A64C00">
        <w:fldChar w:fldCharType="begin"/>
      </w:r>
      <w:r>
        <w:instrText xml:space="preserve"> ADDIN EN.CITE &lt;EndNote&gt;&lt;Cite ExcludeAuth="1"&gt;&lt;Author&gt;Raulerson&lt;/Author&gt;&lt;Year&gt;In Prep&lt;/Year&gt;&lt;RecNum&gt;360&lt;/RecNum&gt;&lt;DisplayText&gt;(&lt;style face="italic"&gt;In Prep&lt;/style&gt;)&lt;/DisplayText&gt;&lt;record&gt;&lt;rec-number&gt;360&lt;/rec-number&gt;&lt;foreign-keys&gt;&lt;key app="EN" db-id="29wd9fdxkttawpevre3ptatrsdx2se0wz5da"&gt;360&lt;/key&gt;&lt;/foreign-keys&gt;&lt;ref-type name="Report"&gt;27&lt;/ref-type&gt;&lt;contributors&gt;&lt;authors&gt;&lt;author&gt;Raulerson, L.&lt;/author&gt;&lt;author&gt;Witteman, A. F.&lt;/author&gt;&lt;/authors&gt;&lt;/contributors&gt;&lt;titles&gt;&lt;title&gt;Floral survey of American Memorial Park&lt;/title&gt;&lt;/titles&gt;&lt;dates&gt;&lt;year&gt;&lt;style face="italic" font="default" size="100%"&gt;In Prep&lt;/style&gt;&lt;/year&gt;&lt;/dates&gt;&lt;publisher&gt;Draft Report for American Memorial National Park&lt;/publisher&gt;&lt;urls&gt;&lt;/urls&gt;&lt;/record&gt;&lt;/Cite&gt;&lt;/EndNote&gt;</w:instrText>
      </w:r>
      <w:r w:rsidR="00A64C00">
        <w:fldChar w:fldCharType="separate"/>
      </w:r>
      <w:r>
        <w:rPr>
          <w:noProof/>
        </w:rPr>
        <w:t>(</w:t>
      </w:r>
      <w:r w:rsidR="00C63F3A">
        <w:rPr>
          <w:i/>
          <w:noProof/>
        </w:rPr>
        <w:t>i</w:t>
      </w:r>
      <w:r w:rsidR="008A036A">
        <w:rPr>
          <w:i/>
          <w:noProof/>
        </w:rPr>
        <w:t>n prep</w:t>
      </w:r>
      <w:r>
        <w:rPr>
          <w:noProof/>
        </w:rPr>
        <w:t>)</w:t>
      </w:r>
      <w:r w:rsidR="00A64C00">
        <w:fldChar w:fldCharType="end"/>
      </w:r>
      <w:r>
        <w:t xml:space="preserve"> are completing a</w:t>
      </w:r>
      <w:r w:rsidRPr="0042235F">
        <w:t xml:space="preserve">n inventory of </w:t>
      </w:r>
      <w:r>
        <w:t xml:space="preserve">the </w:t>
      </w:r>
      <w:r w:rsidRPr="0042235F">
        <w:t>wetland species</w:t>
      </w:r>
      <w:r>
        <w:t xml:space="preserve"> of AMME</w:t>
      </w:r>
      <w:r w:rsidRPr="0042235F">
        <w:t xml:space="preserve">. </w:t>
      </w:r>
    </w:p>
    <w:p w:rsidR="0049042A" w:rsidRPr="006805D5" w:rsidRDefault="0049042A" w:rsidP="00A63E70"/>
    <w:p w:rsidR="0049042A" w:rsidRDefault="0049042A" w:rsidP="00A63E70">
      <w:r w:rsidRPr="0042235F">
        <w:t xml:space="preserve">To date, most monitoring at War in the Pacific National Historical Park (WAPA) on Guam has been concentrated on marine resources. Little invasive plant species monitoring or control within the park has been conducted </w:t>
      </w:r>
      <w:r w:rsidR="009D0328">
        <w:t>because</w:t>
      </w:r>
      <w:r w:rsidR="009D0328" w:rsidRPr="0042235F">
        <w:t xml:space="preserve"> </w:t>
      </w:r>
      <w:r w:rsidRPr="0042235F">
        <w:t xml:space="preserve">nonnative species are prevalent on the island. </w:t>
      </w:r>
      <w:r>
        <w:t xml:space="preserve">Yoshioka </w:t>
      </w:r>
      <w:r w:rsidR="00A64C00">
        <w:fldChar w:fldCharType="begin"/>
      </w:r>
      <w:r>
        <w:instrText xml:space="preserve"> ADDIN EN.CITE &lt;EndNote&gt;&lt;Cite ExcludeAuth="1"&gt;&lt;Author&gt;Yoshioka&lt;/Author&gt;&lt;Year&gt;2008&lt;/Year&gt;&lt;RecNum&gt;391&lt;/RecNum&gt;&lt;DisplayText&gt;(2008)&lt;/DisplayText&gt;&lt;record&gt;&lt;rec-number&gt;391&lt;/rec-number&gt;&lt;foreign-keys&gt;&lt;key app="EN" db-id="29wd9fdxkttawpevre3ptatrsdx2se0wz5da"&gt;391&lt;/key&gt;&lt;/foreign-keys&gt;&lt;ref-type name="Report"&gt;27&lt;/ref-type&gt;&lt;contributors&gt;&lt;authors&gt;&lt;author&gt;Yoshioka, J.M.&lt;/author&gt;&lt;/authors&gt;&lt;/contributors&gt;&lt;titles&gt;&lt;title&gt;Botanical survey of the War in the Pacific National Historical Park, Guam, Mariana Islands. Technical Report 161&lt;/title&gt;&lt;/titles&gt;&lt;dates&gt;&lt;year&gt;2008&lt;/year&gt;&lt;/dates&gt;&lt;publisher&gt;Pacific Cooperative Studies Unit, Univeristy of Hawaii at Manoa, Honolulu, HI&lt;/publisher&gt;&lt;urls&gt;&lt;/urls&gt;&lt;/record&gt;&lt;/Cite&gt;&lt;/EndNote&gt;</w:instrText>
      </w:r>
      <w:r w:rsidR="00A64C00">
        <w:fldChar w:fldCharType="separate"/>
      </w:r>
      <w:r>
        <w:rPr>
          <w:noProof/>
        </w:rPr>
        <w:t>(2008)</w:t>
      </w:r>
      <w:r w:rsidR="00A64C00">
        <w:fldChar w:fldCharType="end"/>
      </w:r>
      <w:r w:rsidRPr="0042235F">
        <w:t xml:space="preserve"> </w:t>
      </w:r>
      <w:r>
        <w:t xml:space="preserve">performed an </w:t>
      </w:r>
      <w:r w:rsidRPr="0042235F">
        <w:t xml:space="preserve">inventory of </w:t>
      </w:r>
      <w:r>
        <w:t xml:space="preserve">the </w:t>
      </w:r>
      <w:r w:rsidRPr="0042235F">
        <w:t xml:space="preserve">plants </w:t>
      </w:r>
      <w:r>
        <w:t>of WAPA.</w:t>
      </w:r>
    </w:p>
    <w:p w:rsidR="0049042A" w:rsidRPr="006805D5" w:rsidRDefault="0049042A" w:rsidP="00A63E70"/>
    <w:p w:rsidR="0049042A" w:rsidRPr="00567162" w:rsidRDefault="0049042A" w:rsidP="00A63E70">
      <w:pPr>
        <w:pStyle w:val="NTR-3rdOrder"/>
        <w:rPr>
          <w:sz w:val="22"/>
          <w:szCs w:val="22"/>
        </w:rPr>
      </w:pPr>
      <w:bookmarkStart w:id="88" w:name="_Toc262050520"/>
      <w:bookmarkStart w:id="89" w:name="_Toc261943412"/>
      <w:bookmarkStart w:id="90" w:name="_Toc325544019"/>
      <w:r w:rsidRPr="00567162">
        <w:rPr>
          <w:sz w:val="22"/>
          <w:szCs w:val="22"/>
        </w:rPr>
        <w:t>Within the State of Hawai‘i</w:t>
      </w:r>
      <w:bookmarkEnd w:id="88"/>
      <w:bookmarkEnd w:id="89"/>
      <w:bookmarkEnd w:id="90"/>
    </w:p>
    <w:p w:rsidR="0049042A" w:rsidRDefault="0049042A" w:rsidP="00A63E70">
      <w:r>
        <w:t>Starting in 2003</w:t>
      </w:r>
      <w:r w:rsidRPr="0042235F">
        <w:t xml:space="preserve">, </w:t>
      </w:r>
      <w:r>
        <w:t>the State of Hawai‘i created the Hawai‘i Invasive Species Council which in turn established Hawai‘i</w:t>
      </w:r>
      <w:r w:rsidRPr="0042235F">
        <w:t xml:space="preserve"> Invasive Species Committees on five of the main Hawaiian Islands to deal with early detection and control of both terrestrial and aquatic pests</w:t>
      </w:r>
      <w:r>
        <w:t xml:space="preserve"> </w:t>
      </w:r>
      <w:r w:rsidR="00A64C00">
        <w:fldChar w:fldCharType="begin"/>
      </w:r>
      <w:r>
        <w:instrText xml:space="preserve"> ADDIN EN.CITE &lt;EndNote&gt;&lt;Cite ExcludeAuth="1"&gt;&lt;Author&gt;Hawaii Invasive Species Council (HISC)&lt;/Author&gt;&lt;Year&gt;2008&lt;/Year&gt;&lt;RecNum&gt;431&lt;/RecNum&gt;&lt;Prefix&gt;HISC &lt;/Prefix&gt;&lt;DisplayText&gt;(HISC 2008)&lt;/DisplayText&gt;&lt;record&gt;&lt;rec-number&gt;431&lt;/rec-number&gt;&lt;foreign-keys&gt;&lt;key app="EN" db-id="29wd9fdxkttawpevre3ptatrsdx2se0wz5da"&gt;431&lt;/key&gt;&lt;/foreign-keys&gt;&lt;ref-type name="Web Page"&gt;12&lt;/ref-type&gt;&lt;contributors&gt;&lt;authors&gt;&lt;author&gt;Hawaii Invasive Species Council (HISC), &lt;/author&gt;&lt;/authors&gt;&lt;/contributors&gt;&lt;titles&gt;&lt;title&gt;Hawaii Invasive Species Council&lt;/title&gt;&lt;/titles&gt;&lt;dates&gt;&lt;year&gt;2008&lt;/year&gt;&lt;/dates&gt;&lt;publisher&gt;Available at http://www.hawaiiinvasivespecies.org/hisc/ (accessed on 2 February 2010)&lt;/publisher&gt;&lt;urls&gt;&lt;/urls&gt;&lt;/record&gt;&lt;/Cite&gt;&lt;/EndNote&gt;</w:instrText>
      </w:r>
      <w:r w:rsidR="00A64C00">
        <w:fldChar w:fldCharType="separate"/>
      </w:r>
      <w:r>
        <w:rPr>
          <w:noProof/>
        </w:rPr>
        <w:t>(HISC 2008)</w:t>
      </w:r>
      <w:r w:rsidR="00A64C00">
        <w:fldChar w:fldCharType="end"/>
      </w:r>
      <w:r w:rsidRPr="0042235F">
        <w:t>. The committees are made possible by a cooperation of government agencies, non-governmental organizations, and private businesses and are strengthened by public participation and feedback. The Invasive Species Committees pursue an agenda of early detection and control and have collectively surveyed approximately 1</w:t>
      </w:r>
      <w:r>
        <w:t>,</w:t>
      </w:r>
      <w:r w:rsidRPr="0042235F">
        <w:t>000 miles of road</w:t>
      </w:r>
      <w:r>
        <w:t>s throughout the state to date</w:t>
      </w:r>
      <w:r w:rsidRPr="0042235F">
        <w:t xml:space="preserve">. In collaboration with the </w:t>
      </w:r>
      <w:r>
        <w:t xml:space="preserve">Hawai‘i </w:t>
      </w:r>
      <w:r w:rsidRPr="0042235F">
        <w:t>Invasive Species Council, botanists with the U.S. Geological</w:t>
      </w:r>
      <w:r>
        <w:t xml:space="preserve"> Survey (USGS)</w:t>
      </w:r>
      <w:r w:rsidRPr="0042235F">
        <w:t xml:space="preserve"> have driven all accessible roads on Maui, Molokai, and Lanai, a distance of more than </w:t>
      </w:r>
      <w:r w:rsidRPr="00851558">
        <w:t>1</w:t>
      </w:r>
      <w:r>
        <w:t>,</w:t>
      </w:r>
      <w:r w:rsidRPr="00851558">
        <w:t>200</w:t>
      </w:r>
      <w:r w:rsidRPr="0042235F">
        <w:t xml:space="preserve"> miles, recording invasive species, interviewing local experts, and marking locations </w:t>
      </w:r>
      <w:r w:rsidR="00A64C00">
        <w:fldChar w:fldCharType="begin">
          <w:fldData xml:space="preserve">PEVuZE5vdGU+PENpdGU+PEF1dGhvcj5TdGFycjwvQXV0aG9yPjxZZWFyPjIwMDc8L1llYXI+PFJl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</w:fldData>
        </w:fldChar>
      </w:r>
      <w:r>
        <w:instrText xml:space="preserve"> ADDIN EN.CITE </w:instrText>
      </w:r>
      <w:r w:rsidR="00A64C00">
        <w:fldChar w:fldCharType="begin">
          <w:fldData xml:space="preserve">PEVuZE5vdGU+PENpdGU+PEF1dGhvcj5TdGFycjwvQXV0aG9yPjxZZWFyPjIwMDc8L1llYXI+PFJl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</w:fldData>
        </w:fldChar>
      </w:r>
      <w:r>
        <w:instrText xml:space="preserve"> ADDIN EN.CITE.DATA </w:instrText>
      </w:r>
      <w:r w:rsidR="00A64C00">
        <w:fldChar w:fldCharType="end"/>
      </w:r>
      <w:r w:rsidR="00A64C00">
        <w:fldChar w:fldCharType="separate"/>
      </w:r>
      <w:r>
        <w:rPr>
          <w:noProof/>
        </w:rPr>
        <w:t>(Starr et al. 2005, Starr et al. 2006, Starr et al. 2007)</w:t>
      </w:r>
      <w:r w:rsidR="00A64C00">
        <w:fldChar w:fldCharType="end"/>
      </w:r>
      <w:r w:rsidRPr="0042235F">
        <w:t xml:space="preserve">. </w:t>
      </w:r>
      <w:r>
        <w:t xml:space="preserve">A similar effort has been conducted on the island of Hawai‘i by USGS and Big Island Invasive Species Committee staff (J. Jacobi, USGS, pers. com. 2010). Together, the Invasive Species Committees and USGS have taken the lead on most of the island-wide early detection of species, but no efforts have been made to systematically investigate the status and trends of those species. </w:t>
      </w:r>
    </w:p>
    <w:p w:rsidR="0049042A" w:rsidRDefault="0049042A" w:rsidP="00A63E70"/>
    <w:p w:rsidR="0049042A" w:rsidRPr="006805D5" w:rsidRDefault="0049042A" w:rsidP="00A63E70">
      <w:r>
        <w:t xml:space="preserve">Some conservation entities are employing long-term survey methods for invasive species, though many have not analyzed the data to specifically assess status and trends. </w:t>
      </w:r>
      <w:r w:rsidRPr="0042235F">
        <w:t xml:space="preserve">Since 1991, the state of </w:t>
      </w:r>
      <w:r>
        <w:t xml:space="preserve">Hawai‘i </w:t>
      </w:r>
      <w:r w:rsidRPr="0042235F">
        <w:t>has had nine partnerships form between federal, state, and private landowners dedicated to the protection of watersheds</w:t>
      </w:r>
      <w:r>
        <w:t xml:space="preserve"> </w:t>
      </w:r>
      <w:r w:rsidR="00A64C00">
        <w:fldChar w:fldCharType="begin"/>
      </w:r>
      <w:r>
        <w:instrText xml:space="preserve"> ADDIN EN.CITE &lt;EndNote&gt;&lt;Cite ExcludeAuth="1"&gt;&lt;Author&gt;Hawaii Association of Watershed Partnerships (HAWP)&lt;/Author&gt;&lt;Year&gt;2008&lt;/Year&gt;&lt;RecNum&gt;483&lt;/RecNum&gt;&lt;Prefix&gt;HAWP &lt;/Prefix&gt;&lt;DisplayText&gt;(HAWP 2008)&lt;/DisplayText&gt;&lt;record&gt;&lt;rec-number&gt;483&lt;/rec-number&gt;&lt;foreign-keys&gt;&lt;key app="EN" db-id="29wd9fdxkttawpevre3ptatrsdx2se0wz5da"&gt;483&lt;/key&gt;&lt;/foreign-keys&gt;&lt;ref-type name="Web Page"&gt;12&lt;/ref-type&gt;&lt;contributors&gt;&lt;authors&gt;&lt;author&gt;Hawaii Association of Watershed Partnerships (HAWP), &lt;/author&gt;&lt;/authors&gt;&lt;/contributors&gt;&lt;titles&gt;&lt;title&gt;Watershed partnerships&lt;/title&gt;&lt;/titles&gt;&lt;dates&gt;&lt;year&gt;2008&lt;/year&gt;&lt;/dates&gt;&lt;publisher&gt;Hawaii Association of Watershed Partnerships.  Available at http://hawp.org/partnerships.asp (accessed 22 June 2010)&lt;/publisher&gt;&lt;urls&gt;&lt;/urls&gt;&lt;/record&gt;&lt;/Cite&gt;&lt;/EndNote&gt;</w:instrText>
      </w:r>
      <w:r w:rsidR="00A64C00">
        <w:fldChar w:fldCharType="separate"/>
      </w:r>
      <w:r>
        <w:rPr>
          <w:noProof/>
        </w:rPr>
        <w:t>(HAWP 2008)</w:t>
      </w:r>
      <w:r w:rsidR="00A64C00">
        <w:fldChar w:fldCharType="end"/>
      </w:r>
      <w:r w:rsidRPr="0042235F">
        <w:t xml:space="preserve">. Partnerships such as the East Maui Watershed Partnership on the island of Maui and the Three Mountain Alliance Watershed Partnership on the Big Island of </w:t>
      </w:r>
      <w:r>
        <w:t xml:space="preserve">Hawai‘i </w:t>
      </w:r>
      <w:r w:rsidRPr="0042235F">
        <w:t xml:space="preserve">have National Parks and </w:t>
      </w:r>
      <w:r>
        <w:t xml:space="preserve">The </w:t>
      </w:r>
      <w:r w:rsidRPr="0042235F">
        <w:t xml:space="preserve">Nature Conservancy lands included in their partnerships. </w:t>
      </w:r>
      <w:r>
        <w:t xml:space="preserve">One of the main objectives of these partnerships is </w:t>
      </w:r>
      <w:r w:rsidRPr="0042235F">
        <w:t>to control invasive species which pose serious threats to the integrity of the forests comprising the Islands’ watersheds</w:t>
      </w:r>
      <w:r>
        <w:t xml:space="preserve">. </w:t>
      </w:r>
      <w:r w:rsidRPr="0042235F">
        <w:t xml:space="preserve">Within partnership areas, managers </w:t>
      </w:r>
      <w:r>
        <w:t xml:space="preserve">have implemented surveys to identify areas with invasive species and prioritize </w:t>
      </w:r>
      <w:r w:rsidRPr="0042235F">
        <w:t xml:space="preserve">work </w:t>
      </w:r>
      <w:r>
        <w:t xml:space="preserve">based on quantitative parameters such as percent cover </w:t>
      </w:r>
      <w:r w:rsidR="00A64C00">
        <w:fldChar w:fldCharType="begin">
          <w:fldData xml:space="preserve">PEVuZE5vdGU+PENpdGU+PEF1dGhvcj5OYWJvYTwvQXV0aG9yPjxZZWFyPjIwMDY8L1llYXI+PFJl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</w:fldData>
        </w:fldChar>
      </w:r>
      <w:r>
        <w:instrText xml:space="preserve"> ADDIN EN.CITE </w:instrText>
      </w:r>
      <w:r w:rsidR="00A64C00">
        <w:fldChar w:fldCharType="begin">
          <w:fldData xml:space="preserve">PEVuZE5vdGU+PENpdGU+PEF1dGhvcj5OYWJvYTwvQXV0aG9yPjxZZWFyPjIwMDY8L1llYXI+PFJl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</w:fldData>
        </w:fldChar>
      </w:r>
      <w:r>
        <w:instrText xml:space="preserve"> ADDIN EN.CITE.DATA </w:instrText>
      </w:r>
      <w:r w:rsidR="00A64C00">
        <w:fldChar w:fldCharType="end"/>
      </w:r>
      <w:r w:rsidR="00A64C00">
        <w:fldChar w:fldCharType="separate"/>
      </w:r>
      <w:r>
        <w:rPr>
          <w:noProof/>
        </w:rPr>
        <w:t>(Naboa 2006, Rubenstein and Berkowitz 2009)</w:t>
      </w:r>
      <w:r w:rsidR="00A64C00">
        <w:fldChar w:fldCharType="end"/>
      </w:r>
      <w:r>
        <w:t>.</w:t>
      </w:r>
      <w:r w:rsidRPr="0042235F">
        <w:t xml:space="preserve"> </w:t>
      </w:r>
      <w:r>
        <w:t xml:space="preserve">Their approach generally involves surveying specific control areas for invasive plant species, whereas the Established Invasive Plant Species Monitoring Protocol involves monitoring across entire focal communities regardless of present or future management actions. Methods employed under the Established Invasive Plant Species </w:t>
      </w:r>
      <w:r>
        <w:lastRenderedPageBreak/>
        <w:t>Monitoring Protocol are meant to complement invasive species work being done by the National Park Service (NPS) and its partners by investing in long-term monitoring</w:t>
      </w:r>
      <w:r w:rsidR="00AB4A04">
        <w:t xml:space="preserve"> </w:t>
      </w:r>
      <w:r w:rsidR="00960DB0">
        <w:t>by</w:t>
      </w:r>
      <w:r>
        <w:t xml:space="preserve"> continuously and methodically evaluat</w:t>
      </w:r>
      <w:r w:rsidR="00960DB0">
        <w:t>ing</w:t>
      </w:r>
      <w:r>
        <w:t xml:space="preserve"> the status and changes of these areas.</w:t>
      </w:r>
    </w:p>
    <w:p w:rsidR="0049042A" w:rsidRPr="006805D5" w:rsidRDefault="0049042A" w:rsidP="00A63E70"/>
    <w:p w:rsidR="0049042A" w:rsidRPr="00567162" w:rsidRDefault="0049042A" w:rsidP="00A63E70">
      <w:pPr>
        <w:pStyle w:val="NTR-3rdOrder"/>
        <w:rPr>
          <w:sz w:val="22"/>
          <w:szCs w:val="22"/>
        </w:rPr>
      </w:pPr>
      <w:bookmarkStart w:id="91" w:name="_Toc262050521"/>
      <w:bookmarkStart w:id="92" w:name="_Toc261943413"/>
      <w:bookmarkStart w:id="93" w:name="_Toc325544020"/>
      <w:r w:rsidRPr="00567162">
        <w:rPr>
          <w:sz w:val="22"/>
          <w:szCs w:val="22"/>
        </w:rPr>
        <w:t>Other Inventory and Monitoring Networks</w:t>
      </w:r>
      <w:bookmarkEnd w:id="91"/>
      <w:bookmarkEnd w:id="92"/>
      <w:bookmarkEnd w:id="93"/>
    </w:p>
    <w:p w:rsidR="0049042A" w:rsidRDefault="0049042A" w:rsidP="00A63E70">
      <w:r>
        <w:t xml:space="preserve">Concurrent with developing this protocol, nationally- or regionally-adopted protocols were reviewed to see if they could be adapted for PACN parks. </w:t>
      </w:r>
      <w:r w:rsidRPr="0042235F">
        <w:t>Many of the other I</w:t>
      </w:r>
      <w:r>
        <w:t xml:space="preserve">nventory </w:t>
      </w:r>
      <w:r w:rsidRPr="0042235F">
        <w:t>&amp;</w:t>
      </w:r>
      <w:r>
        <w:t xml:space="preserve"> </w:t>
      </w:r>
      <w:r w:rsidRPr="0042235F">
        <w:t>M</w:t>
      </w:r>
      <w:r>
        <w:t>onitoring Program (I&amp;M) n</w:t>
      </w:r>
      <w:r w:rsidRPr="0042235F">
        <w:t>etworks such as the San F</w:t>
      </w:r>
      <w:r>
        <w:t>rancisco Bay Area Network, Klamath Network</w:t>
      </w:r>
      <w:r w:rsidRPr="0042235F">
        <w:t>, Eastern Rivers &amp; Mountains N</w:t>
      </w:r>
      <w:r>
        <w:t>etwork, Heartland Network</w:t>
      </w:r>
      <w:r w:rsidRPr="0042235F">
        <w:t>, Northe</w:t>
      </w:r>
      <w:r>
        <w:t>rn Colorado Plateau Network, Rocky Mountain Network</w:t>
      </w:r>
      <w:r w:rsidRPr="0042235F">
        <w:t>, and the Northeast Temperate Network have developed or are in the process of developing protocols for monitoring invasive species. While most parks have been conducting invasive plant control for decades, standard monitoring protocols have been written and implemented only within the last few years. The networks have drawn from a variety of sources including the North American Weed Management Association (NAWMA), an</w:t>
      </w:r>
      <w:r>
        <w:t>d the U.S. Forest Service</w:t>
      </w:r>
      <w:r w:rsidRPr="0042235F">
        <w:t xml:space="preserve"> to develop invasive species monitoring designs </w:t>
      </w:r>
      <w:r>
        <w:t>which best satisfy their objectives</w:t>
      </w:r>
      <w:r w:rsidRPr="0042235F">
        <w:t xml:space="preserve">. Inventory &amp; Monitoring Networks have focused protocol development on several main objectives including: creating and maintaining a list of invasive exotic plant species, targeting monitoring efforts on certain species, identifying potential invasions, and working closely with managers to provide data which will aid in control effort prioritization and efficiency. </w:t>
      </w:r>
      <w:r>
        <w:t>Most of these protocols involving invasive plants are designed to map populations using systematic surveying along roads, trails, and other corridors and are used primarily to inform restoration planning. Those that do add a monitoring aspect to their mapping often perform eith</w:t>
      </w:r>
      <w:r w:rsidRPr="00257312">
        <w:t xml:space="preserve">er USDA Forestry Inventory and Analysis spoke-wheel plots </w:t>
      </w:r>
      <w:r w:rsidR="00A64C00">
        <w:fldChar w:fldCharType="begin"/>
      </w:r>
      <w:r>
        <w:instrText xml:space="preserve"> ADDIN EN.CITE &lt;EndNote&gt;&lt;Cite&gt;&lt;Author&gt;USDA Forest Service&lt;/Author&gt;&lt;Year&gt;2005&lt;/Year&gt;&lt;RecNum&gt;310&lt;/RecNum&gt;&lt;DisplayText&gt;(USDA Forest Service 2005)&lt;/DisplayText&gt;&lt;record&gt;&lt;rec-number&gt;310&lt;/rec-number&gt;&lt;foreign-keys&gt;&lt;key app="EN" db-id="29wd9fdxkttawpevre3ptatrsdx2se0wz5da"&gt;310&lt;/key&gt;&lt;/foreign-keys&gt;&lt;ref-type name="Report"&gt;27&lt;/ref-type&gt;&lt;contributors&gt;&lt;authors&gt;&lt;author&gt;USDA Forest Service,&lt;/author&gt;&lt;/authors&gt;&lt;/contributors&gt;&lt;titles&gt;&lt;title&gt;Field Instructions for the Inventory of Pacific Islands&lt;/title&gt;&lt;/titles&gt;&lt;dates&gt;&lt;year&gt;2005&lt;/year&gt;&lt;/dates&gt;&lt;pub-location&gt;Portland, OR.&lt;/pub-location&gt;&lt;publisher&gt;Forest Inventory and Analysis Program, Pacific Northwest Research Station&lt;/publisher&gt;&lt;urls&gt;&lt;/urls&gt;&lt;/record&gt;&lt;/Cite&gt;&lt;/EndNote&gt;</w:instrText>
      </w:r>
      <w:r w:rsidR="00A64C00">
        <w:fldChar w:fldCharType="separate"/>
      </w:r>
      <w:r>
        <w:rPr>
          <w:noProof/>
        </w:rPr>
        <w:t>(USDA Forest Service 2005)</w:t>
      </w:r>
      <w:r w:rsidR="00A64C00">
        <w:fldChar w:fldCharType="end"/>
      </w:r>
      <w:r>
        <w:t xml:space="preserve"> </w:t>
      </w:r>
      <w:r w:rsidRPr="00257312">
        <w:t xml:space="preserve">or North American Weed Management Association </w:t>
      </w:r>
      <w:r>
        <w:t xml:space="preserve">plots </w:t>
      </w:r>
      <w:r w:rsidR="00A64C00">
        <w:fldChar w:fldCharType="begin"/>
      </w:r>
      <w:r>
        <w:instrText xml:space="preserve"> ADDIN EN.CITE &lt;EndNote&gt;&lt;Cite&gt;&lt;Author&gt;Stohlgren&lt;/Author&gt;&lt;Year&gt;2003&lt;/Year&gt;&lt;RecNum&gt;396&lt;/RecNum&gt;&lt;DisplayText&gt;(Stohlgren et al. 2003)&lt;/DisplayText&gt;&lt;record&gt;&lt;rec-number&gt;396&lt;/rec-number&gt;&lt;foreign-keys&gt;&lt;key app="EN" db-id="29wd9fdxkttawpevre3ptatrsdx2se0wz5da"&gt;396&lt;/key&gt;&lt;/foreign-keys&gt;&lt;ref-type name="Web Page"&gt;12&lt;/ref-type&gt;&lt;contributors&gt;&lt;authors&gt;&lt;author&gt;Stohlgren, Thomas J. &lt;/author&gt;&lt;author&gt;Barnett, David T. &lt;/author&gt;&lt;author&gt;Simonson, Sara E. &lt;/author&gt;&lt;/authors&gt;&lt;/contributors&gt;&lt;titles&gt;&lt;title&gt;Beyond North American Weed Management Association Standards&lt;/title&gt;&lt;/titles&gt;&lt;number&gt;12 January 2010&lt;/number&gt;&lt;dates&gt;&lt;year&gt;2003&lt;/year&gt;&lt;/dates&gt;&lt;publisher&gt;North American Weed Management Association. Available at http://www.nawma.org/Mappingpg.html (accessed on 12 January 2010)&lt;/publisher&gt;&lt;urls&gt;&lt;related-urls&gt;&lt;url&gt;http://www.nawma.org/Mappingpg.html&lt;/url&gt;&lt;/related-urls&gt;&lt;/urls&gt;&lt;/record&gt;&lt;/Cite&gt;&lt;/EndNote&gt;</w:instrText>
      </w:r>
      <w:r w:rsidR="00A64C00">
        <w:fldChar w:fldCharType="separate"/>
      </w:r>
      <w:r>
        <w:rPr>
          <w:noProof/>
        </w:rPr>
        <w:t>(Stohlgren et al. 2003)</w:t>
      </w:r>
      <w:r w:rsidR="00A64C00">
        <w:fldChar w:fldCharType="end"/>
      </w:r>
      <w:r>
        <w:t xml:space="preserve">, which capture data on many aspects of the vegetation, not just invasive species. The PACN Focal Terrestrial Plant Community Protocol </w:t>
      </w:r>
      <w:r w:rsidR="00A64C00">
        <w:fldChar w:fldCharType="begin"/>
      </w:r>
      <w:r>
        <w:instrText xml:space="preserve"> ADDIN EN.CITE &lt;EndNote&gt;&lt;Cite&gt;&lt;Author&gt;Ainsworth&lt;/Author&gt;&lt;Year&gt;2010&lt;/Year&gt;&lt;RecNum&gt;395&lt;/RecNum&gt;&lt;DisplayText&gt;(Ainsworth et al. 2010)&lt;/DisplayText&gt;&lt;record&gt;&lt;rec-number&gt;395&lt;/rec-number&gt;&lt;foreign-keys&gt;&lt;key app="EN" db-id="29wd9fdxkttawpevre3ptatrsdx2se0wz5da"&gt;395&lt;/key&gt;&lt;/foreign-keys&gt;&lt;ref-type name="Report"&gt;27&lt;/ref-type&gt;&lt;contributors&gt;&lt;authors&gt;&lt;author&gt;Ainsworth, Alison&lt;/author&gt;&lt;author&gt;Berkowitz, Paul&lt;/author&gt;&lt;author&gt;Jacobi, Jim&lt;/author&gt;&lt;author&gt;Loh, R. K.&lt;/author&gt;&lt;author&gt;Kozar, Kelly&lt;/author&gt;&lt;/authors&gt;&lt;/contributors&gt;&lt;titles&gt;&lt;title&gt;Draft Focal Terrestrial Plant Communities Inventory and Monitoring Protocol for the Pacific Island Network. Natural Resource Report NPS/PACN/NRR—2010/XXX&lt;/title&gt;&lt;/titles&gt;&lt;dates&gt;&lt;year&gt;2010&lt;/year&gt;&lt;/dates&gt;&lt;pub-location&gt;Fort Collins, Colorado&lt;/pub-location&gt;&lt;publisher&gt;National Park Service&lt;/publisher&gt;&lt;urls&gt;&lt;/urls&gt;&lt;/record&gt;&lt;/Cite&gt;&lt;/EndNote&gt;</w:instrText>
      </w:r>
      <w:r w:rsidR="00A64C00">
        <w:fldChar w:fldCharType="separate"/>
      </w:r>
      <w:r>
        <w:rPr>
          <w:noProof/>
        </w:rPr>
        <w:t>(Ainsworth et al. 2011)</w:t>
      </w:r>
      <w:r w:rsidR="00A64C00">
        <w:fldChar w:fldCharType="end"/>
      </w:r>
      <w:r>
        <w:t xml:space="preserve"> captures similar data. </w:t>
      </w:r>
    </w:p>
    <w:p w:rsidR="0049042A" w:rsidRDefault="0049042A" w:rsidP="00A63E70"/>
    <w:p w:rsidR="0049042A" w:rsidRPr="006805D5" w:rsidRDefault="0049042A" w:rsidP="00A63E70">
      <w:pPr>
        <w:rPr>
          <w:u w:val="single"/>
        </w:rPr>
      </w:pPr>
      <w:r>
        <w:t xml:space="preserve">None of the protocols reviewed exist solely for monitoring the status and trends of invasive plant species, the primary objective of the PACN protocol. The weakness of these protocols is their low ability to detect changes for species that are rare across the landscape, as invasive species often are, especially when first becoming established. </w:t>
      </w:r>
      <w:r w:rsidRPr="0042235F">
        <w:t>This PACN protocol for monitoring invasive</w:t>
      </w:r>
      <w:r>
        <w:t xml:space="preserve"> plants</w:t>
      </w:r>
      <w:r w:rsidRPr="0042235F">
        <w:t xml:space="preserve"> differs </w:t>
      </w:r>
      <w:r>
        <w:t xml:space="preserve">from others </w:t>
      </w:r>
      <w:r w:rsidRPr="0042235F">
        <w:t xml:space="preserve">in that </w:t>
      </w:r>
      <w:r>
        <w:t xml:space="preserve">the </w:t>
      </w:r>
      <w:r w:rsidRPr="0042235F">
        <w:t xml:space="preserve">monitoring is specifically designed for detecting status and trends of invasive species within </w:t>
      </w:r>
      <w:r>
        <w:t>select</w:t>
      </w:r>
      <w:r w:rsidRPr="0042235F">
        <w:t xml:space="preserve"> </w:t>
      </w:r>
      <w:r>
        <w:t xml:space="preserve">focal </w:t>
      </w:r>
      <w:r w:rsidRPr="0042235F">
        <w:t xml:space="preserve">plant communities </w:t>
      </w:r>
      <w:r>
        <w:t>as opposed to mapping new invaders on a park or reserve-wide scale. Nonetheless</w:t>
      </w:r>
      <w:r w:rsidRPr="0042235F">
        <w:t xml:space="preserve">, </w:t>
      </w:r>
      <w:r>
        <w:t>park</w:t>
      </w:r>
      <w:r w:rsidRPr="0042235F">
        <w:t xml:space="preserve">-level </w:t>
      </w:r>
      <w:r>
        <w:t xml:space="preserve">corridor </w:t>
      </w:r>
      <w:r w:rsidRPr="0042235F">
        <w:t xml:space="preserve">monitoring of invasive species is crucial for the maintenance of healthy native plant communities, and methods for this type of monitoring </w:t>
      </w:r>
      <w:r>
        <w:t>within PACN parks are</w:t>
      </w:r>
      <w:r w:rsidRPr="0042235F">
        <w:t xml:space="preserve"> </w:t>
      </w:r>
      <w:r>
        <w:t>covered by the</w:t>
      </w:r>
      <w:r w:rsidRPr="0042235F">
        <w:t xml:space="preserve"> </w:t>
      </w:r>
      <w:r>
        <w:t>PACN Early Detection of Invasive Species P</w:t>
      </w:r>
      <w:r w:rsidRPr="0042235F">
        <w:t>rotocol</w:t>
      </w:r>
      <w:r>
        <w:t xml:space="preserve"> </w:t>
      </w:r>
      <w:r w:rsidR="00A64C00">
        <w:fldChar w:fldCharType="begin"/>
      </w:r>
      <w:r>
        <w:instrText xml:space="preserve"> ADDIN EN.CITE &lt;EndNote&gt;&lt;Cite&gt;&lt;Author&gt;Ainsworth&lt;/Author&gt;&lt;Year&gt;In Prep&lt;/Year&gt;&lt;RecNum&gt;480&lt;/RecNum&gt;&lt;DisplayText&gt;(Ainsworth et al. &lt;style face="italic"&gt;In Prep&lt;/style&gt;)&lt;/DisplayText&gt;&lt;record&gt;&lt;rec-number&gt;480&lt;/rec-number&gt;&lt;foreign-keys&gt;&lt;key app="EN" db-id="29wd9fdxkttawpevre3ptatrsdx2se0wz5da"&gt;480&lt;/key&gt;&lt;/foreign-keys&gt;&lt;ref-type name="Unpublished Work"&gt;34&lt;/ref-type&gt;&lt;contributors&gt;&lt;authors&gt;&lt;author&gt;Ainsworth, A.&lt;/author&gt;&lt;author&gt;Starr, F.&lt;/author&gt;&lt;author&gt;Starr, K.&lt;/author&gt;&lt;author&gt;Loope, L.&lt;/author&gt;&lt;author&gt;Yoshioka, J. M.&lt;/author&gt;&lt;/authors&gt;&lt;/contributors&gt;&lt;titles&gt;&lt;title&gt;Draft Early Detection of Invasive Plant Species: Inventory and Monitoring Protocol&lt;/title&gt;&lt;/titles&gt;&lt;dates&gt;&lt;year&gt;&lt;style face="italic" font="default" size="100%"&gt;In Prep&lt;/style&gt;&lt;/year&gt;&lt;/dates&gt;&lt;pub-location&gt;Hawaii National Park, HI&lt;/pub-location&gt;&lt;publisher&gt;Department of the Interior, National Park Service, Pacific Island Network&lt;/publisher&gt;&lt;urls&gt;&lt;/urls&gt;&lt;/record&gt;&lt;/Cite&gt;&lt;/EndNote&gt;</w:instrText>
      </w:r>
      <w:r w:rsidR="00A64C00">
        <w:fldChar w:fldCharType="separate"/>
      </w:r>
      <w:r>
        <w:rPr>
          <w:noProof/>
        </w:rPr>
        <w:t xml:space="preserve">(Ainsworth et al. </w:t>
      </w:r>
      <w:r w:rsidR="00C63F3A">
        <w:rPr>
          <w:i/>
          <w:noProof/>
        </w:rPr>
        <w:t>i</w:t>
      </w:r>
      <w:r w:rsidR="008A036A">
        <w:rPr>
          <w:i/>
          <w:noProof/>
        </w:rPr>
        <w:t>n prep</w:t>
      </w:r>
      <w:r>
        <w:rPr>
          <w:noProof/>
        </w:rPr>
        <w:t>)</w:t>
      </w:r>
      <w:r w:rsidR="00A64C00">
        <w:fldChar w:fldCharType="end"/>
      </w:r>
      <w:r>
        <w:t>.</w:t>
      </w:r>
    </w:p>
    <w:p w:rsidR="0049042A" w:rsidRDefault="0049042A" w:rsidP="00A63E70">
      <w:pPr>
        <w:rPr>
          <w:u w:val="single"/>
        </w:rPr>
      </w:pPr>
    </w:p>
    <w:p w:rsidR="0049042A" w:rsidRPr="00567162" w:rsidRDefault="0049042A" w:rsidP="00A63E70">
      <w:pPr>
        <w:pStyle w:val="NTR-3rdOrder"/>
        <w:rPr>
          <w:sz w:val="22"/>
          <w:szCs w:val="22"/>
        </w:rPr>
      </w:pPr>
      <w:bookmarkStart w:id="94" w:name="_Toc262050522"/>
      <w:bookmarkStart w:id="95" w:name="_Toc261943414"/>
      <w:bookmarkStart w:id="96" w:name="_Toc325544021"/>
      <w:r w:rsidRPr="00567162">
        <w:rPr>
          <w:sz w:val="22"/>
          <w:szCs w:val="22"/>
        </w:rPr>
        <w:t>Outside Agencies</w:t>
      </w:r>
      <w:bookmarkEnd w:id="94"/>
      <w:bookmarkEnd w:id="95"/>
      <w:bookmarkEnd w:id="96"/>
    </w:p>
    <w:p w:rsidR="0049042A" w:rsidRDefault="0049042A" w:rsidP="00A63E70">
      <w:r w:rsidRPr="0042235F">
        <w:t xml:space="preserve">Only recently has the issue of invasive plant species come to the forefront of land management concerns. Many states have formed councils focused on invasive species issues since the inception of various federal laws such as the National Invasive Species Act of 1996, the Federal Noxious Weed Act (7U.S.C. Sections 2801-2813), the 1990 Food, Agriculture Conservation, and Trade Act, Executive Order 11987, and the Noxious Weed Control Act of 2003 </w:t>
      </w:r>
      <w:r w:rsidR="00A64C00">
        <w:fldChar w:fldCharType="begin"/>
      </w:r>
      <w:r>
        <w:instrText xml:space="preserve"> ADDIN EN.CITE &lt;EndNote&gt;&lt;Cite ExcludeAuth="1"&gt;&lt;Author&gt;US Fish and Wildlife Service (USFWS)&lt;/Author&gt;&lt;Year&gt;2009&lt;/Year&gt;&lt;RecNum&gt;425&lt;/RecNum&gt;&lt;Prefix&gt;USFWS &lt;/Prefix&gt;&lt;DisplayText&gt;(USFWS 2009)&lt;/DisplayText&gt;&lt;record&gt;&lt;rec-number&gt;425&lt;/rec-number&gt;&lt;foreign-keys&gt;&lt;key app="EN" db-id="29wd9fdxkttawpevre3ptatrsdx2se0wz5da"&gt;425&lt;/key&gt;&lt;/foreign-keys&gt;&lt;ref-type name="Web Page"&gt;12&lt;/ref-type&gt;&lt;contributors&gt;&lt;authors&gt;&lt;author&gt;US Fish and Wildlife Service (USFWS), &lt;/author&gt;&lt;/authors&gt;&lt;/contributors&gt;&lt;titles&gt;&lt;title&gt;Congressional and Legislative Affairs: Digest of Federal Resource Laws&lt;/title&gt;&lt;/titles&gt;&lt;dates&gt;&lt;year&gt;2009&lt;/year&gt;&lt;/dates&gt;&lt;publisher&gt;Department of the Interior, US Fish and Wildlife. Available at http://www.fws.gov/laws/Lawsdigest.html (accessed 2 February 2010)&lt;/publisher&gt;&lt;urls&gt;&lt;/urls&gt;&lt;/record&gt;&lt;/Cite&gt;&lt;/EndNote&gt;</w:instrText>
      </w:r>
      <w:r w:rsidR="00A64C00">
        <w:fldChar w:fldCharType="separate"/>
      </w:r>
      <w:r>
        <w:rPr>
          <w:noProof/>
        </w:rPr>
        <w:t>(USFWS 2009)</w:t>
      </w:r>
      <w:r w:rsidR="00A64C00">
        <w:fldChar w:fldCharType="end"/>
      </w:r>
      <w:r w:rsidRPr="0042235F">
        <w:t>. Outside of the National Park System, numerous organizations, associations, and councils have formed throughout the nation for the benefit of both public and private land managers attempting to confront the invasive</w:t>
      </w:r>
      <w:r>
        <w:t xml:space="preserve"> nonnative plants problem. The </w:t>
      </w:r>
      <w:r w:rsidRPr="0042235F">
        <w:t xml:space="preserve">NAWMA, which is comprised of </w:t>
      </w:r>
      <w:r w:rsidRPr="0042235F">
        <w:lastRenderedPageBreak/>
        <w:t xml:space="preserve">professional managers </w:t>
      </w:r>
      <w:r>
        <w:t xml:space="preserve">of nonnative plants </w:t>
      </w:r>
      <w:r w:rsidRPr="0042235F">
        <w:t xml:space="preserve">working on private and public lands, was established </w:t>
      </w:r>
      <w:r w:rsidRPr="00E003B4">
        <w:t xml:space="preserve">in </w:t>
      </w:r>
      <w:r>
        <w:t>the early 1990s</w:t>
      </w:r>
      <w:r w:rsidRPr="0042235F">
        <w:t xml:space="preserve"> to create a network and foster dialogue among managers so that they might improve their methods and expand their knowledge of </w:t>
      </w:r>
      <w:r>
        <w:t>nonnative plant</w:t>
      </w:r>
      <w:r w:rsidRPr="0042235F">
        <w:t xml:space="preserve">-related issues. Since its creation, NAWMA has produced information and methods contributing to the forward movement of invasive plant control efforts. For example, the association has been credited with defining the minimum standards for </w:t>
      </w:r>
      <w:r>
        <w:t>nonnative plant</w:t>
      </w:r>
      <w:r w:rsidRPr="0042235F">
        <w:t xml:space="preserve"> mapping </w:t>
      </w:r>
      <w:r w:rsidR="00A64C00">
        <w:fldChar w:fldCharType="begin"/>
      </w:r>
      <w:r>
        <w:instrText xml:space="preserve"> ADDIN EN.CITE &lt;EndNote&gt;&lt;Cite ExcludeAuth="1"&gt;&lt;Author&gt;National Park Service (NPS)&lt;/Author&gt;&lt;Year&gt;2007&lt;/Year&gt;&lt;RecNum&gt;441&lt;/RecNum&gt;&lt;Prefix&gt;NPS &lt;/Prefix&gt;&lt;DisplayText&gt;(NPS 2007a)&lt;/DisplayText&gt;&lt;record&gt;&lt;rec-number&gt;441&lt;/rec-number&gt;&lt;foreign-keys&gt;&lt;key app="EN" db-id="29wd9fdxkttawpevre3ptatrsdx2se0wz5da"&gt;441&lt;/key&gt;&lt;/foreign-keys&gt;&lt;ref-type name="Unpublished Work"&gt;34&lt;/ref-type&gt;&lt;contributors&gt;&lt;authors&gt;&lt;author&gt;National Park Service (NPS),&lt;/author&gt;&lt;/authors&gt;&lt;/contributors&gt;&lt;titles&gt;&lt;title&gt;Draft invasive plant protocol for Colorado Plateau Parks&lt;/title&gt;&lt;/titles&gt;&lt;dates&gt;&lt;year&gt;2007&lt;/year&gt;&lt;/dates&gt;&lt;publisher&gt;Department of the Interior, Inventory &amp;amp; Monitoring, Northern Colorado Plateau Network, Partial Draft.&lt;/publisher&gt;&lt;work-type&gt;protocol&lt;/work-type&gt;&lt;urls&gt;&lt;/urls&gt;&lt;/record&gt;&lt;/Cite&gt;&lt;/EndNote&gt;</w:instrText>
      </w:r>
      <w:r w:rsidR="00A64C00">
        <w:fldChar w:fldCharType="separate"/>
      </w:r>
      <w:r>
        <w:rPr>
          <w:noProof/>
        </w:rPr>
        <w:t>(NPS 2007a)</w:t>
      </w:r>
      <w:r w:rsidR="00A64C00">
        <w:fldChar w:fldCharType="end"/>
      </w:r>
      <w:r w:rsidRPr="0042235F">
        <w:t xml:space="preserve"> and its member-produced publications </w:t>
      </w:r>
      <w:r w:rsidR="00A64C00">
        <w:fldChar w:fldCharType="begin"/>
      </w:r>
      <w:r>
        <w:instrText xml:space="preserve"> ADDIN EN.CITE &lt;EndNote&gt;&lt;Cite&gt;&lt;Author&gt;Stohlgren&lt;/Author&gt;&lt;Year&gt;2003&lt;/Year&gt;&lt;RecNum&gt;396&lt;/RecNum&gt;&lt;DisplayText&gt;(Stohlgren et al. 2003)&lt;/DisplayText&gt;&lt;record&gt;&lt;rec-number&gt;396&lt;/rec-number&gt;&lt;foreign-keys&gt;&lt;key app="EN" db-id="29wd9fdxkttawpevre3ptatrsdx2se0wz5da"&gt;396&lt;/key&gt;&lt;/foreign-keys&gt;&lt;ref-type name="Web Page"&gt;12&lt;/ref-type&gt;&lt;contributors&gt;&lt;authors&gt;&lt;author&gt;Stohlgren, Thomas J. &lt;/author&gt;&lt;author&gt;Barnett, David T. &lt;/author&gt;&lt;author&gt;Simonson, Sara E. &lt;/author&gt;&lt;/authors&gt;&lt;/contributors&gt;&lt;titles&gt;&lt;title&gt;Beyond North American Weed Management Association Standards&lt;/title&gt;&lt;/titles&gt;&lt;number&gt;12 January 2010&lt;/number&gt;&lt;dates&gt;&lt;year&gt;2003&lt;/year&gt;&lt;/dates&gt;&lt;publisher&gt;North American Weed Management Association. Available at http://www.nawma.org/Mappingpg.html (accessed on 12 January 2010)&lt;/publisher&gt;&lt;urls&gt;&lt;related-urls&gt;&lt;url&gt;http://www.nawma.org/Mappingpg.html&lt;/url&gt;&lt;/related-urls&gt;&lt;/urls&gt;&lt;/record&gt;&lt;/Cite&gt;&lt;/EndNote&gt;</w:instrText>
      </w:r>
      <w:r w:rsidR="00A64C00">
        <w:fldChar w:fldCharType="separate"/>
      </w:r>
      <w:r>
        <w:rPr>
          <w:noProof/>
        </w:rPr>
        <w:t>(Stohlgren et al. 2003)</w:t>
      </w:r>
      <w:r w:rsidR="00A64C00">
        <w:fldChar w:fldCharType="end"/>
      </w:r>
      <w:r w:rsidRPr="0042235F">
        <w:t xml:space="preserve"> are being consulted for </w:t>
      </w:r>
      <w:r>
        <w:t>nonnative plant</w:t>
      </w:r>
      <w:r w:rsidRPr="0042235F">
        <w:t xml:space="preserve"> control and monitoring protocol development in the National Park System. </w:t>
      </w:r>
      <w:r>
        <w:t xml:space="preserve">Similarly, </w:t>
      </w:r>
      <w:r w:rsidRPr="0042235F">
        <w:t>California Invasive Plant Council</w:t>
      </w:r>
      <w:r>
        <w:t xml:space="preserve"> (Cal-IPC)</w:t>
      </w:r>
      <w:r w:rsidRPr="0042235F">
        <w:t xml:space="preserve"> was established as a non-profit organization in 1992</w:t>
      </w:r>
      <w:r>
        <w:t xml:space="preserve"> </w:t>
      </w:r>
      <w:r w:rsidR="00A64C00">
        <w:fldChar w:fldCharType="begin"/>
      </w:r>
      <w:r>
        <w:instrText xml:space="preserve"> ADDIN EN.CITE &lt;EndNote&gt;&lt;Cite ExcludeAuth="1"&gt;&lt;Author&gt;California Invasive Plant Council (CalIPC)&lt;/Author&gt;&lt;Year&gt;2006-2010&lt;/Year&gt;&lt;RecNum&gt;424&lt;/RecNum&gt;&lt;Prefix&gt;Cal-IPC &lt;/Prefix&gt;&lt;DisplayText&gt;(Cal-IPC 2006-2010)&lt;/DisplayText&gt;&lt;record&gt;&lt;rec-number&gt;424&lt;/rec-number&gt;&lt;foreign-keys&gt;&lt;key app="EN" db-id="29wd9fdxkttawpevre3ptatrsdx2se0wz5da"&gt;424&lt;/key&gt;&lt;/foreign-keys&gt;&lt;ref-type name="Web Page"&gt;12&lt;/ref-type&gt;&lt;contributors&gt;&lt;authors&gt;&lt;author&gt;California Invasive Plant Council (CalIPC),&lt;/author&gt;&lt;/authors&gt;&lt;/contributors&gt;&lt;titles&gt;&lt;title&gt;California Invasive Plant Council&lt;/title&gt;&lt;/titles&gt;&lt;number&gt;March 3, 2010&lt;/number&gt;&lt;dates&gt;&lt;year&gt;2006-2010&lt;/year&gt;&lt;/dates&gt;&lt;publisher&gt;Available at http://www.cal-ipc.org/ (accessed on 2 February 2010)&lt;/publisher&gt;&lt;urls&gt;&lt;related-urls&gt;&lt;url&gt;&amp;lt;http://www.cal-ipc.org/&amp;gt;&lt;/url&gt;&lt;/related-urls&gt;&lt;/urls&gt;&lt;/record&gt;&lt;/Cite&gt;&lt;/EndNote&gt;</w:instrText>
      </w:r>
      <w:r w:rsidR="00A64C00">
        <w:fldChar w:fldCharType="separate"/>
      </w:r>
      <w:r>
        <w:rPr>
          <w:noProof/>
        </w:rPr>
        <w:t>(Cal-IPC 2006-2010)</w:t>
      </w:r>
      <w:r w:rsidR="00A64C00">
        <w:fldChar w:fldCharType="end"/>
      </w:r>
      <w:r w:rsidRPr="0042235F">
        <w:t xml:space="preserve">. Cal-IPC is dedicated to protecting native ecosystems in California through education, restoration, and research. Among many of its activities, Cal-IPC offers workshops and classes to train the public and professionals in both </w:t>
      </w:r>
      <w:r>
        <w:t>nonnative plant</w:t>
      </w:r>
      <w:r w:rsidRPr="0042235F">
        <w:t xml:space="preserve"> distribution mapping and “risk” (or early detection) mapping. Associations like NAWMA and councils like Cal-IPC can now be found throughout the U.S. mainland from Massachusetts to Florida, and Oregon to Alaska.</w:t>
      </w:r>
    </w:p>
    <w:p w:rsidR="0049042A" w:rsidRPr="006805D5" w:rsidRDefault="0049042A" w:rsidP="00A63E70"/>
    <w:p w:rsidR="0049042A" w:rsidRDefault="0049042A" w:rsidP="00A63E70">
      <w:r>
        <w:t xml:space="preserve">While these agencies and councils are focused on improving methods to aid in nonnative plant control and on increasing public participation, the Established Invasive Plant Species Monitoring Protocol strictly aims to increase understanding of the status and trends of invasive species within the PACN parks. Methods have been developed for this purpose and with the expectation that managers and researchers will be able to use the resulting information at their own discretion. </w:t>
      </w:r>
    </w:p>
    <w:p w:rsidR="0049042A" w:rsidRPr="00C13379" w:rsidRDefault="0049042A" w:rsidP="00A63E70">
      <w:pPr>
        <w:rPr>
          <w:szCs w:val="24"/>
        </w:rPr>
      </w:pPr>
    </w:p>
    <w:p w:rsidR="0049042A" w:rsidRPr="00567162" w:rsidRDefault="0049042A" w:rsidP="00A63E70">
      <w:pPr>
        <w:pStyle w:val="NTR-2ndOrder"/>
        <w:rPr>
          <w:sz w:val="24"/>
          <w:szCs w:val="24"/>
        </w:rPr>
      </w:pPr>
      <w:bookmarkStart w:id="97" w:name="_Toc325544022"/>
      <w:bookmarkStart w:id="98" w:name="_Toc262050523"/>
      <w:bookmarkStart w:id="99" w:name="_Toc261943415"/>
      <w:r w:rsidRPr="00567162">
        <w:rPr>
          <w:sz w:val="24"/>
          <w:szCs w:val="24"/>
        </w:rPr>
        <w:t>Relationship to other PACN Terrestrial Monitoring Protocols</w:t>
      </w:r>
      <w:bookmarkEnd w:id="97"/>
    </w:p>
    <w:p w:rsidR="0049042A" w:rsidRDefault="0049042A" w:rsidP="005426B1">
      <w:r>
        <w:t xml:space="preserve">Terrestrial plant communities are central to ecosystem function and in recognition of this importance, four PACN terrestrial plant monitoring protocols were identified: 1) Focal Terrestrial Plant Communities, 2) Focal Terrestrial Plant Species, 3) Early Detection of Invasive Plants, and 4) Established Invasive Plant Species. Together these protocols provide parks valuable information on the status and trends of their vegetation resources and the primary threats to those resources. Sampling will be done by the same personnel for </w:t>
      </w:r>
      <w:r w:rsidR="006F2360">
        <w:t xml:space="preserve">the </w:t>
      </w:r>
      <w:r>
        <w:t xml:space="preserve">vegetation protocols in order to increase botanical identification accuracy and field efficiency. The location and frequency of sampling differ among protocols because the primary objectives differ. The Focal Terrestrial Plant Communities Protocol </w:t>
      </w:r>
      <w:r w:rsidR="00A64C00">
        <w:fldChar w:fldCharType="begin"/>
      </w:r>
      <w:r>
        <w:instrText xml:space="preserve"> ADDIN EN.CITE &lt;EndNote&gt;&lt;Cite&gt;&lt;Author&gt;Ainsworth&lt;/Author&gt;&lt;Year&gt;2010&lt;/Year&gt;&lt;RecNum&gt;395&lt;/RecNum&gt;&lt;DisplayText&gt;(Ainsworth et al. 2010a)&lt;/DisplayText&gt;&lt;record&gt;&lt;rec-number&gt;395&lt;/rec-number&gt;&lt;foreign-keys&gt;&lt;key app="EN" db-id="29wd9fdxkttawpevre3ptatrsdx2se0wz5da"&gt;395&lt;/key&gt;&lt;/foreign-keys&gt;&lt;ref-type name="Report"&gt;27&lt;/ref-type&gt;&lt;contributors&gt;&lt;authors&gt;&lt;author&gt;Ainsworth, Alison&lt;/author&gt;&lt;author&gt;Berkowitz, Paul&lt;/author&gt;&lt;author&gt;Jacobi, Jim&lt;/author&gt;&lt;author&gt;Loh, R. K.&lt;/author&gt;&lt;author&gt;Kozar, Kelly&lt;/author&gt;&lt;/authors&gt;&lt;/contributors&gt;&lt;titles&gt;&lt;title&gt;Draft focal terrestrial plant communities inventory and monitoring protocol for the Pacific Island Network. Natural Resource Report NPS/PACN/NRR—2010/XXX&lt;/title&gt;&lt;/titles&gt;&lt;dates&gt;&lt;year&gt;2010&lt;/year&gt;&lt;/dates&gt;&lt;pub-location&gt;Fort Collins, Colorado&lt;/pub-location&gt;&lt;publisher&gt;National Park Service&lt;/publisher&gt;&lt;urls&gt;&lt;/urls&gt;&lt;/record&gt;&lt;/Cite&gt;&lt;/EndNote&gt;</w:instrText>
      </w:r>
      <w:r w:rsidR="00A64C00">
        <w:fldChar w:fldCharType="separate"/>
      </w:r>
      <w:r>
        <w:rPr>
          <w:noProof/>
        </w:rPr>
        <w:t>(Ainsworth et al. 2011)</w:t>
      </w:r>
      <w:r w:rsidR="00A64C00">
        <w:fldChar w:fldCharType="end"/>
      </w:r>
      <w:r>
        <w:t xml:space="preserve"> involves sampling permanent and temporary plots every five years and provides an overarching picture of plant communities. While invasive species are monitored in these plots, the plots themselves cover less than 5% of the communities and are often far from corridors. By the time a target species were to be reported in a </w:t>
      </w:r>
      <w:r w:rsidR="006F2360">
        <w:t xml:space="preserve">focal community </w:t>
      </w:r>
      <w:r>
        <w:t xml:space="preserve">plot, it likely would already have become widely distributed within the community and beyond means of removal. To directly address the severe invasive species threat in island ecosystems, two of the PACN monitoring protocols focus on invasive plant species. Established invasive plant species monitoring is conducted concurrently with the focal community plots every five years and provides greater coverage across communities than the community plots alone. Alternatively, </w:t>
      </w:r>
      <w:r w:rsidR="00183A6C">
        <w:t>e</w:t>
      </w:r>
      <w:r>
        <w:t xml:space="preserve">arly </w:t>
      </w:r>
      <w:r w:rsidR="00183A6C">
        <w:t xml:space="preserve">detection </w:t>
      </w:r>
      <w:r>
        <w:t xml:space="preserve">of </w:t>
      </w:r>
      <w:r w:rsidR="00183A6C">
        <w:t xml:space="preserve">invasive plants </w:t>
      </w:r>
      <w:r>
        <w:t xml:space="preserve">monitoring is conducted more frequently (every three years) along dispersal corridors throughout the parks as opposed to only those within focal communities. More frequent surveys provide park managers critical early detection data that they can respond to before new species become established in a region of the park. Lastly, the Focal Terrestrial Plant Species Monitoring </w:t>
      </w:r>
      <w:r>
        <w:lastRenderedPageBreak/>
        <w:t xml:space="preserve">Protocol is still under development and will address the status and aid in identifying some of the limiting factors (e.g., competition with invasive plant species) affecting rare native plant species. </w:t>
      </w:r>
    </w:p>
    <w:p w:rsidR="0049042A" w:rsidRDefault="0049042A" w:rsidP="005426B1"/>
    <w:p w:rsidR="0049042A" w:rsidRDefault="0049042A" w:rsidP="005426B1">
      <w:r>
        <w:t xml:space="preserve">The Established Invasive Plant Species Monitoring Protocol and the Focal Terrestrial Plant Communities Monitoring Protocol were developed to be implemented by the same field crew to save time and money and allow for direct comparison of native and invasive species trends. These two vegetation protocols were also developed, as much as possible, to use the same transects and access routes as the PACN Landbirds Protocol (Camp et al. </w:t>
      </w:r>
      <w:r w:rsidRPr="00CA02E0">
        <w:rPr>
          <w:noProof/>
        </w:rPr>
        <w:t>2011</w:t>
      </w:r>
      <w:r>
        <w:t xml:space="preserve">). These three protocols conduct a substantial amount of monitoring in relatively inaccessible wet forest environments. </w:t>
      </w:r>
      <w:r w:rsidR="00DC032E">
        <w:t>U</w:t>
      </w:r>
      <w:r>
        <w:t>sing the same transects to access sampling plots reduces logistical requirements, limits site impacts, and minimizes the potential for accidental introductions of nonnative species</w:t>
      </w:r>
      <w:r w:rsidR="001A64F3">
        <w:t>.</w:t>
      </w:r>
      <w:r>
        <w:t xml:space="preserve"> </w:t>
      </w:r>
    </w:p>
    <w:p w:rsidR="0049042A" w:rsidRDefault="0049042A"/>
    <w:p w:rsidR="0049042A" w:rsidRPr="00567162" w:rsidRDefault="0049042A" w:rsidP="00A63E70">
      <w:pPr>
        <w:pStyle w:val="NTR-2ndOrder"/>
        <w:rPr>
          <w:sz w:val="24"/>
          <w:szCs w:val="24"/>
        </w:rPr>
      </w:pPr>
      <w:bookmarkStart w:id="100" w:name="_Toc325544023"/>
      <w:r w:rsidRPr="00567162">
        <w:rPr>
          <w:sz w:val="24"/>
          <w:szCs w:val="24"/>
        </w:rPr>
        <w:t>Monitoring Objectives</w:t>
      </w:r>
      <w:bookmarkEnd w:id="98"/>
      <w:bookmarkEnd w:id="99"/>
      <w:bookmarkEnd w:id="100"/>
    </w:p>
    <w:p w:rsidR="0049042A" w:rsidRDefault="0049042A" w:rsidP="00A63E70">
      <w:pPr>
        <w:autoSpaceDE w:val="0"/>
        <w:autoSpaceDN w:val="0"/>
        <w:adjustRightInd w:val="0"/>
        <w:spacing w:line="240" w:lineRule="atLeast"/>
        <w:rPr>
          <w:color w:val="000000"/>
        </w:rPr>
      </w:pPr>
      <w:r>
        <w:rPr>
          <w:color w:val="000000"/>
        </w:rPr>
        <w:t>This protocol takes a long-term systematic approach to monitor nonnative plant species within the major plant communities within parks in Hawaii, American Samoa, and the Mariana Islands to assess status and trends at five-year intervals. The primary monitoring questions and objectives for the Established Invasive Plant Species Monitoring Protocol are listed below:</w:t>
      </w:r>
    </w:p>
    <w:p w:rsidR="0049042A" w:rsidRDefault="0049042A" w:rsidP="00A63E70">
      <w:pPr>
        <w:autoSpaceDE w:val="0"/>
        <w:autoSpaceDN w:val="0"/>
        <w:adjustRightInd w:val="0"/>
        <w:spacing w:line="240" w:lineRule="atLeast"/>
        <w:rPr>
          <w:color w:val="000000"/>
        </w:rPr>
      </w:pPr>
    </w:p>
    <w:p w:rsidR="0049042A" w:rsidRDefault="0049042A" w:rsidP="00A63E70">
      <w:pPr>
        <w:autoSpaceDE w:val="0"/>
        <w:autoSpaceDN w:val="0"/>
        <w:adjustRightInd w:val="0"/>
        <w:spacing w:line="240" w:lineRule="atLeast"/>
        <w:rPr>
          <w:color w:val="000000"/>
        </w:rPr>
      </w:pPr>
      <w:r w:rsidRPr="00C332A7">
        <w:rPr>
          <w:i/>
          <w:color w:val="000000"/>
        </w:rPr>
        <w:t>Question:</w:t>
      </w:r>
      <w:r>
        <w:rPr>
          <w:color w:val="000000"/>
        </w:rPr>
        <w:t xml:space="preserve"> What is the status of nonnative plant species within selected focal plant communities across PACN parks?</w:t>
      </w:r>
    </w:p>
    <w:p w:rsidR="0049042A" w:rsidRDefault="0049042A" w:rsidP="00A63E70">
      <w:pPr>
        <w:autoSpaceDE w:val="0"/>
        <w:autoSpaceDN w:val="0"/>
        <w:adjustRightInd w:val="0"/>
        <w:spacing w:line="240" w:lineRule="atLeast"/>
        <w:rPr>
          <w:color w:val="000000"/>
        </w:rPr>
      </w:pPr>
    </w:p>
    <w:p w:rsidR="0049042A" w:rsidRDefault="0049042A" w:rsidP="00711DD0">
      <w:pPr>
        <w:rPr>
          <w:color w:val="000000"/>
        </w:rPr>
      </w:pPr>
      <w:proofErr w:type="gramStart"/>
      <w:r w:rsidRPr="00C332A7">
        <w:rPr>
          <w:i/>
        </w:rPr>
        <w:t>Monitoring Objective:</w:t>
      </w:r>
      <w:r>
        <w:t xml:space="preserve"> D</w:t>
      </w:r>
      <w:r w:rsidRPr="00B32C3E">
        <w:t>etermine the</w:t>
      </w:r>
      <w:r>
        <w:t xml:space="preserve"> number of nonnative plant species (richness), nonnative plant species</w:t>
      </w:r>
      <w:r w:rsidRPr="00B32C3E">
        <w:t xml:space="preserve"> distribution</w:t>
      </w:r>
      <w:r>
        <w:t xml:space="preserve"> (frequency)</w:t>
      </w:r>
      <w:r w:rsidRPr="00B32C3E">
        <w:t xml:space="preserve"> and abundance</w:t>
      </w:r>
      <w:r>
        <w:t xml:space="preserve"> (cover)</w:t>
      </w:r>
      <w:r w:rsidRPr="00B32C3E">
        <w:t xml:space="preserve"> along</w:t>
      </w:r>
      <w:r>
        <w:t xml:space="preserve"> belt transects spanning</w:t>
      </w:r>
      <w:r>
        <w:rPr>
          <w:color w:val="000000"/>
        </w:rPr>
        <w:t xml:space="preserve"> select focal plant communities in PACN parks.</w:t>
      </w:r>
      <w:proofErr w:type="gramEnd"/>
      <w:r>
        <w:rPr>
          <w:color w:val="000000"/>
        </w:rPr>
        <w:t xml:space="preserve"> Belt transects will consist of a mixture of fixed transects (including legacy transects) and rotational transects (newly generated transects).</w:t>
      </w:r>
    </w:p>
    <w:p w:rsidR="0049042A" w:rsidRDefault="0049042A" w:rsidP="00A63E70">
      <w:pPr>
        <w:autoSpaceDE w:val="0"/>
        <w:autoSpaceDN w:val="0"/>
        <w:adjustRightInd w:val="0"/>
        <w:spacing w:line="240" w:lineRule="atLeast"/>
        <w:rPr>
          <w:color w:val="000000"/>
        </w:rPr>
      </w:pPr>
    </w:p>
    <w:p w:rsidR="0049042A" w:rsidRDefault="0049042A" w:rsidP="00341D7E">
      <w:pPr>
        <w:autoSpaceDE w:val="0"/>
        <w:autoSpaceDN w:val="0"/>
        <w:adjustRightInd w:val="0"/>
        <w:spacing w:line="240" w:lineRule="atLeast"/>
        <w:rPr>
          <w:color w:val="000000"/>
        </w:rPr>
      </w:pPr>
      <w:r w:rsidRPr="00C332A7">
        <w:rPr>
          <w:i/>
          <w:color w:val="000000"/>
        </w:rPr>
        <w:t>Question:</w:t>
      </w:r>
      <w:r>
        <w:rPr>
          <w:color w:val="000000"/>
        </w:rPr>
        <w:t xml:space="preserve"> What are the trends or changes over time in nonnative plant species within selected focal plant communities across PACN parks?</w:t>
      </w:r>
    </w:p>
    <w:p w:rsidR="0049042A" w:rsidRDefault="0049042A" w:rsidP="00341D7E">
      <w:pPr>
        <w:autoSpaceDE w:val="0"/>
        <w:autoSpaceDN w:val="0"/>
        <w:adjustRightInd w:val="0"/>
        <w:spacing w:line="240" w:lineRule="atLeast"/>
        <w:rPr>
          <w:color w:val="000000"/>
        </w:rPr>
      </w:pPr>
    </w:p>
    <w:p w:rsidR="0049042A" w:rsidRDefault="0049042A" w:rsidP="00341D7E">
      <w:pPr>
        <w:rPr>
          <w:color w:val="000000"/>
        </w:rPr>
      </w:pPr>
      <w:r w:rsidRPr="00C332A7">
        <w:rPr>
          <w:i/>
        </w:rPr>
        <w:t>Monitoring Objective:</w:t>
      </w:r>
      <w:r>
        <w:t xml:space="preserve"> D</w:t>
      </w:r>
      <w:r w:rsidRPr="00B32C3E">
        <w:t xml:space="preserve">etermine the </w:t>
      </w:r>
      <w:proofErr w:type="gramStart"/>
      <w:r>
        <w:t>changes in nonnative</w:t>
      </w:r>
      <w:r w:rsidRPr="00B32C3E">
        <w:t xml:space="preserve"> </w:t>
      </w:r>
      <w:r>
        <w:t xml:space="preserve">plant </w:t>
      </w:r>
      <w:r w:rsidRPr="00B32C3E">
        <w:t>species</w:t>
      </w:r>
      <w:r>
        <w:t xml:space="preserve"> richness</w:t>
      </w:r>
      <w:r w:rsidRPr="00B32C3E">
        <w:t xml:space="preserve"> along</w:t>
      </w:r>
      <w:r>
        <w:t xml:space="preserve"> belt transects</w:t>
      </w:r>
      <w:proofErr w:type="gramEnd"/>
      <w:r>
        <w:t xml:space="preserve"> spanning</w:t>
      </w:r>
      <w:r>
        <w:rPr>
          <w:color w:val="000000"/>
        </w:rPr>
        <w:t xml:space="preserve"> select focal plant communities in PACN parks. </w:t>
      </w:r>
    </w:p>
    <w:p w:rsidR="0049042A" w:rsidRDefault="0049042A" w:rsidP="00341D7E"/>
    <w:p w:rsidR="0049042A" w:rsidRDefault="0049042A" w:rsidP="00341D7E">
      <w:pPr>
        <w:autoSpaceDE w:val="0"/>
        <w:autoSpaceDN w:val="0"/>
        <w:adjustRightInd w:val="0"/>
        <w:spacing w:line="240" w:lineRule="atLeast"/>
      </w:pPr>
      <w:r w:rsidRPr="00F06ACB">
        <w:rPr>
          <w:i/>
        </w:rPr>
        <w:t>Sampling Objective:</w:t>
      </w:r>
      <w:r>
        <w:t xml:space="preserve"> </w:t>
      </w:r>
      <w:r w:rsidRPr="00025F67">
        <w:t xml:space="preserve">80% probability of detecting </w:t>
      </w:r>
      <w:r>
        <w:t>2</w:t>
      </w:r>
      <w:r w:rsidRPr="00025F67">
        <w:t xml:space="preserve">0% </w:t>
      </w:r>
      <w:r>
        <w:t>change</w:t>
      </w:r>
      <w:r w:rsidRPr="00025F67">
        <w:t xml:space="preserve"> </w:t>
      </w:r>
      <w:r>
        <w:t xml:space="preserve">in nonnative species richness </w:t>
      </w:r>
      <w:r w:rsidRPr="00025F67">
        <w:t xml:space="preserve">over a </w:t>
      </w:r>
      <w:r>
        <w:t>10</w:t>
      </w:r>
      <w:r w:rsidRPr="00025F67">
        <w:t xml:space="preserve"> year period, with </w:t>
      </w:r>
      <w:r>
        <w:t>two-tailed 2</w:t>
      </w:r>
      <w:r w:rsidRPr="00025F67">
        <w:t xml:space="preserve">0% Type I </w:t>
      </w:r>
      <w:r>
        <w:t>(false-</w:t>
      </w:r>
      <w:r w:rsidRPr="00025F67">
        <w:t>change) error.</w:t>
      </w:r>
      <w:r>
        <w:t xml:space="preserve"> Ten years is the earliest opportunity for trend estimation given the 5-year sampling frame and based on the power analysis (App. C) this change corresponds to a 2.05% annual increase in richness assuming exponential growth.</w:t>
      </w:r>
    </w:p>
    <w:p w:rsidR="0049042A" w:rsidRDefault="0049042A" w:rsidP="00341D7E">
      <w:pPr>
        <w:autoSpaceDE w:val="0"/>
        <w:autoSpaceDN w:val="0"/>
        <w:adjustRightInd w:val="0"/>
        <w:spacing w:line="240" w:lineRule="atLeast"/>
      </w:pPr>
    </w:p>
    <w:p w:rsidR="0049042A" w:rsidRDefault="0049042A" w:rsidP="00DE5D9F">
      <w:pPr>
        <w:rPr>
          <w:color w:val="000000"/>
        </w:rPr>
      </w:pPr>
      <w:proofErr w:type="gramStart"/>
      <w:r w:rsidRPr="00C332A7">
        <w:rPr>
          <w:i/>
        </w:rPr>
        <w:t>Monitoring Objective:</w:t>
      </w:r>
      <w:r>
        <w:t xml:space="preserve"> D</w:t>
      </w:r>
      <w:r w:rsidRPr="00B32C3E">
        <w:t xml:space="preserve">etermine the </w:t>
      </w:r>
      <w:r>
        <w:t>changes in the frequency</w:t>
      </w:r>
      <w:r w:rsidRPr="00B32C3E">
        <w:t xml:space="preserve"> and </w:t>
      </w:r>
      <w:r>
        <w:t>cover</w:t>
      </w:r>
      <w:r w:rsidRPr="00B32C3E">
        <w:t xml:space="preserve"> of </w:t>
      </w:r>
      <w:r>
        <w:t>nonnative</w:t>
      </w:r>
      <w:r w:rsidRPr="00B32C3E">
        <w:t xml:space="preserve"> </w:t>
      </w:r>
      <w:r>
        <w:t xml:space="preserve">plant </w:t>
      </w:r>
      <w:r w:rsidRPr="00B32C3E">
        <w:t>species along</w:t>
      </w:r>
      <w:r>
        <w:t xml:space="preserve"> belt transects spanning</w:t>
      </w:r>
      <w:r>
        <w:rPr>
          <w:color w:val="000000"/>
        </w:rPr>
        <w:t xml:space="preserve"> select focal plant communities in PACN parks.</w:t>
      </w:r>
      <w:proofErr w:type="gramEnd"/>
      <w:r>
        <w:rPr>
          <w:color w:val="000000"/>
        </w:rPr>
        <w:t xml:space="preserve"> </w:t>
      </w:r>
    </w:p>
    <w:p w:rsidR="0049042A" w:rsidRDefault="0049042A" w:rsidP="00DE5D9F"/>
    <w:p w:rsidR="0049042A" w:rsidRDefault="0049042A" w:rsidP="00D25E6A">
      <w:pPr>
        <w:autoSpaceDE w:val="0"/>
        <w:autoSpaceDN w:val="0"/>
        <w:adjustRightInd w:val="0"/>
        <w:spacing w:line="240" w:lineRule="atLeast"/>
      </w:pPr>
      <w:r w:rsidRPr="00F06ACB">
        <w:rPr>
          <w:i/>
        </w:rPr>
        <w:t>Sampling Objective:</w:t>
      </w:r>
      <w:r>
        <w:t xml:space="preserve"> </w:t>
      </w:r>
      <w:r w:rsidRPr="00025F67">
        <w:t xml:space="preserve">80% probability of detecting </w:t>
      </w:r>
      <w:r>
        <w:t>5</w:t>
      </w:r>
      <w:r w:rsidRPr="00025F67">
        <w:t xml:space="preserve">0% change </w:t>
      </w:r>
      <w:r>
        <w:t xml:space="preserve">in nonnative species frequency and/or cover </w:t>
      </w:r>
      <w:r w:rsidRPr="00025F67">
        <w:t xml:space="preserve">over a </w:t>
      </w:r>
      <w:r>
        <w:t>10</w:t>
      </w:r>
      <w:r w:rsidRPr="00025F67">
        <w:t xml:space="preserve"> year period, with </w:t>
      </w:r>
      <w:r>
        <w:t>two-tailed 2</w:t>
      </w:r>
      <w:r w:rsidRPr="00025F67">
        <w:t xml:space="preserve">0% Type I </w:t>
      </w:r>
      <w:r>
        <w:t>(false-</w:t>
      </w:r>
      <w:r w:rsidRPr="00025F67">
        <w:t>change) error.</w:t>
      </w:r>
      <w:r>
        <w:t xml:space="preserve"> Ten years is the earliest opportunity for trend estimation given the 5-year sampling frame and based on the power analysis (App. C) this change corresponds to a 4.61% annual increase in frequency or cover assuming exponential growth.</w:t>
      </w:r>
    </w:p>
    <w:p w:rsidR="0049042A" w:rsidRPr="00567162" w:rsidRDefault="0049042A" w:rsidP="00B10422">
      <w:pPr>
        <w:pStyle w:val="NTR-1stOrder"/>
        <w:rPr>
          <w:sz w:val="32"/>
          <w:szCs w:val="32"/>
        </w:rPr>
      </w:pPr>
      <w:bookmarkStart w:id="101" w:name="_Toc175561891"/>
      <w:bookmarkStart w:id="102" w:name="_Toc195596292"/>
      <w:bookmarkStart w:id="103" w:name="_Toc207167660"/>
      <w:bookmarkStart w:id="104" w:name="_Toc262050524"/>
      <w:bookmarkStart w:id="105" w:name="_Toc261943416"/>
      <w:bookmarkStart w:id="106" w:name="_Toc325544024"/>
      <w:bookmarkStart w:id="107" w:name="_Toc130637523"/>
      <w:bookmarkEnd w:id="0"/>
      <w:bookmarkEnd w:id="46"/>
      <w:bookmarkEnd w:id="63"/>
      <w:bookmarkEnd w:id="64"/>
      <w:r w:rsidRPr="00567162">
        <w:rPr>
          <w:sz w:val="32"/>
          <w:szCs w:val="32"/>
        </w:rPr>
        <w:lastRenderedPageBreak/>
        <w:t>Chapter 2: Sampling Design</w:t>
      </w:r>
      <w:bookmarkEnd w:id="101"/>
      <w:bookmarkEnd w:id="102"/>
      <w:bookmarkEnd w:id="103"/>
      <w:bookmarkEnd w:id="104"/>
      <w:bookmarkEnd w:id="105"/>
      <w:bookmarkEnd w:id="106"/>
    </w:p>
    <w:p w:rsidR="0049042A" w:rsidRDefault="0049042A" w:rsidP="004C561F">
      <w:bookmarkStart w:id="108" w:name="_Toc177633299"/>
      <w:bookmarkStart w:id="109" w:name="_Toc195596304"/>
      <w:bookmarkStart w:id="110" w:name="_Toc207167672"/>
      <w:bookmarkEnd w:id="107"/>
    </w:p>
    <w:p w:rsidR="0049042A" w:rsidRPr="00567162" w:rsidRDefault="0049042A" w:rsidP="000476D8">
      <w:pPr>
        <w:pStyle w:val="NTR-2ndOrder"/>
        <w:rPr>
          <w:sz w:val="24"/>
          <w:szCs w:val="24"/>
        </w:rPr>
      </w:pPr>
      <w:bookmarkStart w:id="111" w:name="_Toc262050525"/>
      <w:bookmarkStart w:id="112" w:name="_Toc261943417"/>
      <w:bookmarkStart w:id="113" w:name="_Toc325544025"/>
      <w:r w:rsidRPr="00567162">
        <w:rPr>
          <w:sz w:val="24"/>
          <w:szCs w:val="24"/>
        </w:rPr>
        <w:t>Rationale for Selection of Sampling Design</w:t>
      </w:r>
      <w:bookmarkEnd w:id="111"/>
      <w:bookmarkEnd w:id="112"/>
      <w:bookmarkEnd w:id="113"/>
    </w:p>
    <w:p w:rsidR="0049042A" w:rsidRPr="009768D0" w:rsidRDefault="0049042A" w:rsidP="000476D8">
      <w:bookmarkStart w:id="114" w:name="_Toc175560769"/>
      <w:bookmarkStart w:id="115" w:name="_Toc175561893"/>
      <w:bookmarkStart w:id="116" w:name="_Toc195596294"/>
      <w:bookmarkStart w:id="117" w:name="_Toc207167662"/>
      <w:bookmarkStart w:id="118" w:name="_Toc207430369"/>
      <w:r w:rsidRPr="00B4706F">
        <w:t xml:space="preserve">The proposed monitoring study aims to describe the status of </w:t>
      </w:r>
      <w:r>
        <w:t>nonnative</w:t>
      </w:r>
      <w:r w:rsidRPr="00B4706F">
        <w:t xml:space="preserve"> plant species in focal pla</w:t>
      </w:r>
      <w:r w:rsidR="005019D2">
        <w:t>nt communities and their long-</w:t>
      </w:r>
      <w:r w:rsidRPr="00B4706F">
        <w:t>term trends over time. The objective</w:t>
      </w:r>
      <w:r>
        <w:t>s are</w:t>
      </w:r>
      <w:r w:rsidRPr="00B4706F">
        <w:t xml:space="preserve"> to detect a moderate change in </w:t>
      </w:r>
      <w:r>
        <w:t>nonnative species richness (20%) and frequency</w:t>
      </w:r>
      <w:r w:rsidRPr="00B4706F">
        <w:t xml:space="preserve"> </w:t>
      </w:r>
      <w:r>
        <w:t xml:space="preserve">and cover (50%) </w:t>
      </w:r>
      <w:r w:rsidRPr="00B4706F">
        <w:t xml:space="preserve">over </w:t>
      </w:r>
      <w:r>
        <w:t>10</w:t>
      </w:r>
      <w:r w:rsidRPr="00B4706F">
        <w:t xml:space="preserve"> years at 80% power. In order to accomplish these goals the PACN </w:t>
      </w:r>
      <w:r>
        <w:t>Established Invasive Plant Species Monitoring Protocol</w:t>
      </w:r>
      <w:r w:rsidRPr="00B4706F">
        <w:t xml:space="preserve"> utilizes a split panel design with </w:t>
      </w:r>
      <w:r>
        <w:t>fixed and rotational belt transects randomly distributed within select focal plant communities</w:t>
      </w:r>
      <w:r w:rsidRPr="00B4706F">
        <w:t xml:space="preserve">. </w:t>
      </w:r>
      <w:r>
        <w:t xml:space="preserve">Belt transects are elongated rectangular plots within which nonnative species presence is recorded and for select target invasive species percent cover is also recorded </w:t>
      </w:r>
      <w:r w:rsidR="00A64C00">
        <w:fldChar w:fldCharType="begin"/>
      </w:r>
      <w:r>
        <w:instrText xml:space="preserve"> ADDIN EN.CITE &lt;EndNote&gt;&lt;Cite&gt;&lt;Author&gt;Mueller-Dombois&lt;/Author&gt;&lt;Year&gt;1974&lt;/Year&gt;&lt;RecNum&gt;235&lt;/RecNum&gt;&lt;DisplayText&gt;(Mueller-Dombois and Ellenberg 1974)&lt;/DisplayText&gt;&lt;record&gt;&lt;rec-number&gt;235&lt;/rec-number&gt;&lt;foreign-keys&gt;&lt;key app="EN" db-id="29wd9fdxkttawpevre3ptatrsdx2se0wz5da"&gt;235&lt;/key&gt;&lt;/foreign-keys&gt;&lt;ref-type name="Book"&gt;6&lt;/ref-type&gt;&lt;contributors&gt;&lt;authors&gt;&lt;author&gt;Mueller-Dombois, D.&lt;/author&gt;&lt;author&gt;Ellenberg, H.&lt;/author&gt;&lt;/authors&gt;&lt;/contributors&gt;&lt;titles&gt;&lt;title&gt;Aims and Methods of Vegetation Ecology&lt;/title&gt;&lt;/titles&gt;&lt;pages&gt;547&lt;/pages&gt;&lt;dates&gt;&lt;year&gt;1974&lt;/year&gt;&lt;/dates&gt;&lt;pub-location&gt;New York, NY&lt;/pub-location&gt;&lt;publisher&gt;John Wiley &amp;amp; Sons&lt;/publisher&gt;&lt;urls&gt;&lt;/urls&gt;&lt;/record&gt;&lt;/Cite&gt;&lt;/EndNote&gt;</w:instrText>
      </w:r>
      <w:r w:rsidR="00A64C00">
        <w:fldChar w:fldCharType="separate"/>
      </w:r>
      <w:r>
        <w:rPr>
          <w:noProof/>
        </w:rPr>
        <w:t>(Mueller-Dombois and Ellenberg 1974)</w:t>
      </w:r>
      <w:r w:rsidR="00A64C00">
        <w:fldChar w:fldCharType="end"/>
      </w:r>
      <w:r>
        <w:t xml:space="preserve">. </w:t>
      </w:r>
      <w:r w:rsidRPr="00B4706F">
        <w:t xml:space="preserve">This design allows for the use of fixed </w:t>
      </w:r>
      <w:r>
        <w:t>transects</w:t>
      </w:r>
      <w:r w:rsidRPr="00B4706F">
        <w:t xml:space="preserve"> to estimate trends and </w:t>
      </w:r>
      <w:r>
        <w:t xml:space="preserve">temporary </w:t>
      </w:r>
      <w:r w:rsidRPr="00B4706F">
        <w:t xml:space="preserve">rotational </w:t>
      </w:r>
      <w:r>
        <w:t>transects</w:t>
      </w:r>
      <w:r w:rsidRPr="00B4706F">
        <w:t xml:space="preserve"> to estimate status and increase spatial coverage across the sampling frame. Together the fixed and rotational panels </w:t>
      </w:r>
      <w:r>
        <w:t>allow</w:t>
      </w:r>
      <w:r w:rsidRPr="00B4706F">
        <w:t xml:space="preserve"> for both status and trend analysis, providing a </w:t>
      </w:r>
      <w:r>
        <w:t xml:space="preserve">hybrid </w:t>
      </w:r>
      <w:r w:rsidRPr="00B4706F">
        <w:t xml:space="preserve">design compromise that works better than either method alone </w:t>
      </w:r>
      <w:r w:rsidR="00A64C00">
        <w:fldChar w:fldCharType="begin"/>
      </w:r>
      <w:r>
        <w:instrText xml:space="preserve"> ADDIN EN.CITE &lt;EndNote&gt;&lt;Cite&gt;&lt;Author&gt;Skalski&lt;/Author&gt;&lt;Year&gt;2005&lt;/Year&gt;&lt;RecNum&gt;312&lt;/RecNum&gt;&lt;DisplayText&gt;(Skalski 2005)&lt;/DisplayText&gt;&lt;record&gt;&lt;rec-number&gt;312&lt;/rec-number&gt;&lt;foreign-keys&gt;&lt;key app="EN" db-id="29wd9fdxkttawpevre3ptatrsdx2se0wz5da"&gt;312&lt;/key&gt;&lt;/foreign-keys&gt;&lt;ref-type name="Report"&gt;27&lt;/ref-type&gt;&lt;contributors&gt;&lt;authors&gt;&lt;author&gt;Skalski, John R.&lt;/author&gt;&lt;/authors&gt;&lt;/contributors&gt;&lt;titles&gt;&lt;title&gt;Long-term monitoring: Basic study designs, estimators, and precision and power calculations&lt;/title&gt;&lt;/titles&gt;&lt;dates&gt;&lt;year&gt;2005&lt;/year&gt;&lt;/dates&gt;&lt;pub-location&gt;Hawaii National Park, HI&lt;/pub-location&gt;&lt;publisher&gt;Unpublished Report.  Prepared for National Park Service, Pacific Islands Network&lt;/publisher&gt;&lt;urls&gt;&lt;/urls&gt;&lt;/record&gt;&lt;/Cite&gt;&lt;/EndNote&gt;</w:instrText>
      </w:r>
      <w:r w:rsidR="00A64C00">
        <w:fldChar w:fldCharType="separate"/>
      </w:r>
      <w:r w:rsidRPr="00B4706F">
        <w:rPr>
          <w:noProof/>
        </w:rPr>
        <w:t>(</w:t>
      </w:r>
      <w:r w:rsidR="00C200BC">
        <w:rPr>
          <w:noProof/>
        </w:rPr>
        <w:t>McDonald 2003</w:t>
      </w:r>
      <w:r w:rsidRPr="00B4706F">
        <w:rPr>
          <w:noProof/>
        </w:rPr>
        <w:t>)</w:t>
      </w:r>
      <w:r w:rsidR="00A64C00">
        <w:fldChar w:fldCharType="end"/>
      </w:r>
      <w:r w:rsidRPr="00B4706F">
        <w:t xml:space="preserve">. </w:t>
      </w:r>
    </w:p>
    <w:p w:rsidR="0049042A" w:rsidRDefault="0049042A" w:rsidP="000476D8"/>
    <w:p w:rsidR="0049042A" w:rsidRDefault="0049042A" w:rsidP="000476D8">
      <w:r>
        <w:t>Fixed</w:t>
      </w:r>
      <w:r w:rsidR="005819E8">
        <w:t>,</w:t>
      </w:r>
      <w:r w:rsidRPr="00366CF3">
        <w:t xml:space="preserve"> </w:t>
      </w:r>
      <w:r>
        <w:t>or permanent</w:t>
      </w:r>
      <w:r w:rsidR="005819E8">
        <w:t>,</w:t>
      </w:r>
      <w:r>
        <w:t xml:space="preserve"> transects</w:t>
      </w:r>
      <w:r w:rsidRPr="00366CF3">
        <w:t xml:space="preserve"> that </w:t>
      </w:r>
      <w:r>
        <w:t xml:space="preserve">have </w:t>
      </w:r>
      <w:r w:rsidRPr="00366CF3">
        <w:t xml:space="preserve">highly correlated </w:t>
      </w:r>
      <w:r w:rsidR="0090028C">
        <w:t xml:space="preserve">attribute values </w:t>
      </w:r>
      <w:r>
        <w:t xml:space="preserve">over time </w:t>
      </w:r>
      <w:r w:rsidR="0090028C">
        <w:t xml:space="preserve">or between sampling events (e.g., </w:t>
      </w:r>
      <w:r w:rsidRPr="00366CF3">
        <w:t>long-lived plant</w:t>
      </w:r>
      <w:r w:rsidR="0090028C">
        <w:t>s, proximal se</w:t>
      </w:r>
      <w:r>
        <w:t>edling recruitment as in many annuals</w:t>
      </w:r>
      <w:r w:rsidR="0090028C">
        <w:t>)</w:t>
      </w:r>
      <w:r>
        <w:t xml:space="preserve">, </w:t>
      </w:r>
      <w:r w:rsidR="0090028C">
        <w:t>have</w:t>
      </w:r>
      <w:r>
        <w:t xml:space="preserve"> increased statistical power to detect change </w:t>
      </w:r>
      <w:r w:rsidR="00A64C00">
        <w:fldChar w:fldCharType="begin"/>
      </w:r>
      <w:r>
        <w:instrText xml:space="preserve"> ADDIN EN.CITE &lt;EndNote&gt;&lt;Cite&gt;&lt;Author&gt;Elzinga&lt;/Author&gt;&lt;Year&gt;2001&lt;/Year&gt;&lt;RecNum&gt;306&lt;/RecNum&gt;&lt;DisplayText&gt;(Elzinga et al. 2001)&lt;/DisplayText&gt;&lt;record&gt;&lt;rec-number&gt;306&lt;/rec-number&gt;&lt;foreign-keys&gt;&lt;key app="EN" db-id="29wd9fdxkttawpevre3ptatrsdx2se0wz5da"&gt;306&lt;/key&gt;&lt;/foreign-keys&gt;&lt;ref-type name="Book"&gt;6&lt;/ref-type&gt;&lt;contributors&gt;&lt;authors&gt;&lt;author&gt;Elzinga, Caryl L.&lt;/author&gt;&lt;author&gt;Salzer, Daniel W.&lt;/author&gt;&lt;author&gt;Willoughby, John W.&lt;/author&gt;&lt;author&gt;Gibbs, James P.&lt;/author&gt;&lt;/authors&gt;&lt;/contributors&gt;&lt;titles&gt;&lt;title&gt;Monitoring Plant and Animal Populations&lt;/title&gt;&lt;/titles&gt;&lt;dates&gt;&lt;year&gt;2001&lt;/year&gt;&lt;/dates&gt;&lt;pub-location&gt;Malden, MA&lt;/pub-location&gt;&lt;publisher&gt;Blackwell Science&lt;/publisher&gt;&lt;urls&gt;&lt;/urls&gt;&lt;/record&gt;&lt;/Cite&gt;&lt;/EndNote&gt;</w:instrText>
      </w:r>
      <w:r w:rsidR="00A64C00">
        <w:fldChar w:fldCharType="separate"/>
      </w:r>
      <w:r>
        <w:rPr>
          <w:noProof/>
        </w:rPr>
        <w:t>(Elzinga et al. 2001)</w:t>
      </w:r>
      <w:r w:rsidR="00A64C00">
        <w:fldChar w:fldCharType="end"/>
      </w:r>
      <w:r w:rsidRPr="00366CF3">
        <w:t xml:space="preserve">. </w:t>
      </w:r>
      <w:r>
        <w:t xml:space="preserve">Fixed transects </w:t>
      </w:r>
      <w:r w:rsidR="0090028C">
        <w:t xml:space="preserve">that allow for paired readings </w:t>
      </w:r>
      <w:r>
        <w:t xml:space="preserve">will have </w:t>
      </w:r>
      <w:r w:rsidR="00A9478D">
        <w:t>greater</w:t>
      </w:r>
      <w:r>
        <w:t xml:space="preserve"> power to detect change as long as the invader is present in at least some of the plots. Fixed</w:t>
      </w:r>
      <w:r w:rsidRPr="00366CF3">
        <w:t xml:space="preserve"> </w:t>
      </w:r>
      <w:r>
        <w:t xml:space="preserve">transects provide valuable information about localized spread (or decline) of the invader which can be interpreted in the patchy context of trends occurring within other transects or plots in the sampling frame (e.g., including the </w:t>
      </w:r>
      <w:r w:rsidR="006F2360">
        <w:t xml:space="preserve">focal terrestrial plant communities </w:t>
      </w:r>
      <w:r>
        <w:t>samples).</w:t>
      </w:r>
      <w:r w:rsidRPr="00366CF3">
        <w:t xml:space="preserve"> </w:t>
      </w:r>
      <w:r>
        <w:t>These transects are</w:t>
      </w:r>
      <w:r w:rsidRPr="00366CF3">
        <w:t xml:space="preserve"> also useful for quantifying the effects of disturbance events on vegetat</w:t>
      </w:r>
      <w:r>
        <w:t xml:space="preserve">ion composition. </w:t>
      </w:r>
      <w:r w:rsidRPr="00366CF3">
        <w:t xml:space="preserve">Some of the limitations of using </w:t>
      </w:r>
      <w:r>
        <w:t>fixed</w:t>
      </w:r>
      <w:r w:rsidRPr="00366CF3">
        <w:t xml:space="preserve"> </w:t>
      </w:r>
      <w:r>
        <w:t>transects</w:t>
      </w:r>
      <w:r w:rsidRPr="00366CF3">
        <w:t xml:space="preserve"> are</w:t>
      </w:r>
      <w:r>
        <w:t>:</w:t>
      </w:r>
      <w:r w:rsidRPr="00366CF3">
        <w:t xml:space="preserve"> </w:t>
      </w:r>
      <w:r>
        <w:t xml:space="preserve">(1) </w:t>
      </w:r>
      <w:r w:rsidRPr="00366CF3">
        <w:t xml:space="preserve">the extra time required initially to mark the </w:t>
      </w:r>
      <w:r>
        <w:t>transect</w:t>
      </w:r>
      <w:r w:rsidRPr="00366CF3">
        <w:t xml:space="preserve">, </w:t>
      </w:r>
      <w:r>
        <w:t xml:space="preserve">(2) </w:t>
      </w:r>
      <w:r w:rsidRPr="00366CF3">
        <w:t xml:space="preserve">difficulty relocating </w:t>
      </w:r>
      <w:r>
        <w:t>transects and points along the transects</w:t>
      </w:r>
      <w:r w:rsidRPr="00366CF3">
        <w:t xml:space="preserve"> at subsequent sampling periods, </w:t>
      </w:r>
      <w:r>
        <w:t xml:space="preserve">(3) </w:t>
      </w:r>
      <w:r w:rsidRPr="00366CF3">
        <w:t xml:space="preserve">negative impacts from previous sampling events, </w:t>
      </w:r>
      <w:r>
        <w:t xml:space="preserve">(4) the need for </w:t>
      </w:r>
      <w:r w:rsidRPr="00366CF3">
        <w:t xml:space="preserve">multiple sample events </w:t>
      </w:r>
      <w:r>
        <w:t>before it can be</w:t>
      </w:r>
      <w:r w:rsidRPr="00366CF3">
        <w:t xml:space="preserve"> determine</w:t>
      </w:r>
      <w:r>
        <w:t>d</w:t>
      </w:r>
      <w:r w:rsidRPr="00366CF3">
        <w:t xml:space="preserve"> if sample size is adequate, and </w:t>
      </w:r>
      <w:r>
        <w:t xml:space="preserve">(5) limited </w:t>
      </w:r>
      <w:r w:rsidRPr="00366CF3">
        <w:t xml:space="preserve">spatial coverage of the sampling frame because no new sampling units </w:t>
      </w:r>
      <w:r>
        <w:t>are</w:t>
      </w:r>
      <w:r w:rsidRPr="00366CF3">
        <w:t xml:space="preserve"> installed</w:t>
      </w:r>
      <w:r>
        <w:t xml:space="preserve"> over time. </w:t>
      </w:r>
    </w:p>
    <w:p w:rsidR="0049042A" w:rsidRDefault="0049042A" w:rsidP="000476D8"/>
    <w:p w:rsidR="0049042A" w:rsidRPr="00366CF3" w:rsidRDefault="0049042A" w:rsidP="000476D8">
      <w:r>
        <w:t>Rotational</w:t>
      </w:r>
      <w:r w:rsidR="005819E8">
        <w:t>,</w:t>
      </w:r>
      <w:r>
        <w:t xml:space="preserve"> or temporary</w:t>
      </w:r>
      <w:r w:rsidR="005819E8">
        <w:t>,</w:t>
      </w:r>
      <w:r>
        <w:t xml:space="preserve"> transects</w:t>
      </w:r>
      <w:r w:rsidRPr="00366CF3">
        <w:t xml:space="preserve"> </w:t>
      </w:r>
      <w:r>
        <w:t xml:space="preserve">will have very low power to detect change over time (trends), especially if the invaders have a patchy distribution, but </w:t>
      </w:r>
      <w:r w:rsidRPr="00366CF3">
        <w:t xml:space="preserve">over time </w:t>
      </w:r>
      <w:r>
        <w:t xml:space="preserve">they </w:t>
      </w:r>
      <w:r w:rsidRPr="00366CF3">
        <w:t>can result in greater spatial coverage providing a better assessment of status</w:t>
      </w:r>
      <w:r>
        <w:t xml:space="preserve"> of the sampled variables. Rotational transects are faster to install and</w:t>
      </w:r>
      <w:r w:rsidRPr="00366CF3">
        <w:t xml:space="preserve"> </w:t>
      </w:r>
      <w:r>
        <w:t xml:space="preserve">are </w:t>
      </w:r>
      <w:r w:rsidRPr="00366CF3">
        <w:t xml:space="preserve">not </w:t>
      </w:r>
      <w:r>
        <w:t xml:space="preserve">systematically </w:t>
      </w:r>
      <w:r w:rsidRPr="00366CF3">
        <w:t xml:space="preserve">impacted by previous </w:t>
      </w:r>
      <w:r w:rsidR="007C5C43">
        <w:t>monitoring efforts</w:t>
      </w:r>
      <w:r>
        <w:t xml:space="preserve">. </w:t>
      </w:r>
      <w:r w:rsidRPr="00366CF3">
        <w:t xml:space="preserve">Greater spatial coverage is important particularly in large plant communities </w:t>
      </w:r>
      <w:r>
        <w:t>where newly-establishing invasive plants may be rare</w:t>
      </w:r>
      <w:r w:rsidRPr="00366CF3">
        <w:t xml:space="preserve">. </w:t>
      </w:r>
      <w:r>
        <w:t>S</w:t>
      </w:r>
      <w:r w:rsidRPr="00366CF3">
        <w:t>patial variability across the landscape may be greater than temporal variance</w:t>
      </w:r>
      <w:r>
        <w:t xml:space="preserve"> for these communities</w:t>
      </w:r>
      <w:r w:rsidRPr="00366CF3">
        <w:t xml:space="preserve">. If vegetation attributes are found to be highly correlated between years, </w:t>
      </w:r>
      <w:r>
        <w:t>transects</w:t>
      </w:r>
      <w:r w:rsidRPr="00366CF3">
        <w:t xml:space="preserve"> may be grouped or combined across years resulting in greater coverage of the area.</w:t>
      </w:r>
      <w:r>
        <w:t xml:space="preserve"> A</w:t>
      </w:r>
      <w:r w:rsidRPr="00366CF3">
        <w:t xml:space="preserve">dditionally, sampling new </w:t>
      </w:r>
      <w:r>
        <w:t>transects</w:t>
      </w:r>
      <w:r w:rsidRPr="00366CF3">
        <w:t xml:space="preserve"> each </w:t>
      </w:r>
      <w:r>
        <w:t>sampling event</w:t>
      </w:r>
      <w:r w:rsidRPr="00366CF3">
        <w:t xml:space="preserve"> minimizes the </w:t>
      </w:r>
      <w:r w:rsidR="00C63F3A">
        <w:t xml:space="preserve">potential </w:t>
      </w:r>
      <w:r w:rsidRPr="00366CF3">
        <w:t xml:space="preserve">bias </w:t>
      </w:r>
      <w:r w:rsidR="00C63F3A">
        <w:t xml:space="preserve">associated with repeatedly sampled transects </w:t>
      </w:r>
      <w:r w:rsidRPr="00366CF3">
        <w:t xml:space="preserve">in estimates of status and updates prior estimates through time series calculations </w:t>
      </w:r>
      <w:r w:rsidR="00A64C00">
        <w:fldChar w:fldCharType="begin"/>
      </w:r>
      <w:r>
        <w:instrText xml:space="preserve"> ADDIN EN.CITE &lt;EndNote&gt;&lt;Cite&gt;&lt;Author&gt;Skalski&lt;/Author&gt;&lt;Year&gt;1990&lt;/Year&gt;&lt;RecNum&gt;313&lt;/RecNum&gt;&lt;DisplayText&gt;(Skalski 1990)&lt;/DisplayText&gt;&lt;record&gt;&lt;rec-number&gt;313&lt;/rec-number&gt;&lt;foreign-keys&gt;&lt;key app="EN" db-id="29wd9fdxkttawpevre3ptatrsdx2se0wz5da"&gt;313&lt;/key&gt;&lt;/foreign-keys&gt;&lt;ref-type name="Journal Article"&gt;17&lt;/ref-type&gt;&lt;contributors&gt;&lt;authors&gt;&lt;author&gt;Skalski, John R.&lt;/author&gt;&lt;/authors&gt;&lt;/contributors&gt;&lt;titles&gt;&lt;title&gt;A design for long-term status and trends monitoring&lt;/title&gt;&lt;secondary-title&gt;Journal of Environmental management&lt;/secondary-title&gt;&lt;/titles&gt;&lt;pages&gt;139-144&lt;/pages&gt;&lt;volume&gt;30&lt;/volume&gt;&lt;dates&gt;&lt;year&gt;1990&lt;/year&gt;&lt;/dates&gt;&lt;urls&gt;&lt;/urls&gt;&lt;/record&gt;&lt;/Cite&gt;&lt;/EndNote&gt;</w:instrText>
      </w:r>
      <w:r w:rsidR="00A64C00">
        <w:fldChar w:fldCharType="separate"/>
      </w:r>
      <w:r>
        <w:rPr>
          <w:noProof/>
        </w:rPr>
        <w:t>(Skalski 1990)</w:t>
      </w:r>
      <w:r w:rsidR="00A64C00">
        <w:fldChar w:fldCharType="end"/>
      </w:r>
      <w:r>
        <w:t xml:space="preserve">. </w:t>
      </w:r>
    </w:p>
    <w:p w:rsidR="0049042A" w:rsidRDefault="0049042A" w:rsidP="004C561F">
      <w:bookmarkStart w:id="119" w:name="_Toc175561894"/>
      <w:bookmarkStart w:id="120" w:name="_Toc195596295"/>
      <w:bookmarkStart w:id="121" w:name="_Toc207167663"/>
      <w:bookmarkStart w:id="122" w:name="_Toc207430370"/>
      <w:bookmarkEnd w:id="114"/>
      <w:bookmarkEnd w:id="115"/>
      <w:bookmarkEnd w:id="116"/>
      <w:bookmarkEnd w:id="117"/>
      <w:bookmarkEnd w:id="118"/>
    </w:p>
    <w:p w:rsidR="0049042A" w:rsidRPr="00567162" w:rsidRDefault="0049042A" w:rsidP="000476D8">
      <w:pPr>
        <w:pStyle w:val="NTR-2ndOrder"/>
        <w:rPr>
          <w:sz w:val="24"/>
          <w:szCs w:val="24"/>
        </w:rPr>
      </w:pPr>
      <w:bookmarkStart w:id="123" w:name="_Toc262050526"/>
      <w:bookmarkStart w:id="124" w:name="_Toc261943418"/>
      <w:bookmarkStart w:id="125" w:name="_Toc325544026"/>
      <w:r w:rsidRPr="00567162">
        <w:rPr>
          <w:sz w:val="24"/>
          <w:szCs w:val="24"/>
        </w:rPr>
        <w:t>Target Population</w:t>
      </w:r>
      <w:bookmarkEnd w:id="119"/>
      <w:bookmarkEnd w:id="120"/>
      <w:bookmarkEnd w:id="121"/>
      <w:bookmarkEnd w:id="122"/>
      <w:bookmarkEnd w:id="123"/>
      <w:bookmarkEnd w:id="124"/>
      <w:bookmarkEnd w:id="125"/>
    </w:p>
    <w:p w:rsidR="0049042A" w:rsidRDefault="0049042A" w:rsidP="000476D8">
      <w:r w:rsidRPr="00366CF3">
        <w:t>The target populations for this monitoring protocol are</w:t>
      </w:r>
      <w:r>
        <w:t xml:space="preserve"> four</w:t>
      </w:r>
      <w:r w:rsidRPr="00366CF3">
        <w:t xml:space="preserve"> terrestrial plant communities found in </w:t>
      </w:r>
      <w:r>
        <w:t>five</w:t>
      </w:r>
      <w:r w:rsidRPr="00366CF3">
        <w:t xml:space="preserve"> PACN parks: wet forest, subalpine shrubland, coastal</w:t>
      </w:r>
      <w:r>
        <w:t xml:space="preserve"> strand</w:t>
      </w:r>
      <w:r w:rsidRPr="00366CF3">
        <w:t>, and mangrove forest</w:t>
      </w:r>
      <w:r>
        <w:t xml:space="preserve"> (table </w:t>
      </w:r>
      <w:r>
        <w:lastRenderedPageBreak/>
        <w:t>2.1)</w:t>
      </w:r>
      <w:r w:rsidRPr="00366CF3">
        <w:t xml:space="preserve">. These </w:t>
      </w:r>
      <w:r>
        <w:t>four</w:t>
      </w:r>
      <w:r w:rsidRPr="00366CF3">
        <w:t xml:space="preserve"> focal communities represent discrete plant assemblages identified from a continuum of possible communities</w:t>
      </w:r>
      <w:r>
        <w:t>, but due to budget and time restraints, not all communities in each park can be monitored. Therefore, i</w:t>
      </w:r>
      <w:r w:rsidRPr="00366CF3">
        <w:t>nferences based on this protocol are limited to the</w:t>
      </w:r>
      <w:r>
        <w:t xml:space="preserve"> four</w:t>
      </w:r>
      <w:r w:rsidRPr="00366CF3">
        <w:t xml:space="preserve"> </w:t>
      </w:r>
      <w:r>
        <w:t>focal</w:t>
      </w:r>
      <w:r w:rsidRPr="00366CF3">
        <w:t xml:space="preserve"> </w:t>
      </w:r>
      <w:r>
        <w:t>communities</w:t>
      </w:r>
      <w:r w:rsidRPr="00366CF3">
        <w:t xml:space="preserve"> defined above</w:t>
      </w:r>
      <w:r>
        <w:t xml:space="preserve"> as opposed to entire parks</w:t>
      </w:r>
      <w:r w:rsidRPr="00366CF3">
        <w:t xml:space="preserve">. </w:t>
      </w:r>
      <w:r>
        <w:t xml:space="preserve">However it is presumed that </w:t>
      </w:r>
      <w:r w:rsidRPr="00366CF3">
        <w:t xml:space="preserve">monitoring these </w:t>
      </w:r>
      <w:r>
        <w:t>four</w:t>
      </w:r>
      <w:r w:rsidRPr="00366CF3">
        <w:t xml:space="preserve"> communities will allow park managers to detect major changes in their parks </w:t>
      </w:r>
      <w:r>
        <w:t xml:space="preserve">since these focal communities are large, integral components of the vegetation of each park. Scientists and resource managers identified the focal communities to monitor based on relative intactness, </w:t>
      </w:r>
      <w:r w:rsidRPr="00E92A88">
        <w:t xml:space="preserve">distinct species compositions made up of endemic species with limited ranges </w:t>
      </w:r>
      <w:r>
        <w:t xml:space="preserve">(Price 2004), prevalence across </w:t>
      </w:r>
      <w:proofErr w:type="gramStart"/>
      <w:r>
        <w:t>parks,</w:t>
      </w:r>
      <w:proofErr w:type="gramEnd"/>
      <w:r>
        <w:t xml:space="preserve"> and usefulness as indicators of environmental change, all of which can be negatively affected by invasive species. </w:t>
      </w:r>
    </w:p>
    <w:p w:rsidR="0049042A" w:rsidRDefault="0049042A" w:rsidP="000476D8"/>
    <w:p w:rsidR="0049042A" w:rsidRPr="00366CF3" w:rsidRDefault="009314E5" w:rsidP="000476D8">
      <w:r>
        <w:t>In addition</w:t>
      </w:r>
      <w:r w:rsidR="0049042A">
        <w:t xml:space="preserve"> to this protocol, PACN has developed two other protocols that in part capture some invasive plant species data. In the Early Detection of Invasive Plant Species Protocol </w:t>
      </w:r>
      <w:r w:rsidR="00A64C00">
        <w:fldChar w:fldCharType="begin"/>
      </w:r>
      <w:r w:rsidR="0049042A">
        <w:instrText xml:space="preserve"> ADDIN EN.CITE &lt;EndNote&gt;&lt;Cite&gt;&lt;Author&gt;Ainsworth&lt;/Author&gt;&lt;Year&gt;In Prep&lt;/Year&gt;&lt;RecNum&gt;480&lt;/RecNum&gt;&lt;DisplayText&gt;(Ainsworth et al. &lt;style face="italic"&gt;In Prep&lt;/style&gt;)&lt;/DisplayText&gt;&lt;record&gt;&lt;rec-number&gt;480&lt;/rec-number&gt;&lt;foreign-keys&gt;&lt;key app="EN" db-id="29wd9fdxkttawpevre3ptatrsdx2se0wz5da"&gt;480&lt;/key&gt;&lt;/foreign-keys&gt;&lt;ref-type name="Unpublished Work"&gt;34&lt;/ref-type&gt;&lt;contributors&gt;&lt;authors&gt;&lt;author&gt;Ainsworth, A.&lt;/author&gt;&lt;author&gt;Starr, F.&lt;/author&gt;&lt;author&gt;Starr, K.&lt;/author&gt;&lt;author&gt;Loope, L.&lt;/author&gt;&lt;author&gt;Yoshioka, J. M.&lt;/author&gt;&lt;/authors&gt;&lt;/contributors&gt;&lt;titles&gt;&lt;title&gt;Draft Early Detection of Invasive Plant Species: Inventory and Monitoring Protocol&lt;/title&gt;&lt;/titles&gt;&lt;dates&gt;&lt;year&gt;&lt;style face="italic" font="default" size="100%"&gt;In Prep&lt;/style&gt;&lt;/year&gt;&lt;/dates&gt;&lt;pub-location&gt;Hawaii National Park, HI&lt;/pub-location&gt;&lt;publisher&gt;Department of the Interior, National Park Service, Pacific Island Network&lt;/publisher&gt;&lt;urls&gt;&lt;/urls&gt;&lt;/record&gt;&lt;/Cite&gt;&lt;/EndNote&gt;</w:instrText>
      </w:r>
      <w:r w:rsidR="00A64C00">
        <w:fldChar w:fldCharType="separate"/>
      </w:r>
      <w:r w:rsidR="0049042A">
        <w:rPr>
          <w:noProof/>
        </w:rPr>
        <w:t xml:space="preserve">(Ainsworth et al. </w:t>
      </w:r>
      <w:r w:rsidR="00C63F3A">
        <w:rPr>
          <w:i/>
          <w:noProof/>
        </w:rPr>
        <w:t>i</w:t>
      </w:r>
      <w:r w:rsidR="008A036A">
        <w:rPr>
          <w:i/>
          <w:noProof/>
        </w:rPr>
        <w:t>n prep</w:t>
      </w:r>
      <w:r w:rsidR="0049042A">
        <w:rPr>
          <w:noProof/>
        </w:rPr>
        <w:t>)</w:t>
      </w:r>
      <w:r w:rsidR="00A64C00">
        <w:fldChar w:fldCharType="end"/>
      </w:r>
      <w:r w:rsidR="0049042A">
        <w:t xml:space="preserve">, presence of invasive plant species is recorded along disturbance corridors such as roads, trails, and fencelines. While these data are very important and useful for effective management, they do not provide information on invasive plant species throughout the extent of the focal plant communities. Limited data on invasive species within focal communities are  captured through the Focal Terrestrial Plant Community Protocol </w:t>
      </w:r>
      <w:r w:rsidR="00A64C00">
        <w:fldChar w:fldCharType="begin"/>
      </w:r>
      <w:r w:rsidR="0049042A">
        <w:instrText xml:space="preserve"> ADDIN EN.CITE &lt;EndNote&gt;&lt;Cite&gt;&lt;Author&gt;Ainsworth&lt;/Author&gt;&lt;Year&gt;2010&lt;/Year&gt;&lt;RecNum&gt;395&lt;/RecNum&gt;&lt;DisplayText&gt;(Ainsworth et al. 2010)&lt;/DisplayText&gt;&lt;record&gt;&lt;rec-number&gt;395&lt;/rec-number&gt;&lt;foreign-keys&gt;&lt;key app="EN" db-id="29wd9fdxkttawpevre3ptatrsdx2se0wz5da"&gt;395&lt;/key&gt;&lt;/foreign-keys&gt;&lt;ref-type name="Report"&gt;27&lt;/ref-type&gt;&lt;contributors&gt;&lt;authors&gt;&lt;author&gt;Ainsworth, Alison&lt;/author&gt;&lt;author&gt;Berkowitz, Paul&lt;/author&gt;&lt;author&gt;Jacobi, Jim&lt;/author&gt;&lt;author&gt;Loh, R. K.&lt;/author&gt;&lt;author&gt;Kozar, Kelly&lt;/author&gt;&lt;/authors&gt;&lt;/contributors&gt;&lt;titles&gt;&lt;title&gt;Draft Focal Terrestrial Plant Communities Inventory and Monitoring Protocol for the Pacific Island Network. Natural Resource Report NPS/PACN/NRR—2010/XXX&lt;/title&gt;&lt;/titles&gt;&lt;dates&gt;&lt;year&gt;2010&lt;/year&gt;&lt;/dates&gt;&lt;pub-location&gt;Fort Collins, Colorado&lt;/pub-location&gt;&lt;publisher&gt;National Park Service&lt;/publisher&gt;&lt;urls&gt;&lt;/urls&gt;&lt;/record&gt;&lt;/Cite&gt;&lt;/EndNote&gt;</w:instrText>
      </w:r>
      <w:r w:rsidR="00A64C00">
        <w:fldChar w:fldCharType="separate"/>
      </w:r>
      <w:r w:rsidR="0049042A">
        <w:rPr>
          <w:noProof/>
        </w:rPr>
        <w:t>(Ainsworth et al. 2011)</w:t>
      </w:r>
      <w:r w:rsidR="00A64C00">
        <w:fldChar w:fldCharType="end"/>
      </w:r>
      <w:r w:rsidR="0049042A">
        <w:t>; however</w:t>
      </w:r>
      <w:r w:rsidR="009D0173">
        <w:t>,</w:t>
      </w:r>
      <w:r w:rsidR="0049042A">
        <w:t xml:space="preserve"> it is not designed to be sensitive to changes in rarely-occurring species, which many invasives are across the landscape. The more detailed and more extensive monitoring presented in this Established Invasive Plant Species Monitoring Protocol provides the necessary data for a more complete picture of the status and trends of invasive species in focal communities as well as increases the overall area sampled for incipient populations.</w:t>
      </w:r>
    </w:p>
    <w:p w:rsidR="0049042A" w:rsidRPr="00366CF3" w:rsidRDefault="0049042A" w:rsidP="000476D8"/>
    <w:p w:rsidR="0049042A" w:rsidRPr="00567162" w:rsidRDefault="00A64C00" w:rsidP="000476D8">
      <w:pPr>
        <w:pStyle w:val="NTR-Table"/>
        <w:rPr>
          <w:sz w:val="20"/>
          <w:szCs w:val="20"/>
        </w:rPr>
      </w:pPr>
      <w:r w:rsidRPr="00567162">
        <w:rPr>
          <w:sz w:val="20"/>
          <w:szCs w:val="20"/>
        </w:rPr>
        <w:fldChar w:fldCharType="begin"/>
      </w:r>
      <w:r w:rsidR="0049042A" w:rsidRPr="00567162">
        <w:rPr>
          <w:sz w:val="20"/>
          <w:szCs w:val="20"/>
        </w:rPr>
        <w:instrText xml:space="preserve"> TC "</w:instrText>
      </w:r>
      <w:bookmarkStart w:id="126" w:name="_Toc299976768"/>
      <w:r w:rsidR="0049042A" w:rsidRPr="00567162">
        <w:rPr>
          <w:snapToGrid w:val="0"/>
          <w:sz w:val="20"/>
          <w:szCs w:val="20"/>
        </w:rPr>
        <w:instrText xml:space="preserve">Table 2.1. </w:instrText>
      </w:r>
      <w:r w:rsidR="0049042A" w:rsidRPr="00567162">
        <w:rPr>
          <w:sz w:val="20"/>
          <w:szCs w:val="20"/>
        </w:rPr>
        <w:instrText>Focal plant communities and number of invasive species sampling frames selected for monitoring within the selected PACN parks.</w:instrText>
      </w:r>
      <w:bookmarkEnd w:id="126"/>
      <w:r w:rsidR="0049042A" w:rsidRPr="00567162">
        <w:rPr>
          <w:sz w:val="20"/>
          <w:szCs w:val="20"/>
        </w:rPr>
        <w:instrText xml:space="preserve">" \f D \l "1" </w:instrText>
      </w:r>
      <w:r w:rsidRPr="00567162">
        <w:rPr>
          <w:sz w:val="20"/>
          <w:szCs w:val="20"/>
        </w:rPr>
        <w:fldChar w:fldCharType="end"/>
      </w:r>
      <w:proofErr w:type="gramStart"/>
      <w:r w:rsidR="0049042A" w:rsidRPr="00567162">
        <w:rPr>
          <w:b/>
          <w:sz w:val="20"/>
          <w:szCs w:val="20"/>
        </w:rPr>
        <w:t>Table 2.1.</w:t>
      </w:r>
      <w:proofErr w:type="gramEnd"/>
      <w:r w:rsidR="0049042A" w:rsidRPr="00567162">
        <w:rPr>
          <w:sz w:val="20"/>
          <w:szCs w:val="20"/>
        </w:rPr>
        <w:t xml:space="preserve"> Focal plant communities and number of invasive species sampling frames selected for monitoring within the selected PACN parks.</w:t>
      </w:r>
    </w:p>
    <w:tbl>
      <w:tblPr>
        <w:tblW w:w="7017"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361"/>
        <w:gridCol w:w="816"/>
        <w:gridCol w:w="960"/>
        <w:gridCol w:w="960"/>
        <w:gridCol w:w="960"/>
        <w:gridCol w:w="960"/>
      </w:tblGrid>
      <w:tr w:rsidR="0049042A" w:rsidRPr="00E0477C">
        <w:trPr>
          <w:trHeight w:val="360"/>
        </w:trPr>
        <w:tc>
          <w:tcPr>
            <w:tcW w:w="2361" w:type="dxa"/>
            <w:tcBorders>
              <w:top w:val="single" w:sz="4" w:space="0" w:color="auto"/>
              <w:left w:val="nil"/>
              <w:bottom w:val="single" w:sz="12" w:space="0" w:color="auto"/>
            </w:tcBorders>
            <w:noWrap/>
            <w:vAlign w:val="center"/>
          </w:tcPr>
          <w:p w:rsidR="0049042A" w:rsidRPr="00E0477C" w:rsidRDefault="0049042A" w:rsidP="004D7E50">
            <w:pPr>
              <w:rPr>
                <w:rFonts w:ascii="Arial" w:hAnsi="Arial" w:cs="Arial"/>
                <w:b/>
                <w:bCs/>
                <w:sz w:val="20"/>
                <w:szCs w:val="20"/>
              </w:rPr>
            </w:pPr>
            <w:r w:rsidRPr="00E0477C">
              <w:rPr>
                <w:rFonts w:ascii="Arial" w:hAnsi="Arial" w:cs="Arial"/>
                <w:b/>
                <w:bCs/>
                <w:sz w:val="20"/>
                <w:szCs w:val="20"/>
              </w:rPr>
              <w:t>Focal Plant Community</w:t>
            </w:r>
          </w:p>
        </w:tc>
        <w:tc>
          <w:tcPr>
            <w:tcW w:w="816" w:type="dxa"/>
            <w:tcBorders>
              <w:top w:val="single" w:sz="4" w:space="0" w:color="auto"/>
              <w:bottom w:val="single" w:sz="12" w:space="0" w:color="auto"/>
            </w:tcBorders>
            <w:noWrap/>
            <w:vAlign w:val="center"/>
          </w:tcPr>
          <w:p w:rsidR="0049042A" w:rsidRPr="00E0477C" w:rsidRDefault="0049042A" w:rsidP="004D7E50">
            <w:pPr>
              <w:jc w:val="center"/>
              <w:rPr>
                <w:rFonts w:ascii="Arial" w:hAnsi="Arial" w:cs="Arial"/>
                <w:b/>
                <w:bCs/>
                <w:sz w:val="20"/>
                <w:szCs w:val="20"/>
              </w:rPr>
            </w:pPr>
            <w:r w:rsidRPr="00E0477C">
              <w:rPr>
                <w:rFonts w:ascii="Arial" w:hAnsi="Arial" w:cs="Arial"/>
                <w:b/>
                <w:bCs/>
                <w:sz w:val="20"/>
                <w:szCs w:val="20"/>
              </w:rPr>
              <w:t>HAVO</w:t>
            </w:r>
          </w:p>
        </w:tc>
        <w:tc>
          <w:tcPr>
            <w:tcW w:w="960" w:type="dxa"/>
            <w:tcBorders>
              <w:top w:val="single" w:sz="4" w:space="0" w:color="auto"/>
              <w:bottom w:val="single" w:sz="12" w:space="0" w:color="auto"/>
            </w:tcBorders>
            <w:noWrap/>
            <w:vAlign w:val="center"/>
          </w:tcPr>
          <w:p w:rsidR="0049042A" w:rsidRPr="00E0477C" w:rsidRDefault="0049042A" w:rsidP="004D7E50">
            <w:pPr>
              <w:jc w:val="center"/>
              <w:rPr>
                <w:rFonts w:ascii="Arial" w:hAnsi="Arial" w:cs="Arial"/>
                <w:b/>
                <w:bCs/>
                <w:sz w:val="20"/>
                <w:szCs w:val="20"/>
              </w:rPr>
            </w:pPr>
            <w:r w:rsidRPr="00E0477C">
              <w:rPr>
                <w:rFonts w:ascii="Arial" w:hAnsi="Arial" w:cs="Arial"/>
                <w:b/>
                <w:bCs/>
                <w:sz w:val="20"/>
                <w:szCs w:val="20"/>
              </w:rPr>
              <w:t>NPSA</w:t>
            </w:r>
          </w:p>
        </w:tc>
        <w:tc>
          <w:tcPr>
            <w:tcW w:w="960" w:type="dxa"/>
            <w:tcBorders>
              <w:top w:val="single" w:sz="4" w:space="0" w:color="auto"/>
              <w:bottom w:val="single" w:sz="12" w:space="0" w:color="auto"/>
            </w:tcBorders>
            <w:noWrap/>
            <w:vAlign w:val="center"/>
          </w:tcPr>
          <w:p w:rsidR="0049042A" w:rsidRPr="00E0477C" w:rsidRDefault="0049042A" w:rsidP="004D7E50">
            <w:pPr>
              <w:jc w:val="center"/>
              <w:rPr>
                <w:rFonts w:ascii="Arial" w:hAnsi="Arial" w:cs="Arial"/>
                <w:b/>
                <w:bCs/>
                <w:sz w:val="20"/>
                <w:szCs w:val="20"/>
              </w:rPr>
            </w:pPr>
            <w:r w:rsidRPr="00E0477C">
              <w:rPr>
                <w:rFonts w:ascii="Arial" w:hAnsi="Arial" w:cs="Arial"/>
                <w:b/>
                <w:bCs/>
                <w:sz w:val="20"/>
                <w:szCs w:val="20"/>
              </w:rPr>
              <w:t>HALE</w:t>
            </w:r>
          </w:p>
        </w:tc>
        <w:tc>
          <w:tcPr>
            <w:tcW w:w="960" w:type="dxa"/>
            <w:tcBorders>
              <w:top w:val="single" w:sz="4" w:space="0" w:color="auto"/>
              <w:bottom w:val="single" w:sz="12" w:space="0" w:color="auto"/>
            </w:tcBorders>
            <w:noWrap/>
            <w:vAlign w:val="center"/>
          </w:tcPr>
          <w:p w:rsidR="0049042A" w:rsidRPr="00E0477C" w:rsidRDefault="0049042A" w:rsidP="004D7E50">
            <w:pPr>
              <w:jc w:val="center"/>
              <w:rPr>
                <w:rFonts w:ascii="Arial" w:hAnsi="Arial" w:cs="Arial"/>
                <w:b/>
                <w:bCs/>
                <w:sz w:val="20"/>
                <w:szCs w:val="20"/>
              </w:rPr>
            </w:pPr>
            <w:r w:rsidRPr="00E0477C">
              <w:rPr>
                <w:rFonts w:ascii="Arial" w:hAnsi="Arial" w:cs="Arial"/>
                <w:b/>
                <w:bCs/>
                <w:sz w:val="20"/>
                <w:szCs w:val="20"/>
              </w:rPr>
              <w:t>KALA</w:t>
            </w:r>
          </w:p>
        </w:tc>
        <w:tc>
          <w:tcPr>
            <w:tcW w:w="960" w:type="dxa"/>
            <w:tcBorders>
              <w:top w:val="single" w:sz="4" w:space="0" w:color="auto"/>
              <w:bottom w:val="single" w:sz="12" w:space="0" w:color="auto"/>
              <w:right w:val="nil"/>
            </w:tcBorders>
            <w:noWrap/>
            <w:vAlign w:val="center"/>
          </w:tcPr>
          <w:p w:rsidR="0049042A" w:rsidRPr="00E0477C" w:rsidRDefault="0049042A" w:rsidP="004D7E50">
            <w:pPr>
              <w:jc w:val="center"/>
              <w:rPr>
                <w:rFonts w:ascii="Arial" w:hAnsi="Arial" w:cs="Arial"/>
                <w:b/>
                <w:bCs/>
                <w:sz w:val="20"/>
                <w:szCs w:val="20"/>
              </w:rPr>
            </w:pPr>
            <w:r w:rsidRPr="00E0477C">
              <w:rPr>
                <w:rFonts w:ascii="Arial" w:hAnsi="Arial" w:cs="Arial"/>
                <w:b/>
                <w:bCs/>
                <w:sz w:val="20"/>
                <w:szCs w:val="20"/>
              </w:rPr>
              <w:t>AMME</w:t>
            </w:r>
          </w:p>
        </w:tc>
      </w:tr>
      <w:tr w:rsidR="0049042A" w:rsidRPr="00E0477C">
        <w:trPr>
          <w:trHeight w:val="255"/>
        </w:trPr>
        <w:tc>
          <w:tcPr>
            <w:tcW w:w="2361" w:type="dxa"/>
            <w:tcBorders>
              <w:top w:val="single" w:sz="12" w:space="0" w:color="auto"/>
              <w:left w:val="nil"/>
              <w:bottom w:val="nil"/>
            </w:tcBorders>
            <w:noWrap/>
            <w:vAlign w:val="bottom"/>
          </w:tcPr>
          <w:p w:rsidR="0049042A" w:rsidRPr="00E0477C" w:rsidRDefault="0049042A" w:rsidP="004D7E50">
            <w:pPr>
              <w:rPr>
                <w:rFonts w:ascii="Arial" w:hAnsi="Arial" w:cs="Arial"/>
                <w:sz w:val="20"/>
                <w:szCs w:val="20"/>
              </w:rPr>
            </w:pPr>
            <w:r w:rsidRPr="00E0477C">
              <w:rPr>
                <w:rFonts w:ascii="Arial" w:hAnsi="Arial" w:cs="Arial"/>
                <w:sz w:val="20"/>
                <w:szCs w:val="20"/>
              </w:rPr>
              <w:t>Wet Forest</w:t>
            </w:r>
          </w:p>
        </w:tc>
        <w:tc>
          <w:tcPr>
            <w:tcW w:w="816" w:type="dxa"/>
            <w:tcBorders>
              <w:top w:val="single" w:sz="12" w:space="0" w:color="auto"/>
              <w:bottom w:val="nil"/>
            </w:tcBorders>
            <w:noWrap/>
            <w:vAlign w:val="bottom"/>
          </w:tcPr>
          <w:p w:rsidR="0049042A" w:rsidRPr="00E0477C" w:rsidRDefault="0049042A" w:rsidP="004D7E50">
            <w:pPr>
              <w:jc w:val="center"/>
              <w:rPr>
                <w:rFonts w:ascii="Arial" w:hAnsi="Arial" w:cs="Arial"/>
                <w:sz w:val="20"/>
                <w:szCs w:val="20"/>
              </w:rPr>
            </w:pPr>
            <w:r w:rsidRPr="00E0477C">
              <w:rPr>
                <w:rFonts w:ascii="Arial" w:hAnsi="Arial" w:cs="Arial"/>
                <w:sz w:val="20"/>
                <w:szCs w:val="20"/>
              </w:rPr>
              <w:t>3</w:t>
            </w:r>
          </w:p>
        </w:tc>
        <w:tc>
          <w:tcPr>
            <w:tcW w:w="960" w:type="dxa"/>
            <w:tcBorders>
              <w:top w:val="single" w:sz="12" w:space="0" w:color="auto"/>
              <w:bottom w:val="nil"/>
            </w:tcBorders>
            <w:noWrap/>
            <w:vAlign w:val="bottom"/>
          </w:tcPr>
          <w:p w:rsidR="0049042A" w:rsidRPr="00E0477C" w:rsidRDefault="00FB20BA" w:rsidP="004D7E50">
            <w:pPr>
              <w:jc w:val="center"/>
              <w:rPr>
                <w:rFonts w:ascii="Arial" w:hAnsi="Arial" w:cs="Arial"/>
                <w:sz w:val="20"/>
                <w:szCs w:val="20"/>
              </w:rPr>
            </w:pPr>
            <w:r>
              <w:rPr>
                <w:rFonts w:ascii="Arial" w:hAnsi="Arial" w:cs="Arial"/>
                <w:sz w:val="20"/>
                <w:szCs w:val="20"/>
              </w:rPr>
              <w:t>1</w:t>
            </w:r>
          </w:p>
        </w:tc>
        <w:tc>
          <w:tcPr>
            <w:tcW w:w="960" w:type="dxa"/>
            <w:tcBorders>
              <w:top w:val="single" w:sz="12" w:space="0" w:color="auto"/>
              <w:bottom w:val="nil"/>
            </w:tcBorders>
            <w:noWrap/>
            <w:vAlign w:val="bottom"/>
          </w:tcPr>
          <w:p w:rsidR="0049042A" w:rsidRPr="00E0477C" w:rsidRDefault="0049042A" w:rsidP="004D7E50">
            <w:pPr>
              <w:jc w:val="center"/>
              <w:rPr>
                <w:rFonts w:ascii="Arial" w:hAnsi="Arial" w:cs="Arial"/>
                <w:sz w:val="20"/>
                <w:szCs w:val="20"/>
              </w:rPr>
            </w:pPr>
            <w:r w:rsidRPr="00E0477C">
              <w:rPr>
                <w:rFonts w:ascii="Arial" w:hAnsi="Arial" w:cs="Arial"/>
                <w:sz w:val="20"/>
                <w:szCs w:val="20"/>
              </w:rPr>
              <w:t>1</w:t>
            </w:r>
          </w:p>
        </w:tc>
        <w:tc>
          <w:tcPr>
            <w:tcW w:w="960" w:type="dxa"/>
            <w:tcBorders>
              <w:top w:val="single" w:sz="12" w:space="0" w:color="auto"/>
              <w:bottom w:val="nil"/>
            </w:tcBorders>
            <w:noWrap/>
            <w:vAlign w:val="bottom"/>
          </w:tcPr>
          <w:p w:rsidR="0049042A" w:rsidRPr="00E0477C" w:rsidRDefault="0049042A" w:rsidP="004D7E50">
            <w:pPr>
              <w:jc w:val="center"/>
              <w:rPr>
                <w:rFonts w:ascii="Arial" w:hAnsi="Arial" w:cs="Arial"/>
                <w:sz w:val="20"/>
                <w:szCs w:val="20"/>
              </w:rPr>
            </w:pPr>
          </w:p>
        </w:tc>
        <w:tc>
          <w:tcPr>
            <w:tcW w:w="960" w:type="dxa"/>
            <w:tcBorders>
              <w:top w:val="single" w:sz="12" w:space="0" w:color="auto"/>
              <w:bottom w:val="nil"/>
              <w:right w:val="nil"/>
            </w:tcBorders>
            <w:noWrap/>
            <w:vAlign w:val="bottom"/>
          </w:tcPr>
          <w:p w:rsidR="0049042A" w:rsidRPr="00E0477C" w:rsidRDefault="0049042A" w:rsidP="004D7E50">
            <w:pPr>
              <w:jc w:val="center"/>
              <w:rPr>
                <w:rFonts w:ascii="Arial" w:hAnsi="Arial" w:cs="Arial"/>
                <w:sz w:val="20"/>
                <w:szCs w:val="20"/>
              </w:rPr>
            </w:pPr>
          </w:p>
        </w:tc>
      </w:tr>
      <w:tr w:rsidR="0049042A" w:rsidRPr="00E0477C">
        <w:trPr>
          <w:trHeight w:val="255"/>
        </w:trPr>
        <w:tc>
          <w:tcPr>
            <w:tcW w:w="2361" w:type="dxa"/>
            <w:tcBorders>
              <w:top w:val="nil"/>
              <w:left w:val="nil"/>
              <w:bottom w:val="nil"/>
            </w:tcBorders>
            <w:noWrap/>
            <w:vAlign w:val="bottom"/>
          </w:tcPr>
          <w:p w:rsidR="0049042A" w:rsidRPr="00E0477C" w:rsidRDefault="0049042A" w:rsidP="004D7E50">
            <w:pPr>
              <w:rPr>
                <w:rFonts w:ascii="Arial" w:hAnsi="Arial" w:cs="Arial"/>
                <w:sz w:val="20"/>
                <w:szCs w:val="20"/>
              </w:rPr>
            </w:pPr>
            <w:r w:rsidRPr="00E0477C">
              <w:rPr>
                <w:rFonts w:ascii="Arial" w:hAnsi="Arial" w:cs="Arial"/>
                <w:sz w:val="20"/>
                <w:szCs w:val="20"/>
              </w:rPr>
              <w:t>Subalpine Shrubland</w:t>
            </w:r>
          </w:p>
        </w:tc>
        <w:tc>
          <w:tcPr>
            <w:tcW w:w="816" w:type="dxa"/>
            <w:tcBorders>
              <w:top w:val="nil"/>
              <w:bottom w:val="nil"/>
            </w:tcBorders>
            <w:noWrap/>
            <w:vAlign w:val="bottom"/>
          </w:tcPr>
          <w:p w:rsidR="0049042A" w:rsidRPr="00E0477C" w:rsidRDefault="0049042A" w:rsidP="004D7E50">
            <w:pPr>
              <w:jc w:val="center"/>
              <w:rPr>
                <w:rFonts w:ascii="Arial" w:hAnsi="Arial" w:cs="Arial"/>
                <w:sz w:val="20"/>
                <w:szCs w:val="20"/>
              </w:rPr>
            </w:pPr>
            <w:r w:rsidRPr="00E0477C">
              <w:rPr>
                <w:rFonts w:ascii="Arial" w:hAnsi="Arial" w:cs="Arial"/>
                <w:sz w:val="20"/>
                <w:szCs w:val="20"/>
              </w:rPr>
              <w:t>1</w:t>
            </w:r>
          </w:p>
        </w:tc>
        <w:tc>
          <w:tcPr>
            <w:tcW w:w="960" w:type="dxa"/>
            <w:tcBorders>
              <w:top w:val="nil"/>
              <w:bottom w:val="nil"/>
            </w:tcBorders>
            <w:noWrap/>
            <w:vAlign w:val="bottom"/>
          </w:tcPr>
          <w:p w:rsidR="0049042A" w:rsidRPr="00E0477C" w:rsidRDefault="0049042A" w:rsidP="004D7E50">
            <w:pPr>
              <w:jc w:val="center"/>
              <w:rPr>
                <w:rFonts w:ascii="Arial" w:hAnsi="Arial" w:cs="Arial"/>
                <w:sz w:val="20"/>
                <w:szCs w:val="20"/>
              </w:rPr>
            </w:pPr>
          </w:p>
        </w:tc>
        <w:tc>
          <w:tcPr>
            <w:tcW w:w="960" w:type="dxa"/>
            <w:tcBorders>
              <w:top w:val="nil"/>
              <w:bottom w:val="nil"/>
            </w:tcBorders>
            <w:noWrap/>
            <w:vAlign w:val="bottom"/>
          </w:tcPr>
          <w:p w:rsidR="0049042A" w:rsidRPr="00E0477C" w:rsidRDefault="0049042A" w:rsidP="004D7E50">
            <w:pPr>
              <w:jc w:val="center"/>
              <w:rPr>
                <w:rFonts w:ascii="Arial" w:hAnsi="Arial" w:cs="Arial"/>
                <w:sz w:val="20"/>
                <w:szCs w:val="20"/>
              </w:rPr>
            </w:pPr>
            <w:r w:rsidRPr="00E0477C">
              <w:rPr>
                <w:rFonts w:ascii="Arial" w:hAnsi="Arial" w:cs="Arial"/>
                <w:sz w:val="20"/>
                <w:szCs w:val="20"/>
              </w:rPr>
              <w:t>1</w:t>
            </w:r>
          </w:p>
        </w:tc>
        <w:tc>
          <w:tcPr>
            <w:tcW w:w="960" w:type="dxa"/>
            <w:tcBorders>
              <w:top w:val="nil"/>
              <w:bottom w:val="nil"/>
            </w:tcBorders>
            <w:noWrap/>
            <w:vAlign w:val="bottom"/>
          </w:tcPr>
          <w:p w:rsidR="0049042A" w:rsidRPr="00E0477C" w:rsidRDefault="0049042A" w:rsidP="004D7E50">
            <w:pPr>
              <w:jc w:val="center"/>
              <w:rPr>
                <w:rFonts w:ascii="Arial" w:hAnsi="Arial" w:cs="Arial"/>
                <w:sz w:val="20"/>
                <w:szCs w:val="20"/>
              </w:rPr>
            </w:pPr>
          </w:p>
        </w:tc>
        <w:tc>
          <w:tcPr>
            <w:tcW w:w="960" w:type="dxa"/>
            <w:tcBorders>
              <w:top w:val="nil"/>
              <w:bottom w:val="nil"/>
              <w:right w:val="nil"/>
            </w:tcBorders>
            <w:noWrap/>
            <w:vAlign w:val="bottom"/>
          </w:tcPr>
          <w:p w:rsidR="0049042A" w:rsidRPr="00E0477C" w:rsidRDefault="0049042A" w:rsidP="004D7E50">
            <w:pPr>
              <w:jc w:val="center"/>
              <w:rPr>
                <w:rFonts w:ascii="Arial" w:hAnsi="Arial" w:cs="Arial"/>
                <w:sz w:val="20"/>
                <w:szCs w:val="20"/>
              </w:rPr>
            </w:pPr>
          </w:p>
        </w:tc>
      </w:tr>
      <w:tr w:rsidR="0049042A" w:rsidRPr="00E0477C">
        <w:trPr>
          <w:trHeight w:val="255"/>
        </w:trPr>
        <w:tc>
          <w:tcPr>
            <w:tcW w:w="2361" w:type="dxa"/>
            <w:tcBorders>
              <w:top w:val="nil"/>
              <w:left w:val="nil"/>
              <w:bottom w:val="nil"/>
            </w:tcBorders>
            <w:noWrap/>
            <w:vAlign w:val="bottom"/>
          </w:tcPr>
          <w:p w:rsidR="0049042A" w:rsidRPr="00E0477C" w:rsidRDefault="0049042A" w:rsidP="00326179">
            <w:pPr>
              <w:rPr>
                <w:rFonts w:ascii="Arial" w:hAnsi="Arial" w:cs="Arial"/>
                <w:sz w:val="20"/>
                <w:szCs w:val="20"/>
              </w:rPr>
            </w:pPr>
            <w:r w:rsidRPr="00E0477C">
              <w:rPr>
                <w:rFonts w:ascii="Arial" w:hAnsi="Arial" w:cs="Arial"/>
                <w:sz w:val="20"/>
                <w:szCs w:val="20"/>
              </w:rPr>
              <w:t>Coastal Strand</w:t>
            </w:r>
          </w:p>
        </w:tc>
        <w:tc>
          <w:tcPr>
            <w:tcW w:w="816" w:type="dxa"/>
            <w:tcBorders>
              <w:top w:val="nil"/>
              <w:bottom w:val="nil"/>
            </w:tcBorders>
            <w:noWrap/>
            <w:vAlign w:val="bottom"/>
          </w:tcPr>
          <w:p w:rsidR="0049042A" w:rsidRPr="00E0477C" w:rsidRDefault="0049042A" w:rsidP="004D7E50">
            <w:pPr>
              <w:jc w:val="center"/>
              <w:rPr>
                <w:rFonts w:ascii="Arial" w:hAnsi="Arial" w:cs="Arial"/>
                <w:sz w:val="20"/>
                <w:szCs w:val="20"/>
              </w:rPr>
            </w:pPr>
          </w:p>
        </w:tc>
        <w:tc>
          <w:tcPr>
            <w:tcW w:w="960" w:type="dxa"/>
            <w:tcBorders>
              <w:top w:val="nil"/>
              <w:bottom w:val="nil"/>
            </w:tcBorders>
            <w:noWrap/>
            <w:vAlign w:val="bottom"/>
          </w:tcPr>
          <w:p w:rsidR="0049042A" w:rsidRPr="00E0477C" w:rsidRDefault="0049042A" w:rsidP="004D7E50">
            <w:pPr>
              <w:jc w:val="center"/>
              <w:rPr>
                <w:rFonts w:ascii="Arial" w:hAnsi="Arial" w:cs="Arial"/>
                <w:sz w:val="20"/>
                <w:szCs w:val="20"/>
              </w:rPr>
            </w:pPr>
          </w:p>
        </w:tc>
        <w:tc>
          <w:tcPr>
            <w:tcW w:w="960" w:type="dxa"/>
            <w:tcBorders>
              <w:top w:val="nil"/>
              <w:bottom w:val="nil"/>
            </w:tcBorders>
            <w:noWrap/>
            <w:vAlign w:val="bottom"/>
          </w:tcPr>
          <w:p w:rsidR="0049042A" w:rsidRPr="00E0477C" w:rsidRDefault="0049042A" w:rsidP="004D7E50">
            <w:pPr>
              <w:jc w:val="center"/>
              <w:rPr>
                <w:rFonts w:ascii="Arial" w:hAnsi="Arial" w:cs="Arial"/>
                <w:sz w:val="20"/>
                <w:szCs w:val="20"/>
              </w:rPr>
            </w:pPr>
          </w:p>
        </w:tc>
        <w:tc>
          <w:tcPr>
            <w:tcW w:w="960" w:type="dxa"/>
            <w:tcBorders>
              <w:top w:val="nil"/>
              <w:bottom w:val="nil"/>
            </w:tcBorders>
            <w:noWrap/>
            <w:vAlign w:val="bottom"/>
          </w:tcPr>
          <w:p w:rsidR="0049042A" w:rsidRPr="00E0477C" w:rsidRDefault="0049042A" w:rsidP="004D7E50">
            <w:pPr>
              <w:jc w:val="center"/>
              <w:rPr>
                <w:rFonts w:ascii="Arial" w:hAnsi="Arial" w:cs="Arial"/>
                <w:sz w:val="20"/>
                <w:szCs w:val="20"/>
              </w:rPr>
            </w:pPr>
            <w:r w:rsidRPr="00E0477C">
              <w:rPr>
                <w:rFonts w:ascii="Arial" w:hAnsi="Arial" w:cs="Arial"/>
                <w:sz w:val="20"/>
                <w:szCs w:val="20"/>
              </w:rPr>
              <w:t>1</w:t>
            </w:r>
          </w:p>
        </w:tc>
        <w:tc>
          <w:tcPr>
            <w:tcW w:w="960" w:type="dxa"/>
            <w:tcBorders>
              <w:top w:val="nil"/>
              <w:bottom w:val="nil"/>
              <w:right w:val="nil"/>
            </w:tcBorders>
            <w:noWrap/>
            <w:vAlign w:val="bottom"/>
          </w:tcPr>
          <w:p w:rsidR="0049042A" w:rsidRPr="00E0477C" w:rsidRDefault="0049042A" w:rsidP="004D7E50">
            <w:pPr>
              <w:jc w:val="center"/>
              <w:rPr>
                <w:rFonts w:ascii="Arial" w:hAnsi="Arial" w:cs="Arial"/>
                <w:sz w:val="20"/>
                <w:szCs w:val="20"/>
              </w:rPr>
            </w:pPr>
          </w:p>
        </w:tc>
      </w:tr>
      <w:tr w:rsidR="0049042A" w:rsidRPr="00E0477C">
        <w:trPr>
          <w:trHeight w:val="255"/>
        </w:trPr>
        <w:tc>
          <w:tcPr>
            <w:tcW w:w="2361" w:type="dxa"/>
            <w:tcBorders>
              <w:top w:val="nil"/>
              <w:left w:val="nil"/>
              <w:bottom w:val="single" w:sz="4" w:space="0" w:color="auto"/>
            </w:tcBorders>
            <w:noWrap/>
            <w:vAlign w:val="bottom"/>
          </w:tcPr>
          <w:p w:rsidR="0049042A" w:rsidRPr="00E0477C" w:rsidRDefault="0049042A" w:rsidP="004D7E50">
            <w:pPr>
              <w:rPr>
                <w:rFonts w:ascii="Arial" w:hAnsi="Arial" w:cs="Arial"/>
                <w:sz w:val="20"/>
                <w:szCs w:val="20"/>
              </w:rPr>
            </w:pPr>
            <w:r w:rsidRPr="00E0477C">
              <w:rPr>
                <w:rFonts w:ascii="Arial" w:hAnsi="Arial" w:cs="Arial"/>
                <w:sz w:val="20"/>
                <w:szCs w:val="20"/>
              </w:rPr>
              <w:t>Mangrove Forest</w:t>
            </w:r>
          </w:p>
        </w:tc>
        <w:tc>
          <w:tcPr>
            <w:tcW w:w="816" w:type="dxa"/>
            <w:tcBorders>
              <w:top w:val="nil"/>
              <w:bottom w:val="single" w:sz="4" w:space="0" w:color="auto"/>
            </w:tcBorders>
            <w:noWrap/>
            <w:vAlign w:val="bottom"/>
          </w:tcPr>
          <w:p w:rsidR="0049042A" w:rsidRPr="00E0477C" w:rsidRDefault="0049042A" w:rsidP="004D7E50">
            <w:pPr>
              <w:jc w:val="center"/>
              <w:rPr>
                <w:rFonts w:ascii="Arial" w:hAnsi="Arial" w:cs="Arial"/>
                <w:sz w:val="20"/>
                <w:szCs w:val="20"/>
              </w:rPr>
            </w:pPr>
          </w:p>
        </w:tc>
        <w:tc>
          <w:tcPr>
            <w:tcW w:w="960" w:type="dxa"/>
            <w:tcBorders>
              <w:top w:val="nil"/>
              <w:bottom w:val="single" w:sz="4" w:space="0" w:color="auto"/>
            </w:tcBorders>
            <w:noWrap/>
            <w:vAlign w:val="bottom"/>
          </w:tcPr>
          <w:p w:rsidR="0049042A" w:rsidRPr="00E0477C" w:rsidRDefault="0049042A" w:rsidP="004D7E50">
            <w:pPr>
              <w:jc w:val="center"/>
              <w:rPr>
                <w:rFonts w:ascii="Arial" w:hAnsi="Arial" w:cs="Arial"/>
                <w:sz w:val="20"/>
                <w:szCs w:val="20"/>
              </w:rPr>
            </w:pPr>
          </w:p>
        </w:tc>
        <w:tc>
          <w:tcPr>
            <w:tcW w:w="960" w:type="dxa"/>
            <w:tcBorders>
              <w:top w:val="nil"/>
              <w:bottom w:val="single" w:sz="4" w:space="0" w:color="auto"/>
            </w:tcBorders>
            <w:noWrap/>
            <w:vAlign w:val="bottom"/>
          </w:tcPr>
          <w:p w:rsidR="0049042A" w:rsidRPr="00E0477C" w:rsidRDefault="0049042A" w:rsidP="004D7E50">
            <w:pPr>
              <w:jc w:val="center"/>
              <w:rPr>
                <w:rFonts w:ascii="Arial" w:hAnsi="Arial" w:cs="Arial"/>
                <w:sz w:val="20"/>
                <w:szCs w:val="20"/>
              </w:rPr>
            </w:pPr>
          </w:p>
        </w:tc>
        <w:tc>
          <w:tcPr>
            <w:tcW w:w="960" w:type="dxa"/>
            <w:tcBorders>
              <w:top w:val="nil"/>
              <w:bottom w:val="single" w:sz="4" w:space="0" w:color="auto"/>
            </w:tcBorders>
            <w:noWrap/>
            <w:vAlign w:val="bottom"/>
          </w:tcPr>
          <w:p w:rsidR="0049042A" w:rsidRPr="00E0477C" w:rsidRDefault="0049042A" w:rsidP="004D7E50">
            <w:pPr>
              <w:jc w:val="center"/>
              <w:rPr>
                <w:rFonts w:ascii="Arial" w:hAnsi="Arial" w:cs="Arial"/>
                <w:sz w:val="20"/>
                <w:szCs w:val="20"/>
              </w:rPr>
            </w:pPr>
          </w:p>
        </w:tc>
        <w:tc>
          <w:tcPr>
            <w:tcW w:w="960" w:type="dxa"/>
            <w:tcBorders>
              <w:top w:val="nil"/>
              <w:bottom w:val="single" w:sz="4" w:space="0" w:color="auto"/>
              <w:right w:val="nil"/>
            </w:tcBorders>
            <w:noWrap/>
            <w:vAlign w:val="bottom"/>
          </w:tcPr>
          <w:p w:rsidR="0049042A" w:rsidRPr="00E0477C" w:rsidRDefault="0049042A" w:rsidP="004D7E50">
            <w:pPr>
              <w:jc w:val="center"/>
              <w:rPr>
                <w:rFonts w:ascii="Arial" w:hAnsi="Arial" w:cs="Arial"/>
                <w:sz w:val="20"/>
                <w:szCs w:val="20"/>
              </w:rPr>
            </w:pPr>
            <w:r w:rsidRPr="00E0477C">
              <w:rPr>
                <w:rFonts w:ascii="Arial" w:hAnsi="Arial" w:cs="Arial"/>
                <w:sz w:val="20"/>
                <w:szCs w:val="20"/>
              </w:rPr>
              <w:t>1</w:t>
            </w:r>
          </w:p>
        </w:tc>
      </w:tr>
    </w:tbl>
    <w:p w:rsidR="0049042A" w:rsidRDefault="0049042A" w:rsidP="000476D8">
      <w:pPr>
        <w:ind w:firstLine="720"/>
      </w:pPr>
    </w:p>
    <w:p w:rsidR="0049042A" w:rsidRDefault="0049042A" w:rsidP="000476D8">
      <w:r w:rsidRPr="002B4625">
        <w:t>In order to accurately dete</w:t>
      </w:r>
      <w:r>
        <w:t>rmine the status and trends of invasive species within a</w:t>
      </w:r>
      <w:r w:rsidRPr="002B4625">
        <w:t xml:space="preserve"> focal community, it is important to include the full extent of a plant community</w:t>
      </w:r>
      <w:r>
        <w:t xml:space="preserve"> (</w:t>
      </w:r>
      <w:r w:rsidRPr="002B4625">
        <w:t>i.e., regions that have been disturbed as well as those that are intact</w:t>
      </w:r>
      <w:r>
        <w:t>, regions on the community edge as well as regions at the core, etc.).</w:t>
      </w:r>
      <w:r w:rsidRPr="002B4625">
        <w:t xml:space="preserve"> A few of the difficulties inherent in defining plant community extent include the following: (1) </w:t>
      </w:r>
      <w:r>
        <w:t>indiscrete</w:t>
      </w:r>
      <w:r w:rsidRPr="002B4625">
        <w:t xml:space="preserve"> boundaries between plant communities, (2) continuous rather than clearly delineated </w:t>
      </w:r>
      <w:r>
        <w:t xml:space="preserve">environmental conditions </w:t>
      </w:r>
      <w:r w:rsidRPr="002B4625">
        <w:t>(e.g., gradation of wet to mesic conditions), and (</w:t>
      </w:r>
      <w:r>
        <w:t>3</w:t>
      </w:r>
      <w:r w:rsidRPr="002B4625">
        <w:t xml:space="preserve">) </w:t>
      </w:r>
      <w:r>
        <w:t xml:space="preserve">continually shifting </w:t>
      </w:r>
      <w:r w:rsidRPr="002B4625">
        <w:t xml:space="preserve">plant community boundaries </w:t>
      </w:r>
      <w:r>
        <w:t xml:space="preserve">that respond </w:t>
      </w:r>
      <w:r w:rsidRPr="002B4625">
        <w:t>to restoration</w:t>
      </w:r>
      <w:r>
        <w:t>,</w:t>
      </w:r>
      <w:r w:rsidRPr="002B4625">
        <w:t xml:space="preserve"> management, species invasions, and climate change. The extent of each focal plant communit</w:t>
      </w:r>
      <w:r>
        <w:t>y</w:t>
      </w:r>
      <w:r w:rsidRPr="002B4625">
        <w:t xml:space="preserve"> was defined by substrate and climatic criteria that remain </w:t>
      </w:r>
      <w:r>
        <w:t xml:space="preserve">relatively </w:t>
      </w:r>
      <w:r w:rsidRPr="002B4625">
        <w:t xml:space="preserve">stable over time rather than existing plant community boundaries </w:t>
      </w:r>
      <w:r>
        <w:t>which tend to</w:t>
      </w:r>
      <w:r w:rsidRPr="002B4625">
        <w:t xml:space="preserve"> reflect recent events such as fires or hurricanes</w:t>
      </w:r>
      <w:r>
        <w:t xml:space="preserve"> </w:t>
      </w:r>
      <w:r w:rsidR="00A64C00">
        <w:fldChar w:fldCharType="begin"/>
      </w:r>
      <w:r>
        <w:instrText xml:space="preserve"> ADDIN EN.CITE &lt;EndNote&gt;&lt;Cite&gt;&lt;Author&gt;Price&lt;/Author&gt;&lt;Year&gt;2007&lt;/Year&gt;&lt;RecNum&gt;390&lt;/RecNum&gt;&lt;DisplayText&gt;(Price et al. 2007)&lt;/DisplayText&gt;&lt;record&gt;&lt;rec-number&gt;390&lt;/rec-number&gt;&lt;foreign-keys&gt;&lt;key app="EN" db-id="29wd9fdxkttawpevre3ptatrsdx2se0wz5da"&gt;390&lt;/key&gt;&lt;/foreign-keys&gt;&lt;ref-type name="Report"&gt;27&lt;/ref-type&gt;&lt;contributors&gt;&lt;authors&gt;&lt;author&gt;Price, J.P.&lt;/author&gt;&lt;author&gt;Gon III, S.&lt;/author&gt;&lt;author&gt;Jacobi, J. D.&lt;/author&gt;&lt;author&gt;Matsuwaki, D.&lt;/author&gt;&lt;/authors&gt;&lt;/contributors&gt;&lt;titles&gt;&lt;title&gt;Mapping plant species ranges in the Hawaiian Islands: Developing a methodology and associated GIS layers. Technical Report HCSU-008&lt;/title&gt;&lt;/titles&gt;&lt;dates&gt;&lt;year&gt;2007&lt;/year&gt;&lt;/dates&gt;&lt;publisher&gt;Hawaii Cooperative Studies Unit, University of Hawaii at Hilo&lt;/publisher&gt;&lt;urls&gt;&lt;/urls&gt;&lt;/record&gt;&lt;/Cite&gt;&lt;/EndNote&gt;</w:instrText>
      </w:r>
      <w:r w:rsidR="00A64C00">
        <w:fldChar w:fldCharType="separate"/>
      </w:r>
      <w:r>
        <w:rPr>
          <w:noProof/>
        </w:rPr>
        <w:t>(Price et al. 2007)</w:t>
      </w:r>
      <w:r w:rsidR="00A64C00">
        <w:fldChar w:fldCharType="end"/>
      </w:r>
      <w:r w:rsidRPr="002B4625">
        <w:t>. Although substrate and climate do change over time, the temporal scale of these changes is generally decades and centuries; thus given the time horizon of this protocol, it was considered appropriate to use these criteria to limit and define the geographic extent of each community. For</w:t>
      </w:r>
      <w:r>
        <w:t xml:space="preserve"> </w:t>
      </w:r>
      <w:r w:rsidRPr="002B4625">
        <w:t>example</w:t>
      </w:r>
      <w:r>
        <w:t>,</w:t>
      </w:r>
      <w:r w:rsidRPr="002B4625">
        <w:t xml:space="preserve"> the wet forest at HAVO was delineated based on moisture availability indices (i.e., </w:t>
      </w:r>
      <w:r w:rsidRPr="002B4625">
        <w:lastRenderedPageBreak/>
        <w:t xml:space="preserve">median annual rainfall minus potential evapotranspiration) and substrate </w:t>
      </w:r>
      <w:r w:rsidR="00A64C00">
        <w:fldChar w:fldCharType="begin"/>
      </w:r>
      <w:r>
        <w:instrText xml:space="preserve"> ADDIN EN.CITE &lt;EndNote&gt;&lt;Cite&gt;&lt;Author&gt;Price&lt;/Author&gt;&lt;Year&gt;2007&lt;/Year&gt;&lt;RecNum&gt;390&lt;/RecNum&gt;&lt;DisplayText&gt;(Price et al. 2007)&lt;/DisplayText&gt;&lt;record&gt;&lt;rec-number&gt;390&lt;/rec-number&gt;&lt;foreign-keys&gt;&lt;key app="EN" db-id="29wd9fdxkttawpevre3ptatrsdx2se0wz5da"&gt;390&lt;/key&gt;&lt;/foreign-keys&gt;&lt;ref-type name="Report"&gt;27&lt;/ref-type&gt;&lt;contributors&gt;&lt;authors&gt;&lt;author&gt;Price, J.P.&lt;/author&gt;&lt;author&gt;Gon III, S.&lt;/author&gt;&lt;author&gt;Jacobi, J. D.&lt;/author&gt;&lt;author&gt;Matsuwaki, D.&lt;/author&gt;&lt;/authors&gt;&lt;/contributors&gt;&lt;titles&gt;&lt;title&gt;Mapping plant species ranges in the Hawaiian Islands: Developing a methodology and associated GIS layers. Technical Report HCSU-008&lt;/title&gt;&lt;/titles&gt;&lt;dates&gt;&lt;year&gt;2007&lt;/year&gt;&lt;/dates&gt;&lt;publisher&gt;Hawaii Cooperative Studies Unit, University of Hawaii at Hilo&lt;/publisher&gt;&lt;urls&gt;&lt;/urls&gt;&lt;/record&gt;&lt;/Cite&gt;&lt;/EndNote&gt;</w:instrText>
      </w:r>
      <w:r w:rsidR="00A64C00">
        <w:fldChar w:fldCharType="separate"/>
      </w:r>
      <w:r>
        <w:rPr>
          <w:noProof/>
        </w:rPr>
        <w:t>(Price et al. 2007)</w:t>
      </w:r>
      <w:r w:rsidR="00A64C00">
        <w:fldChar w:fldCharType="end"/>
      </w:r>
      <w:r w:rsidRPr="002B4625">
        <w:t xml:space="preserve"> rather than on current vegetation patterns that reflect recent fires, disease outbreaks, and nonnative species invasions</w:t>
      </w:r>
      <w:r>
        <w:t>.</w:t>
      </w:r>
    </w:p>
    <w:p w:rsidR="0049042A" w:rsidRDefault="0049042A" w:rsidP="004C561F">
      <w:bookmarkStart w:id="127" w:name="_Toc175561895"/>
      <w:bookmarkStart w:id="128" w:name="_Toc195596296"/>
      <w:bookmarkStart w:id="129" w:name="_Toc207167664"/>
      <w:bookmarkStart w:id="130" w:name="_Toc207430371"/>
    </w:p>
    <w:p w:rsidR="0049042A" w:rsidRPr="00567162" w:rsidRDefault="0049042A" w:rsidP="000476D8">
      <w:pPr>
        <w:pStyle w:val="NTR-2ndOrder"/>
        <w:rPr>
          <w:color w:val="000000"/>
          <w:sz w:val="24"/>
          <w:szCs w:val="24"/>
        </w:rPr>
      </w:pPr>
      <w:bookmarkStart w:id="131" w:name="_Toc262050527"/>
      <w:bookmarkStart w:id="132" w:name="_Toc261943419"/>
      <w:bookmarkStart w:id="133" w:name="_Toc325544027"/>
      <w:r w:rsidRPr="00567162">
        <w:rPr>
          <w:sz w:val="24"/>
          <w:szCs w:val="24"/>
        </w:rPr>
        <w:t>Sampling Frame</w:t>
      </w:r>
      <w:bookmarkEnd w:id="127"/>
      <w:bookmarkEnd w:id="128"/>
      <w:bookmarkEnd w:id="129"/>
      <w:bookmarkEnd w:id="130"/>
      <w:bookmarkEnd w:id="131"/>
      <w:bookmarkEnd w:id="132"/>
      <w:bookmarkEnd w:id="133"/>
      <w:r w:rsidRPr="00567162">
        <w:rPr>
          <w:color w:val="000000"/>
          <w:sz w:val="24"/>
          <w:szCs w:val="24"/>
        </w:rPr>
        <w:t xml:space="preserve"> </w:t>
      </w:r>
    </w:p>
    <w:p w:rsidR="0049042A" w:rsidRDefault="0049042A" w:rsidP="000476D8">
      <w:bookmarkStart w:id="134" w:name="_Toc175561896"/>
      <w:bookmarkStart w:id="135" w:name="_Toc195596297"/>
      <w:bookmarkStart w:id="136" w:name="_Toc207167665"/>
      <w:bookmarkStart w:id="137" w:name="_Toc207430372"/>
      <w:r w:rsidRPr="00366CF3">
        <w:t xml:space="preserve">The sampling frames </w:t>
      </w:r>
      <w:r>
        <w:t xml:space="preserve">for the Established Invasive Plant Species Monitoring Protocol </w:t>
      </w:r>
      <w:r w:rsidRPr="00366CF3">
        <w:t>include all safely accessible (</w:t>
      </w:r>
      <w:r>
        <w:t>&lt;</w:t>
      </w:r>
      <w:r w:rsidR="00A9478D">
        <w:t>7</w:t>
      </w:r>
      <w:r w:rsidR="00A9478D" w:rsidRPr="00366CF3">
        <w:t>0</w:t>
      </w:r>
      <w:r w:rsidRPr="00366CF3">
        <w:t xml:space="preserve">% slope) land within each defined </w:t>
      </w:r>
      <w:r>
        <w:t xml:space="preserve">focal </w:t>
      </w:r>
      <w:r w:rsidRPr="00366CF3">
        <w:t>community</w:t>
      </w:r>
      <w:r w:rsidR="0048631D">
        <w:t xml:space="preserve"> (except KALA where sampling extends beyond the defined strand community in order to monitor the buffer zone for an advancing invasion front)</w:t>
      </w:r>
      <w:r w:rsidRPr="00366CF3">
        <w:t xml:space="preserve">. </w:t>
      </w:r>
      <w:r>
        <w:t xml:space="preserve">Each plant community in each park comprises at least one sampling frame. </w:t>
      </w:r>
      <w:r w:rsidRPr="00366CF3">
        <w:t xml:space="preserve">Multiple sampling frames are necessary for some focal plant communities where park units and/or plant </w:t>
      </w:r>
      <w:proofErr w:type="gramStart"/>
      <w:r w:rsidRPr="00366CF3">
        <w:t>communities</w:t>
      </w:r>
      <w:proofErr w:type="gramEnd"/>
      <w:r w:rsidRPr="00366CF3">
        <w:t xml:space="preserve"> exhibit marked differences in environmental variables</w:t>
      </w:r>
      <w:r>
        <w:t xml:space="preserve"> (table 2.1)</w:t>
      </w:r>
      <w:r w:rsidRPr="00366CF3">
        <w:t xml:space="preserve">. </w:t>
      </w:r>
      <w:r>
        <w:t xml:space="preserve">For </w:t>
      </w:r>
      <w:r w:rsidRPr="00366CF3">
        <w:t>HAVO</w:t>
      </w:r>
      <w:r>
        <w:t>,</w:t>
      </w:r>
      <w:r w:rsidRPr="00366CF3">
        <w:t xml:space="preserve"> th</w:t>
      </w:r>
      <w:r>
        <w:t>e wet forest community is stratified into th</w:t>
      </w:r>
      <w:r w:rsidRPr="00366CF3">
        <w:t>ree sampling frames (</w:t>
      </w:r>
      <w:r w:rsidR="0090028C" w:rsidRPr="005019D2">
        <w:t>N</w:t>
      </w:r>
      <w:r w:rsidR="005019D2" w:rsidRPr="005019D2">
        <w:t>ā</w:t>
      </w:r>
      <w:r w:rsidR="0090028C" w:rsidRPr="005019D2">
        <w:t>h</w:t>
      </w:r>
      <w:r w:rsidR="0090028C">
        <w:t>uku</w:t>
      </w:r>
      <w:r w:rsidRPr="00366CF3">
        <w:t>/East Rift</w:t>
      </w:r>
      <w:r>
        <w:t>,</w:t>
      </w:r>
      <w:r w:rsidRPr="00366CF3">
        <w:t xml:space="preserve"> </w:t>
      </w:r>
      <w:r>
        <w:t>‘Ōla‘a</w:t>
      </w:r>
      <w:r w:rsidRPr="00366CF3">
        <w:t xml:space="preserve">, and Kahuku) based on differences in geographic location </w:t>
      </w:r>
      <w:r>
        <w:t>and</w:t>
      </w:r>
      <w:r w:rsidRPr="00366CF3">
        <w:t xml:space="preserve"> substrate</w:t>
      </w:r>
      <w:r>
        <w:t xml:space="preserve"> age. </w:t>
      </w:r>
      <w:r w:rsidR="0048631D">
        <w:t>For KALA, the coastal strand is stratified into two sampling frames (Rocky Shoreline and Sandy Shoreline) based on environmental differences.</w:t>
      </w:r>
      <w:r w:rsidR="0048631D" w:rsidRPr="0048631D">
        <w:t xml:space="preserve"> </w:t>
      </w:r>
      <w:r w:rsidR="0048631D">
        <w:t>Sampling frames</w:t>
      </w:r>
      <w:r w:rsidR="0048631D" w:rsidRPr="00366CF3">
        <w:t xml:space="preserve"> for each focal plant community and park are </w:t>
      </w:r>
      <w:r w:rsidR="0048631D">
        <w:t>presented</w:t>
      </w:r>
      <w:r w:rsidR="0048631D" w:rsidRPr="00366CF3">
        <w:t xml:space="preserve"> in Appendix </w:t>
      </w:r>
      <w:proofErr w:type="gramStart"/>
      <w:r w:rsidR="0048631D" w:rsidRPr="00366CF3">
        <w:t>A</w:t>
      </w:r>
      <w:proofErr w:type="gramEnd"/>
      <w:r w:rsidR="0048631D">
        <w:t xml:space="preserve"> “Target Populations and Sampling Frames.”</w:t>
      </w:r>
    </w:p>
    <w:p w:rsidR="0049042A" w:rsidRDefault="0049042A" w:rsidP="000476D8"/>
    <w:p w:rsidR="0049042A" w:rsidRDefault="0049042A" w:rsidP="000476D8">
      <w:r w:rsidRPr="00366CF3">
        <w:t xml:space="preserve">To ensure </w:t>
      </w:r>
      <w:r>
        <w:t xml:space="preserve">interspersion or adequate spatial coverage of sampling </w:t>
      </w:r>
      <w:r w:rsidR="005019D2">
        <w:t>transect</w:t>
      </w:r>
      <w:r>
        <w:t xml:space="preserve">s </w:t>
      </w:r>
      <w:r w:rsidRPr="00366CF3">
        <w:t>across</w:t>
      </w:r>
      <w:r>
        <w:t xml:space="preserve"> the</w:t>
      </w:r>
      <w:r w:rsidRPr="00366CF3">
        <w:t xml:space="preserve"> sampling frame extent, </w:t>
      </w:r>
      <w:r>
        <w:t>some</w:t>
      </w:r>
      <w:r w:rsidRPr="00366CF3">
        <w:t xml:space="preserve"> </w:t>
      </w:r>
      <w:r>
        <w:t xml:space="preserve">noncontiguous and irregularly shaped </w:t>
      </w:r>
      <w:r w:rsidRPr="00366CF3">
        <w:t>frames</w:t>
      </w:r>
      <w:r>
        <w:t xml:space="preserve"> were subdivided </w:t>
      </w:r>
      <w:r w:rsidRPr="00366CF3">
        <w:t xml:space="preserve">into zones and </w:t>
      </w:r>
      <w:r>
        <w:t xml:space="preserve">then </w:t>
      </w:r>
      <w:r w:rsidRPr="00366CF3">
        <w:t xml:space="preserve">weighted by </w:t>
      </w:r>
      <w:r>
        <w:t xml:space="preserve">zone </w:t>
      </w:r>
      <w:r w:rsidRPr="00366CF3">
        <w:t>area</w:t>
      </w:r>
      <w:r>
        <w:t xml:space="preserve"> for distribution of transects</w:t>
      </w:r>
      <w:r w:rsidRPr="00366CF3">
        <w:t xml:space="preserve">. </w:t>
      </w:r>
      <w:r>
        <w:t xml:space="preserve">The subalpine shrubland sampling frame for HAVO consists of four zones which are separated by recent lava flows as well as state and private land owners. The Kahuku wet forest frame in HAVO consists of two zones based on the two units being discontiguous. The number of transects selected for each zone is proportional to the area of the zone; in this manner, no zone is excluded from sampling. </w:t>
      </w:r>
    </w:p>
    <w:p w:rsidR="0049042A" w:rsidRDefault="0049042A" w:rsidP="004C561F"/>
    <w:p w:rsidR="0049042A" w:rsidRPr="00567162" w:rsidRDefault="0049042A" w:rsidP="000476D8">
      <w:pPr>
        <w:pStyle w:val="NTR-2ndOrder"/>
        <w:rPr>
          <w:sz w:val="24"/>
          <w:szCs w:val="24"/>
        </w:rPr>
      </w:pPr>
      <w:bookmarkStart w:id="138" w:name="_Toc262050528"/>
      <w:bookmarkStart w:id="139" w:name="_Toc261943420"/>
      <w:bookmarkStart w:id="140" w:name="_Toc325544028"/>
      <w:r w:rsidRPr="00567162">
        <w:rPr>
          <w:sz w:val="24"/>
          <w:szCs w:val="24"/>
        </w:rPr>
        <w:t>Sampling Units</w:t>
      </w:r>
      <w:bookmarkEnd w:id="134"/>
      <w:bookmarkEnd w:id="135"/>
      <w:bookmarkEnd w:id="136"/>
      <w:bookmarkEnd w:id="137"/>
      <w:bookmarkEnd w:id="138"/>
      <w:bookmarkEnd w:id="139"/>
      <w:bookmarkEnd w:id="140"/>
    </w:p>
    <w:p w:rsidR="0049042A" w:rsidRDefault="0049042A" w:rsidP="004A7BB6">
      <w:r>
        <w:t>The primary sampling unit for monitoring the status and trends of target invasive species in focal plant communities is a belt transect and the secondary sampling unit is a plot</w:t>
      </w:r>
      <w:r w:rsidR="005019D2">
        <w:t xml:space="preserve"> or segment</w:t>
      </w:r>
      <w:r>
        <w:t xml:space="preserve"> within a transect. Plots are laid contiguously along each transect length, and all plots are sampled. Transect length and plot sizes differ among communities due to differences in community attributes as well as sample frame size and shape (table 2.2, Appendix A). In general, fixed and rotational belt transects in the wet forest are 5 x 1000 m with 50 contiguous 5 x 20 m plots. Due to the </w:t>
      </w:r>
      <w:r w:rsidR="00787EB7">
        <w:t xml:space="preserve">narrow </w:t>
      </w:r>
      <w:r>
        <w:t xml:space="preserve">shape of the Kahuku wet forest frame in HAVO, transects were truncated to 250 m </w:t>
      </w:r>
      <w:r w:rsidR="00787EB7">
        <w:t>with 25 contiguous 5 x 10 m plots.</w:t>
      </w:r>
      <w:r>
        <w:t xml:space="preserve"> Fixed and rotational transects in the smaller subalpine shrublands are 5 x 500 m with 25 contiguous 5 x 20 m plots. In order to limit autocorrelation between transects within the smaller coastal strand and mangrove forest sampling frames, only fixed transects are used, and these are of variable length under 350 m consisting of contiguous 5 x 10 m plots. The lengths of each transect for each sampling frame are presented in Appendix </w:t>
      </w:r>
      <w:proofErr w:type="gramStart"/>
      <w:r>
        <w:t>A</w:t>
      </w:r>
      <w:proofErr w:type="gramEnd"/>
      <w:r>
        <w:t xml:space="preserve"> “Target Populations and Sampling Frames.”</w:t>
      </w:r>
    </w:p>
    <w:p w:rsidR="0049042A" w:rsidRDefault="0049042A" w:rsidP="000476D8"/>
    <w:p w:rsidR="0049042A" w:rsidRDefault="0049042A" w:rsidP="000476D8">
      <w:r>
        <w:t xml:space="preserve">Within </w:t>
      </w:r>
      <w:r w:rsidRPr="00767855">
        <w:t xml:space="preserve">each plot, the presence </w:t>
      </w:r>
      <w:r>
        <w:t>of all nonnative</w:t>
      </w:r>
      <w:r w:rsidRPr="00767855">
        <w:t xml:space="preserve"> species</w:t>
      </w:r>
      <w:r>
        <w:t xml:space="preserve"> and cover for target invasive species are</w:t>
      </w:r>
      <w:r w:rsidRPr="00767855">
        <w:t xml:space="preserve"> recorded</w:t>
      </w:r>
      <w:r>
        <w:t>.</w:t>
      </w:r>
      <w:r w:rsidRPr="00767855">
        <w:t xml:space="preserve"> </w:t>
      </w:r>
      <w:r>
        <w:t xml:space="preserve">Presence/absence data are used to calculate nonnative species richness and nonnative species frequency. Nonnative species richness data for each belt transect are summarized two ways: 1) as the number of nonnatives encountered within the entire belt transect irrespective of the plots and 2) as the mean richness of nonnative plant species per plot for each belt transect. </w:t>
      </w:r>
      <w:r>
        <w:lastRenderedPageBreak/>
        <w:t>Frequency data are reported for each transect as the proportion of plots occupied by a particular species (or group of nonnative species). Cover data collected for target invasive species only provide a finer scale for detecting change. Additionally, data from the contiguous plots along each belt transect are used to (1) generate thematic maps of nonnative plant distributions and (2) provide additional information to resource managers who benefit from precise location data of invasive species.</w:t>
      </w:r>
    </w:p>
    <w:p w:rsidR="0049042A" w:rsidRDefault="0049042A" w:rsidP="000476D8"/>
    <w:p w:rsidR="0049042A" w:rsidRPr="00567162" w:rsidRDefault="00A64C00" w:rsidP="00D36000">
      <w:pPr>
        <w:pStyle w:val="NTR-Table"/>
        <w:keepNext/>
        <w:keepLines/>
        <w:rPr>
          <w:sz w:val="20"/>
          <w:szCs w:val="20"/>
        </w:rPr>
      </w:pPr>
      <w:r w:rsidRPr="00567162">
        <w:rPr>
          <w:sz w:val="20"/>
          <w:szCs w:val="20"/>
        </w:rPr>
        <w:fldChar w:fldCharType="begin"/>
      </w:r>
      <w:r w:rsidR="0049042A" w:rsidRPr="00567162">
        <w:rPr>
          <w:sz w:val="20"/>
          <w:szCs w:val="20"/>
        </w:rPr>
        <w:instrText xml:space="preserve"> TC "</w:instrText>
      </w:r>
      <w:bookmarkStart w:id="141" w:name="_Toc299976769"/>
      <w:r w:rsidR="0049042A" w:rsidRPr="00567162">
        <w:rPr>
          <w:snapToGrid w:val="0"/>
          <w:sz w:val="20"/>
          <w:szCs w:val="20"/>
        </w:rPr>
        <w:instrText>Table 2.2. Summary of transect allocation by park and sampling frame</w:instrText>
      </w:r>
      <w:bookmarkEnd w:id="141"/>
      <w:r w:rsidR="0049042A" w:rsidRPr="00567162">
        <w:rPr>
          <w:sz w:val="20"/>
          <w:szCs w:val="20"/>
        </w:rPr>
        <w:instrText xml:space="preserve">" \f D \l "1" </w:instrText>
      </w:r>
      <w:r w:rsidRPr="00567162">
        <w:rPr>
          <w:sz w:val="20"/>
          <w:szCs w:val="20"/>
        </w:rPr>
        <w:fldChar w:fldCharType="end"/>
      </w:r>
      <w:proofErr w:type="gramStart"/>
      <w:r w:rsidR="0049042A" w:rsidRPr="00567162">
        <w:rPr>
          <w:b/>
          <w:sz w:val="20"/>
          <w:szCs w:val="20"/>
        </w:rPr>
        <w:t>Table 2.2.</w:t>
      </w:r>
      <w:proofErr w:type="gramEnd"/>
      <w:r w:rsidR="0049042A" w:rsidRPr="00567162">
        <w:rPr>
          <w:b/>
          <w:sz w:val="20"/>
          <w:szCs w:val="20"/>
        </w:rPr>
        <w:t xml:space="preserve"> </w:t>
      </w:r>
      <w:r w:rsidR="0049042A" w:rsidRPr="00567162">
        <w:rPr>
          <w:sz w:val="20"/>
          <w:szCs w:val="20"/>
        </w:rPr>
        <w:t xml:space="preserve">Summary of transect allocation by park and sampling frame including the number of fixed and rotational transects, length, and the dimensions of each contiguous plot. </w:t>
      </w:r>
    </w:p>
    <w:tbl>
      <w:tblPr>
        <w:tblpPr w:leftFromText="180" w:rightFromText="180" w:vertAnchor="text" w:horzAnchor="margin" w:tblpY="130"/>
        <w:tblW w:w="9558" w:type="dxa"/>
        <w:tblLook w:val="00A0" w:firstRow="1" w:lastRow="0" w:firstColumn="1" w:lastColumn="0" w:noHBand="0" w:noVBand="0"/>
      </w:tblPr>
      <w:tblGrid>
        <w:gridCol w:w="739"/>
        <w:gridCol w:w="1323"/>
        <w:gridCol w:w="1357"/>
        <w:gridCol w:w="539"/>
        <w:gridCol w:w="1010"/>
        <w:gridCol w:w="1350"/>
        <w:gridCol w:w="340"/>
        <w:gridCol w:w="539"/>
        <w:gridCol w:w="1011"/>
        <w:gridCol w:w="1350"/>
      </w:tblGrid>
      <w:tr w:rsidR="0049042A" w:rsidRPr="00567162">
        <w:trPr>
          <w:trHeight w:val="255"/>
        </w:trPr>
        <w:tc>
          <w:tcPr>
            <w:tcW w:w="739" w:type="dxa"/>
            <w:vMerge w:val="restart"/>
            <w:tcBorders>
              <w:top w:val="single" w:sz="4" w:space="0" w:color="auto"/>
              <w:left w:val="nil"/>
              <w:bottom w:val="nil"/>
              <w:right w:val="nil"/>
            </w:tcBorders>
            <w:noWrap/>
            <w:vAlign w:val="center"/>
          </w:tcPr>
          <w:p w:rsidR="0049042A" w:rsidRPr="00567162" w:rsidRDefault="0049042A" w:rsidP="00D36000">
            <w:pPr>
              <w:keepNext/>
              <w:keepLines/>
              <w:jc w:val="center"/>
              <w:rPr>
                <w:rFonts w:ascii="Arial" w:hAnsi="Arial" w:cs="Arial"/>
                <w:b/>
                <w:color w:val="000000"/>
                <w:sz w:val="20"/>
                <w:szCs w:val="20"/>
              </w:rPr>
            </w:pPr>
            <w:r w:rsidRPr="00567162">
              <w:rPr>
                <w:rFonts w:ascii="Arial" w:hAnsi="Arial" w:cs="Arial"/>
                <w:b/>
                <w:color w:val="000000"/>
                <w:sz w:val="20"/>
                <w:szCs w:val="20"/>
              </w:rPr>
              <w:t>Park</w:t>
            </w:r>
          </w:p>
        </w:tc>
        <w:tc>
          <w:tcPr>
            <w:tcW w:w="1323" w:type="dxa"/>
            <w:vMerge w:val="restart"/>
            <w:tcBorders>
              <w:top w:val="single" w:sz="4" w:space="0" w:color="auto"/>
              <w:left w:val="nil"/>
              <w:bottom w:val="nil"/>
              <w:right w:val="nil"/>
            </w:tcBorders>
            <w:vAlign w:val="center"/>
          </w:tcPr>
          <w:p w:rsidR="0049042A" w:rsidRPr="00567162" w:rsidRDefault="0049042A" w:rsidP="00D36000">
            <w:pPr>
              <w:keepNext/>
              <w:keepLines/>
              <w:jc w:val="center"/>
              <w:rPr>
                <w:rFonts w:ascii="Arial" w:hAnsi="Arial" w:cs="Arial"/>
                <w:b/>
                <w:color w:val="000000"/>
                <w:sz w:val="20"/>
                <w:szCs w:val="20"/>
              </w:rPr>
            </w:pPr>
            <w:r w:rsidRPr="00567162">
              <w:rPr>
                <w:rFonts w:ascii="Arial" w:hAnsi="Arial" w:cs="Arial"/>
                <w:b/>
                <w:color w:val="000000"/>
                <w:sz w:val="20"/>
                <w:szCs w:val="20"/>
              </w:rPr>
              <w:t>Focal Community</w:t>
            </w:r>
          </w:p>
        </w:tc>
        <w:tc>
          <w:tcPr>
            <w:tcW w:w="1357" w:type="dxa"/>
            <w:vMerge w:val="restart"/>
            <w:tcBorders>
              <w:top w:val="single" w:sz="4" w:space="0" w:color="auto"/>
              <w:left w:val="nil"/>
              <w:bottom w:val="nil"/>
              <w:right w:val="nil"/>
            </w:tcBorders>
            <w:vAlign w:val="center"/>
          </w:tcPr>
          <w:p w:rsidR="0049042A" w:rsidRPr="00567162" w:rsidRDefault="0049042A" w:rsidP="00D36000">
            <w:pPr>
              <w:keepNext/>
              <w:keepLines/>
              <w:jc w:val="center"/>
              <w:rPr>
                <w:rFonts w:ascii="Arial" w:hAnsi="Arial" w:cs="Arial"/>
                <w:b/>
                <w:color w:val="000000"/>
                <w:sz w:val="20"/>
                <w:szCs w:val="20"/>
              </w:rPr>
            </w:pPr>
            <w:r w:rsidRPr="00567162">
              <w:rPr>
                <w:rFonts w:ascii="Arial" w:hAnsi="Arial" w:cs="Arial"/>
                <w:b/>
                <w:color w:val="000000"/>
                <w:sz w:val="20"/>
                <w:szCs w:val="20"/>
              </w:rPr>
              <w:t>Sampling Frame</w:t>
            </w:r>
          </w:p>
        </w:tc>
        <w:tc>
          <w:tcPr>
            <w:tcW w:w="2899" w:type="dxa"/>
            <w:gridSpan w:val="3"/>
            <w:tcBorders>
              <w:top w:val="single" w:sz="4" w:space="0" w:color="auto"/>
              <w:left w:val="nil"/>
              <w:bottom w:val="single" w:sz="4" w:space="0" w:color="auto"/>
              <w:right w:val="nil"/>
            </w:tcBorders>
            <w:noWrap/>
            <w:vAlign w:val="bottom"/>
          </w:tcPr>
          <w:p w:rsidR="0049042A" w:rsidRPr="00567162" w:rsidRDefault="0049042A" w:rsidP="00D36000">
            <w:pPr>
              <w:keepNext/>
              <w:keepLines/>
              <w:jc w:val="center"/>
              <w:rPr>
                <w:rFonts w:ascii="Arial" w:hAnsi="Arial" w:cs="Arial"/>
                <w:b/>
                <w:color w:val="000000"/>
                <w:sz w:val="20"/>
                <w:szCs w:val="20"/>
              </w:rPr>
            </w:pPr>
            <w:r w:rsidRPr="00567162">
              <w:rPr>
                <w:rFonts w:ascii="Arial" w:hAnsi="Arial" w:cs="Arial"/>
                <w:b/>
                <w:color w:val="000000"/>
                <w:sz w:val="20"/>
                <w:szCs w:val="20"/>
              </w:rPr>
              <w:t>Fixed Transects</w:t>
            </w:r>
          </w:p>
        </w:tc>
        <w:tc>
          <w:tcPr>
            <w:tcW w:w="340" w:type="dxa"/>
            <w:tcBorders>
              <w:top w:val="single" w:sz="4" w:space="0" w:color="auto"/>
              <w:left w:val="nil"/>
              <w:bottom w:val="nil"/>
              <w:right w:val="nil"/>
            </w:tcBorders>
            <w:noWrap/>
            <w:vAlign w:val="bottom"/>
          </w:tcPr>
          <w:p w:rsidR="0049042A" w:rsidRPr="00567162" w:rsidRDefault="0049042A" w:rsidP="00D36000">
            <w:pPr>
              <w:keepNext/>
              <w:keepLines/>
              <w:rPr>
                <w:rFonts w:ascii="Arial" w:hAnsi="Arial" w:cs="Arial"/>
                <w:b/>
                <w:color w:val="000000"/>
                <w:sz w:val="20"/>
                <w:szCs w:val="20"/>
              </w:rPr>
            </w:pPr>
          </w:p>
        </w:tc>
        <w:tc>
          <w:tcPr>
            <w:tcW w:w="2900" w:type="dxa"/>
            <w:gridSpan w:val="3"/>
            <w:tcBorders>
              <w:top w:val="single" w:sz="4" w:space="0" w:color="auto"/>
              <w:left w:val="nil"/>
              <w:bottom w:val="single" w:sz="4" w:space="0" w:color="auto"/>
              <w:right w:val="nil"/>
            </w:tcBorders>
            <w:noWrap/>
            <w:vAlign w:val="bottom"/>
          </w:tcPr>
          <w:p w:rsidR="0049042A" w:rsidRPr="00567162" w:rsidRDefault="0049042A" w:rsidP="00D36000">
            <w:pPr>
              <w:keepNext/>
              <w:keepLines/>
              <w:jc w:val="center"/>
              <w:rPr>
                <w:rFonts w:ascii="Arial" w:hAnsi="Arial" w:cs="Arial"/>
                <w:b/>
                <w:color w:val="000000"/>
                <w:sz w:val="20"/>
                <w:szCs w:val="20"/>
              </w:rPr>
            </w:pPr>
            <w:r w:rsidRPr="00567162">
              <w:rPr>
                <w:rFonts w:ascii="Arial" w:hAnsi="Arial" w:cs="Arial"/>
                <w:b/>
                <w:color w:val="000000"/>
                <w:sz w:val="20"/>
                <w:szCs w:val="20"/>
              </w:rPr>
              <w:t>Rotational Transects</w:t>
            </w:r>
          </w:p>
        </w:tc>
      </w:tr>
      <w:tr w:rsidR="0049042A" w:rsidRPr="00567162">
        <w:trPr>
          <w:trHeight w:val="510"/>
        </w:trPr>
        <w:tc>
          <w:tcPr>
            <w:tcW w:w="739" w:type="dxa"/>
            <w:vMerge/>
            <w:tcBorders>
              <w:top w:val="nil"/>
              <w:left w:val="nil"/>
              <w:bottom w:val="single" w:sz="12" w:space="0" w:color="auto"/>
              <w:right w:val="nil"/>
            </w:tcBorders>
            <w:vAlign w:val="center"/>
          </w:tcPr>
          <w:p w:rsidR="0049042A" w:rsidRPr="00567162" w:rsidRDefault="0049042A" w:rsidP="00D36000">
            <w:pPr>
              <w:keepNext/>
              <w:keepLines/>
              <w:rPr>
                <w:rFonts w:ascii="Arial" w:hAnsi="Arial" w:cs="Arial"/>
                <w:b/>
                <w:color w:val="000000"/>
                <w:sz w:val="20"/>
                <w:szCs w:val="20"/>
              </w:rPr>
            </w:pPr>
          </w:p>
        </w:tc>
        <w:tc>
          <w:tcPr>
            <w:tcW w:w="1323" w:type="dxa"/>
            <w:vMerge/>
            <w:tcBorders>
              <w:top w:val="nil"/>
              <w:left w:val="nil"/>
              <w:bottom w:val="single" w:sz="12" w:space="0" w:color="auto"/>
              <w:right w:val="nil"/>
            </w:tcBorders>
            <w:vAlign w:val="center"/>
          </w:tcPr>
          <w:p w:rsidR="0049042A" w:rsidRPr="00567162" w:rsidRDefault="0049042A" w:rsidP="00D36000">
            <w:pPr>
              <w:keepNext/>
              <w:keepLines/>
              <w:rPr>
                <w:rFonts w:ascii="Arial" w:hAnsi="Arial" w:cs="Arial"/>
                <w:b/>
                <w:color w:val="000000"/>
                <w:sz w:val="20"/>
                <w:szCs w:val="20"/>
              </w:rPr>
            </w:pPr>
          </w:p>
        </w:tc>
        <w:tc>
          <w:tcPr>
            <w:tcW w:w="1357" w:type="dxa"/>
            <w:vMerge/>
            <w:tcBorders>
              <w:top w:val="nil"/>
              <w:left w:val="nil"/>
              <w:bottom w:val="single" w:sz="12" w:space="0" w:color="auto"/>
              <w:right w:val="nil"/>
            </w:tcBorders>
            <w:vAlign w:val="center"/>
          </w:tcPr>
          <w:p w:rsidR="0049042A" w:rsidRPr="00567162" w:rsidRDefault="0049042A" w:rsidP="00D36000">
            <w:pPr>
              <w:keepNext/>
              <w:keepLines/>
              <w:rPr>
                <w:rFonts w:ascii="Arial" w:hAnsi="Arial" w:cs="Arial"/>
                <w:b/>
                <w:color w:val="000000"/>
                <w:sz w:val="20"/>
                <w:szCs w:val="20"/>
              </w:rPr>
            </w:pPr>
          </w:p>
        </w:tc>
        <w:tc>
          <w:tcPr>
            <w:tcW w:w="539" w:type="dxa"/>
            <w:tcBorders>
              <w:top w:val="single" w:sz="4" w:space="0" w:color="auto"/>
              <w:left w:val="nil"/>
              <w:bottom w:val="single" w:sz="12" w:space="0" w:color="auto"/>
              <w:right w:val="nil"/>
            </w:tcBorders>
            <w:vAlign w:val="center"/>
          </w:tcPr>
          <w:p w:rsidR="0049042A" w:rsidRPr="00567162" w:rsidRDefault="0049042A" w:rsidP="00D36000">
            <w:pPr>
              <w:keepNext/>
              <w:keepLines/>
              <w:jc w:val="center"/>
              <w:rPr>
                <w:rFonts w:ascii="Arial" w:hAnsi="Arial" w:cs="Arial"/>
                <w:b/>
                <w:color w:val="000000"/>
                <w:sz w:val="20"/>
                <w:szCs w:val="20"/>
              </w:rPr>
            </w:pPr>
            <w:r w:rsidRPr="00567162">
              <w:rPr>
                <w:rFonts w:ascii="Arial" w:hAnsi="Arial" w:cs="Arial"/>
                <w:b/>
                <w:color w:val="000000"/>
                <w:sz w:val="20"/>
                <w:szCs w:val="20"/>
              </w:rPr>
              <w:t>No.</w:t>
            </w:r>
          </w:p>
        </w:tc>
        <w:tc>
          <w:tcPr>
            <w:tcW w:w="1010" w:type="dxa"/>
            <w:tcBorders>
              <w:top w:val="single" w:sz="4" w:space="0" w:color="auto"/>
              <w:left w:val="nil"/>
              <w:bottom w:val="single" w:sz="12" w:space="0" w:color="auto"/>
              <w:right w:val="nil"/>
            </w:tcBorders>
            <w:vAlign w:val="center"/>
          </w:tcPr>
          <w:p w:rsidR="0049042A" w:rsidRPr="00567162" w:rsidRDefault="0049042A" w:rsidP="00D36000">
            <w:pPr>
              <w:keepNext/>
              <w:keepLines/>
              <w:jc w:val="center"/>
              <w:rPr>
                <w:rFonts w:ascii="Arial" w:hAnsi="Arial" w:cs="Arial"/>
                <w:b/>
                <w:color w:val="000000"/>
                <w:sz w:val="20"/>
                <w:szCs w:val="20"/>
              </w:rPr>
            </w:pPr>
            <w:r w:rsidRPr="00567162">
              <w:rPr>
                <w:rFonts w:ascii="Arial" w:hAnsi="Arial" w:cs="Arial"/>
                <w:b/>
                <w:color w:val="000000"/>
                <w:sz w:val="20"/>
                <w:szCs w:val="20"/>
              </w:rPr>
              <w:t>Length (m)</w:t>
            </w:r>
          </w:p>
        </w:tc>
        <w:tc>
          <w:tcPr>
            <w:tcW w:w="1350" w:type="dxa"/>
            <w:tcBorders>
              <w:top w:val="single" w:sz="4" w:space="0" w:color="auto"/>
              <w:left w:val="nil"/>
              <w:bottom w:val="single" w:sz="12" w:space="0" w:color="auto"/>
              <w:right w:val="nil"/>
            </w:tcBorders>
            <w:vAlign w:val="center"/>
          </w:tcPr>
          <w:p w:rsidR="0049042A" w:rsidRPr="00567162" w:rsidRDefault="0049042A" w:rsidP="00D36000">
            <w:pPr>
              <w:keepNext/>
              <w:keepLines/>
              <w:jc w:val="center"/>
              <w:rPr>
                <w:rFonts w:ascii="Arial" w:hAnsi="Arial" w:cs="Arial"/>
                <w:b/>
                <w:color w:val="000000"/>
                <w:sz w:val="20"/>
                <w:szCs w:val="20"/>
              </w:rPr>
            </w:pPr>
            <w:r w:rsidRPr="00567162">
              <w:rPr>
                <w:rFonts w:ascii="Arial" w:hAnsi="Arial" w:cs="Arial"/>
                <w:b/>
                <w:color w:val="000000"/>
                <w:sz w:val="20"/>
                <w:szCs w:val="20"/>
              </w:rPr>
              <w:t>Plot Dimensions (m)</w:t>
            </w:r>
          </w:p>
        </w:tc>
        <w:tc>
          <w:tcPr>
            <w:tcW w:w="340" w:type="dxa"/>
            <w:tcBorders>
              <w:top w:val="nil"/>
              <w:left w:val="nil"/>
              <w:bottom w:val="single" w:sz="12" w:space="0" w:color="auto"/>
              <w:right w:val="nil"/>
            </w:tcBorders>
            <w:vAlign w:val="center"/>
          </w:tcPr>
          <w:p w:rsidR="0049042A" w:rsidRPr="00567162" w:rsidRDefault="0049042A" w:rsidP="00D36000">
            <w:pPr>
              <w:keepNext/>
              <w:keepLines/>
              <w:jc w:val="center"/>
              <w:rPr>
                <w:rFonts w:ascii="Arial" w:hAnsi="Arial" w:cs="Arial"/>
                <w:b/>
                <w:color w:val="000000"/>
                <w:sz w:val="20"/>
                <w:szCs w:val="20"/>
              </w:rPr>
            </w:pPr>
          </w:p>
        </w:tc>
        <w:tc>
          <w:tcPr>
            <w:tcW w:w="539" w:type="dxa"/>
            <w:tcBorders>
              <w:top w:val="single" w:sz="4" w:space="0" w:color="auto"/>
              <w:left w:val="nil"/>
              <w:bottom w:val="single" w:sz="12" w:space="0" w:color="auto"/>
              <w:right w:val="nil"/>
            </w:tcBorders>
            <w:vAlign w:val="center"/>
          </w:tcPr>
          <w:p w:rsidR="0049042A" w:rsidRPr="00567162" w:rsidRDefault="0049042A" w:rsidP="00D36000">
            <w:pPr>
              <w:keepNext/>
              <w:keepLines/>
              <w:jc w:val="center"/>
              <w:rPr>
                <w:rFonts w:ascii="Arial" w:hAnsi="Arial" w:cs="Arial"/>
                <w:b/>
                <w:color w:val="000000"/>
                <w:sz w:val="20"/>
                <w:szCs w:val="20"/>
              </w:rPr>
            </w:pPr>
            <w:r w:rsidRPr="00567162">
              <w:rPr>
                <w:rFonts w:ascii="Arial" w:hAnsi="Arial" w:cs="Arial"/>
                <w:b/>
                <w:color w:val="000000"/>
                <w:sz w:val="20"/>
                <w:szCs w:val="20"/>
              </w:rPr>
              <w:t>No.</w:t>
            </w:r>
          </w:p>
        </w:tc>
        <w:tc>
          <w:tcPr>
            <w:tcW w:w="1011" w:type="dxa"/>
            <w:tcBorders>
              <w:top w:val="single" w:sz="4" w:space="0" w:color="auto"/>
              <w:left w:val="nil"/>
              <w:bottom w:val="single" w:sz="12" w:space="0" w:color="auto"/>
              <w:right w:val="nil"/>
            </w:tcBorders>
            <w:vAlign w:val="center"/>
          </w:tcPr>
          <w:p w:rsidR="0049042A" w:rsidRPr="00567162" w:rsidRDefault="0049042A" w:rsidP="00D36000">
            <w:pPr>
              <w:keepNext/>
              <w:keepLines/>
              <w:jc w:val="center"/>
              <w:rPr>
                <w:rFonts w:ascii="Arial" w:hAnsi="Arial" w:cs="Arial"/>
                <w:b/>
                <w:color w:val="000000"/>
                <w:sz w:val="20"/>
                <w:szCs w:val="20"/>
              </w:rPr>
            </w:pPr>
            <w:r w:rsidRPr="00567162">
              <w:rPr>
                <w:rFonts w:ascii="Arial" w:hAnsi="Arial" w:cs="Arial"/>
                <w:b/>
                <w:color w:val="000000"/>
                <w:sz w:val="20"/>
                <w:szCs w:val="20"/>
              </w:rPr>
              <w:t>Length (m)</w:t>
            </w:r>
          </w:p>
        </w:tc>
        <w:tc>
          <w:tcPr>
            <w:tcW w:w="1350" w:type="dxa"/>
            <w:tcBorders>
              <w:top w:val="single" w:sz="4" w:space="0" w:color="auto"/>
              <w:left w:val="nil"/>
              <w:bottom w:val="single" w:sz="12" w:space="0" w:color="auto"/>
              <w:right w:val="nil"/>
            </w:tcBorders>
            <w:vAlign w:val="center"/>
          </w:tcPr>
          <w:p w:rsidR="0049042A" w:rsidRPr="00567162" w:rsidRDefault="0049042A" w:rsidP="00D36000">
            <w:pPr>
              <w:keepNext/>
              <w:keepLines/>
              <w:jc w:val="center"/>
              <w:rPr>
                <w:rFonts w:ascii="Arial" w:hAnsi="Arial" w:cs="Arial"/>
                <w:b/>
                <w:color w:val="000000"/>
                <w:sz w:val="20"/>
                <w:szCs w:val="20"/>
              </w:rPr>
            </w:pPr>
            <w:r w:rsidRPr="00567162">
              <w:rPr>
                <w:rFonts w:ascii="Arial" w:hAnsi="Arial" w:cs="Arial"/>
                <w:b/>
                <w:color w:val="000000"/>
                <w:sz w:val="20"/>
                <w:szCs w:val="20"/>
              </w:rPr>
              <w:t>Plot Dimensions (m)</w:t>
            </w:r>
          </w:p>
        </w:tc>
      </w:tr>
      <w:tr w:rsidR="0049042A" w:rsidRPr="00567162">
        <w:trPr>
          <w:trHeight w:val="255"/>
        </w:trPr>
        <w:tc>
          <w:tcPr>
            <w:tcW w:w="9558" w:type="dxa"/>
            <w:gridSpan w:val="10"/>
            <w:tcBorders>
              <w:top w:val="single" w:sz="12" w:space="0" w:color="auto"/>
              <w:left w:val="nil"/>
              <w:bottom w:val="nil"/>
              <w:right w:val="nil"/>
            </w:tcBorders>
            <w:noWrap/>
            <w:vAlign w:val="bottom"/>
          </w:tcPr>
          <w:p w:rsidR="0049042A" w:rsidRPr="00567162" w:rsidRDefault="0049042A" w:rsidP="00D36000">
            <w:pPr>
              <w:keepNext/>
              <w:keepLines/>
              <w:rPr>
                <w:rFonts w:ascii="Arial" w:hAnsi="Arial" w:cs="Arial"/>
                <w:i/>
                <w:iCs/>
                <w:color w:val="000000"/>
                <w:sz w:val="20"/>
                <w:szCs w:val="20"/>
              </w:rPr>
            </w:pPr>
            <w:r w:rsidRPr="00567162">
              <w:rPr>
                <w:rFonts w:ascii="Arial" w:hAnsi="Arial" w:cs="Arial"/>
                <w:i/>
                <w:iCs/>
                <w:color w:val="000000"/>
                <w:sz w:val="20"/>
                <w:szCs w:val="20"/>
              </w:rPr>
              <w:t>HAVO</w:t>
            </w:r>
          </w:p>
        </w:tc>
      </w:tr>
      <w:tr w:rsidR="0049042A" w:rsidRPr="00567162">
        <w:trPr>
          <w:trHeight w:val="255"/>
        </w:trPr>
        <w:tc>
          <w:tcPr>
            <w:tcW w:w="739" w:type="dxa"/>
            <w:tcBorders>
              <w:top w:val="nil"/>
              <w:left w:val="nil"/>
              <w:bottom w:val="nil"/>
              <w:right w:val="nil"/>
            </w:tcBorders>
            <w:noWrap/>
            <w:vAlign w:val="center"/>
          </w:tcPr>
          <w:p w:rsidR="0049042A" w:rsidRPr="00567162" w:rsidRDefault="0049042A" w:rsidP="00D36000">
            <w:pPr>
              <w:keepNext/>
              <w:keepLines/>
              <w:rPr>
                <w:rFonts w:ascii="Arial" w:hAnsi="Arial" w:cs="Arial"/>
                <w:color w:val="000000"/>
                <w:sz w:val="20"/>
                <w:szCs w:val="20"/>
              </w:rPr>
            </w:pPr>
          </w:p>
        </w:tc>
        <w:tc>
          <w:tcPr>
            <w:tcW w:w="1323" w:type="dxa"/>
            <w:tcBorders>
              <w:top w:val="nil"/>
              <w:left w:val="nil"/>
              <w:bottom w:val="nil"/>
              <w:right w:val="nil"/>
            </w:tcBorders>
            <w:vAlign w:val="center"/>
          </w:tcPr>
          <w:p w:rsidR="0049042A" w:rsidRPr="00567162" w:rsidRDefault="0049042A" w:rsidP="00D36000">
            <w:pPr>
              <w:keepNext/>
              <w:keepLines/>
              <w:rPr>
                <w:rFonts w:ascii="Arial" w:hAnsi="Arial" w:cs="Arial"/>
                <w:color w:val="000000"/>
                <w:sz w:val="20"/>
                <w:szCs w:val="20"/>
              </w:rPr>
            </w:pPr>
            <w:r w:rsidRPr="00567162">
              <w:rPr>
                <w:rFonts w:ascii="Arial" w:hAnsi="Arial" w:cs="Arial"/>
                <w:color w:val="000000"/>
                <w:sz w:val="20"/>
                <w:szCs w:val="20"/>
              </w:rPr>
              <w:t>Wet Forest</w:t>
            </w:r>
          </w:p>
        </w:tc>
        <w:tc>
          <w:tcPr>
            <w:tcW w:w="1357" w:type="dxa"/>
            <w:tcBorders>
              <w:top w:val="nil"/>
              <w:left w:val="nil"/>
              <w:bottom w:val="nil"/>
              <w:right w:val="nil"/>
            </w:tcBorders>
            <w:vAlign w:val="center"/>
          </w:tcPr>
          <w:p w:rsidR="0049042A" w:rsidRPr="00567162" w:rsidRDefault="0090028C" w:rsidP="00787EB7">
            <w:pPr>
              <w:keepNext/>
              <w:keepLines/>
              <w:ind w:left="127" w:hanging="127"/>
              <w:rPr>
                <w:rFonts w:ascii="Arial" w:hAnsi="Arial" w:cs="Arial"/>
                <w:color w:val="000000"/>
                <w:sz w:val="20"/>
                <w:szCs w:val="20"/>
              </w:rPr>
            </w:pPr>
            <w:r w:rsidRPr="00567162">
              <w:rPr>
                <w:rFonts w:ascii="Arial" w:hAnsi="Arial" w:cs="Arial"/>
                <w:color w:val="000000"/>
                <w:sz w:val="20"/>
                <w:szCs w:val="20"/>
              </w:rPr>
              <w:t>N</w:t>
            </w:r>
            <w:r w:rsidR="00787EB7">
              <w:rPr>
                <w:rFonts w:ascii="Arial" w:hAnsi="Arial" w:cs="Arial"/>
                <w:color w:val="000000"/>
                <w:sz w:val="20"/>
                <w:szCs w:val="20"/>
              </w:rPr>
              <w:t>ā</w:t>
            </w:r>
            <w:r w:rsidRPr="00567162">
              <w:rPr>
                <w:rFonts w:ascii="Arial" w:hAnsi="Arial" w:cs="Arial"/>
                <w:color w:val="000000"/>
                <w:sz w:val="20"/>
                <w:szCs w:val="20"/>
              </w:rPr>
              <w:t>huku</w:t>
            </w:r>
            <w:r w:rsidR="0049042A" w:rsidRPr="00567162">
              <w:rPr>
                <w:rFonts w:ascii="Arial" w:hAnsi="Arial" w:cs="Arial"/>
                <w:color w:val="000000"/>
                <w:sz w:val="20"/>
                <w:szCs w:val="20"/>
              </w:rPr>
              <w:t>/ East Rift</w:t>
            </w:r>
          </w:p>
        </w:tc>
        <w:tc>
          <w:tcPr>
            <w:tcW w:w="539"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10</w:t>
            </w:r>
          </w:p>
        </w:tc>
        <w:tc>
          <w:tcPr>
            <w:tcW w:w="1010"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1000</w:t>
            </w:r>
          </w:p>
        </w:tc>
        <w:tc>
          <w:tcPr>
            <w:tcW w:w="1350"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5 x 20</w:t>
            </w:r>
          </w:p>
        </w:tc>
        <w:tc>
          <w:tcPr>
            <w:tcW w:w="340" w:type="dxa"/>
            <w:tcBorders>
              <w:top w:val="nil"/>
              <w:left w:val="nil"/>
              <w:bottom w:val="nil"/>
              <w:right w:val="nil"/>
            </w:tcBorders>
            <w:noWrap/>
            <w:vAlign w:val="center"/>
          </w:tcPr>
          <w:p w:rsidR="0049042A" w:rsidRPr="00567162" w:rsidRDefault="0049042A" w:rsidP="00D36000">
            <w:pPr>
              <w:keepNext/>
              <w:keepLines/>
              <w:rPr>
                <w:rFonts w:ascii="Arial" w:hAnsi="Arial" w:cs="Arial"/>
                <w:color w:val="000000"/>
                <w:sz w:val="20"/>
                <w:szCs w:val="20"/>
              </w:rPr>
            </w:pPr>
          </w:p>
        </w:tc>
        <w:tc>
          <w:tcPr>
            <w:tcW w:w="539"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10</w:t>
            </w:r>
          </w:p>
        </w:tc>
        <w:tc>
          <w:tcPr>
            <w:tcW w:w="1011"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1000</w:t>
            </w:r>
          </w:p>
        </w:tc>
        <w:tc>
          <w:tcPr>
            <w:tcW w:w="1350"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5 x 20</w:t>
            </w:r>
          </w:p>
        </w:tc>
      </w:tr>
      <w:tr w:rsidR="0049042A" w:rsidRPr="00567162">
        <w:trPr>
          <w:trHeight w:val="255"/>
        </w:trPr>
        <w:tc>
          <w:tcPr>
            <w:tcW w:w="739" w:type="dxa"/>
            <w:tcBorders>
              <w:top w:val="nil"/>
              <w:left w:val="nil"/>
              <w:bottom w:val="nil"/>
              <w:right w:val="nil"/>
            </w:tcBorders>
            <w:noWrap/>
            <w:vAlign w:val="center"/>
          </w:tcPr>
          <w:p w:rsidR="0049042A" w:rsidRPr="00567162" w:rsidRDefault="0049042A" w:rsidP="00D36000">
            <w:pPr>
              <w:keepNext/>
              <w:keepLines/>
              <w:rPr>
                <w:rFonts w:ascii="Arial" w:hAnsi="Arial" w:cs="Arial"/>
                <w:color w:val="000000"/>
                <w:sz w:val="20"/>
                <w:szCs w:val="20"/>
              </w:rPr>
            </w:pPr>
          </w:p>
        </w:tc>
        <w:tc>
          <w:tcPr>
            <w:tcW w:w="1323" w:type="dxa"/>
            <w:tcBorders>
              <w:top w:val="nil"/>
              <w:left w:val="nil"/>
              <w:bottom w:val="nil"/>
              <w:right w:val="nil"/>
            </w:tcBorders>
            <w:vAlign w:val="center"/>
          </w:tcPr>
          <w:p w:rsidR="0049042A" w:rsidRPr="00567162" w:rsidRDefault="0049042A" w:rsidP="00D36000">
            <w:pPr>
              <w:keepNext/>
              <w:keepLines/>
              <w:rPr>
                <w:rFonts w:ascii="Arial" w:hAnsi="Arial" w:cs="Arial"/>
                <w:color w:val="000000"/>
                <w:sz w:val="20"/>
                <w:szCs w:val="20"/>
              </w:rPr>
            </w:pPr>
            <w:r w:rsidRPr="00567162">
              <w:rPr>
                <w:rFonts w:ascii="Arial" w:hAnsi="Arial" w:cs="Arial"/>
                <w:color w:val="000000"/>
                <w:sz w:val="20"/>
                <w:szCs w:val="20"/>
              </w:rPr>
              <w:t>Wet Forest</w:t>
            </w:r>
          </w:p>
        </w:tc>
        <w:tc>
          <w:tcPr>
            <w:tcW w:w="1357" w:type="dxa"/>
            <w:tcBorders>
              <w:top w:val="nil"/>
              <w:left w:val="nil"/>
              <w:bottom w:val="nil"/>
              <w:right w:val="nil"/>
            </w:tcBorders>
            <w:vAlign w:val="center"/>
          </w:tcPr>
          <w:p w:rsidR="0049042A" w:rsidRPr="00567162" w:rsidRDefault="0049042A" w:rsidP="00D36000">
            <w:pPr>
              <w:keepNext/>
              <w:keepLines/>
              <w:rPr>
                <w:rFonts w:ascii="Arial" w:hAnsi="Arial" w:cs="Arial"/>
                <w:color w:val="000000"/>
                <w:sz w:val="20"/>
                <w:szCs w:val="20"/>
              </w:rPr>
            </w:pPr>
            <w:r w:rsidRPr="00567162">
              <w:rPr>
                <w:rFonts w:ascii="Arial" w:hAnsi="Arial" w:cs="Arial"/>
                <w:color w:val="000000"/>
                <w:sz w:val="20"/>
                <w:szCs w:val="20"/>
              </w:rPr>
              <w:t>‘Ōla‘a</w:t>
            </w:r>
          </w:p>
        </w:tc>
        <w:tc>
          <w:tcPr>
            <w:tcW w:w="539"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10</w:t>
            </w:r>
          </w:p>
        </w:tc>
        <w:tc>
          <w:tcPr>
            <w:tcW w:w="1010"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1000</w:t>
            </w:r>
          </w:p>
        </w:tc>
        <w:tc>
          <w:tcPr>
            <w:tcW w:w="1350"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5 x 20</w:t>
            </w:r>
          </w:p>
        </w:tc>
        <w:tc>
          <w:tcPr>
            <w:tcW w:w="340" w:type="dxa"/>
            <w:tcBorders>
              <w:top w:val="nil"/>
              <w:left w:val="nil"/>
              <w:bottom w:val="nil"/>
              <w:right w:val="nil"/>
            </w:tcBorders>
            <w:noWrap/>
            <w:vAlign w:val="center"/>
          </w:tcPr>
          <w:p w:rsidR="0049042A" w:rsidRPr="00567162" w:rsidRDefault="0049042A" w:rsidP="00D36000">
            <w:pPr>
              <w:keepNext/>
              <w:keepLines/>
              <w:rPr>
                <w:rFonts w:ascii="Arial" w:hAnsi="Arial" w:cs="Arial"/>
                <w:color w:val="000000"/>
                <w:sz w:val="20"/>
                <w:szCs w:val="20"/>
              </w:rPr>
            </w:pPr>
          </w:p>
        </w:tc>
        <w:tc>
          <w:tcPr>
            <w:tcW w:w="539"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10</w:t>
            </w:r>
          </w:p>
        </w:tc>
        <w:tc>
          <w:tcPr>
            <w:tcW w:w="1011"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1000</w:t>
            </w:r>
          </w:p>
        </w:tc>
        <w:tc>
          <w:tcPr>
            <w:tcW w:w="1350"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5 x 20</w:t>
            </w:r>
          </w:p>
        </w:tc>
      </w:tr>
      <w:tr w:rsidR="0049042A" w:rsidRPr="00567162">
        <w:trPr>
          <w:trHeight w:val="255"/>
        </w:trPr>
        <w:tc>
          <w:tcPr>
            <w:tcW w:w="739" w:type="dxa"/>
            <w:tcBorders>
              <w:top w:val="nil"/>
              <w:left w:val="nil"/>
              <w:bottom w:val="nil"/>
              <w:right w:val="nil"/>
            </w:tcBorders>
            <w:noWrap/>
            <w:vAlign w:val="center"/>
          </w:tcPr>
          <w:p w:rsidR="0049042A" w:rsidRPr="00567162" w:rsidRDefault="0049042A" w:rsidP="00D36000">
            <w:pPr>
              <w:keepNext/>
              <w:keepLines/>
              <w:rPr>
                <w:rFonts w:ascii="Arial" w:hAnsi="Arial" w:cs="Arial"/>
                <w:color w:val="000000"/>
                <w:sz w:val="20"/>
                <w:szCs w:val="20"/>
              </w:rPr>
            </w:pPr>
          </w:p>
        </w:tc>
        <w:tc>
          <w:tcPr>
            <w:tcW w:w="1323" w:type="dxa"/>
            <w:tcBorders>
              <w:top w:val="nil"/>
              <w:left w:val="nil"/>
              <w:bottom w:val="nil"/>
              <w:right w:val="nil"/>
            </w:tcBorders>
            <w:vAlign w:val="center"/>
          </w:tcPr>
          <w:p w:rsidR="0049042A" w:rsidRPr="00567162" w:rsidRDefault="0049042A" w:rsidP="00D36000">
            <w:pPr>
              <w:keepNext/>
              <w:keepLines/>
              <w:ind w:left="81" w:hanging="81"/>
              <w:rPr>
                <w:rFonts w:ascii="Arial" w:hAnsi="Arial" w:cs="Arial"/>
                <w:color w:val="000000"/>
                <w:sz w:val="20"/>
                <w:szCs w:val="20"/>
              </w:rPr>
            </w:pPr>
            <w:r w:rsidRPr="00567162">
              <w:rPr>
                <w:rFonts w:ascii="Arial" w:hAnsi="Arial" w:cs="Arial"/>
                <w:color w:val="000000"/>
                <w:sz w:val="20"/>
                <w:szCs w:val="20"/>
              </w:rPr>
              <w:t>Wet Forest</w:t>
            </w:r>
          </w:p>
        </w:tc>
        <w:tc>
          <w:tcPr>
            <w:tcW w:w="1357" w:type="dxa"/>
            <w:tcBorders>
              <w:top w:val="nil"/>
              <w:left w:val="nil"/>
              <w:bottom w:val="nil"/>
              <w:right w:val="nil"/>
            </w:tcBorders>
            <w:vAlign w:val="center"/>
          </w:tcPr>
          <w:p w:rsidR="0049042A" w:rsidRPr="00567162" w:rsidRDefault="0049042A" w:rsidP="00D36000">
            <w:pPr>
              <w:keepNext/>
              <w:keepLines/>
              <w:rPr>
                <w:rFonts w:ascii="Arial" w:hAnsi="Arial" w:cs="Arial"/>
                <w:color w:val="000000"/>
                <w:sz w:val="20"/>
                <w:szCs w:val="20"/>
              </w:rPr>
            </w:pPr>
            <w:r w:rsidRPr="00567162">
              <w:rPr>
                <w:rFonts w:ascii="Arial" w:hAnsi="Arial" w:cs="Arial"/>
                <w:color w:val="000000"/>
                <w:sz w:val="20"/>
                <w:szCs w:val="20"/>
              </w:rPr>
              <w:t xml:space="preserve">Kahuku </w:t>
            </w:r>
          </w:p>
        </w:tc>
        <w:tc>
          <w:tcPr>
            <w:tcW w:w="539"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15</w:t>
            </w:r>
          </w:p>
        </w:tc>
        <w:tc>
          <w:tcPr>
            <w:tcW w:w="1010"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250</w:t>
            </w:r>
          </w:p>
        </w:tc>
        <w:tc>
          <w:tcPr>
            <w:tcW w:w="1350"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5 x 10</w:t>
            </w:r>
          </w:p>
        </w:tc>
        <w:tc>
          <w:tcPr>
            <w:tcW w:w="340" w:type="dxa"/>
            <w:tcBorders>
              <w:top w:val="nil"/>
              <w:left w:val="nil"/>
              <w:bottom w:val="nil"/>
              <w:right w:val="nil"/>
            </w:tcBorders>
            <w:noWrap/>
            <w:vAlign w:val="center"/>
          </w:tcPr>
          <w:p w:rsidR="0049042A" w:rsidRPr="00567162" w:rsidRDefault="0049042A" w:rsidP="00D36000">
            <w:pPr>
              <w:keepNext/>
              <w:keepLines/>
              <w:rPr>
                <w:rFonts w:ascii="Arial" w:hAnsi="Arial" w:cs="Arial"/>
                <w:color w:val="000000"/>
                <w:sz w:val="20"/>
                <w:szCs w:val="20"/>
              </w:rPr>
            </w:pPr>
          </w:p>
        </w:tc>
        <w:tc>
          <w:tcPr>
            <w:tcW w:w="539"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15</w:t>
            </w:r>
          </w:p>
        </w:tc>
        <w:tc>
          <w:tcPr>
            <w:tcW w:w="1011"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250</w:t>
            </w:r>
          </w:p>
        </w:tc>
        <w:tc>
          <w:tcPr>
            <w:tcW w:w="1350"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5 x 10</w:t>
            </w:r>
          </w:p>
        </w:tc>
      </w:tr>
      <w:tr w:rsidR="0049042A" w:rsidRPr="00567162">
        <w:trPr>
          <w:trHeight w:val="510"/>
        </w:trPr>
        <w:tc>
          <w:tcPr>
            <w:tcW w:w="739" w:type="dxa"/>
            <w:tcBorders>
              <w:top w:val="nil"/>
              <w:left w:val="nil"/>
              <w:bottom w:val="nil"/>
              <w:right w:val="nil"/>
            </w:tcBorders>
            <w:noWrap/>
            <w:vAlign w:val="center"/>
          </w:tcPr>
          <w:p w:rsidR="0049042A" w:rsidRPr="00567162" w:rsidRDefault="0049042A" w:rsidP="00D36000">
            <w:pPr>
              <w:keepNext/>
              <w:keepLines/>
              <w:rPr>
                <w:rFonts w:ascii="Arial" w:hAnsi="Arial" w:cs="Arial"/>
                <w:color w:val="000000"/>
                <w:sz w:val="20"/>
                <w:szCs w:val="20"/>
              </w:rPr>
            </w:pPr>
          </w:p>
        </w:tc>
        <w:tc>
          <w:tcPr>
            <w:tcW w:w="1323" w:type="dxa"/>
            <w:tcBorders>
              <w:top w:val="nil"/>
              <w:left w:val="nil"/>
              <w:bottom w:val="nil"/>
              <w:right w:val="nil"/>
            </w:tcBorders>
            <w:vAlign w:val="center"/>
          </w:tcPr>
          <w:p w:rsidR="0049042A" w:rsidRPr="00567162" w:rsidRDefault="0049042A" w:rsidP="00D36000">
            <w:pPr>
              <w:keepNext/>
              <w:keepLines/>
              <w:ind w:left="81" w:hanging="81"/>
              <w:rPr>
                <w:rFonts w:ascii="Arial" w:hAnsi="Arial" w:cs="Arial"/>
                <w:color w:val="000000"/>
                <w:sz w:val="20"/>
                <w:szCs w:val="20"/>
              </w:rPr>
            </w:pPr>
            <w:r w:rsidRPr="00567162">
              <w:rPr>
                <w:rFonts w:ascii="Arial" w:hAnsi="Arial" w:cs="Arial"/>
                <w:color w:val="000000"/>
                <w:sz w:val="20"/>
                <w:szCs w:val="20"/>
              </w:rPr>
              <w:t>Subalpine Shrubland</w:t>
            </w:r>
          </w:p>
        </w:tc>
        <w:tc>
          <w:tcPr>
            <w:tcW w:w="1357" w:type="dxa"/>
            <w:tcBorders>
              <w:top w:val="nil"/>
              <w:left w:val="nil"/>
              <w:bottom w:val="nil"/>
              <w:right w:val="nil"/>
            </w:tcBorders>
            <w:vAlign w:val="center"/>
          </w:tcPr>
          <w:p w:rsidR="0049042A" w:rsidRPr="00567162" w:rsidRDefault="0049042A" w:rsidP="00D36000">
            <w:pPr>
              <w:keepNext/>
              <w:keepLines/>
              <w:ind w:left="79" w:hanging="79"/>
              <w:rPr>
                <w:rFonts w:ascii="Arial" w:hAnsi="Arial" w:cs="Arial"/>
                <w:color w:val="000000"/>
                <w:sz w:val="20"/>
                <w:szCs w:val="20"/>
              </w:rPr>
            </w:pPr>
            <w:r w:rsidRPr="00567162">
              <w:rPr>
                <w:rFonts w:ascii="Arial" w:hAnsi="Arial" w:cs="Arial"/>
                <w:color w:val="000000"/>
                <w:sz w:val="20"/>
                <w:szCs w:val="20"/>
              </w:rPr>
              <w:t>Subalpine Shrubland</w:t>
            </w:r>
          </w:p>
        </w:tc>
        <w:tc>
          <w:tcPr>
            <w:tcW w:w="539"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10</w:t>
            </w:r>
          </w:p>
        </w:tc>
        <w:tc>
          <w:tcPr>
            <w:tcW w:w="1010"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500</w:t>
            </w:r>
          </w:p>
        </w:tc>
        <w:tc>
          <w:tcPr>
            <w:tcW w:w="1350"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5 x 20</w:t>
            </w:r>
          </w:p>
        </w:tc>
        <w:tc>
          <w:tcPr>
            <w:tcW w:w="340" w:type="dxa"/>
            <w:tcBorders>
              <w:top w:val="nil"/>
              <w:left w:val="nil"/>
              <w:bottom w:val="nil"/>
              <w:right w:val="nil"/>
            </w:tcBorders>
            <w:noWrap/>
            <w:vAlign w:val="center"/>
          </w:tcPr>
          <w:p w:rsidR="0049042A" w:rsidRPr="00567162" w:rsidRDefault="0049042A" w:rsidP="00D36000">
            <w:pPr>
              <w:keepNext/>
              <w:keepLines/>
              <w:rPr>
                <w:rFonts w:ascii="Arial" w:hAnsi="Arial" w:cs="Arial"/>
                <w:color w:val="000000"/>
                <w:sz w:val="20"/>
                <w:szCs w:val="20"/>
              </w:rPr>
            </w:pPr>
          </w:p>
        </w:tc>
        <w:tc>
          <w:tcPr>
            <w:tcW w:w="539"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10</w:t>
            </w:r>
          </w:p>
        </w:tc>
        <w:tc>
          <w:tcPr>
            <w:tcW w:w="1011"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500</w:t>
            </w:r>
          </w:p>
        </w:tc>
        <w:tc>
          <w:tcPr>
            <w:tcW w:w="1350"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5 x 20</w:t>
            </w:r>
          </w:p>
        </w:tc>
      </w:tr>
      <w:tr w:rsidR="0049042A" w:rsidRPr="00567162">
        <w:trPr>
          <w:trHeight w:val="255"/>
        </w:trPr>
        <w:tc>
          <w:tcPr>
            <w:tcW w:w="739" w:type="dxa"/>
            <w:tcBorders>
              <w:top w:val="nil"/>
              <w:left w:val="nil"/>
              <w:bottom w:val="nil"/>
              <w:right w:val="nil"/>
            </w:tcBorders>
            <w:noWrap/>
            <w:vAlign w:val="center"/>
          </w:tcPr>
          <w:p w:rsidR="0049042A" w:rsidRPr="00567162" w:rsidRDefault="0049042A" w:rsidP="00D36000">
            <w:pPr>
              <w:keepNext/>
              <w:keepLines/>
              <w:rPr>
                <w:rFonts w:ascii="Arial" w:hAnsi="Arial" w:cs="Arial"/>
                <w:i/>
                <w:iCs/>
                <w:color w:val="000000"/>
                <w:sz w:val="20"/>
                <w:szCs w:val="20"/>
              </w:rPr>
            </w:pPr>
            <w:r w:rsidRPr="00567162">
              <w:rPr>
                <w:rFonts w:ascii="Arial" w:hAnsi="Arial" w:cs="Arial"/>
                <w:i/>
                <w:iCs/>
                <w:color w:val="000000"/>
                <w:sz w:val="20"/>
                <w:szCs w:val="20"/>
              </w:rPr>
              <w:t>HALE</w:t>
            </w:r>
          </w:p>
        </w:tc>
        <w:tc>
          <w:tcPr>
            <w:tcW w:w="1323" w:type="dxa"/>
            <w:tcBorders>
              <w:top w:val="nil"/>
              <w:left w:val="nil"/>
              <w:bottom w:val="nil"/>
              <w:right w:val="nil"/>
            </w:tcBorders>
            <w:vAlign w:val="center"/>
          </w:tcPr>
          <w:p w:rsidR="0049042A" w:rsidRPr="00567162" w:rsidRDefault="0049042A" w:rsidP="00D36000">
            <w:pPr>
              <w:keepNext/>
              <w:keepLines/>
              <w:rPr>
                <w:rFonts w:ascii="Arial" w:hAnsi="Arial" w:cs="Arial"/>
                <w:color w:val="000000"/>
                <w:sz w:val="20"/>
                <w:szCs w:val="20"/>
              </w:rPr>
            </w:pPr>
          </w:p>
        </w:tc>
        <w:tc>
          <w:tcPr>
            <w:tcW w:w="1357" w:type="dxa"/>
            <w:tcBorders>
              <w:top w:val="nil"/>
              <w:left w:val="nil"/>
              <w:bottom w:val="nil"/>
              <w:right w:val="nil"/>
            </w:tcBorders>
            <w:vAlign w:val="center"/>
          </w:tcPr>
          <w:p w:rsidR="0049042A" w:rsidRPr="00567162" w:rsidRDefault="0049042A" w:rsidP="00D36000">
            <w:pPr>
              <w:keepNext/>
              <w:keepLines/>
              <w:rPr>
                <w:rFonts w:ascii="Arial" w:hAnsi="Arial" w:cs="Arial"/>
                <w:color w:val="000000"/>
                <w:sz w:val="20"/>
                <w:szCs w:val="20"/>
              </w:rPr>
            </w:pPr>
          </w:p>
        </w:tc>
        <w:tc>
          <w:tcPr>
            <w:tcW w:w="539"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p>
        </w:tc>
        <w:tc>
          <w:tcPr>
            <w:tcW w:w="1010"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p>
        </w:tc>
        <w:tc>
          <w:tcPr>
            <w:tcW w:w="1350"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p>
        </w:tc>
        <w:tc>
          <w:tcPr>
            <w:tcW w:w="340" w:type="dxa"/>
            <w:tcBorders>
              <w:top w:val="nil"/>
              <w:left w:val="nil"/>
              <w:bottom w:val="nil"/>
              <w:right w:val="nil"/>
            </w:tcBorders>
            <w:noWrap/>
            <w:vAlign w:val="center"/>
          </w:tcPr>
          <w:p w:rsidR="0049042A" w:rsidRPr="00567162" w:rsidRDefault="0049042A" w:rsidP="00D36000">
            <w:pPr>
              <w:keepNext/>
              <w:keepLines/>
              <w:rPr>
                <w:rFonts w:ascii="Arial" w:hAnsi="Arial" w:cs="Arial"/>
                <w:color w:val="000000"/>
                <w:sz w:val="20"/>
                <w:szCs w:val="20"/>
              </w:rPr>
            </w:pPr>
          </w:p>
        </w:tc>
        <w:tc>
          <w:tcPr>
            <w:tcW w:w="539"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p>
        </w:tc>
        <w:tc>
          <w:tcPr>
            <w:tcW w:w="1011"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p>
        </w:tc>
        <w:tc>
          <w:tcPr>
            <w:tcW w:w="1350"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p>
        </w:tc>
      </w:tr>
      <w:tr w:rsidR="0049042A" w:rsidRPr="00567162">
        <w:trPr>
          <w:trHeight w:val="255"/>
        </w:trPr>
        <w:tc>
          <w:tcPr>
            <w:tcW w:w="739" w:type="dxa"/>
            <w:tcBorders>
              <w:top w:val="nil"/>
              <w:left w:val="nil"/>
              <w:bottom w:val="nil"/>
              <w:right w:val="nil"/>
            </w:tcBorders>
            <w:noWrap/>
            <w:vAlign w:val="center"/>
          </w:tcPr>
          <w:p w:rsidR="0049042A" w:rsidRPr="00567162" w:rsidRDefault="0049042A" w:rsidP="00D36000">
            <w:pPr>
              <w:keepNext/>
              <w:keepLines/>
              <w:rPr>
                <w:rFonts w:ascii="Arial" w:hAnsi="Arial" w:cs="Arial"/>
                <w:color w:val="000000"/>
                <w:sz w:val="20"/>
                <w:szCs w:val="20"/>
              </w:rPr>
            </w:pPr>
          </w:p>
        </w:tc>
        <w:tc>
          <w:tcPr>
            <w:tcW w:w="1323" w:type="dxa"/>
            <w:tcBorders>
              <w:top w:val="nil"/>
              <w:left w:val="nil"/>
              <w:bottom w:val="nil"/>
              <w:right w:val="nil"/>
            </w:tcBorders>
            <w:vAlign w:val="center"/>
          </w:tcPr>
          <w:p w:rsidR="0049042A" w:rsidRPr="00567162" w:rsidRDefault="0049042A" w:rsidP="00D36000">
            <w:pPr>
              <w:keepNext/>
              <w:keepLines/>
              <w:rPr>
                <w:rFonts w:ascii="Arial" w:hAnsi="Arial" w:cs="Arial"/>
                <w:color w:val="000000"/>
                <w:sz w:val="20"/>
                <w:szCs w:val="20"/>
              </w:rPr>
            </w:pPr>
            <w:r w:rsidRPr="00567162">
              <w:rPr>
                <w:rFonts w:ascii="Arial" w:hAnsi="Arial" w:cs="Arial"/>
                <w:color w:val="000000"/>
                <w:sz w:val="20"/>
                <w:szCs w:val="20"/>
              </w:rPr>
              <w:t>Wet Forest</w:t>
            </w:r>
          </w:p>
        </w:tc>
        <w:tc>
          <w:tcPr>
            <w:tcW w:w="1357" w:type="dxa"/>
            <w:tcBorders>
              <w:top w:val="nil"/>
              <w:left w:val="nil"/>
              <w:bottom w:val="nil"/>
              <w:right w:val="nil"/>
            </w:tcBorders>
            <w:vAlign w:val="center"/>
          </w:tcPr>
          <w:p w:rsidR="0049042A" w:rsidRPr="00567162" w:rsidRDefault="0049042A" w:rsidP="00E67521">
            <w:pPr>
              <w:keepNext/>
              <w:keepLines/>
              <w:rPr>
                <w:rFonts w:ascii="Arial" w:hAnsi="Arial" w:cs="Arial"/>
                <w:color w:val="000000"/>
                <w:sz w:val="20"/>
                <w:szCs w:val="20"/>
              </w:rPr>
            </w:pPr>
            <w:r w:rsidRPr="00567162">
              <w:rPr>
                <w:rFonts w:ascii="Arial" w:hAnsi="Arial" w:cs="Arial"/>
                <w:color w:val="000000"/>
                <w:sz w:val="20"/>
                <w:szCs w:val="20"/>
              </w:rPr>
              <w:t>Wet Forest</w:t>
            </w:r>
          </w:p>
        </w:tc>
        <w:tc>
          <w:tcPr>
            <w:tcW w:w="539"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10</w:t>
            </w:r>
          </w:p>
        </w:tc>
        <w:tc>
          <w:tcPr>
            <w:tcW w:w="1010"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1000</w:t>
            </w:r>
          </w:p>
        </w:tc>
        <w:tc>
          <w:tcPr>
            <w:tcW w:w="1350"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5 x 20</w:t>
            </w:r>
          </w:p>
        </w:tc>
        <w:tc>
          <w:tcPr>
            <w:tcW w:w="340" w:type="dxa"/>
            <w:tcBorders>
              <w:top w:val="nil"/>
              <w:left w:val="nil"/>
              <w:bottom w:val="nil"/>
              <w:right w:val="nil"/>
            </w:tcBorders>
            <w:noWrap/>
            <w:vAlign w:val="center"/>
          </w:tcPr>
          <w:p w:rsidR="0049042A" w:rsidRPr="00567162" w:rsidRDefault="0049042A" w:rsidP="00D36000">
            <w:pPr>
              <w:keepNext/>
              <w:keepLines/>
              <w:rPr>
                <w:rFonts w:ascii="Arial" w:hAnsi="Arial" w:cs="Arial"/>
                <w:color w:val="000000"/>
                <w:sz w:val="20"/>
                <w:szCs w:val="20"/>
              </w:rPr>
            </w:pPr>
          </w:p>
        </w:tc>
        <w:tc>
          <w:tcPr>
            <w:tcW w:w="539"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10</w:t>
            </w:r>
          </w:p>
        </w:tc>
        <w:tc>
          <w:tcPr>
            <w:tcW w:w="1011"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1000</w:t>
            </w:r>
          </w:p>
        </w:tc>
        <w:tc>
          <w:tcPr>
            <w:tcW w:w="1350"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5 x 20</w:t>
            </w:r>
          </w:p>
        </w:tc>
      </w:tr>
      <w:tr w:rsidR="0049042A" w:rsidRPr="00567162">
        <w:trPr>
          <w:trHeight w:val="510"/>
        </w:trPr>
        <w:tc>
          <w:tcPr>
            <w:tcW w:w="739" w:type="dxa"/>
            <w:tcBorders>
              <w:top w:val="nil"/>
              <w:left w:val="nil"/>
              <w:bottom w:val="nil"/>
              <w:right w:val="nil"/>
            </w:tcBorders>
            <w:noWrap/>
            <w:vAlign w:val="center"/>
          </w:tcPr>
          <w:p w:rsidR="0049042A" w:rsidRPr="00567162" w:rsidRDefault="0049042A" w:rsidP="00D36000">
            <w:pPr>
              <w:keepNext/>
              <w:keepLines/>
              <w:rPr>
                <w:rFonts w:ascii="Arial" w:hAnsi="Arial" w:cs="Arial"/>
                <w:color w:val="000000"/>
                <w:sz w:val="20"/>
                <w:szCs w:val="20"/>
              </w:rPr>
            </w:pPr>
          </w:p>
        </w:tc>
        <w:tc>
          <w:tcPr>
            <w:tcW w:w="1323" w:type="dxa"/>
            <w:tcBorders>
              <w:top w:val="nil"/>
              <w:left w:val="nil"/>
              <w:bottom w:val="nil"/>
              <w:right w:val="nil"/>
            </w:tcBorders>
            <w:vAlign w:val="center"/>
          </w:tcPr>
          <w:p w:rsidR="0049042A" w:rsidRPr="00567162" w:rsidRDefault="0049042A" w:rsidP="00D36000">
            <w:pPr>
              <w:keepNext/>
              <w:keepLines/>
              <w:ind w:left="81" w:hanging="81"/>
              <w:rPr>
                <w:rFonts w:ascii="Arial" w:hAnsi="Arial" w:cs="Arial"/>
                <w:color w:val="000000"/>
                <w:sz w:val="20"/>
                <w:szCs w:val="20"/>
              </w:rPr>
            </w:pPr>
            <w:r w:rsidRPr="00567162">
              <w:rPr>
                <w:rFonts w:ascii="Arial" w:hAnsi="Arial" w:cs="Arial"/>
                <w:color w:val="000000"/>
                <w:sz w:val="20"/>
                <w:szCs w:val="20"/>
              </w:rPr>
              <w:t>Subalpine Shrubland</w:t>
            </w:r>
          </w:p>
        </w:tc>
        <w:tc>
          <w:tcPr>
            <w:tcW w:w="1357" w:type="dxa"/>
            <w:tcBorders>
              <w:top w:val="nil"/>
              <w:left w:val="nil"/>
              <w:bottom w:val="nil"/>
              <w:right w:val="nil"/>
            </w:tcBorders>
            <w:vAlign w:val="center"/>
          </w:tcPr>
          <w:p w:rsidR="0049042A" w:rsidRPr="00567162" w:rsidRDefault="0049042A" w:rsidP="00D36000">
            <w:pPr>
              <w:keepNext/>
              <w:keepLines/>
              <w:ind w:left="79" w:hanging="79"/>
              <w:rPr>
                <w:rFonts w:ascii="Arial" w:hAnsi="Arial" w:cs="Arial"/>
                <w:color w:val="000000"/>
                <w:sz w:val="20"/>
                <w:szCs w:val="20"/>
              </w:rPr>
            </w:pPr>
            <w:r w:rsidRPr="00567162">
              <w:rPr>
                <w:rFonts w:ascii="Arial" w:hAnsi="Arial" w:cs="Arial"/>
                <w:color w:val="000000"/>
                <w:sz w:val="20"/>
                <w:szCs w:val="20"/>
              </w:rPr>
              <w:t>Subalpine Shrubland</w:t>
            </w:r>
          </w:p>
        </w:tc>
        <w:tc>
          <w:tcPr>
            <w:tcW w:w="539"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10</w:t>
            </w:r>
          </w:p>
        </w:tc>
        <w:tc>
          <w:tcPr>
            <w:tcW w:w="1010"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500</w:t>
            </w:r>
          </w:p>
        </w:tc>
        <w:tc>
          <w:tcPr>
            <w:tcW w:w="1350"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5 x 20</w:t>
            </w:r>
          </w:p>
        </w:tc>
        <w:tc>
          <w:tcPr>
            <w:tcW w:w="340" w:type="dxa"/>
            <w:tcBorders>
              <w:top w:val="nil"/>
              <w:left w:val="nil"/>
              <w:bottom w:val="nil"/>
              <w:right w:val="nil"/>
            </w:tcBorders>
            <w:noWrap/>
            <w:vAlign w:val="center"/>
          </w:tcPr>
          <w:p w:rsidR="0049042A" w:rsidRPr="00567162" w:rsidRDefault="0049042A" w:rsidP="00D36000">
            <w:pPr>
              <w:keepNext/>
              <w:keepLines/>
              <w:rPr>
                <w:rFonts w:ascii="Arial" w:hAnsi="Arial" w:cs="Arial"/>
                <w:color w:val="000000"/>
                <w:sz w:val="20"/>
                <w:szCs w:val="20"/>
              </w:rPr>
            </w:pPr>
          </w:p>
        </w:tc>
        <w:tc>
          <w:tcPr>
            <w:tcW w:w="539"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10</w:t>
            </w:r>
          </w:p>
        </w:tc>
        <w:tc>
          <w:tcPr>
            <w:tcW w:w="1011"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500</w:t>
            </w:r>
          </w:p>
        </w:tc>
        <w:tc>
          <w:tcPr>
            <w:tcW w:w="1350"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5 x 20</w:t>
            </w:r>
          </w:p>
        </w:tc>
      </w:tr>
      <w:tr w:rsidR="0049042A" w:rsidRPr="00567162">
        <w:trPr>
          <w:trHeight w:val="215"/>
        </w:trPr>
        <w:tc>
          <w:tcPr>
            <w:tcW w:w="9558" w:type="dxa"/>
            <w:gridSpan w:val="10"/>
            <w:tcBorders>
              <w:top w:val="nil"/>
              <w:left w:val="nil"/>
              <w:bottom w:val="nil"/>
              <w:right w:val="nil"/>
            </w:tcBorders>
            <w:noWrap/>
            <w:vAlign w:val="center"/>
          </w:tcPr>
          <w:p w:rsidR="0049042A" w:rsidRPr="00567162" w:rsidRDefault="0049042A" w:rsidP="00D36000">
            <w:pPr>
              <w:keepNext/>
              <w:keepLines/>
              <w:rPr>
                <w:rFonts w:ascii="Arial" w:hAnsi="Arial" w:cs="Arial"/>
                <w:i/>
                <w:iCs/>
                <w:color w:val="000000"/>
                <w:sz w:val="20"/>
                <w:szCs w:val="20"/>
              </w:rPr>
            </w:pPr>
            <w:r w:rsidRPr="00567162">
              <w:rPr>
                <w:rFonts w:ascii="Arial" w:hAnsi="Arial" w:cs="Arial"/>
                <w:i/>
                <w:iCs/>
                <w:color w:val="000000"/>
                <w:sz w:val="20"/>
                <w:szCs w:val="20"/>
              </w:rPr>
              <w:t>NPSA</w:t>
            </w:r>
          </w:p>
        </w:tc>
      </w:tr>
      <w:tr w:rsidR="0049042A" w:rsidRPr="00567162">
        <w:trPr>
          <w:trHeight w:val="269"/>
        </w:trPr>
        <w:tc>
          <w:tcPr>
            <w:tcW w:w="739" w:type="dxa"/>
            <w:tcBorders>
              <w:top w:val="nil"/>
              <w:left w:val="nil"/>
              <w:bottom w:val="nil"/>
              <w:right w:val="nil"/>
            </w:tcBorders>
            <w:noWrap/>
            <w:vAlign w:val="center"/>
          </w:tcPr>
          <w:p w:rsidR="0049042A" w:rsidRPr="00567162" w:rsidRDefault="0049042A" w:rsidP="00D36000">
            <w:pPr>
              <w:keepNext/>
              <w:keepLines/>
              <w:rPr>
                <w:rFonts w:ascii="Arial" w:hAnsi="Arial" w:cs="Arial"/>
                <w:color w:val="000000"/>
                <w:sz w:val="20"/>
                <w:szCs w:val="20"/>
              </w:rPr>
            </w:pPr>
          </w:p>
        </w:tc>
        <w:tc>
          <w:tcPr>
            <w:tcW w:w="1323" w:type="dxa"/>
            <w:tcBorders>
              <w:top w:val="nil"/>
              <w:left w:val="nil"/>
              <w:bottom w:val="nil"/>
              <w:right w:val="nil"/>
            </w:tcBorders>
            <w:vAlign w:val="center"/>
          </w:tcPr>
          <w:p w:rsidR="0049042A" w:rsidRPr="00567162" w:rsidRDefault="0049042A" w:rsidP="00D36000">
            <w:pPr>
              <w:keepNext/>
              <w:keepLines/>
              <w:rPr>
                <w:rFonts w:ascii="Arial" w:hAnsi="Arial" w:cs="Arial"/>
                <w:color w:val="000000"/>
                <w:sz w:val="20"/>
                <w:szCs w:val="20"/>
              </w:rPr>
            </w:pPr>
            <w:r w:rsidRPr="00567162">
              <w:rPr>
                <w:rFonts w:ascii="Arial" w:hAnsi="Arial" w:cs="Arial"/>
                <w:color w:val="000000"/>
                <w:sz w:val="20"/>
                <w:szCs w:val="20"/>
              </w:rPr>
              <w:t>Wet Forest</w:t>
            </w:r>
          </w:p>
        </w:tc>
        <w:tc>
          <w:tcPr>
            <w:tcW w:w="1357" w:type="dxa"/>
            <w:tcBorders>
              <w:top w:val="nil"/>
              <w:left w:val="nil"/>
              <w:bottom w:val="nil"/>
              <w:right w:val="nil"/>
            </w:tcBorders>
            <w:vAlign w:val="center"/>
          </w:tcPr>
          <w:p w:rsidR="0049042A" w:rsidRPr="00567162" w:rsidRDefault="0049042A" w:rsidP="00DE5FA2">
            <w:pPr>
              <w:keepNext/>
              <w:keepLines/>
              <w:rPr>
                <w:rFonts w:ascii="Arial" w:hAnsi="Arial" w:cs="Arial"/>
                <w:color w:val="000000"/>
                <w:sz w:val="20"/>
                <w:szCs w:val="20"/>
              </w:rPr>
            </w:pPr>
            <w:r w:rsidRPr="00567162">
              <w:rPr>
                <w:rFonts w:ascii="Arial" w:hAnsi="Arial" w:cs="Arial"/>
                <w:color w:val="000000"/>
                <w:sz w:val="20"/>
                <w:szCs w:val="20"/>
              </w:rPr>
              <w:t>Ta</w:t>
            </w:r>
            <w:r w:rsidR="00DE5FA2">
              <w:rPr>
                <w:rFonts w:ascii="Arial" w:hAnsi="Arial" w:cs="Arial"/>
                <w:color w:val="000000"/>
                <w:sz w:val="20"/>
                <w:szCs w:val="20"/>
              </w:rPr>
              <w:t>‘ū</w:t>
            </w:r>
          </w:p>
        </w:tc>
        <w:tc>
          <w:tcPr>
            <w:tcW w:w="539"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10</w:t>
            </w:r>
          </w:p>
        </w:tc>
        <w:tc>
          <w:tcPr>
            <w:tcW w:w="1010"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500</w:t>
            </w:r>
          </w:p>
        </w:tc>
        <w:tc>
          <w:tcPr>
            <w:tcW w:w="1350"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5 x 20</w:t>
            </w:r>
          </w:p>
        </w:tc>
        <w:tc>
          <w:tcPr>
            <w:tcW w:w="340" w:type="dxa"/>
            <w:tcBorders>
              <w:top w:val="nil"/>
              <w:left w:val="nil"/>
              <w:bottom w:val="nil"/>
              <w:right w:val="nil"/>
            </w:tcBorders>
            <w:noWrap/>
            <w:vAlign w:val="center"/>
          </w:tcPr>
          <w:p w:rsidR="0049042A" w:rsidRPr="00567162" w:rsidRDefault="0049042A" w:rsidP="00D36000">
            <w:pPr>
              <w:keepNext/>
              <w:keepLines/>
              <w:rPr>
                <w:rFonts w:ascii="Arial" w:hAnsi="Arial" w:cs="Arial"/>
                <w:color w:val="000000"/>
                <w:sz w:val="20"/>
                <w:szCs w:val="20"/>
              </w:rPr>
            </w:pPr>
          </w:p>
        </w:tc>
        <w:tc>
          <w:tcPr>
            <w:tcW w:w="539"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10</w:t>
            </w:r>
          </w:p>
        </w:tc>
        <w:tc>
          <w:tcPr>
            <w:tcW w:w="1011"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500</w:t>
            </w:r>
          </w:p>
        </w:tc>
        <w:tc>
          <w:tcPr>
            <w:tcW w:w="1350"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5 x 20</w:t>
            </w:r>
          </w:p>
        </w:tc>
      </w:tr>
      <w:tr w:rsidR="0049042A" w:rsidRPr="00567162">
        <w:trPr>
          <w:trHeight w:val="255"/>
        </w:trPr>
        <w:tc>
          <w:tcPr>
            <w:tcW w:w="9558" w:type="dxa"/>
            <w:gridSpan w:val="10"/>
            <w:tcBorders>
              <w:top w:val="nil"/>
              <w:left w:val="nil"/>
              <w:bottom w:val="nil"/>
              <w:right w:val="nil"/>
            </w:tcBorders>
            <w:noWrap/>
            <w:vAlign w:val="center"/>
          </w:tcPr>
          <w:p w:rsidR="0049042A" w:rsidRPr="00567162" w:rsidRDefault="0049042A" w:rsidP="00D36000">
            <w:pPr>
              <w:keepNext/>
              <w:keepLines/>
              <w:rPr>
                <w:rFonts w:ascii="Arial" w:hAnsi="Arial" w:cs="Arial"/>
                <w:i/>
                <w:iCs/>
                <w:color w:val="000000"/>
                <w:sz w:val="20"/>
                <w:szCs w:val="20"/>
              </w:rPr>
            </w:pPr>
            <w:r w:rsidRPr="00567162">
              <w:rPr>
                <w:rFonts w:ascii="Arial" w:hAnsi="Arial" w:cs="Arial"/>
                <w:i/>
                <w:iCs/>
                <w:color w:val="000000"/>
                <w:sz w:val="20"/>
                <w:szCs w:val="20"/>
              </w:rPr>
              <w:t>KALA</w:t>
            </w:r>
          </w:p>
        </w:tc>
      </w:tr>
      <w:tr w:rsidR="0049042A" w:rsidRPr="00567162">
        <w:trPr>
          <w:trHeight w:val="255"/>
        </w:trPr>
        <w:tc>
          <w:tcPr>
            <w:tcW w:w="739" w:type="dxa"/>
            <w:tcBorders>
              <w:top w:val="nil"/>
              <w:left w:val="nil"/>
              <w:bottom w:val="nil"/>
              <w:right w:val="nil"/>
            </w:tcBorders>
            <w:noWrap/>
            <w:vAlign w:val="center"/>
          </w:tcPr>
          <w:p w:rsidR="0049042A" w:rsidRPr="00567162" w:rsidRDefault="0049042A" w:rsidP="00D36000">
            <w:pPr>
              <w:keepNext/>
              <w:keepLines/>
              <w:rPr>
                <w:rFonts w:ascii="Arial" w:hAnsi="Arial" w:cs="Arial"/>
                <w:color w:val="000000"/>
                <w:sz w:val="20"/>
                <w:szCs w:val="20"/>
              </w:rPr>
            </w:pPr>
          </w:p>
        </w:tc>
        <w:tc>
          <w:tcPr>
            <w:tcW w:w="1323" w:type="dxa"/>
            <w:tcBorders>
              <w:top w:val="nil"/>
              <w:left w:val="nil"/>
              <w:bottom w:val="nil"/>
              <w:right w:val="nil"/>
            </w:tcBorders>
            <w:vAlign w:val="center"/>
          </w:tcPr>
          <w:p w:rsidR="0049042A" w:rsidRPr="00567162" w:rsidRDefault="0049042A" w:rsidP="00D36000">
            <w:pPr>
              <w:keepNext/>
              <w:keepLines/>
              <w:ind w:left="71" w:hanging="71"/>
              <w:rPr>
                <w:rFonts w:ascii="Arial" w:hAnsi="Arial" w:cs="Arial"/>
                <w:color w:val="000000"/>
                <w:sz w:val="20"/>
                <w:szCs w:val="20"/>
              </w:rPr>
            </w:pPr>
            <w:r w:rsidRPr="00567162">
              <w:rPr>
                <w:rFonts w:ascii="Arial" w:hAnsi="Arial" w:cs="Arial"/>
                <w:color w:val="000000"/>
                <w:sz w:val="20"/>
                <w:szCs w:val="20"/>
              </w:rPr>
              <w:t>Coastal Strand</w:t>
            </w:r>
          </w:p>
        </w:tc>
        <w:tc>
          <w:tcPr>
            <w:tcW w:w="1357" w:type="dxa"/>
            <w:tcBorders>
              <w:top w:val="nil"/>
              <w:left w:val="nil"/>
              <w:bottom w:val="nil"/>
              <w:right w:val="nil"/>
            </w:tcBorders>
            <w:vAlign w:val="center"/>
          </w:tcPr>
          <w:p w:rsidR="0049042A" w:rsidRPr="00567162" w:rsidRDefault="0048631D" w:rsidP="00D36000">
            <w:pPr>
              <w:keepNext/>
              <w:keepLines/>
              <w:ind w:left="45" w:hanging="45"/>
              <w:rPr>
                <w:rFonts w:ascii="Arial" w:hAnsi="Arial" w:cs="Arial"/>
                <w:color w:val="000000"/>
                <w:sz w:val="20"/>
                <w:szCs w:val="20"/>
              </w:rPr>
            </w:pPr>
            <w:r>
              <w:rPr>
                <w:rFonts w:ascii="Arial" w:hAnsi="Arial" w:cs="Arial"/>
                <w:color w:val="000000"/>
                <w:sz w:val="20"/>
                <w:szCs w:val="20"/>
              </w:rPr>
              <w:t>Rocky Shoreline</w:t>
            </w:r>
          </w:p>
        </w:tc>
        <w:tc>
          <w:tcPr>
            <w:tcW w:w="539" w:type="dxa"/>
            <w:tcBorders>
              <w:top w:val="nil"/>
              <w:left w:val="nil"/>
              <w:bottom w:val="nil"/>
              <w:right w:val="nil"/>
            </w:tcBorders>
            <w:noWrap/>
            <w:vAlign w:val="center"/>
          </w:tcPr>
          <w:p w:rsidR="0049042A" w:rsidRPr="00567162" w:rsidRDefault="0048631D" w:rsidP="00D36000">
            <w:pPr>
              <w:keepNext/>
              <w:keepLines/>
              <w:jc w:val="center"/>
              <w:rPr>
                <w:rFonts w:ascii="Arial" w:hAnsi="Arial" w:cs="Arial"/>
                <w:color w:val="000000"/>
                <w:sz w:val="20"/>
                <w:szCs w:val="20"/>
              </w:rPr>
            </w:pPr>
            <w:r>
              <w:rPr>
                <w:rFonts w:ascii="Arial" w:hAnsi="Arial" w:cs="Arial"/>
                <w:color w:val="000000"/>
                <w:sz w:val="20"/>
                <w:szCs w:val="20"/>
              </w:rPr>
              <w:t>16</w:t>
            </w:r>
          </w:p>
        </w:tc>
        <w:tc>
          <w:tcPr>
            <w:tcW w:w="1010"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Variable</w:t>
            </w:r>
          </w:p>
        </w:tc>
        <w:tc>
          <w:tcPr>
            <w:tcW w:w="1350"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5 x 10</w:t>
            </w:r>
          </w:p>
        </w:tc>
        <w:tc>
          <w:tcPr>
            <w:tcW w:w="340" w:type="dxa"/>
            <w:tcBorders>
              <w:top w:val="nil"/>
              <w:left w:val="nil"/>
              <w:bottom w:val="nil"/>
              <w:right w:val="nil"/>
            </w:tcBorders>
            <w:noWrap/>
            <w:vAlign w:val="center"/>
          </w:tcPr>
          <w:p w:rsidR="0049042A" w:rsidRPr="00567162" w:rsidRDefault="0049042A" w:rsidP="00D36000">
            <w:pPr>
              <w:keepNext/>
              <w:keepLines/>
              <w:rPr>
                <w:rFonts w:ascii="Arial" w:hAnsi="Arial" w:cs="Arial"/>
                <w:color w:val="000000"/>
                <w:sz w:val="20"/>
                <w:szCs w:val="20"/>
              </w:rPr>
            </w:pPr>
          </w:p>
        </w:tc>
        <w:tc>
          <w:tcPr>
            <w:tcW w:w="539"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0</w:t>
            </w:r>
          </w:p>
        </w:tc>
        <w:tc>
          <w:tcPr>
            <w:tcW w:w="1011" w:type="dxa"/>
            <w:tcBorders>
              <w:top w:val="nil"/>
              <w:left w:val="nil"/>
              <w:bottom w:val="nil"/>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na</w:t>
            </w:r>
          </w:p>
        </w:tc>
        <w:tc>
          <w:tcPr>
            <w:tcW w:w="1350" w:type="dxa"/>
            <w:tcBorders>
              <w:top w:val="nil"/>
              <w:left w:val="nil"/>
              <w:bottom w:val="nil"/>
              <w:right w:val="nil"/>
            </w:tcBorders>
            <w:noWrap/>
            <w:vAlign w:val="center"/>
          </w:tcPr>
          <w:p w:rsidR="0049042A" w:rsidRPr="00567162" w:rsidRDefault="00787EB7" w:rsidP="00D36000">
            <w:pPr>
              <w:keepNext/>
              <w:keepLines/>
              <w:jc w:val="center"/>
              <w:rPr>
                <w:rFonts w:ascii="Arial" w:hAnsi="Arial" w:cs="Arial"/>
                <w:color w:val="000000"/>
                <w:sz w:val="20"/>
                <w:szCs w:val="20"/>
              </w:rPr>
            </w:pPr>
            <w:r>
              <w:rPr>
                <w:rFonts w:ascii="Arial" w:hAnsi="Arial" w:cs="Arial"/>
                <w:color w:val="000000"/>
                <w:sz w:val="20"/>
                <w:szCs w:val="20"/>
              </w:rPr>
              <w:t>na</w:t>
            </w:r>
          </w:p>
        </w:tc>
      </w:tr>
      <w:tr w:rsidR="0048631D" w:rsidRPr="00567162">
        <w:trPr>
          <w:trHeight w:val="255"/>
        </w:trPr>
        <w:tc>
          <w:tcPr>
            <w:tcW w:w="739" w:type="dxa"/>
            <w:tcBorders>
              <w:top w:val="nil"/>
              <w:left w:val="nil"/>
              <w:bottom w:val="nil"/>
              <w:right w:val="nil"/>
            </w:tcBorders>
            <w:noWrap/>
            <w:vAlign w:val="center"/>
          </w:tcPr>
          <w:p w:rsidR="0048631D" w:rsidRPr="00567162" w:rsidRDefault="0048631D" w:rsidP="00D36000">
            <w:pPr>
              <w:keepNext/>
              <w:keepLines/>
              <w:rPr>
                <w:rFonts w:ascii="Arial" w:hAnsi="Arial" w:cs="Arial"/>
                <w:color w:val="000000"/>
                <w:sz w:val="20"/>
                <w:szCs w:val="20"/>
              </w:rPr>
            </w:pPr>
          </w:p>
        </w:tc>
        <w:tc>
          <w:tcPr>
            <w:tcW w:w="1323" w:type="dxa"/>
            <w:tcBorders>
              <w:top w:val="nil"/>
              <w:left w:val="nil"/>
              <w:bottom w:val="nil"/>
              <w:right w:val="nil"/>
            </w:tcBorders>
            <w:vAlign w:val="center"/>
          </w:tcPr>
          <w:p w:rsidR="0048631D" w:rsidRPr="00567162" w:rsidRDefault="0048631D" w:rsidP="00D36000">
            <w:pPr>
              <w:keepNext/>
              <w:keepLines/>
              <w:ind w:left="71" w:hanging="71"/>
              <w:rPr>
                <w:rFonts w:ascii="Arial" w:hAnsi="Arial" w:cs="Arial"/>
                <w:color w:val="000000"/>
                <w:sz w:val="20"/>
                <w:szCs w:val="20"/>
              </w:rPr>
            </w:pPr>
            <w:r w:rsidRPr="00567162">
              <w:rPr>
                <w:rFonts w:ascii="Arial" w:hAnsi="Arial" w:cs="Arial"/>
                <w:color w:val="000000"/>
                <w:sz w:val="20"/>
                <w:szCs w:val="20"/>
              </w:rPr>
              <w:t>Coastal Strand</w:t>
            </w:r>
          </w:p>
        </w:tc>
        <w:tc>
          <w:tcPr>
            <w:tcW w:w="1357" w:type="dxa"/>
            <w:tcBorders>
              <w:top w:val="nil"/>
              <w:left w:val="nil"/>
              <w:bottom w:val="nil"/>
              <w:right w:val="nil"/>
            </w:tcBorders>
            <w:vAlign w:val="center"/>
          </w:tcPr>
          <w:p w:rsidR="0048631D" w:rsidRPr="00567162" w:rsidRDefault="0048631D" w:rsidP="00D36000">
            <w:pPr>
              <w:keepNext/>
              <w:keepLines/>
              <w:ind w:left="45" w:hanging="45"/>
              <w:rPr>
                <w:rFonts w:ascii="Arial" w:hAnsi="Arial" w:cs="Arial"/>
                <w:color w:val="000000"/>
                <w:sz w:val="20"/>
                <w:szCs w:val="20"/>
              </w:rPr>
            </w:pPr>
            <w:r>
              <w:rPr>
                <w:rFonts w:ascii="Arial" w:hAnsi="Arial" w:cs="Arial"/>
                <w:color w:val="000000"/>
                <w:sz w:val="20"/>
                <w:szCs w:val="20"/>
              </w:rPr>
              <w:t>Sandy Shoreline</w:t>
            </w:r>
          </w:p>
        </w:tc>
        <w:tc>
          <w:tcPr>
            <w:tcW w:w="539" w:type="dxa"/>
            <w:tcBorders>
              <w:top w:val="nil"/>
              <w:left w:val="nil"/>
              <w:bottom w:val="nil"/>
              <w:right w:val="nil"/>
            </w:tcBorders>
            <w:noWrap/>
            <w:vAlign w:val="center"/>
          </w:tcPr>
          <w:p w:rsidR="0048631D" w:rsidRPr="00567162" w:rsidRDefault="0048631D" w:rsidP="00D36000">
            <w:pPr>
              <w:keepNext/>
              <w:keepLines/>
              <w:jc w:val="center"/>
              <w:rPr>
                <w:rFonts w:ascii="Arial" w:hAnsi="Arial" w:cs="Arial"/>
                <w:color w:val="000000"/>
                <w:sz w:val="20"/>
                <w:szCs w:val="20"/>
              </w:rPr>
            </w:pPr>
            <w:r>
              <w:rPr>
                <w:rFonts w:ascii="Arial" w:hAnsi="Arial" w:cs="Arial"/>
                <w:color w:val="000000"/>
                <w:sz w:val="20"/>
                <w:szCs w:val="20"/>
              </w:rPr>
              <w:t>11</w:t>
            </w:r>
          </w:p>
        </w:tc>
        <w:tc>
          <w:tcPr>
            <w:tcW w:w="1010" w:type="dxa"/>
            <w:tcBorders>
              <w:top w:val="nil"/>
              <w:left w:val="nil"/>
              <w:bottom w:val="nil"/>
              <w:right w:val="nil"/>
            </w:tcBorders>
            <w:noWrap/>
            <w:vAlign w:val="center"/>
          </w:tcPr>
          <w:p w:rsidR="0048631D" w:rsidRPr="00567162" w:rsidRDefault="0048631D" w:rsidP="00D36000">
            <w:pPr>
              <w:keepNext/>
              <w:keepLines/>
              <w:jc w:val="center"/>
              <w:rPr>
                <w:rFonts w:ascii="Arial" w:hAnsi="Arial" w:cs="Arial"/>
                <w:color w:val="000000"/>
                <w:sz w:val="20"/>
                <w:szCs w:val="20"/>
              </w:rPr>
            </w:pPr>
            <w:r>
              <w:rPr>
                <w:rFonts w:ascii="Arial" w:hAnsi="Arial" w:cs="Arial"/>
                <w:color w:val="000000"/>
                <w:sz w:val="20"/>
                <w:szCs w:val="20"/>
              </w:rPr>
              <w:t>Variable</w:t>
            </w:r>
          </w:p>
        </w:tc>
        <w:tc>
          <w:tcPr>
            <w:tcW w:w="1350" w:type="dxa"/>
            <w:tcBorders>
              <w:top w:val="nil"/>
              <w:left w:val="nil"/>
              <w:bottom w:val="nil"/>
              <w:right w:val="nil"/>
            </w:tcBorders>
            <w:noWrap/>
            <w:vAlign w:val="center"/>
          </w:tcPr>
          <w:p w:rsidR="0048631D" w:rsidRPr="00567162" w:rsidRDefault="0048631D" w:rsidP="00D36000">
            <w:pPr>
              <w:keepNext/>
              <w:keepLines/>
              <w:jc w:val="center"/>
              <w:rPr>
                <w:rFonts w:ascii="Arial" w:hAnsi="Arial" w:cs="Arial"/>
                <w:color w:val="000000"/>
                <w:sz w:val="20"/>
                <w:szCs w:val="20"/>
              </w:rPr>
            </w:pPr>
            <w:r w:rsidRPr="00567162">
              <w:rPr>
                <w:rFonts w:ascii="Arial" w:hAnsi="Arial" w:cs="Arial"/>
                <w:color w:val="000000"/>
                <w:sz w:val="20"/>
                <w:szCs w:val="20"/>
              </w:rPr>
              <w:t>5 x 10</w:t>
            </w:r>
          </w:p>
        </w:tc>
        <w:tc>
          <w:tcPr>
            <w:tcW w:w="340" w:type="dxa"/>
            <w:tcBorders>
              <w:top w:val="nil"/>
              <w:left w:val="nil"/>
              <w:bottom w:val="nil"/>
              <w:right w:val="nil"/>
            </w:tcBorders>
            <w:noWrap/>
            <w:vAlign w:val="center"/>
          </w:tcPr>
          <w:p w:rsidR="0048631D" w:rsidRPr="00567162" w:rsidRDefault="0048631D" w:rsidP="00D36000">
            <w:pPr>
              <w:keepNext/>
              <w:keepLines/>
              <w:rPr>
                <w:rFonts w:ascii="Arial" w:hAnsi="Arial" w:cs="Arial"/>
                <w:color w:val="000000"/>
                <w:sz w:val="20"/>
                <w:szCs w:val="20"/>
              </w:rPr>
            </w:pPr>
          </w:p>
        </w:tc>
        <w:tc>
          <w:tcPr>
            <w:tcW w:w="539" w:type="dxa"/>
            <w:tcBorders>
              <w:top w:val="nil"/>
              <w:left w:val="nil"/>
              <w:bottom w:val="nil"/>
              <w:right w:val="nil"/>
            </w:tcBorders>
            <w:noWrap/>
            <w:vAlign w:val="center"/>
          </w:tcPr>
          <w:p w:rsidR="0048631D" w:rsidRPr="00567162" w:rsidRDefault="0048631D" w:rsidP="00D36000">
            <w:pPr>
              <w:keepNext/>
              <w:keepLines/>
              <w:jc w:val="center"/>
              <w:rPr>
                <w:rFonts w:ascii="Arial" w:hAnsi="Arial" w:cs="Arial"/>
                <w:color w:val="000000"/>
                <w:sz w:val="20"/>
                <w:szCs w:val="20"/>
              </w:rPr>
            </w:pPr>
            <w:r>
              <w:rPr>
                <w:rFonts w:ascii="Arial" w:hAnsi="Arial" w:cs="Arial"/>
                <w:color w:val="000000"/>
                <w:sz w:val="20"/>
                <w:szCs w:val="20"/>
              </w:rPr>
              <w:t>0</w:t>
            </w:r>
          </w:p>
        </w:tc>
        <w:tc>
          <w:tcPr>
            <w:tcW w:w="1011" w:type="dxa"/>
            <w:tcBorders>
              <w:top w:val="nil"/>
              <w:left w:val="nil"/>
              <w:bottom w:val="nil"/>
              <w:right w:val="nil"/>
            </w:tcBorders>
            <w:noWrap/>
            <w:vAlign w:val="center"/>
          </w:tcPr>
          <w:p w:rsidR="0048631D" w:rsidRPr="00567162" w:rsidRDefault="0048631D" w:rsidP="00D36000">
            <w:pPr>
              <w:keepNext/>
              <w:keepLines/>
              <w:jc w:val="center"/>
              <w:rPr>
                <w:rFonts w:ascii="Arial" w:hAnsi="Arial" w:cs="Arial"/>
                <w:color w:val="000000"/>
                <w:sz w:val="20"/>
                <w:szCs w:val="20"/>
              </w:rPr>
            </w:pPr>
            <w:r>
              <w:rPr>
                <w:rFonts w:ascii="Arial" w:hAnsi="Arial" w:cs="Arial"/>
                <w:color w:val="000000"/>
                <w:sz w:val="20"/>
                <w:szCs w:val="20"/>
              </w:rPr>
              <w:t>na</w:t>
            </w:r>
          </w:p>
        </w:tc>
        <w:tc>
          <w:tcPr>
            <w:tcW w:w="1350" w:type="dxa"/>
            <w:tcBorders>
              <w:top w:val="nil"/>
              <w:left w:val="nil"/>
              <w:bottom w:val="nil"/>
              <w:right w:val="nil"/>
            </w:tcBorders>
            <w:noWrap/>
            <w:vAlign w:val="center"/>
          </w:tcPr>
          <w:p w:rsidR="0048631D" w:rsidRDefault="0048631D" w:rsidP="00D36000">
            <w:pPr>
              <w:keepNext/>
              <w:keepLines/>
              <w:jc w:val="center"/>
              <w:rPr>
                <w:rFonts w:ascii="Arial" w:hAnsi="Arial" w:cs="Arial"/>
                <w:color w:val="000000"/>
                <w:sz w:val="20"/>
                <w:szCs w:val="20"/>
              </w:rPr>
            </w:pPr>
            <w:r>
              <w:rPr>
                <w:rFonts w:ascii="Arial" w:hAnsi="Arial" w:cs="Arial"/>
                <w:color w:val="000000"/>
                <w:sz w:val="20"/>
                <w:szCs w:val="20"/>
              </w:rPr>
              <w:t>na</w:t>
            </w:r>
          </w:p>
        </w:tc>
      </w:tr>
      <w:tr w:rsidR="0049042A" w:rsidRPr="00567162">
        <w:trPr>
          <w:trHeight w:val="255"/>
        </w:trPr>
        <w:tc>
          <w:tcPr>
            <w:tcW w:w="9558" w:type="dxa"/>
            <w:gridSpan w:val="10"/>
            <w:tcBorders>
              <w:top w:val="nil"/>
              <w:left w:val="nil"/>
              <w:bottom w:val="nil"/>
              <w:right w:val="nil"/>
            </w:tcBorders>
            <w:noWrap/>
            <w:vAlign w:val="center"/>
          </w:tcPr>
          <w:p w:rsidR="0049042A" w:rsidRPr="00567162" w:rsidRDefault="0049042A" w:rsidP="00D36000">
            <w:pPr>
              <w:keepNext/>
              <w:keepLines/>
              <w:rPr>
                <w:rFonts w:ascii="Arial" w:hAnsi="Arial" w:cs="Arial"/>
                <w:i/>
                <w:iCs/>
                <w:color w:val="000000"/>
                <w:sz w:val="20"/>
                <w:szCs w:val="20"/>
              </w:rPr>
            </w:pPr>
            <w:r w:rsidRPr="00567162">
              <w:rPr>
                <w:rFonts w:ascii="Arial" w:hAnsi="Arial" w:cs="Arial"/>
                <w:i/>
                <w:iCs/>
                <w:color w:val="000000"/>
                <w:sz w:val="20"/>
                <w:szCs w:val="20"/>
              </w:rPr>
              <w:t>AMME</w:t>
            </w:r>
          </w:p>
        </w:tc>
      </w:tr>
      <w:tr w:rsidR="0049042A" w:rsidRPr="00567162">
        <w:trPr>
          <w:trHeight w:val="255"/>
        </w:trPr>
        <w:tc>
          <w:tcPr>
            <w:tcW w:w="739" w:type="dxa"/>
            <w:tcBorders>
              <w:top w:val="nil"/>
              <w:left w:val="nil"/>
              <w:bottom w:val="single" w:sz="4" w:space="0" w:color="auto"/>
              <w:right w:val="nil"/>
            </w:tcBorders>
            <w:noWrap/>
            <w:vAlign w:val="center"/>
          </w:tcPr>
          <w:p w:rsidR="0049042A" w:rsidRPr="00567162" w:rsidRDefault="0049042A" w:rsidP="00D36000">
            <w:pPr>
              <w:keepNext/>
              <w:keepLines/>
              <w:rPr>
                <w:rFonts w:ascii="Arial" w:hAnsi="Arial" w:cs="Arial"/>
                <w:color w:val="000000"/>
                <w:sz w:val="20"/>
                <w:szCs w:val="20"/>
              </w:rPr>
            </w:pPr>
          </w:p>
        </w:tc>
        <w:tc>
          <w:tcPr>
            <w:tcW w:w="1323" w:type="dxa"/>
            <w:tcBorders>
              <w:top w:val="nil"/>
              <w:left w:val="nil"/>
              <w:bottom w:val="single" w:sz="4" w:space="0" w:color="auto"/>
              <w:right w:val="nil"/>
            </w:tcBorders>
            <w:vAlign w:val="center"/>
          </w:tcPr>
          <w:p w:rsidR="0049042A" w:rsidRPr="00567162" w:rsidRDefault="0049042A" w:rsidP="00D36000">
            <w:pPr>
              <w:keepNext/>
              <w:keepLines/>
              <w:ind w:left="81" w:hanging="81"/>
              <w:rPr>
                <w:rFonts w:ascii="Arial" w:hAnsi="Arial" w:cs="Arial"/>
                <w:color w:val="000000"/>
                <w:sz w:val="20"/>
                <w:szCs w:val="20"/>
              </w:rPr>
            </w:pPr>
            <w:r w:rsidRPr="00567162">
              <w:rPr>
                <w:rFonts w:ascii="Arial" w:hAnsi="Arial" w:cs="Arial"/>
                <w:color w:val="000000"/>
                <w:sz w:val="20"/>
                <w:szCs w:val="20"/>
              </w:rPr>
              <w:t>Mangrove Forest</w:t>
            </w:r>
          </w:p>
        </w:tc>
        <w:tc>
          <w:tcPr>
            <w:tcW w:w="1357" w:type="dxa"/>
            <w:tcBorders>
              <w:top w:val="nil"/>
              <w:left w:val="nil"/>
              <w:bottom w:val="single" w:sz="4" w:space="0" w:color="auto"/>
              <w:right w:val="nil"/>
            </w:tcBorders>
            <w:vAlign w:val="center"/>
          </w:tcPr>
          <w:p w:rsidR="0049042A" w:rsidRPr="00567162" w:rsidRDefault="0049042A" w:rsidP="00D36000">
            <w:pPr>
              <w:keepNext/>
              <w:keepLines/>
              <w:ind w:left="79" w:hanging="79"/>
              <w:rPr>
                <w:rFonts w:ascii="Arial" w:hAnsi="Arial" w:cs="Arial"/>
                <w:color w:val="000000"/>
                <w:sz w:val="20"/>
                <w:szCs w:val="20"/>
              </w:rPr>
            </w:pPr>
            <w:r w:rsidRPr="00567162">
              <w:rPr>
                <w:rFonts w:ascii="Arial" w:hAnsi="Arial" w:cs="Arial"/>
                <w:color w:val="000000"/>
                <w:sz w:val="20"/>
                <w:szCs w:val="20"/>
              </w:rPr>
              <w:t>Mangrove Forest</w:t>
            </w:r>
          </w:p>
        </w:tc>
        <w:tc>
          <w:tcPr>
            <w:tcW w:w="539" w:type="dxa"/>
            <w:tcBorders>
              <w:top w:val="nil"/>
              <w:left w:val="nil"/>
              <w:bottom w:val="single" w:sz="4" w:space="0" w:color="auto"/>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6</w:t>
            </w:r>
          </w:p>
        </w:tc>
        <w:tc>
          <w:tcPr>
            <w:tcW w:w="1010" w:type="dxa"/>
            <w:tcBorders>
              <w:top w:val="nil"/>
              <w:left w:val="nil"/>
              <w:bottom w:val="single" w:sz="4" w:space="0" w:color="auto"/>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Variable</w:t>
            </w:r>
          </w:p>
        </w:tc>
        <w:tc>
          <w:tcPr>
            <w:tcW w:w="1350" w:type="dxa"/>
            <w:tcBorders>
              <w:top w:val="nil"/>
              <w:left w:val="nil"/>
              <w:bottom w:val="single" w:sz="4" w:space="0" w:color="auto"/>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5 x 10</w:t>
            </w:r>
          </w:p>
        </w:tc>
        <w:tc>
          <w:tcPr>
            <w:tcW w:w="340" w:type="dxa"/>
            <w:tcBorders>
              <w:top w:val="nil"/>
              <w:left w:val="nil"/>
              <w:bottom w:val="single" w:sz="4" w:space="0" w:color="auto"/>
              <w:right w:val="nil"/>
            </w:tcBorders>
            <w:noWrap/>
            <w:vAlign w:val="center"/>
          </w:tcPr>
          <w:p w:rsidR="0049042A" w:rsidRPr="00567162" w:rsidRDefault="0049042A" w:rsidP="00D36000">
            <w:pPr>
              <w:keepNext/>
              <w:keepLines/>
              <w:rPr>
                <w:rFonts w:ascii="Arial" w:hAnsi="Arial" w:cs="Arial"/>
                <w:color w:val="000000"/>
                <w:sz w:val="20"/>
                <w:szCs w:val="20"/>
              </w:rPr>
            </w:pPr>
          </w:p>
        </w:tc>
        <w:tc>
          <w:tcPr>
            <w:tcW w:w="539" w:type="dxa"/>
            <w:tcBorders>
              <w:top w:val="nil"/>
              <w:left w:val="nil"/>
              <w:bottom w:val="single" w:sz="4" w:space="0" w:color="auto"/>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0</w:t>
            </w:r>
          </w:p>
        </w:tc>
        <w:tc>
          <w:tcPr>
            <w:tcW w:w="1011" w:type="dxa"/>
            <w:tcBorders>
              <w:top w:val="nil"/>
              <w:left w:val="nil"/>
              <w:bottom w:val="single" w:sz="4" w:space="0" w:color="auto"/>
              <w:right w:val="nil"/>
            </w:tcBorders>
            <w:noWrap/>
            <w:vAlign w:val="center"/>
          </w:tcPr>
          <w:p w:rsidR="0049042A" w:rsidRPr="00567162" w:rsidRDefault="0049042A" w:rsidP="00D36000">
            <w:pPr>
              <w:keepNext/>
              <w:keepLines/>
              <w:jc w:val="center"/>
              <w:rPr>
                <w:rFonts w:ascii="Arial" w:hAnsi="Arial" w:cs="Arial"/>
                <w:color w:val="000000"/>
                <w:sz w:val="20"/>
                <w:szCs w:val="20"/>
              </w:rPr>
            </w:pPr>
            <w:r w:rsidRPr="00567162">
              <w:rPr>
                <w:rFonts w:ascii="Arial" w:hAnsi="Arial" w:cs="Arial"/>
                <w:color w:val="000000"/>
                <w:sz w:val="20"/>
                <w:szCs w:val="20"/>
              </w:rPr>
              <w:t>na</w:t>
            </w:r>
          </w:p>
        </w:tc>
        <w:tc>
          <w:tcPr>
            <w:tcW w:w="1350" w:type="dxa"/>
            <w:tcBorders>
              <w:top w:val="nil"/>
              <w:left w:val="nil"/>
              <w:bottom w:val="single" w:sz="4" w:space="0" w:color="auto"/>
              <w:right w:val="nil"/>
            </w:tcBorders>
            <w:noWrap/>
            <w:vAlign w:val="center"/>
          </w:tcPr>
          <w:p w:rsidR="0049042A" w:rsidRPr="00567162" w:rsidRDefault="00787EB7" w:rsidP="00D36000">
            <w:pPr>
              <w:keepNext/>
              <w:keepLines/>
              <w:jc w:val="center"/>
              <w:rPr>
                <w:rFonts w:ascii="Arial" w:hAnsi="Arial" w:cs="Arial"/>
                <w:color w:val="000000"/>
                <w:sz w:val="20"/>
                <w:szCs w:val="20"/>
              </w:rPr>
            </w:pPr>
            <w:r>
              <w:rPr>
                <w:rFonts w:ascii="Arial" w:hAnsi="Arial" w:cs="Arial"/>
                <w:color w:val="000000"/>
                <w:sz w:val="20"/>
                <w:szCs w:val="20"/>
              </w:rPr>
              <w:t>na</w:t>
            </w:r>
          </w:p>
        </w:tc>
      </w:tr>
    </w:tbl>
    <w:p w:rsidR="0049042A" w:rsidRPr="00567162" w:rsidRDefault="0049042A" w:rsidP="000476D8">
      <w:pPr>
        <w:rPr>
          <w:szCs w:val="24"/>
        </w:rPr>
      </w:pPr>
    </w:p>
    <w:p w:rsidR="0049042A" w:rsidRPr="00567162" w:rsidRDefault="0049042A" w:rsidP="000476D8">
      <w:pPr>
        <w:pStyle w:val="NTR-2ndOrder"/>
        <w:rPr>
          <w:sz w:val="24"/>
          <w:szCs w:val="24"/>
        </w:rPr>
      </w:pPr>
      <w:bookmarkStart w:id="142" w:name="_Toc262050529"/>
      <w:bookmarkStart w:id="143" w:name="_Toc261943421"/>
      <w:bookmarkStart w:id="144" w:name="_Toc325544029"/>
      <w:bookmarkStart w:id="145" w:name="_Toc138150507"/>
      <w:r w:rsidRPr="00567162">
        <w:rPr>
          <w:sz w:val="24"/>
          <w:szCs w:val="24"/>
        </w:rPr>
        <w:t>Selection of Sampling Locations (Spatial Design)</w:t>
      </w:r>
      <w:bookmarkEnd w:id="142"/>
      <w:bookmarkEnd w:id="143"/>
      <w:bookmarkEnd w:id="144"/>
    </w:p>
    <w:p w:rsidR="0049042A" w:rsidRDefault="0049042A" w:rsidP="000476D8">
      <w:r>
        <w:t>The sampling units are randomly-distributed transects which are well dispersed throughout the sampling frame. In order to accommodate differences in sampling frame sizes, complexity, and accessibility as well as allow the inclusion of legacy transects, stratified random sampling techniques are used. This strategy</w:t>
      </w:r>
      <w:r w:rsidRPr="00366CF3">
        <w:t xml:space="preserve"> ensure</w:t>
      </w:r>
      <w:r>
        <w:t>s</w:t>
      </w:r>
      <w:r w:rsidRPr="00366CF3">
        <w:t xml:space="preserve"> that every </w:t>
      </w:r>
      <w:r>
        <w:t>point within</w:t>
      </w:r>
      <w:r w:rsidRPr="00366CF3">
        <w:t xml:space="preserve"> the sampling frame has an equal probability of being selected</w:t>
      </w:r>
      <w:r>
        <w:t xml:space="preserve"> for plot establishment</w:t>
      </w:r>
      <w:r w:rsidRPr="00366CF3">
        <w:t>.</w:t>
      </w:r>
      <w:r w:rsidRPr="0027407F">
        <w:t xml:space="preserve"> </w:t>
      </w:r>
      <w:r>
        <w:t xml:space="preserve">Since the transect location process is unbiased and ensures that </w:t>
      </w:r>
      <w:r w:rsidRPr="00366CF3">
        <w:t>samp</w:t>
      </w:r>
      <w:r>
        <w:t>ling units</w:t>
      </w:r>
      <w:r w:rsidRPr="00366CF3">
        <w:t xml:space="preserve"> </w:t>
      </w:r>
      <w:r>
        <w:t>can be</w:t>
      </w:r>
      <w:r w:rsidRPr="00366CF3">
        <w:t xml:space="preserve"> </w:t>
      </w:r>
      <w:r>
        <w:t>located</w:t>
      </w:r>
      <w:r w:rsidRPr="00366CF3">
        <w:t xml:space="preserve"> anywhere</w:t>
      </w:r>
      <w:r>
        <w:t>, the zone of i</w:t>
      </w:r>
      <w:r w:rsidRPr="00366CF3">
        <w:t xml:space="preserve">nference </w:t>
      </w:r>
      <w:r>
        <w:t>is the</w:t>
      </w:r>
      <w:r w:rsidRPr="00366CF3">
        <w:t xml:space="preserve"> </w:t>
      </w:r>
      <w:r>
        <w:t xml:space="preserve">sampling frame. </w:t>
      </w:r>
    </w:p>
    <w:p w:rsidR="0049042A" w:rsidRPr="00002654" w:rsidRDefault="0049042A" w:rsidP="000476D8"/>
    <w:p w:rsidR="0049042A" w:rsidRDefault="0049042A" w:rsidP="000476D8">
      <w:r>
        <w:t>Two types of transects are used: (1) newly established transects and (2) existing legacy transects. New transects are generated in</w:t>
      </w:r>
      <w:r w:rsidRPr="00B91EC3">
        <w:t xml:space="preserve"> </w:t>
      </w:r>
      <w:r>
        <w:t>ArcGIS</w:t>
      </w:r>
      <w:r w:rsidRPr="008D0477">
        <w:rPr>
          <w:vertAlign w:val="superscript"/>
        </w:rPr>
        <w:t>TM</w:t>
      </w:r>
      <w:r>
        <w:t xml:space="preserve"> using a random starting point and azimuth and extend up to 1000 m within the sampling frame. If a transect traverses impassable terrain or reaches a sampling frame boundary before reaching the desired transect length, it is discarded and a new </w:t>
      </w:r>
      <w:r>
        <w:lastRenderedPageBreak/>
        <w:t>transect is generated. Detailed procedures for generating transects within each sampling frame as well as exceptions are available in SOP #5 “Transect Generation.”</w:t>
      </w:r>
    </w:p>
    <w:p w:rsidR="0049042A" w:rsidRDefault="0049042A" w:rsidP="000476D8"/>
    <w:p w:rsidR="0049042A" w:rsidRDefault="0049042A" w:rsidP="000476D8">
      <w:pPr>
        <w:autoSpaceDE w:val="0"/>
        <w:autoSpaceDN w:val="0"/>
        <w:adjustRightInd w:val="0"/>
      </w:pPr>
      <w:r>
        <w:t>Legacy transects used to sa</w:t>
      </w:r>
      <w:r w:rsidR="009450CA">
        <w:t>mple birds and their habitats</w:t>
      </w:r>
      <w:r>
        <w:t xml:space="preserve"> including invasive plant species exist in many PACN parks. By integrating legacy transects into this protocol, the existing data from these projects may be incorporated in the analyses. Additionally, field resources and staff may be shared between projects and concerns about spreading invasive species to new areas as a result of disturbances related to sampling are addressed. For HALE, HAVO, and NPSA, this protocol uses a random subset of these legacy transects as fixed transects in the wet forest. These legacy transects were established with a random starting point and follow a systematic layout that is unbiased with respect to topographic features </w:t>
      </w:r>
      <w:r w:rsidR="00A64C00">
        <w:fldChar w:fldCharType="begin"/>
      </w:r>
      <w:r>
        <w:instrText xml:space="preserve"> ADDIN EN.CITE &lt;EndNote&gt;&lt;Cite&gt;&lt;Author&gt;Scott&lt;/Author&gt;&lt;Year&gt;1986&lt;/Year&gt;&lt;RecNum&gt;464&lt;/RecNum&gt;&lt;DisplayText&gt;(Scott et al. 1986)&lt;/DisplayText&gt;&lt;record&gt;&lt;rec-number&gt;464&lt;/rec-number&gt;&lt;foreign-keys&gt;&lt;key app="EN" db-id="29wd9fdxkttawpevre3ptatrsdx2se0wz5da"&gt;464&lt;/key&gt;&lt;/foreign-keys&gt;&lt;ref-type name="Book"&gt;6&lt;/ref-type&gt;&lt;contributors&gt;&lt;authors&gt;&lt;author&gt;Scott, J. M., &lt;/author&gt;&lt;author&gt;Mountainspring, S.&lt;/author&gt;&lt;author&gt;Ramsey, F. L.&lt;/author&gt;&lt;author&gt;Kepler, C. B.&lt;/author&gt;&lt;/authors&gt;&lt;/contributors&gt;&lt;titles&gt;&lt;title&gt;Forest Bird Communities of the Hawaiian Islands: Their Dynamics, Ecology, and Conservation&lt;/title&gt;&lt;/titles&gt;&lt;dates&gt;&lt;year&gt;1986&lt;/year&gt;&lt;/dates&gt;&lt;publisher&gt;Studies in Avian Biology No. 9. Cooper Ornithological Society&lt;/publisher&gt;&lt;urls&gt;&lt;/urls&gt;&lt;/record&gt;&lt;/Cite&gt;&lt;/EndNote&gt;</w:instrText>
      </w:r>
      <w:r w:rsidR="00A64C00">
        <w:fldChar w:fldCharType="separate"/>
      </w:r>
      <w:r>
        <w:rPr>
          <w:noProof/>
        </w:rPr>
        <w:t>(Scott et al. 1986)</w:t>
      </w:r>
      <w:r w:rsidR="00A64C00">
        <w:fldChar w:fldCharType="end"/>
      </w:r>
      <w:r>
        <w:t xml:space="preserve">. For any legacy transect that is longer than the length of a fixed transect in that sampling frame, a subsection of appropriate length was randomly selected for sampling. Since legacy transects use probabilistic sampling, inference can be made to the entire sampling frame. </w:t>
      </w:r>
    </w:p>
    <w:p w:rsidR="0049042A" w:rsidRDefault="0049042A" w:rsidP="000476D8">
      <w:pPr>
        <w:autoSpaceDE w:val="0"/>
        <w:autoSpaceDN w:val="0"/>
        <w:adjustRightInd w:val="0"/>
      </w:pPr>
    </w:p>
    <w:p w:rsidR="0049042A" w:rsidRPr="00366CF3" w:rsidRDefault="0049042A" w:rsidP="000476D8">
      <w:r>
        <w:t>In addition to stratified random sampling, s</w:t>
      </w:r>
      <w:r w:rsidRPr="00366CF3">
        <w:t xml:space="preserve">everal </w:t>
      </w:r>
      <w:r>
        <w:t xml:space="preserve">other </w:t>
      </w:r>
      <w:r w:rsidRPr="00366CF3">
        <w:t>spatial sampling methods were considered for this p</w:t>
      </w:r>
      <w:r>
        <w:t xml:space="preserve">rotocol including: </w:t>
      </w:r>
      <w:r w:rsidRPr="00366CF3">
        <w:t xml:space="preserve">cluster and </w:t>
      </w:r>
      <w:r>
        <w:t>g</w:t>
      </w:r>
      <w:r w:rsidRPr="00366CF3">
        <w:t xml:space="preserve">eneralized </w:t>
      </w:r>
      <w:r>
        <w:t>r</w:t>
      </w:r>
      <w:r w:rsidRPr="00366CF3">
        <w:t xml:space="preserve">andom </w:t>
      </w:r>
      <w:r>
        <w:t>t</w:t>
      </w:r>
      <w:r w:rsidRPr="00366CF3">
        <w:t xml:space="preserve">essellation </w:t>
      </w:r>
      <w:r>
        <w:t>s</w:t>
      </w:r>
      <w:r w:rsidRPr="00366CF3">
        <w:t xml:space="preserve">tratified sampling </w:t>
      </w:r>
      <w:r w:rsidR="00A64C00">
        <w:fldChar w:fldCharType="begin"/>
      </w:r>
      <w:r>
        <w:instrText xml:space="preserve"> ADDIN EN.CITE &lt;EndNote&gt;&lt;Cite&gt;&lt;Author&gt;DeBacker&lt;/Author&gt;&lt;Year&gt;2005&lt;/Year&gt;&lt;RecNum&gt;307&lt;/RecNum&gt;&lt;DisplayText&gt;(DeBacker et al. 2005)&lt;/DisplayText&gt;&lt;record&gt;&lt;rec-number&gt;307&lt;/rec-number&gt;&lt;foreign-keys&gt;&lt;key app="EN" db-id="29wd9fdxkttawpevre3ptatrsdx2se0wz5da"&gt;307&lt;/key&gt;&lt;/foreign-keys&gt;&lt;ref-type name="Book"&gt;6&lt;/ref-type&gt;&lt;contributors&gt;&lt;authors&gt;&lt;author&gt;DeBacker, M.D.&lt;/author&gt;&lt;author&gt;Young, C.C&lt;/author&gt;&lt;author&gt;Adams, P.&lt;/author&gt;&lt;author&gt;Morrison, L.&lt;/author&gt;&lt;author&gt;Peitz, D.&lt;/author&gt;&lt;author&gt;Rowell, G.A.&lt;/author&gt;&lt;author&gt;Williams, M.&lt;/author&gt;&lt;author&gt;Bowles, D.&lt;/author&gt;&lt;/authors&gt;&lt;/contributors&gt;&lt;titles&gt;&lt;title&gt;Heartland Inventory and Monitoring Network and Prairie Cluster Prototype Monitoring Program Vital Signs Monitoring Plan. National Park Service, Heartland Inventory and Monitoring Network and Prairie Cluster Prototype Monitoring Program, Wilson&amp;apos;s Creek National Battlefield, Republic, MO.&lt;/title&gt;&lt;/titles&gt;&lt;dates&gt;&lt;year&gt;2005&lt;/year&gt;&lt;/dates&gt;&lt;urls&gt;&lt;/urls&gt;&lt;/record&gt;&lt;/Cite&gt;&lt;/EndNote&gt;</w:instrText>
      </w:r>
      <w:r w:rsidR="00A64C00">
        <w:fldChar w:fldCharType="separate"/>
      </w:r>
      <w:r>
        <w:rPr>
          <w:noProof/>
        </w:rPr>
        <w:t>(DeBacker et al. 2005)</w:t>
      </w:r>
      <w:r w:rsidR="00A64C00">
        <w:fldChar w:fldCharType="end"/>
      </w:r>
      <w:r>
        <w:t>. C</w:t>
      </w:r>
      <w:r w:rsidRPr="00366CF3">
        <w:t>luster sampling involve</w:t>
      </w:r>
      <w:r>
        <w:t>s</w:t>
      </w:r>
      <w:r w:rsidRPr="00366CF3">
        <w:t xml:space="preserve"> dividing </w:t>
      </w:r>
      <w:r>
        <w:t xml:space="preserve">the </w:t>
      </w:r>
      <w:r w:rsidRPr="00366CF3">
        <w:t>population int</w:t>
      </w:r>
      <w:r>
        <w:t>o subgroups prior to sampling. To date, long-term invasive species monitoring results only exist for limited areas within select focal plant communities if at all. Therefore</w:t>
      </w:r>
      <w:r w:rsidRPr="00366CF3">
        <w:t xml:space="preserve">, further stratification </w:t>
      </w:r>
      <w:r>
        <w:t xml:space="preserve">(beyond the stratification previously detailed for selecting communities or for dividing target populations into multiple sampling frames) </w:t>
      </w:r>
      <w:r w:rsidRPr="00366CF3">
        <w:t xml:space="preserve">or cluster sampling methods were deemed </w:t>
      </w:r>
      <w:r>
        <w:t>un</w:t>
      </w:r>
      <w:r w:rsidRPr="00366CF3">
        <w:t xml:space="preserve">necessary or </w:t>
      </w:r>
      <w:r>
        <w:t>inappropriate.</w:t>
      </w:r>
      <w:r w:rsidRPr="00366CF3">
        <w:t xml:space="preserve"> As data become available from this protocol after several sampling cycles, vegetation parameters in some communities may be found to exhibit different responses to clearly definable habitat features (e.g., </w:t>
      </w:r>
      <w:r>
        <w:t>age of lava flow and type of substrate at HAVO</w:t>
      </w:r>
      <w:r w:rsidRPr="00366CF3">
        <w:t xml:space="preserve">), at which point further stratification of some sampling frames may be considered. </w:t>
      </w:r>
      <w:r>
        <w:t>T</w:t>
      </w:r>
      <w:r w:rsidRPr="00366CF3">
        <w:t xml:space="preserve">he </w:t>
      </w:r>
      <w:r>
        <w:t>g</w:t>
      </w:r>
      <w:r w:rsidRPr="00366CF3">
        <w:t xml:space="preserve">eneralized </w:t>
      </w:r>
      <w:r>
        <w:t>r</w:t>
      </w:r>
      <w:r w:rsidRPr="00366CF3">
        <w:t xml:space="preserve">andom </w:t>
      </w:r>
      <w:r>
        <w:t>t</w:t>
      </w:r>
      <w:r w:rsidRPr="00366CF3">
        <w:t xml:space="preserve">essellation </w:t>
      </w:r>
      <w:r>
        <w:t>s</w:t>
      </w:r>
      <w:r w:rsidRPr="00366CF3">
        <w:t xml:space="preserve">tratified system is similar to </w:t>
      </w:r>
      <w:r>
        <w:t xml:space="preserve">stratified random </w:t>
      </w:r>
      <w:r w:rsidRPr="00366CF3">
        <w:t>sampling in that plots are randomly distributed, but it also can ensure that plots are interspersed across the samp</w:t>
      </w:r>
      <w:r>
        <w:t xml:space="preserve">ling frame. </w:t>
      </w:r>
      <w:r w:rsidRPr="00366CF3">
        <w:t>Despite these benefits</w:t>
      </w:r>
      <w:r>
        <w:t>,</w:t>
      </w:r>
      <w:r w:rsidRPr="00366CF3">
        <w:t xml:space="preserve"> </w:t>
      </w:r>
      <w:r>
        <w:t>this</w:t>
      </w:r>
      <w:r w:rsidRPr="00366CF3">
        <w:t xml:space="preserve"> protocol did not use </w:t>
      </w:r>
      <w:r>
        <w:t>that</w:t>
      </w:r>
      <w:r w:rsidRPr="00366CF3">
        <w:t xml:space="preserve"> approach because it is difficult to implement in terrain that has </w:t>
      </w:r>
      <w:r>
        <w:t>limited</w:t>
      </w:r>
      <w:r w:rsidRPr="00366CF3">
        <w:t xml:space="preserve"> access</w:t>
      </w:r>
      <w:r>
        <w:t xml:space="preserve"> due to topography</w:t>
      </w:r>
      <w:r w:rsidRPr="00366CF3">
        <w:t xml:space="preserve">, as is the case for many of the focal plant communities within the PACN. </w:t>
      </w:r>
    </w:p>
    <w:p w:rsidR="0049042A" w:rsidRDefault="0049042A" w:rsidP="000476D8">
      <w:pPr>
        <w:autoSpaceDE w:val="0"/>
        <w:autoSpaceDN w:val="0"/>
        <w:adjustRightInd w:val="0"/>
      </w:pPr>
    </w:p>
    <w:p w:rsidR="0049042A" w:rsidRDefault="0049042A" w:rsidP="000476D8">
      <w:r>
        <w:t xml:space="preserve">Stratified random sampling similar to the sampling described in this protocol where legacy transects are incorporated into the scheme has been shown to outperform simple random sampling in terms of precision for larger sampling frames where vegetation density tends to be clumped </w:t>
      </w:r>
      <w:r w:rsidR="00A64C00">
        <w:fldChar w:fldCharType="begin"/>
      </w:r>
      <w:r>
        <w:instrText xml:space="preserve"> ADDIN EN.CITE &lt;EndNote&gt;&lt;Cite&gt;&lt;Author&gt;Elzinga&lt;/Author&gt;&lt;Year&gt;2001&lt;/Year&gt;&lt;RecNum&gt;306&lt;/RecNum&gt;&lt;DisplayText&gt;(Elzinga et al. 2001)&lt;/DisplayText&gt;&lt;record&gt;&lt;rec-number&gt;306&lt;/rec-number&gt;&lt;foreign-keys&gt;&lt;key app="EN" db-id="29wd9fdxkttawpevre3ptatrsdx2se0wz5da"&gt;306&lt;/key&gt;&lt;/foreign-keys&gt;&lt;ref-type name="Book"&gt;6&lt;/ref-type&gt;&lt;contributors&gt;&lt;authors&gt;&lt;author&gt;Elzinga, Caryl L.&lt;/author&gt;&lt;author&gt;Salzer, Daniel W.&lt;/author&gt;&lt;author&gt;Willoughby, John W.&lt;/author&gt;&lt;author&gt;Gibbs, James P.&lt;/author&gt;&lt;/authors&gt;&lt;/contributors&gt;&lt;titles&gt;&lt;title&gt;Monitoring Plant and Animal Populations&lt;/title&gt;&lt;/titles&gt;&lt;dates&gt;&lt;year&gt;2001&lt;/year&gt;&lt;/dates&gt;&lt;pub-location&gt;Malden, MA&lt;/pub-location&gt;&lt;publisher&gt;Blackwell Science&lt;/publisher&gt;&lt;urls&gt;&lt;/urls&gt;&lt;/record&gt;&lt;/Cite&gt;&lt;/EndNote&gt;</w:instrText>
      </w:r>
      <w:r w:rsidR="00A64C00">
        <w:fldChar w:fldCharType="separate"/>
      </w:r>
      <w:r>
        <w:rPr>
          <w:noProof/>
        </w:rPr>
        <w:t>(Elzinga et al. 2001)</w:t>
      </w:r>
      <w:r w:rsidR="00A64C00">
        <w:fldChar w:fldCharType="end"/>
      </w:r>
      <w:r>
        <w:t xml:space="preserve">. As noted in Milne </w:t>
      </w:r>
      <w:r w:rsidR="00A64C00">
        <w:fldChar w:fldCharType="begin"/>
      </w:r>
      <w:r>
        <w:instrText xml:space="preserve"> ADDIN EN.CITE &lt;EndNote&gt;&lt;Cite ExcludeAuth="1"&gt;&lt;Author&gt;Milne&lt;/Author&gt;&lt;Year&gt;1959&lt;/Year&gt;&lt;RecNum&gt;388&lt;/RecNum&gt;&lt;DisplayText&gt;(1959)&lt;/DisplayText&gt;&lt;record&gt;&lt;rec-number&gt;388&lt;/rec-number&gt;&lt;foreign-keys&gt;&lt;key app="EN" db-id="29wd9fdxkttawpevre3ptatrsdx2se0wz5da"&gt;388&lt;/key&gt;&lt;/foreign-keys&gt;&lt;ref-type name="Journal Article"&gt;17&lt;/ref-type&gt;&lt;contributors&gt;&lt;authors&gt;&lt;author&gt;Milne, A.&lt;/author&gt;&lt;/authors&gt;&lt;/contributors&gt;&lt;titles&gt;&lt;title&gt;The centric systematic area-sample treated as a random sample.&lt;/title&gt;&lt;secondary-title&gt;Biometrics&lt;/secondary-title&gt;&lt;/titles&gt;&lt;pages&gt;270-297&lt;/pages&gt;&lt;volume&gt;15&lt;/volume&gt;&lt;dates&gt;&lt;year&gt;1959&lt;/year&gt;&lt;/dates&gt;&lt;urls&gt;&lt;/urls&gt;&lt;/record&gt;&lt;/Cite&gt;&lt;/EndNote&gt;</w:instrText>
      </w:r>
      <w:r w:rsidR="00A64C00">
        <w:fldChar w:fldCharType="separate"/>
      </w:r>
      <w:r>
        <w:rPr>
          <w:noProof/>
        </w:rPr>
        <w:t>(1959)</w:t>
      </w:r>
      <w:r w:rsidR="00A64C00">
        <w:fldChar w:fldCharType="end"/>
      </w:r>
      <w:r>
        <w:t xml:space="preserve"> and reinforced in Elzinga et al. </w:t>
      </w:r>
      <w:r w:rsidR="00A64C00">
        <w:fldChar w:fldCharType="begin"/>
      </w:r>
      <w:r>
        <w:instrText xml:space="preserve"> ADDIN EN.CITE &lt;EndNote&gt;&lt;Cite ExcludeAuth="1"&gt;&lt;Author&gt;Elzinga&lt;/Author&gt;&lt;Year&gt;2001&lt;/Year&gt;&lt;RecNum&gt;306&lt;/RecNum&gt;&lt;DisplayText&gt;(2001)&lt;/DisplayText&gt;&lt;record&gt;&lt;rec-number&gt;306&lt;/rec-number&gt;&lt;foreign-keys&gt;&lt;key app="EN" db-id="29wd9fdxkttawpevre3ptatrsdx2se0wz5da"&gt;306&lt;/key&gt;&lt;/foreign-keys&gt;&lt;ref-type name="Book"&gt;6&lt;/ref-type&gt;&lt;contributors&gt;&lt;authors&gt;&lt;author&gt;Elzinga, Caryl L.&lt;/author&gt;&lt;author&gt;Salzer, Daniel W.&lt;/author&gt;&lt;author&gt;Willoughby, John W.&lt;/author&gt;&lt;author&gt;Gibbs, James P.&lt;/author&gt;&lt;/authors&gt;&lt;/contributors&gt;&lt;titles&gt;&lt;title&gt;Monitoring Plant and Animal Populations&lt;/title&gt;&lt;/titles&gt;&lt;dates&gt;&lt;year&gt;2001&lt;/year&gt;&lt;/dates&gt;&lt;pub-location&gt;Malden, MA&lt;/pub-location&gt;&lt;publisher&gt;Blackwell Science&lt;/publisher&gt;&lt;urls&gt;&lt;/urls&gt;&lt;/record&gt;&lt;/Cite&gt;&lt;/EndNote&gt;</w:instrText>
      </w:r>
      <w:r w:rsidR="00A64C00">
        <w:fldChar w:fldCharType="separate"/>
      </w:r>
      <w:r>
        <w:rPr>
          <w:noProof/>
        </w:rPr>
        <w:t>(2001)</w:t>
      </w:r>
      <w:r w:rsidR="00A64C00">
        <w:fldChar w:fldCharType="end"/>
      </w:r>
      <w:r>
        <w:t xml:space="preserve">, a systematic sampling approach provides good interspersion of sampling units and can safely be analyzed as random provided adjacent plots are uncorrelated. This type of design ensures adequate spatial coverage across these large frames, increases field sampling efficiency by reducing travel and access difficulties, and </w:t>
      </w:r>
      <w:r w:rsidRPr="00366CF3">
        <w:t>incorporate</w:t>
      </w:r>
      <w:r>
        <w:t>s</w:t>
      </w:r>
      <w:r w:rsidRPr="00366CF3">
        <w:t xml:space="preserve"> transect locations from previous and on-going studies such </w:t>
      </w:r>
      <w:r w:rsidR="00172074">
        <w:t xml:space="preserve">as </w:t>
      </w:r>
      <w:r>
        <w:t xml:space="preserve">the PACN Landbirds Protocol </w:t>
      </w:r>
      <w:r w:rsidR="00A64C00">
        <w:fldChar w:fldCharType="begin"/>
      </w:r>
      <w:r>
        <w:instrText xml:space="preserve"> ADDIN EN.CITE &lt;EndNote&gt;&lt;Cite&gt;&lt;Author&gt;Camp&lt;/Author&gt;&lt;Year&gt;2009&lt;/Year&gt;&lt;RecNum&gt;481&lt;/RecNum&gt;&lt;DisplayText&gt;(Camp et al. 2009)&lt;/DisplayText&gt;&lt;record&gt;&lt;rec-number&gt;481&lt;/rec-number&gt;&lt;foreign-keys&gt;&lt;key app="EN" db-id="29wd9fdxkttawpevre3ptatrsdx2se0wz5da"&gt;481&lt;/key&gt;&lt;/foreign-keys&gt;&lt;ref-type name="Report"&gt;27&lt;/ref-type&gt;&lt;contributors&gt;&lt;authors&gt;&lt;author&gt;Camp, Richard J. &lt;/author&gt;&lt;author&gt;Pratt, Thane K. &lt;/author&gt;&lt;author&gt;Bailey, Cathleen&lt;/author&gt;&lt;author&gt;Hu, Darcy &lt;/author&gt;&lt;/authors&gt;&lt;/contributors&gt;&lt;titles&gt;&lt;title&gt;Focal Terrestrial Vertebrate Species: Landbirds Inventory and Monitoring Protocol&lt;/title&gt;&lt;/titles&gt;&lt;dates&gt;&lt;year&gt;2009&lt;/year&gt;&lt;/dates&gt;&lt;pub-location&gt;Hawaii National Park, HI&lt;/pub-location&gt;&lt;publisher&gt;Department of the Interior, National Park Service, Pacific Island Network&lt;/publisher&gt;&lt;urls&gt;&lt;/urls&gt;&lt;/record&gt;&lt;/Cite&gt;&lt;/EndNote&gt;</w:instrText>
      </w:r>
      <w:r w:rsidR="00A64C00">
        <w:fldChar w:fldCharType="separate"/>
      </w:r>
      <w:r>
        <w:rPr>
          <w:noProof/>
        </w:rPr>
        <w:t>(Camp et al. 2011)</w:t>
      </w:r>
      <w:r w:rsidR="00A64C00">
        <w:fldChar w:fldCharType="end"/>
      </w:r>
      <w:r>
        <w:t xml:space="preserve"> and Focal Terrestrial Plant Community Protocol </w:t>
      </w:r>
      <w:r w:rsidR="00A64C00">
        <w:fldChar w:fldCharType="begin"/>
      </w:r>
      <w:r>
        <w:instrText xml:space="preserve"> ADDIN EN.CITE &lt;EndNote&gt;&lt;Cite&gt;&lt;Author&gt;Ainsworth&lt;/Author&gt;&lt;Year&gt;2010&lt;/Year&gt;&lt;RecNum&gt;395&lt;/RecNum&gt;&lt;DisplayText&gt;(Ainsworth et al. 2010)&lt;/DisplayText&gt;&lt;record&gt;&lt;rec-number&gt;395&lt;/rec-number&gt;&lt;foreign-keys&gt;&lt;key app="EN" db-id="29wd9fdxkttawpevre3ptatrsdx2se0wz5da"&gt;395&lt;/key&gt;&lt;/foreign-keys&gt;&lt;ref-type name="Report"&gt;27&lt;/ref-type&gt;&lt;contributors&gt;&lt;authors&gt;&lt;author&gt;Ainsworth, Alison&lt;/author&gt;&lt;author&gt;Berkowitz, Paul&lt;/author&gt;&lt;author&gt;Jacobi, Jim&lt;/author&gt;&lt;author&gt;Loh, R. K.&lt;/author&gt;&lt;author&gt;Kozar, Kelly&lt;/author&gt;&lt;/authors&gt;&lt;/contributors&gt;&lt;titles&gt;&lt;title&gt;Draft Focal Terrestrial Plant Communities Inventory and Monitoring Protocol for the Pacific Island Network. Natural Resource Report NPS/PACN/NRR—2010/XXX&lt;/title&gt;&lt;/titles&gt;&lt;dates&gt;&lt;year&gt;2010&lt;/year&gt;&lt;/dates&gt;&lt;pub-location&gt;Fort Collins, Colorado&lt;/pub-location&gt;&lt;publisher&gt;National Park Service&lt;/publisher&gt;&lt;urls&gt;&lt;/urls&gt;&lt;/record&gt;&lt;/Cite&gt;&lt;/EndNote&gt;</w:instrText>
      </w:r>
      <w:r w:rsidR="00A64C00">
        <w:fldChar w:fldCharType="separate"/>
      </w:r>
      <w:r>
        <w:rPr>
          <w:noProof/>
        </w:rPr>
        <w:t>(Ainsworth et al. 2011)</w:t>
      </w:r>
      <w:r w:rsidR="00A64C00">
        <w:fldChar w:fldCharType="end"/>
      </w:r>
      <w:r>
        <w:t xml:space="preserve">. Because transect generation guidelines are similar between the PACN Established Invasives, Landbirds, and Focal Terrestrial Plant Community Protocols, these protocols will use the same fixed and rotational transects for a sampling cycle as much as possible. Shared </w:t>
      </w:r>
      <w:r w:rsidRPr="00366CF3">
        <w:t>transects allow for coordination and data s</w:t>
      </w:r>
      <w:r>
        <w:t xml:space="preserve">haring </w:t>
      </w:r>
      <w:r>
        <w:lastRenderedPageBreak/>
        <w:t>among programs and limit</w:t>
      </w:r>
      <w:r w:rsidRPr="00366CF3">
        <w:t xml:space="preserve"> the potential for invasive species introductions by </w:t>
      </w:r>
      <w:r>
        <w:t>multiple</w:t>
      </w:r>
      <w:r w:rsidRPr="00366CF3">
        <w:t xml:space="preserve"> monitorin</w:t>
      </w:r>
      <w:r>
        <w:t xml:space="preserve">g teams, a priority for resource managers in PACN parks. </w:t>
      </w:r>
    </w:p>
    <w:p w:rsidR="0049042A" w:rsidRDefault="0049042A" w:rsidP="000476D8">
      <w:pPr>
        <w:rPr>
          <w:color w:val="000000"/>
        </w:rPr>
      </w:pPr>
    </w:p>
    <w:p w:rsidR="0049042A" w:rsidRPr="00567162" w:rsidRDefault="0049042A" w:rsidP="000476D8">
      <w:pPr>
        <w:pStyle w:val="NTR-2ndOrder"/>
        <w:rPr>
          <w:sz w:val="24"/>
          <w:szCs w:val="24"/>
        </w:rPr>
      </w:pPr>
      <w:bookmarkStart w:id="146" w:name="_Toc175561898"/>
      <w:bookmarkStart w:id="147" w:name="_Toc195596299"/>
      <w:bookmarkStart w:id="148" w:name="_Toc207167667"/>
      <w:bookmarkStart w:id="149" w:name="_Toc207430374"/>
      <w:bookmarkStart w:id="150" w:name="_Toc262050530"/>
      <w:bookmarkStart w:id="151" w:name="_Toc261943422"/>
      <w:bookmarkStart w:id="152" w:name="_Toc325544030"/>
      <w:r w:rsidRPr="00567162">
        <w:rPr>
          <w:sz w:val="24"/>
          <w:szCs w:val="24"/>
        </w:rPr>
        <w:t xml:space="preserve">Sampling Frequency </w:t>
      </w:r>
      <w:bookmarkEnd w:id="145"/>
      <w:r w:rsidRPr="00567162">
        <w:rPr>
          <w:sz w:val="24"/>
          <w:szCs w:val="24"/>
        </w:rPr>
        <w:t>and Replication</w:t>
      </w:r>
      <w:bookmarkEnd w:id="146"/>
      <w:bookmarkEnd w:id="147"/>
      <w:bookmarkEnd w:id="148"/>
      <w:bookmarkEnd w:id="149"/>
      <w:r w:rsidRPr="00567162">
        <w:rPr>
          <w:sz w:val="24"/>
          <w:szCs w:val="24"/>
        </w:rPr>
        <w:t xml:space="preserve"> (Temporal Design)</w:t>
      </w:r>
      <w:bookmarkEnd w:id="150"/>
      <w:bookmarkEnd w:id="151"/>
      <w:bookmarkEnd w:id="152"/>
    </w:p>
    <w:p w:rsidR="0049042A" w:rsidRDefault="0049042A" w:rsidP="000476D8">
      <w:r>
        <w:t>As described above, nonnative plant species within focal p</w:t>
      </w:r>
      <w:r w:rsidRPr="00366CF3">
        <w:t xml:space="preserve">lant communities </w:t>
      </w:r>
      <w:r>
        <w:t xml:space="preserve">are </w:t>
      </w:r>
      <w:r w:rsidRPr="00366CF3">
        <w:t xml:space="preserve">sampled using a split panel design </w:t>
      </w:r>
      <w:r w:rsidR="00A64C00">
        <w:fldChar w:fldCharType="begin"/>
      </w:r>
      <w:r>
        <w:instrText xml:space="preserve"> ADDIN EN.CITE &lt;EndNote&gt;&lt;Cite&gt;&lt;Author&gt;McDonald&lt;/Author&gt;&lt;Year&gt;2003&lt;/Year&gt;&lt;RecNum&gt;311&lt;/RecNum&gt;&lt;DisplayText&gt;(McDonald 2003)&lt;/DisplayText&gt;&lt;record&gt;&lt;rec-number&gt;311&lt;/rec-number&gt;&lt;foreign-keys&gt;&lt;key app="EN" db-id="29wd9fdxkttawpevre3ptatrsdx2se0wz5da"&gt;311&lt;/key&gt;&lt;/foreign-keys&gt;&lt;ref-type name="Journal Article"&gt;17&lt;/ref-type&gt;&lt;contributors&gt;&lt;authors&gt;&lt;author&gt;McDonald, T.L.&lt;/author&gt;&lt;/authors&gt;&lt;/contributors&gt;&lt;titles&gt;&lt;title&gt;Review of environmental monitoring methods: Survey designs&lt;/title&gt;&lt;secondary-title&gt;Environmental Monitoring and Assessment&lt;/secondary-title&gt;&lt;/titles&gt;&lt;pages&gt;277-292&lt;/pages&gt;&lt;volume&gt;85&lt;/volume&gt;&lt;dates&gt;&lt;year&gt;2003&lt;/year&gt;&lt;/dates&gt;&lt;urls&gt;&lt;/urls&gt;&lt;/record&gt;&lt;/Cite&gt;&lt;/EndNote&gt;</w:instrText>
      </w:r>
      <w:r w:rsidR="00A64C00">
        <w:fldChar w:fldCharType="separate"/>
      </w:r>
      <w:r>
        <w:rPr>
          <w:noProof/>
        </w:rPr>
        <w:t>(McDonald 2003)</w:t>
      </w:r>
      <w:r w:rsidR="00A64C00">
        <w:fldChar w:fldCharType="end"/>
      </w:r>
      <w:r w:rsidRPr="00366CF3">
        <w:t xml:space="preserve"> with two panels</w:t>
      </w:r>
      <w:r>
        <w:t xml:space="preserve">: fixed and rotational. The </w:t>
      </w:r>
      <w:r w:rsidRPr="00366CF3">
        <w:t xml:space="preserve">permanent </w:t>
      </w:r>
      <w:r>
        <w:t>transects</w:t>
      </w:r>
      <w:r w:rsidRPr="00366CF3">
        <w:t xml:space="preserve"> </w:t>
      </w:r>
      <w:r>
        <w:t xml:space="preserve">of the </w:t>
      </w:r>
      <w:r w:rsidRPr="00366CF3">
        <w:t xml:space="preserve">fixed panel are reread each </w:t>
      </w:r>
      <w:r>
        <w:t>sampling event</w:t>
      </w:r>
      <w:r w:rsidRPr="00366CF3">
        <w:t xml:space="preserve"> </w:t>
      </w:r>
      <w:r>
        <w:t>while</w:t>
      </w:r>
      <w:r w:rsidRPr="00366CF3">
        <w:t xml:space="preserve"> </w:t>
      </w:r>
      <w:r>
        <w:t xml:space="preserve">the </w:t>
      </w:r>
      <w:r w:rsidRPr="00366CF3">
        <w:t xml:space="preserve">temporary </w:t>
      </w:r>
      <w:r>
        <w:t>transects</w:t>
      </w:r>
      <w:r w:rsidRPr="00366CF3">
        <w:t xml:space="preserve"> </w:t>
      </w:r>
      <w:r>
        <w:t xml:space="preserve">of the rotational panel </w:t>
      </w:r>
      <w:r w:rsidRPr="00366CF3">
        <w:t xml:space="preserve">are visited only once </w:t>
      </w:r>
      <w:r>
        <w:t>(table 2.3</w:t>
      </w:r>
      <w:r w:rsidRPr="00366CF3">
        <w:t>)</w:t>
      </w:r>
      <w:r>
        <w:t xml:space="preserve">. In each sampling frame, 20 transects are established with a 1:1 ratio of fixed to rotational transects. This design is based on an analysis of the results of previous studies (Appendix C “Sample Size and Power) and the maximum capacity, due to logistical and financial constraints of each park and the I&amp;M staff. </w:t>
      </w:r>
      <w:r w:rsidRPr="00303F73">
        <w:t xml:space="preserve">When balancing sampling effort for status and trend estimation, the augmented rotating panel design allows temporal connectivity for trend estimation with the always-revisited panel and increased spatial coverage for status estimation with the rotating panels (McDonald 2003).  </w:t>
      </w:r>
      <w:r w:rsidRPr="00D82256">
        <w:t xml:space="preserve">After the first cycle of sampling, </w:t>
      </w:r>
      <w:proofErr w:type="gramStart"/>
      <w:r w:rsidRPr="00D82256">
        <w:t>the I</w:t>
      </w:r>
      <w:proofErr w:type="gramEnd"/>
      <w:r w:rsidRPr="00D82256">
        <w:t xml:space="preserve">&amp;M </w:t>
      </w:r>
      <w:r>
        <w:t>project lead</w:t>
      </w:r>
      <w:r w:rsidRPr="00D82256">
        <w:t xml:space="preserve"> </w:t>
      </w:r>
      <w:r>
        <w:t>will</w:t>
      </w:r>
      <w:r w:rsidRPr="00D82256">
        <w:t xml:space="preserve"> </w:t>
      </w:r>
      <w:r>
        <w:t xml:space="preserve">analyze the data to determine if the </w:t>
      </w:r>
      <w:r w:rsidRPr="00D82256">
        <w:t xml:space="preserve">fixed </w:t>
      </w:r>
      <w:r>
        <w:t>transect</w:t>
      </w:r>
      <w:r w:rsidRPr="00D82256">
        <w:t xml:space="preserve"> panel </w:t>
      </w:r>
      <w:r>
        <w:t xml:space="preserve">is different than the rotational transect panel. There is potential for the fixed panel to be biased because it includes legacy transects that often serve as pathways or corridors within these communities. Corridors or areas of repeated use tend to have greater disturbance and higher nonnative species than surrounding sites. For the wet forest and subalpine shrubland sampling frames, </w:t>
      </w:r>
      <w:r w:rsidRPr="00CA6906">
        <w:t>half</w:t>
      </w:r>
      <w:r>
        <w:t xml:space="preserve"> of </w:t>
      </w:r>
      <w:proofErr w:type="gramStart"/>
      <w:r>
        <w:t>the transects</w:t>
      </w:r>
      <w:proofErr w:type="gramEnd"/>
      <w:r>
        <w:t xml:space="preserve"> are fixed (n = 10) and </w:t>
      </w:r>
      <w:r w:rsidRPr="00CA6906">
        <w:t>half</w:t>
      </w:r>
      <w:r>
        <w:t xml:space="preserve"> are rotational (n = 10) during each sampling event. In the mangrove forest at AMME and the coastal strand at KALA, only fixed transects are installed because of sampling frame size and shape. Transect allocation to the panels is summarized in Table 2.2 and is detailed in Appendix A “Target Populations and Sample Frames.”</w:t>
      </w:r>
    </w:p>
    <w:p w:rsidR="0049042A" w:rsidRDefault="0049042A" w:rsidP="000476D8">
      <w:pPr>
        <w:rPr>
          <w:color w:val="000000"/>
        </w:rPr>
      </w:pPr>
    </w:p>
    <w:p w:rsidR="0049042A" w:rsidRDefault="0049042A" w:rsidP="000476D8">
      <w:r>
        <w:t xml:space="preserve">The planned return interval for monitoring is five years (table 2.3). As transportation to the islands and parks continues to increase so too will the rate of introductions of invasive species </w:t>
      </w:r>
      <w:r w:rsidR="00A64C00">
        <w:fldChar w:fldCharType="begin"/>
      </w:r>
      <w:r>
        <w:instrText xml:space="preserve"> ADDIN EN.CITE &lt;EndNote&gt;&lt;Cite&gt;&lt;Author&gt;Lockwood&lt;/Author&gt;&lt;Year&gt;2007&lt;/Year&gt;&lt;RecNum&gt;397&lt;/RecNum&gt;&lt;DisplayText&gt;(Lockwood et al. 2007)&lt;/DisplayText&gt;&lt;record&gt;&lt;rec-number&gt;397&lt;/rec-number&gt;&lt;foreign-keys&gt;&lt;key app="EN" db-id="29wd9fdxkttawpevre3ptatrsdx2se0wz5da"&gt;397&lt;/key&gt;&lt;/foreign-keys&gt;&lt;ref-type name="Electronic Book"&gt;44&lt;/ref-type&gt;&lt;contributors&gt;&lt;authors&gt;&lt;author&gt;Lockwood, J.&lt;/author&gt;&lt;author&gt;Hoopes, M.&lt;/author&gt;&lt;author&gt;Marchetti, M.&lt;/author&gt;&lt;/authors&gt;&lt;/contributors&gt;&lt;titles&gt;&lt;title&gt;Invasion Ecology&lt;/title&gt;&lt;/titles&gt;&lt;dates&gt;&lt;year&gt;2007&lt;/year&gt;&lt;pub-dates&gt;&lt;date&gt;02 February 2010&lt;/date&gt;&lt;/pub-dates&gt;&lt;/dates&gt;&lt;pub-location&gt;Malden, MA.&lt;/pub-location&gt;&lt;publisher&gt;Blackwell Publishing&lt;/publisher&gt;&lt;urls&gt;&lt;related-urls&gt;&lt;url&gt;http://books.google.com/books?id=9qApD8gXbysC&amp;amp;lpg=PP7&amp;amp;ots=39QZceo7bI&amp;amp;lr=&amp;amp;pg=PP5#v=twopage&amp;amp;q=&amp;amp;f=false&lt;/url&gt;&lt;/related-urls&gt;&lt;/urls&gt;&lt;/record&gt;&lt;/Cite&gt;&lt;/EndNote&gt;</w:instrText>
      </w:r>
      <w:r w:rsidR="00A64C00">
        <w:fldChar w:fldCharType="separate"/>
      </w:r>
      <w:r>
        <w:rPr>
          <w:noProof/>
        </w:rPr>
        <w:t>(Lockwood et al. 2007)</w:t>
      </w:r>
      <w:r w:rsidR="00A64C00">
        <w:fldChar w:fldCharType="end"/>
      </w:r>
      <w:r>
        <w:t xml:space="preserve">. To identify new species introductions at the earliest stages the Early Detection of Invasive Plant Species Monitoring Protocol calls for more frequent surveys of high use corridors including trails and fencelines within focal plant communities. More frequent established invasive species sampling should occur within focal communities when rapid changes are predicted in measured parameters (e.g. following a disturbance event or park management action). </w:t>
      </w:r>
    </w:p>
    <w:p w:rsidR="0049042A" w:rsidRDefault="0049042A" w:rsidP="000476D8"/>
    <w:bookmarkStart w:id="153" w:name="_Toc179017034"/>
    <w:p w:rsidR="0049042A" w:rsidRPr="00567162" w:rsidRDefault="00A64C00" w:rsidP="00BC5043">
      <w:pPr>
        <w:pStyle w:val="NTR-Table"/>
        <w:keepNext/>
        <w:keepLines/>
        <w:rPr>
          <w:sz w:val="20"/>
          <w:szCs w:val="20"/>
        </w:rPr>
      </w:pPr>
      <w:r w:rsidRPr="00567162">
        <w:rPr>
          <w:sz w:val="20"/>
          <w:szCs w:val="20"/>
        </w:rPr>
        <w:fldChar w:fldCharType="begin"/>
      </w:r>
      <w:r w:rsidR="0049042A" w:rsidRPr="00567162">
        <w:rPr>
          <w:sz w:val="20"/>
          <w:szCs w:val="20"/>
        </w:rPr>
        <w:instrText xml:space="preserve"> TC "</w:instrText>
      </w:r>
      <w:bookmarkStart w:id="154" w:name="_Toc299976770"/>
      <w:r w:rsidR="0049042A" w:rsidRPr="00567162">
        <w:rPr>
          <w:snapToGrid w:val="0"/>
          <w:sz w:val="20"/>
          <w:szCs w:val="20"/>
        </w:rPr>
        <w:instrText>Table 2.3. Survey schedule for split panel design</w:instrText>
      </w:r>
      <w:bookmarkEnd w:id="154"/>
      <w:r w:rsidR="0049042A" w:rsidRPr="00567162">
        <w:rPr>
          <w:sz w:val="20"/>
          <w:szCs w:val="20"/>
        </w:rPr>
        <w:instrText xml:space="preserve">" \f D \l "1" </w:instrText>
      </w:r>
      <w:r w:rsidRPr="00567162">
        <w:rPr>
          <w:sz w:val="20"/>
          <w:szCs w:val="20"/>
        </w:rPr>
        <w:fldChar w:fldCharType="end"/>
      </w:r>
      <w:proofErr w:type="gramStart"/>
      <w:r w:rsidR="0049042A" w:rsidRPr="00567162">
        <w:rPr>
          <w:b/>
          <w:sz w:val="20"/>
          <w:szCs w:val="20"/>
        </w:rPr>
        <w:t>Table 2.3.</w:t>
      </w:r>
      <w:proofErr w:type="gramEnd"/>
      <w:r w:rsidR="0049042A" w:rsidRPr="00567162">
        <w:rPr>
          <w:sz w:val="20"/>
          <w:szCs w:val="20"/>
        </w:rPr>
        <w:t xml:space="preserve"> </w:t>
      </w:r>
      <w:proofErr w:type="gramStart"/>
      <w:r w:rsidR="0049042A" w:rsidRPr="00567162">
        <w:rPr>
          <w:sz w:val="20"/>
          <w:szCs w:val="20"/>
        </w:rPr>
        <w:t>Survey schedule for split panel design</w:t>
      </w:r>
      <w:bookmarkEnd w:id="153"/>
      <w:r w:rsidR="0049042A" w:rsidRPr="00567162">
        <w:rPr>
          <w:sz w:val="20"/>
          <w:szCs w:val="20"/>
        </w:rPr>
        <w:t>.</w:t>
      </w:r>
      <w:proofErr w:type="gramEnd"/>
      <w:r w:rsidR="0049042A" w:rsidRPr="00567162">
        <w:rPr>
          <w:sz w:val="20"/>
          <w:szCs w:val="20"/>
        </w:rPr>
        <w:t xml:space="preserve"> Rotational panel transects are denoted by R and the sampling year.</w:t>
      </w:r>
    </w:p>
    <w:p w:rsidR="0049042A" w:rsidRPr="00E0477C" w:rsidRDefault="0049042A" w:rsidP="000476D8">
      <w:pPr>
        <w:keepNext/>
        <w:keepLines/>
        <w:rPr>
          <w:rFonts w:ascii="Arial" w:hAnsi="Arial" w:cs="Arial"/>
        </w:rPr>
      </w:pPr>
      <w:r w:rsidRPr="00E0477C">
        <w:rPr>
          <w:rFonts w:ascii="Arial" w:hAnsi="Arial" w:cs="Arial"/>
        </w:rPr>
        <w:object w:dxaOrig="4333" w:dyaOrig="23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8.15pt;height:117pt" o:ole="">
            <v:imagedata r:id="rId49" o:title=""/>
          </v:shape>
          <o:OLEObject Type="Embed" ProgID="Msxml2.SAXXMLReader.5.0" ShapeID="_x0000_i1025" DrawAspect="Content" ObjectID="_1474877366" r:id="rId50"/>
        </w:object>
      </w:r>
    </w:p>
    <w:p w:rsidR="0049042A" w:rsidRDefault="0049042A" w:rsidP="004C561F">
      <w:bookmarkStart w:id="155" w:name="_Toc245284305"/>
    </w:p>
    <w:p w:rsidR="0049042A" w:rsidRDefault="0049042A" w:rsidP="004C561F"/>
    <w:bookmarkEnd w:id="155"/>
    <w:p w:rsidR="0049042A" w:rsidRPr="00567162" w:rsidRDefault="002C46FD" w:rsidP="000476D8">
      <w:pPr>
        <w:pStyle w:val="NTR-2ndOrder"/>
        <w:rPr>
          <w:sz w:val="24"/>
          <w:szCs w:val="24"/>
        </w:rPr>
      </w:pPr>
      <w:r>
        <w:rPr>
          <w:sz w:val="24"/>
          <w:szCs w:val="24"/>
        </w:rPr>
        <w:br w:type="page"/>
      </w:r>
      <w:bookmarkStart w:id="156" w:name="_Toc325544031"/>
      <w:r w:rsidR="0049042A" w:rsidRPr="00567162">
        <w:rPr>
          <w:sz w:val="24"/>
          <w:szCs w:val="24"/>
        </w:rPr>
        <w:lastRenderedPageBreak/>
        <w:t>Level of Change Detection and Management Trigger Points</w:t>
      </w:r>
      <w:bookmarkEnd w:id="156"/>
    </w:p>
    <w:p w:rsidR="0049042A" w:rsidRDefault="0049042A" w:rsidP="001C1F1E">
      <w:r>
        <w:t>Power (1-</w:t>
      </w:r>
      <w:r w:rsidRPr="00303F73">
        <w:rPr>
          <w:i/>
        </w:rPr>
        <w:t>β</w:t>
      </w:r>
      <w:r>
        <w:t xml:space="preserve">) to detect a moderate change (20%) in nonnative plant species richness over a ten year period was equal to the targeted 80% based on an in-depth analysis of two pilot studies </w:t>
      </w:r>
      <w:r w:rsidR="00A64C00">
        <w:fldChar w:fldCharType="begin"/>
      </w:r>
      <w:r>
        <w:instrText xml:space="preserve"> ADDIN EN.CITE &lt;EndNote&gt;&lt;Cite&gt;&lt;Author&gt;Jacobi&lt;/Author&gt;&lt;Year&gt;2001&lt;/Year&gt;&lt;RecNum&gt;384&lt;/RecNum&gt;&lt;DisplayText&gt;(Jacobi and Bio 2001, Ainsworth et al. 2008)&lt;/DisplayText&gt;&lt;record&gt;&lt;rec-number&gt;384&lt;/rec-number&gt;&lt;foreign-keys&gt;&lt;key app="EN" db-id="29wd9fdxkttawpevre3ptatrsdx2se0wz5da"&gt;384&lt;/key&gt;&lt;/foreign-keys&gt;&lt;ref-type name="Unpublished Work"&gt;34&lt;/ref-type&gt;&lt;contributors&gt;&lt;authors&gt;&lt;author&gt;Jacobi, James D&lt;/author&gt;&lt;author&gt;Bio, Kealii&lt;/author&gt;&lt;/authors&gt;&lt;/contributors&gt;&lt;titles&gt;&lt;title&gt;Invasive Plant Species Surveys, Olaa-Kilauea Management Area&lt;/title&gt;&lt;/titles&gt;&lt;dates&gt;&lt;year&gt;2001&lt;/year&gt;&lt;/dates&gt;&lt;publisher&gt;Department of the Interior, US Geological Survey, Biological Resources Discipline, Kilauea Field Station, Hawaii National Park, HI. Unpublished data&lt;/publisher&gt;&lt;urls&gt;&lt;/urls&gt;&lt;/record&gt;&lt;/Cite&gt;&lt;Cite&gt;&lt;Author&gt;Ainsworth&lt;/Author&gt;&lt;Year&gt;2008&lt;/Year&gt;&lt;RecNum&gt;463&lt;/RecNum&gt;&lt;record&gt;&lt;rec-number&gt;463&lt;/rec-number&gt;&lt;foreign-keys&gt;&lt;key app="EN" db-id="29wd9fdxkttawpevre3ptatrsdx2se0wz5da"&gt;463&lt;/key&gt;&lt;/foreign-keys&gt;&lt;ref-type name="Unpublished Work"&gt;34&lt;/ref-type&gt;&lt;contributors&gt;&lt;authors&gt;&lt;author&gt;Ainsworth, A.&lt;/author&gt;&lt;author&gt;Stevens, B.&lt;/author&gt;&lt;author&gt;Hadway, L.&lt;/author&gt;&lt;author&gt;Agorastos, N.&lt;/author&gt;&lt;author&gt;Cole, I.&lt;/author&gt;&lt;author&gt;Litton, C. M.&lt;/author&gt;&lt;/authors&gt;&lt;/contributors&gt;&lt;titles&gt;&lt;title&gt;&lt;style face="normal" font="default" size="100%"&gt;Vegetation response to eight years of feral pig (&lt;/style&gt;&lt;style face="italic" font="default" size="100%"&gt;Sus scrofa&lt;/style&gt;&lt;style face="normal" font="default" size="100%"&gt;) removal in Pu‘u Maka‘ala Natural Area Reserve, Hawai‘i&lt;/style&gt;&lt;/title&gt;&lt;/titles&gt;&lt;dates&gt;&lt;year&gt;2008&lt;/year&gt;&lt;/dates&gt;&lt;pub-location&gt;Hilo, HI. Unpublished Report&lt;/pub-location&gt;&lt;publisher&gt;State of Hawaii, Division of Forestry and Wildlife&lt;/publisher&gt;&lt;urls&gt;&lt;/urls&gt;&lt;/record&gt;&lt;/Cite&gt;&lt;/EndNote&gt;</w:instrText>
      </w:r>
      <w:r w:rsidR="00A64C00">
        <w:fldChar w:fldCharType="separate"/>
      </w:r>
      <w:r>
        <w:rPr>
          <w:noProof/>
        </w:rPr>
        <w:t>(Jacobi and Bio 2001, Ainsworth et al. 2008)</w:t>
      </w:r>
      <w:r w:rsidR="00A64C00">
        <w:fldChar w:fldCharType="end"/>
      </w:r>
      <w:r>
        <w:t xml:space="preserve"> conducted in wet forests neighboring HAVO that have similar methodology to this protocol (Appendix C “Sample Size and Power”). Sampling using 20 transects appears </w:t>
      </w:r>
      <w:r w:rsidR="00172074">
        <w:t xml:space="preserve">to </w:t>
      </w:r>
      <w:r>
        <w:t xml:space="preserve">be sufficient to meet this objective. Increases of greater than 20% in the number of nonnative species present should be considered a trigger point for management action. Higher nonnative plant species diversity in an area increases the likelihood that some nonnative species present will be capable of further expansion following future stochastic events (e.g., wildfires, hurricanes). Additionally, different life forms of nonnative plant species typically require different control techniques (e.g., types of herbicide, mechanical removal) which can result in great </w:t>
      </w:r>
      <w:r w:rsidR="00B259D8">
        <w:t xml:space="preserve">differences </w:t>
      </w:r>
      <w:r>
        <w:t xml:space="preserve">in management effort and cost. </w:t>
      </w:r>
    </w:p>
    <w:p w:rsidR="0049042A" w:rsidRDefault="0049042A"/>
    <w:p w:rsidR="0049042A" w:rsidRDefault="0049042A">
      <w:r>
        <w:t xml:space="preserve">While nonnative species richness tends to be a good indicator of the general condition of the plant community, for control and management it is important to know which species are present, where they are found, and how abundant they are. Based on the pilot studies, a 20% change in frequency was more difficult to detect, especially for infrequent species (&lt;1%) that had high variability around the mean. However, even a 100% change in these infrequent species may not be biologically relevant as they would occur in only 2% of </w:t>
      </w:r>
      <w:proofErr w:type="gramStart"/>
      <w:r>
        <w:t>the transect</w:t>
      </w:r>
      <w:proofErr w:type="gramEnd"/>
      <w:r>
        <w:t xml:space="preserve">. In our analysis of Jacobi &amp; Bio, a 50% change in frequency mean over 10 years was detectable with 80% power and should be considered the trigger point for management action, even for infrequent species. By sampling more than twice as many plots as Jacobi and Bio, it is likely that finer change detection will be achieved for some species. As data become available after the first cycle of sampling, the project lead along with park managers will refine desired detection levels to meet the needs and realities of the parks. </w:t>
      </w:r>
    </w:p>
    <w:p w:rsidR="0049042A" w:rsidRDefault="0049042A"/>
    <w:p w:rsidR="0049042A" w:rsidRPr="00D87F94" w:rsidRDefault="0049042A" w:rsidP="001C08EC">
      <w:r>
        <w:t xml:space="preserve">Cover data aids managers with control prioritization and logistics and can provide a finer scale for detecting change over time. Trigger points for estimated cover of target nonnative plant species within focal terrestrial plant communities will vary depending on the species, area, rarity, accessibility, patch size, value associated per site (e.g., research, cultural) and the plant community. For instance, in managed portions of ‘Ōla‘a wet forest </w:t>
      </w:r>
      <w:r w:rsidR="00172074">
        <w:t xml:space="preserve">at </w:t>
      </w:r>
      <w:r>
        <w:t xml:space="preserve">Hawai‘i Volcanoes National Park, managers find it very difficult to control target invasive species (e.g., strawberry guava, blackberry) with greater than 5% cover due in part to the forest’s challenging accessibility. In this forest, 5% can be considered the trigger point for managers to reassess control strategies within this community sampling frame. Alternatively, in other communities such as the coastal strand trigger points may be higher cover percentages because these </w:t>
      </w:r>
      <w:r w:rsidR="00172074">
        <w:t xml:space="preserve">smaller open </w:t>
      </w:r>
      <w:r>
        <w:t>sites tend to have greater invasion pressure and control is more tractable</w:t>
      </w:r>
      <w:r w:rsidR="00172074">
        <w:t>.</w:t>
      </w:r>
      <w:r>
        <w:t xml:space="preserve"> Similar to the process of identifying specific target species to focus cover estimation on within parks, identifying appropriate </w:t>
      </w:r>
      <w:r w:rsidR="00172074">
        <w:t xml:space="preserve">site specific </w:t>
      </w:r>
      <w:r>
        <w:t xml:space="preserve">trigger points will be developed in close collaboration with park managers as data become available. </w:t>
      </w:r>
      <w:bookmarkStart w:id="157" w:name="_Toc262050532"/>
      <w:bookmarkStart w:id="158" w:name="_Toc261943424"/>
    </w:p>
    <w:p w:rsidR="00390E5C" w:rsidRDefault="00390E5C">
      <w:pPr>
        <w:rPr>
          <w:rFonts w:ascii="Arial" w:eastAsia="Calibri" w:hAnsi="Arial"/>
          <w:b/>
          <w:bCs/>
          <w:sz w:val="32"/>
          <w:szCs w:val="32"/>
        </w:rPr>
      </w:pPr>
      <w:r>
        <w:rPr>
          <w:sz w:val="32"/>
          <w:szCs w:val="32"/>
        </w:rPr>
        <w:br w:type="page"/>
      </w:r>
    </w:p>
    <w:p w:rsidR="00390E5C" w:rsidRDefault="00390E5C" w:rsidP="00FB17DF">
      <w:pPr>
        <w:pStyle w:val="NTR-1stOrder"/>
        <w:rPr>
          <w:sz w:val="32"/>
          <w:szCs w:val="32"/>
        </w:rPr>
        <w:sectPr w:rsidR="00390E5C" w:rsidSect="00647D72">
          <w:headerReference w:type="default" r:id="rId51"/>
          <w:footerReference w:type="default" r:id="rId52"/>
          <w:pgSz w:w="12240" w:h="15840" w:code="1"/>
          <w:pgMar w:top="1440" w:right="1440" w:bottom="1440" w:left="1440" w:header="720" w:footer="720" w:gutter="0"/>
          <w:pgNumType w:start="1"/>
          <w:cols w:space="720"/>
          <w:noEndnote/>
        </w:sectPr>
      </w:pPr>
    </w:p>
    <w:p w:rsidR="00390E5C" w:rsidRDefault="00390E5C" w:rsidP="00FB17DF">
      <w:pPr>
        <w:pStyle w:val="NTR-1stOrder"/>
        <w:rPr>
          <w:sz w:val="32"/>
          <w:szCs w:val="32"/>
        </w:rPr>
        <w:sectPr w:rsidR="00390E5C" w:rsidSect="00647D72">
          <w:footerReference w:type="default" r:id="rId53"/>
          <w:pgSz w:w="12240" w:h="15840" w:code="1"/>
          <w:pgMar w:top="1440" w:right="1440" w:bottom="1440" w:left="1440" w:header="720" w:footer="720" w:gutter="0"/>
          <w:pgNumType w:start="16"/>
          <w:cols w:space="720"/>
          <w:noEndnote/>
        </w:sectPr>
      </w:pPr>
    </w:p>
    <w:p w:rsidR="0049042A" w:rsidRPr="0090028C" w:rsidRDefault="0049042A" w:rsidP="00FB17DF">
      <w:pPr>
        <w:pStyle w:val="NTR-1stOrder"/>
        <w:rPr>
          <w:sz w:val="32"/>
          <w:szCs w:val="32"/>
        </w:rPr>
      </w:pPr>
      <w:bookmarkStart w:id="159" w:name="_Toc325544032"/>
      <w:r w:rsidRPr="0090028C">
        <w:rPr>
          <w:sz w:val="32"/>
          <w:szCs w:val="32"/>
        </w:rPr>
        <w:lastRenderedPageBreak/>
        <w:t>Chapter 3: Field Methods</w:t>
      </w:r>
      <w:bookmarkEnd w:id="108"/>
      <w:bookmarkEnd w:id="109"/>
      <w:bookmarkEnd w:id="110"/>
      <w:bookmarkEnd w:id="157"/>
      <w:bookmarkEnd w:id="158"/>
      <w:bookmarkEnd w:id="159"/>
      <w:r w:rsidRPr="0090028C">
        <w:rPr>
          <w:sz w:val="32"/>
          <w:szCs w:val="32"/>
        </w:rPr>
        <w:t xml:space="preserve"> </w:t>
      </w:r>
    </w:p>
    <w:p w:rsidR="0090028C" w:rsidRPr="0090028C" w:rsidRDefault="0090028C" w:rsidP="00A1641A">
      <w:pPr>
        <w:pStyle w:val="NTR-2ndOrder"/>
        <w:rPr>
          <w:sz w:val="24"/>
          <w:szCs w:val="24"/>
        </w:rPr>
      </w:pPr>
      <w:bookmarkStart w:id="160" w:name="_Toc177633300"/>
      <w:bookmarkStart w:id="161" w:name="_Toc175561902"/>
      <w:bookmarkStart w:id="162" w:name="_Toc195596305"/>
      <w:bookmarkStart w:id="163" w:name="_Toc207167673"/>
      <w:bookmarkStart w:id="164" w:name="_Toc262050533"/>
      <w:bookmarkStart w:id="165" w:name="_Toc261943425"/>
    </w:p>
    <w:p w:rsidR="0049042A" w:rsidRPr="0090028C" w:rsidRDefault="0049042A" w:rsidP="0090028C">
      <w:pPr>
        <w:pStyle w:val="NTR-2ndOrder"/>
        <w:rPr>
          <w:sz w:val="24"/>
          <w:szCs w:val="24"/>
        </w:rPr>
      </w:pPr>
      <w:bookmarkStart w:id="166" w:name="_Toc325544033"/>
      <w:r w:rsidRPr="0090028C">
        <w:rPr>
          <w:sz w:val="24"/>
          <w:szCs w:val="24"/>
        </w:rPr>
        <w:t>Field Season Preparations</w:t>
      </w:r>
      <w:bookmarkEnd w:id="160"/>
      <w:bookmarkEnd w:id="161"/>
      <w:bookmarkEnd w:id="162"/>
      <w:bookmarkEnd w:id="163"/>
      <w:bookmarkEnd w:id="164"/>
      <w:bookmarkEnd w:id="165"/>
      <w:bookmarkEnd w:id="166"/>
    </w:p>
    <w:p w:rsidR="0049042A" w:rsidRDefault="0049042A" w:rsidP="001E6374">
      <w:r>
        <w:t>Before beginning the field season, the project lead, field leader, and field crew members will review this protocol including all SOPs and appendices. The field leader should pay particular attention to the tasks described in SOP #1 “Before the Field Season” and SOP #2 “Training Observers” as these SOPs layout the tasks and scheduling necessary to prepare for the season. Prior to conducting field work in each PACN park, all observers must read and be familiar with SOP #3 “Safety”</w:t>
      </w:r>
      <w:ins w:id="167" w:author="Ainsworth, Alison" w:date="2012-07-27T12:44:00Z">
        <w:r w:rsidR="00482AA8">
          <w:t>, the PACN Safety Plan,</w:t>
        </w:r>
      </w:ins>
      <w:r>
        <w:t xml:space="preserve"> and SOP #4 “Sanitation.” </w:t>
      </w:r>
    </w:p>
    <w:p w:rsidR="0049042A" w:rsidRDefault="0049042A" w:rsidP="001E6374"/>
    <w:p w:rsidR="0049042A" w:rsidRDefault="001F35F2" w:rsidP="001E6374">
      <w:r>
        <w:t>Safety and t</w:t>
      </w:r>
      <w:r w:rsidR="0049042A">
        <w:t xml:space="preserve">echnical training </w:t>
      </w:r>
      <w:r>
        <w:t>are</w:t>
      </w:r>
      <w:r w:rsidR="0049042A">
        <w:t xml:space="preserve"> imperative before beginning field work in each PACN park because the field crew will likely consist of a combination of permanent and seasonal I&amp;M staff, park staff, and cooperators with varying levels of </w:t>
      </w:r>
      <w:r>
        <w:t xml:space="preserve">local park knowledge and </w:t>
      </w:r>
      <w:r w:rsidR="0049042A">
        <w:t xml:space="preserve">invasive plant species identification skills. Observers based in parks may be very familiar with </w:t>
      </w:r>
      <w:r>
        <w:t xml:space="preserve">safety hazards and </w:t>
      </w:r>
      <w:r w:rsidR="0049042A">
        <w:t xml:space="preserve">the vegetation but may lack experience with the proposed sampling methodology. Alternatively, traveling </w:t>
      </w:r>
      <w:proofErr w:type="gramStart"/>
      <w:r w:rsidR="0049042A">
        <w:t>I&amp;M</w:t>
      </w:r>
      <w:proofErr w:type="gramEnd"/>
      <w:r w:rsidR="0049042A">
        <w:t xml:space="preserve"> staff may know the sampling techniques but lack site-specific </w:t>
      </w:r>
      <w:r>
        <w:t xml:space="preserve">safety hazard knowledge and </w:t>
      </w:r>
      <w:r w:rsidR="0049042A">
        <w:t xml:space="preserve">plant identification skills. Because the proposed sampling frequency is five years, personnel turnover will </w:t>
      </w:r>
      <w:r w:rsidR="00C6451C">
        <w:t xml:space="preserve">likely </w:t>
      </w:r>
      <w:proofErr w:type="gramStart"/>
      <w:r w:rsidR="0049042A">
        <w:t>occur</w:t>
      </w:r>
      <w:proofErr w:type="gramEnd"/>
      <w:r w:rsidR="0049042A">
        <w:t xml:space="preserve"> requir</w:t>
      </w:r>
      <w:r w:rsidR="00C6451C">
        <w:t>ing</w:t>
      </w:r>
      <w:r w:rsidR="0049042A">
        <w:t xml:space="preserve"> new observers</w:t>
      </w:r>
      <w:r w:rsidR="00C6451C">
        <w:t>.</w:t>
      </w:r>
      <w:r w:rsidR="0049042A">
        <w:t xml:space="preserve"> </w:t>
      </w:r>
    </w:p>
    <w:p w:rsidR="0049042A" w:rsidRDefault="0049042A" w:rsidP="0010548F"/>
    <w:p w:rsidR="0049042A" w:rsidRPr="000C142E" w:rsidRDefault="0049042A" w:rsidP="00A1641A">
      <w:pPr>
        <w:pStyle w:val="NTR-2ndOrder"/>
        <w:rPr>
          <w:sz w:val="24"/>
          <w:szCs w:val="24"/>
        </w:rPr>
      </w:pPr>
      <w:bookmarkStart w:id="168" w:name="_Toc177633301"/>
      <w:bookmarkStart w:id="169" w:name="_Toc175561903"/>
      <w:bookmarkStart w:id="170" w:name="_Toc195596306"/>
      <w:bookmarkStart w:id="171" w:name="_Toc207167674"/>
      <w:bookmarkStart w:id="172" w:name="_Toc262050534"/>
      <w:bookmarkStart w:id="173" w:name="_Toc261943426"/>
      <w:bookmarkStart w:id="174" w:name="_Toc325544034"/>
      <w:r w:rsidRPr="000C142E">
        <w:rPr>
          <w:sz w:val="24"/>
          <w:szCs w:val="24"/>
        </w:rPr>
        <w:t>Field Methods</w:t>
      </w:r>
      <w:bookmarkEnd w:id="168"/>
      <w:bookmarkEnd w:id="169"/>
      <w:bookmarkEnd w:id="170"/>
      <w:bookmarkEnd w:id="171"/>
      <w:bookmarkEnd w:id="172"/>
      <w:bookmarkEnd w:id="173"/>
      <w:bookmarkEnd w:id="174"/>
    </w:p>
    <w:p w:rsidR="0049042A" w:rsidRPr="00D87F94" w:rsidRDefault="0049042A" w:rsidP="00D87F94"/>
    <w:p w:rsidR="0049042A" w:rsidRPr="000C142E" w:rsidRDefault="0049042A" w:rsidP="00F82298">
      <w:pPr>
        <w:pStyle w:val="NTR-3rdOrder"/>
        <w:rPr>
          <w:sz w:val="22"/>
          <w:szCs w:val="22"/>
        </w:rPr>
      </w:pPr>
      <w:bookmarkStart w:id="175" w:name="_Toc177633302"/>
      <w:bookmarkStart w:id="176" w:name="_Toc175561904"/>
      <w:bookmarkStart w:id="177" w:name="_Toc195596307"/>
      <w:bookmarkStart w:id="178" w:name="_Toc207167675"/>
      <w:bookmarkStart w:id="179" w:name="_Toc262050535"/>
      <w:bookmarkStart w:id="180" w:name="_Toc261943427"/>
      <w:bookmarkStart w:id="181" w:name="_Toc325544035"/>
      <w:r w:rsidRPr="000C142E">
        <w:rPr>
          <w:sz w:val="22"/>
          <w:szCs w:val="22"/>
        </w:rPr>
        <w:t xml:space="preserve">Locating </w:t>
      </w:r>
      <w:bookmarkEnd w:id="175"/>
      <w:bookmarkEnd w:id="176"/>
      <w:r w:rsidRPr="000C142E">
        <w:rPr>
          <w:sz w:val="22"/>
          <w:szCs w:val="22"/>
        </w:rPr>
        <w:t>and Establishing Belt Transects</w:t>
      </w:r>
      <w:bookmarkEnd w:id="177"/>
      <w:bookmarkEnd w:id="178"/>
      <w:bookmarkEnd w:id="179"/>
      <w:bookmarkEnd w:id="180"/>
      <w:bookmarkEnd w:id="181"/>
    </w:p>
    <w:p w:rsidR="0049042A" w:rsidRDefault="0049042A" w:rsidP="0010548F">
      <w:r w:rsidRPr="00DF7A5C">
        <w:t xml:space="preserve">Methods for </w:t>
      </w:r>
      <w:r>
        <w:t xml:space="preserve">selecting, navigating to, and establishing </w:t>
      </w:r>
      <w:proofErr w:type="gramStart"/>
      <w:r>
        <w:t>transects</w:t>
      </w:r>
      <w:proofErr w:type="gramEnd"/>
      <w:r>
        <w:t xml:space="preserve"> and plots</w:t>
      </w:r>
      <w:r w:rsidRPr="00DF7A5C">
        <w:t xml:space="preserve"> </w:t>
      </w:r>
      <w:r>
        <w:t>are detailed in SOP</w:t>
      </w:r>
      <w:r w:rsidRPr="00DF7A5C">
        <w:t xml:space="preserve"> #5</w:t>
      </w:r>
      <w:r>
        <w:t xml:space="preserve"> “Transect Generation”, SOP </w:t>
      </w:r>
      <w:r w:rsidRPr="00DF7A5C">
        <w:t>#6</w:t>
      </w:r>
      <w:r>
        <w:t xml:space="preserve"> “Using GPS to Navigate to and Mark Waypoints”, and SOP #7 “</w:t>
      </w:r>
      <w:r w:rsidR="007C5C43">
        <w:t>Sampling</w:t>
      </w:r>
      <w:r>
        <w:t xml:space="preserve"> Invasive Plant Species.” Transects will be accessed using established roads, trails, and landing zones in the backcountry in order to minimize disturbance impacts on the plant communities. Prior to each field season</w:t>
      </w:r>
      <w:r w:rsidR="009C2ECD">
        <w:t>,</w:t>
      </w:r>
      <w:r>
        <w:t xml:space="preserve"> the field leader will work with local park staff during the permitting process to ensure that access routes are </w:t>
      </w:r>
      <w:r w:rsidR="001F35F2">
        <w:t xml:space="preserve">safe (i.e., do not cross areas with &gt;70% slopes) and </w:t>
      </w:r>
      <w:r>
        <w:t xml:space="preserve">efficient </w:t>
      </w:r>
      <w:r w:rsidR="001F35F2">
        <w:t>to</w:t>
      </w:r>
      <w:r>
        <w:t xml:space="preserve"> minimize disturbance impacts. This permitting procedure facilitates communication and allows for collaboration between the field crew and existing park resource management or trails staff. Shared re</w:t>
      </w:r>
      <w:r w:rsidR="009C2ECD">
        <w:t>s</w:t>
      </w:r>
      <w:r>
        <w:t xml:space="preserve">ources between I&amp;M staff and park staff can reduce overhead costs (e.g., helicopter ferry time) and increase efficiency. Access will typically be through a combination of vehicle and helicopter use, and hiking. A Global Positioning System (GPS) unit is used to navigate to the transect endpoint (SOP #6), but when satellite coverage is poor, compasses, altimeters, measuring tapes and maps will be used. Prior to navigating to </w:t>
      </w:r>
      <w:proofErr w:type="gramStart"/>
      <w:r>
        <w:t>a transect</w:t>
      </w:r>
      <w:proofErr w:type="gramEnd"/>
      <w:r>
        <w:t xml:space="preserve">, sanitation procedures outlined in SOP #4 “Sanitation” must be followed. While navigating to </w:t>
      </w:r>
      <w:proofErr w:type="gramStart"/>
      <w:r>
        <w:t>a transect</w:t>
      </w:r>
      <w:proofErr w:type="gramEnd"/>
      <w:r>
        <w:t xml:space="preserve">, any cutting or clearing to ease access should be kept to a minimum to allow quick recovery of the vegetation and minimize disturbance. Once at </w:t>
      </w:r>
      <w:proofErr w:type="gramStart"/>
      <w:r>
        <w:t>a transect</w:t>
      </w:r>
      <w:proofErr w:type="gramEnd"/>
      <w:r>
        <w:t xml:space="preserve">, no cutting or clearing of vegetation should occur except when necessary for safe navigation and then it should be minimal. </w:t>
      </w:r>
    </w:p>
    <w:p w:rsidR="0049042A" w:rsidRDefault="0049042A" w:rsidP="0010548F"/>
    <w:p w:rsidR="0049042A" w:rsidRDefault="0049042A" w:rsidP="0010548F">
      <w:r>
        <w:t>Field maps are created and updated for all permanent plots during each sampling event to ensure future monitoring teams are able to relocate the transects. The field leader includes detailed driving and parking locations on the field form. All transect locations are mapped using GIS</w:t>
      </w:r>
      <w:r w:rsidR="00172074">
        <w:t xml:space="preserve">. </w:t>
      </w:r>
      <w:r>
        <w:t xml:space="preserve"> In addition, the field leader creates a hand-drawn route map to the transect start including key geographic features and associated instructional text. </w:t>
      </w:r>
    </w:p>
    <w:p w:rsidR="0049042A" w:rsidRDefault="0049042A" w:rsidP="0010548F">
      <w:r>
        <w:lastRenderedPageBreak/>
        <w:t xml:space="preserve">Once at </w:t>
      </w:r>
      <w:proofErr w:type="gramStart"/>
      <w:r>
        <w:t>a transect</w:t>
      </w:r>
      <w:proofErr w:type="gramEnd"/>
      <w:r>
        <w:t xml:space="preserve">, the field leader must first determine if the transect location is safe </w:t>
      </w:r>
      <w:r w:rsidR="001F35F2">
        <w:t xml:space="preserve">(e.g., topography is not too steep) </w:t>
      </w:r>
      <w:r>
        <w:t xml:space="preserve">and representative (e.g., not within the boundaries of an agricultural plot). Legacy transects should not contain obstacles as those have been previously established and monitored. While every effort is made to select acceptable transects prior to entering the field, it is possible that the field crew will encounter a transect that proves unsafe or unrepresentative. In some instances the field leader will recognize an unacceptable transect immediately, while in other instances the leader will not know until part way through the sampling process. The </w:t>
      </w:r>
      <w:ins w:id="182" w:author="Ainsworth, Alison" w:date="2012-07-27T12:24:00Z">
        <w:r w:rsidR="009B4FFA">
          <w:t xml:space="preserve">only </w:t>
        </w:r>
      </w:ins>
      <w:r>
        <w:t>option</w:t>
      </w:r>
      <w:del w:id="183" w:author="Ainsworth, Alison" w:date="2012-07-27T12:24:00Z">
        <w:r w:rsidDel="009B4FFA">
          <w:delText>s</w:delText>
        </w:r>
      </w:del>
      <w:r>
        <w:t xml:space="preserve"> for addressing </w:t>
      </w:r>
      <w:del w:id="184" w:author="Ainsworth, Alison" w:date="2012-07-27T12:24:00Z">
        <w:r w:rsidDel="009B4FFA">
          <w:delText xml:space="preserve">such </w:delText>
        </w:r>
      </w:del>
      <w:r>
        <w:t xml:space="preserve">unsafe </w:t>
      </w:r>
      <w:del w:id="185" w:author="Ainsworth, Alison" w:date="2012-07-27T12:24:00Z">
        <w:r w:rsidDel="009B4FFA">
          <w:delText xml:space="preserve">and unrepresentative </w:delText>
        </w:r>
      </w:del>
      <w:r>
        <w:t>conditions</w:t>
      </w:r>
      <w:ins w:id="186" w:author="Ainsworth, Alison" w:date="2012-07-27T12:25:00Z">
        <w:r w:rsidR="009B4FFA">
          <w:t xml:space="preserve"> is to avoid </w:t>
        </w:r>
        <w:proofErr w:type="gramStart"/>
        <w:r w:rsidR="009B4FFA">
          <w:t>the transect</w:t>
        </w:r>
        <w:proofErr w:type="gramEnd"/>
        <w:r w:rsidR="009B4FFA">
          <w:t>. If it can be accomplished safely</w:t>
        </w:r>
      </w:ins>
      <w:r>
        <w:t xml:space="preserve">, </w:t>
      </w:r>
      <w:del w:id="187" w:author="Ainsworth, Alison" w:date="2012-07-27T12:25:00Z">
        <w:r w:rsidDel="009B4FFA">
          <w:delText>such as</w:delText>
        </w:r>
      </w:del>
      <w:ins w:id="188" w:author="Ainsworth, Alison" w:date="2012-07-27T12:25:00Z">
        <w:r w:rsidR="009B4FFA">
          <w:t>staff may</w:t>
        </w:r>
      </w:ins>
      <w:r>
        <w:t xml:space="preserve"> read</w:t>
      </w:r>
      <w:del w:id="189" w:author="Ainsworth, Alison" w:date="2012-07-27T12:25:00Z">
        <w:r w:rsidDel="009B4FFA">
          <w:delText>ing</w:delText>
        </w:r>
      </w:del>
      <w:r>
        <w:t xml:space="preserve"> the plot from outside </w:t>
      </w:r>
      <w:proofErr w:type="gramStart"/>
      <w:ins w:id="190" w:author="Ainsworth, Alison" w:date="2012-07-27T12:25:00Z">
        <w:r w:rsidR="009B4FFA">
          <w:t>the transect</w:t>
        </w:r>
        <w:proofErr w:type="gramEnd"/>
        <w:r w:rsidR="009B4FFA">
          <w:t xml:space="preserve"> </w:t>
        </w:r>
      </w:ins>
      <w:r>
        <w:t>or shift</w:t>
      </w:r>
      <w:del w:id="191" w:author="Ainsworth, Alison" w:date="2012-07-27T12:26:00Z">
        <w:r w:rsidDel="009B4FFA">
          <w:delText>ing</w:delText>
        </w:r>
      </w:del>
      <w:r>
        <w:t xml:space="preserve"> the plot position 10 m to either side of the transect, </w:t>
      </w:r>
      <w:del w:id="192" w:author="Ainsworth, Alison" w:date="2012-07-27T12:26:00Z">
        <w:r w:rsidDel="009B4FFA">
          <w:delText>are</w:delText>
        </w:r>
      </w:del>
      <w:ins w:id="193" w:author="Ainsworth, Alison" w:date="2012-07-27T12:26:00Z">
        <w:r w:rsidR="009B4FFA">
          <w:t>as</w:t>
        </w:r>
      </w:ins>
      <w:r>
        <w:t xml:space="preserve"> presented in SOP #7 “</w:t>
      </w:r>
      <w:r w:rsidR="007C5C43">
        <w:t>Sampling Invasive Plant Species</w:t>
      </w:r>
      <w:r>
        <w:t>.”</w:t>
      </w:r>
    </w:p>
    <w:p w:rsidR="0049042A" w:rsidRDefault="0049042A" w:rsidP="0010548F"/>
    <w:p w:rsidR="0049042A" w:rsidRDefault="0049042A" w:rsidP="0010548F">
      <w:r>
        <w:t xml:space="preserve">Once the field crew navigates to the transect origin and </w:t>
      </w:r>
      <w:proofErr w:type="gramStart"/>
      <w:r>
        <w:t>the transect</w:t>
      </w:r>
      <w:proofErr w:type="gramEnd"/>
      <w:r>
        <w:t xml:space="preserve"> is deemed safe and representative, the crew will establish the transect and plots. Contiguous plots are oriented such that the long dimension runs along </w:t>
      </w:r>
      <w:proofErr w:type="gramStart"/>
      <w:r>
        <w:t>the transect</w:t>
      </w:r>
      <w:proofErr w:type="gramEnd"/>
      <w:r>
        <w:t xml:space="preserve"> and the width is centered on the transect. Photographs, GPS coordinates</w:t>
      </w:r>
      <w:r w:rsidR="00B56628">
        <w:t>,</w:t>
      </w:r>
      <w:r>
        <w:t xml:space="preserve"> and markers are installed at the beginning of </w:t>
      </w:r>
      <w:proofErr w:type="gramStart"/>
      <w:r>
        <w:t>the transect</w:t>
      </w:r>
      <w:proofErr w:type="gramEnd"/>
      <w:r>
        <w:t xml:space="preserve"> and after every 20, 10 or 5 plots depending on the length of the transect. For 1000 m transects, markers are installed every 200 m or after 20-5 x 20 m contiguous plots. For 500 m transects markers are installed every 100 m or after 10-5 x 20 m contiguous plots. For transects shorter than 500 m, markers are installed every 50 m or after 5-5 x 10 m contiguous plots.</w:t>
      </w:r>
      <w:r w:rsidRPr="002A34DE">
        <w:t xml:space="preserve"> </w:t>
      </w:r>
      <w:r>
        <w:t xml:space="preserve">Temporary markers will be used along rotational transects and permanent markers will be used along fixed transects (SOP #7). </w:t>
      </w:r>
    </w:p>
    <w:p w:rsidR="0049042A" w:rsidRDefault="0049042A" w:rsidP="0010548F"/>
    <w:p w:rsidR="0049042A" w:rsidRPr="000C142E" w:rsidRDefault="0049042A" w:rsidP="00F82298">
      <w:pPr>
        <w:pStyle w:val="NTR-3rdOrder"/>
        <w:rPr>
          <w:sz w:val="22"/>
          <w:szCs w:val="22"/>
        </w:rPr>
      </w:pPr>
      <w:bookmarkStart w:id="194" w:name="_Toc195596308"/>
      <w:bookmarkStart w:id="195" w:name="_Toc207167676"/>
      <w:bookmarkStart w:id="196" w:name="_Toc262050536"/>
      <w:bookmarkStart w:id="197" w:name="_Toc261943428"/>
      <w:bookmarkStart w:id="198" w:name="_Toc325544036"/>
      <w:r w:rsidRPr="000C142E">
        <w:rPr>
          <w:sz w:val="22"/>
          <w:szCs w:val="22"/>
        </w:rPr>
        <w:t>Collecting Data Along Transects</w:t>
      </w:r>
      <w:bookmarkEnd w:id="194"/>
      <w:bookmarkEnd w:id="195"/>
      <w:bookmarkEnd w:id="196"/>
      <w:bookmarkEnd w:id="197"/>
      <w:bookmarkEnd w:id="198"/>
    </w:p>
    <w:p w:rsidR="0049042A" w:rsidRDefault="0049042A" w:rsidP="006C2077">
      <w:r>
        <w:t>For each nonnative species present and alive within 2.5 m of either side of the transect line, a six-letter species code is recorded by plot. For select target invasive species</w:t>
      </w:r>
      <w:r w:rsidR="004D5C80">
        <w:t xml:space="preserve"> or groups of species</w:t>
      </w:r>
      <w:r>
        <w:t>, cover class (table 3.1) will also be estimated by plot. Any additional nonnative species opportunistically observed outside of the 2.5 m width are recorded separately without a cover class; however these data will not be analyzed with plot data. For selected plots along each transect, field crew members also record GPS locations of the plot start and take photographs as outlined in SOP #7. Field data forms may be found in Appendix E “Form for Reco</w:t>
      </w:r>
      <w:r w:rsidR="00172074">
        <w:t>r</w:t>
      </w:r>
      <w:r>
        <w:t>ding Field Data.”</w:t>
      </w:r>
    </w:p>
    <w:p w:rsidR="0049042A" w:rsidRDefault="0049042A" w:rsidP="006C2077"/>
    <w:p w:rsidR="0049042A" w:rsidRDefault="00A64C00" w:rsidP="00B50A25">
      <w:pPr>
        <w:pStyle w:val="SOPFigure"/>
        <w:keepNext w:val="0"/>
        <w:rPr>
          <w:b w:val="0"/>
          <w:sz w:val="20"/>
          <w:szCs w:val="20"/>
        </w:rPr>
      </w:pPr>
      <w:r w:rsidRPr="00567162">
        <w:rPr>
          <w:sz w:val="20"/>
          <w:szCs w:val="20"/>
        </w:rPr>
        <w:fldChar w:fldCharType="begin"/>
      </w:r>
      <w:r w:rsidR="0049042A" w:rsidRPr="00567162">
        <w:rPr>
          <w:sz w:val="20"/>
          <w:szCs w:val="20"/>
        </w:rPr>
        <w:instrText xml:space="preserve"> TC "</w:instrText>
      </w:r>
      <w:bookmarkStart w:id="199" w:name="_Toc299976771"/>
      <w:r w:rsidR="0049042A" w:rsidRPr="00567162">
        <w:rPr>
          <w:snapToGrid w:val="0"/>
          <w:sz w:val="20"/>
          <w:szCs w:val="20"/>
        </w:rPr>
        <w:instrText xml:space="preserve">Table 3.1. </w:instrText>
      </w:r>
      <w:r w:rsidR="0049042A" w:rsidRPr="00567162">
        <w:rPr>
          <w:sz w:val="20"/>
          <w:szCs w:val="20"/>
        </w:rPr>
        <w:instrText>Modified Braun-Blanquet cover classes and ranges of cover reported for each target invasive plant species</w:instrText>
      </w:r>
      <w:bookmarkEnd w:id="199"/>
      <w:r w:rsidR="0049042A" w:rsidRPr="00567162">
        <w:rPr>
          <w:sz w:val="20"/>
          <w:szCs w:val="20"/>
        </w:rPr>
        <w:instrText xml:space="preserve">" \f D \l "1" </w:instrText>
      </w:r>
      <w:r w:rsidRPr="00567162">
        <w:rPr>
          <w:sz w:val="20"/>
          <w:szCs w:val="20"/>
        </w:rPr>
        <w:fldChar w:fldCharType="end"/>
      </w:r>
      <w:proofErr w:type="gramStart"/>
      <w:r w:rsidR="0049042A" w:rsidRPr="00567162">
        <w:rPr>
          <w:sz w:val="20"/>
          <w:szCs w:val="20"/>
        </w:rPr>
        <w:t>Table 3.1.</w:t>
      </w:r>
      <w:proofErr w:type="gramEnd"/>
      <w:r w:rsidR="0049042A" w:rsidRPr="00567162">
        <w:rPr>
          <w:b w:val="0"/>
          <w:sz w:val="20"/>
          <w:szCs w:val="20"/>
        </w:rPr>
        <w:t xml:space="preserve"> Modified Braun-Blanquet cover classes </w:t>
      </w:r>
      <w:r w:rsidRPr="00567162">
        <w:rPr>
          <w:b w:val="0"/>
          <w:sz w:val="20"/>
          <w:szCs w:val="20"/>
        </w:rPr>
        <w:fldChar w:fldCharType="begin"/>
      </w:r>
      <w:r w:rsidR="0049042A" w:rsidRPr="00567162">
        <w:rPr>
          <w:b w:val="0"/>
          <w:sz w:val="20"/>
          <w:szCs w:val="20"/>
        </w:rPr>
        <w:instrText xml:space="preserve"> ADDIN EN.CITE &lt;EndNote&gt;&lt;Cite&gt;&lt;Author&gt;Mueller-Dombois&lt;/Author&gt;&lt;Year&gt;1974&lt;/Year&gt;&lt;RecNum&gt;235&lt;/RecNum&gt;&lt;DisplayText&gt;(Mueller-Dombois and Ellenberg 1974)&lt;/DisplayText&gt;&lt;record&gt;&lt;rec-number&gt;235&lt;/rec-number&gt;&lt;foreign-keys&gt;&lt;key app="EN" db-id="29wd9fdxkttawpevre3ptatrsdx2se0wz5da"&gt;235&lt;/key&gt;&lt;/foreign-keys&gt;&lt;ref-type name="Book"&gt;6&lt;/ref-type&gt;&lt;contributors&gt;&lt;authors&gt;&lt;author&gt;Mueller-Dombois, D.&lt;/author&gt;&lt;author&gt;Ellenberg, H.&lt;/author&gt;&lt;/authors&gt;&lt;/contributors&gt;&lt;titles&gt;&lt;title&gt;Aims and Methods of Vegetation Ecology&lt;/title&gt;&lt;/titles&gt;&lt;pages&gt;547&lt;/pages&gt;&lt;dates&gt;&lt;year&gt;1974&lt;/year&gt;&lt;/dates&gt;&lt;pub-location&gt;New York, NY&lt;/pub-location&gt;&lt;publisher&gt;John Wiley &amp;amp; Sons&lt;/publisher&gt;&lt;urls&gt;&lt;/urls&gt;&lt;/record&gt;&lt;/Cite&gt;&lt;/EndNote&gt;</w:instrText>
      </w:r>
      <w:r w:rsidRPr="00567162">
        <w:rPr>
          <w:b w:val="0"/>
          <w:sz w:val="20"/>
          <w:szCs w:val="20"/>
        </w:rPr>
        <w:fldChar w:fldCharType="separate"/>
      </w:r>
      <w:r w:rsidR="0049042A" w:rsidRPr="00567162">
        <w:rPr>
          <w:b w:val="0"/>
          <w:noProof/>
          <w:sz w:val="20"/>
          <w:szCs w:val="20"/>
        </w:rPr>
        <w:t>(Mueller-Dombois and Ellenberg 1974)</w:t>
      </w:r>
      <w:r w:rsidRPr="00567162">
        <w:rPr>
          <w:b w:val="0"/>
          <w:sz w:val="20"/>
          <w:szCs w:val="20"/>
        </w:rPr>
        <w:fldChar w:fldCharType="end"/>
      </w:r>
      <w:r w:rsidR="0049042A" w:rsidRPr="00567162">
        <w:rPr>
          <w:b w:val="0"/>
          <w:sz w:val="20"/>
          <w:szCs w:val="20"/>
        </w:rPr>
        <w:t xml:space="preserve"> reported for each target invasive plant species.</w:t>
      </w:r>
    </w:p>
    <w:p w:rsidR="00567162" w:rsidRPr="00567162" w:rsidRDefault="00567162" w:rsidP="00B50A25">
      <w:pPr>
        <w:pStyle w:val="SOPFigure"/>
        <w:keepNext w:val="0"/>
        <w:rPr>
          <w:b w:val="0"/>
          <w:sz w:val="20"/>
          <w:szCs w:val="20"/>
        </w:rPr>
      </w:pPr>
    </w:p>
    <w:tbl>
      <w:tblPr>
        <w:tblW w:w="3021" w:type="dxa"/>
        <w:tblLook w:val="00A0" w:firstRow="1" w:lastRow="0" w:firstColumn="1" w:lastColumn="0" w:noHBand="0" w:noVBand="0"/>
      </w:tblPr>
      <w:tblGrid>
        <w:gridCol w:w="1160"/>
        <w:gridCol w:w="1861"/>
      </w:tblGrid>
      <w:tr w:rsidR="0049042A" w:rsidRPr="00B45C2C">
        <w:trPr>
          <w:trHeight w:val="525"/>
        </w:trPr>
        <w:tc>
          <w:tcPr>
            <w:tcW w:w="1160" w:type="dxa"/>
            <w:tcBorders>
              <w:top w:val="single" w:sz="4" w:space="0" w:color="auto"/>
              <w:left w:val="nil"/>
              <w:bottom w:val="single" w:sz="12" w:space="0" w:color="auto"/>
              <w:right w:val="nil"/>
            </w:tcBorders>
            <w:vAlign w:val="center"/>
          </w:tcPr>
          <w:p w:rsidR="0049042A" w:rsidRPr="00B45C2C" w:rsidRDefault="0049042A" w:rsidP="00B50A25">
            <w:pPr>
              <w:keepLines/>
              <w:jc w:val="center"/>
              <w:rPr>
                <w:rFonts w:ascii="Arial" w:hAnsi="Arial" w:cs="Arial"/>
                <w:b/>
                <w:bCs/>
                <w:sz w:val="20"/>
                <w:szCs w:val="20"/>
              </w:rPr>
            </w:pPr>
            <w:r w:rsidRPr="00B45C2C">
              <w:rPr>
                <w:rFonts w:ascii="Arial" w:hAnsi="Arial" w:cs="Arial"/>
                <w:b/>
                <w:bCs/>
                <w:sz w:val="20"/>
                <w:szCs w:val="20"/>
              </w:rPr>
              <w:t>Cover Class</w:t>
            </w:r>
          </w:p>
        </w:tc>
        <w:tc>
          <w:tcPr>
            <w:tcW w:w="1861" w:type="dxa"/>
            <w:tcBorders>
              <w:top w:val="single" w:sz="4" w:space="0" w:color="auto"/>
              <w:left w:val="nil"/>
              <w:bottom w:val="single" w:sz="12" w:space="0" w:color="auto"/>
              <w:right w:val="nil"/>
            </w:tcBorders>
            <w:vAlign w:val="center"/>
          </w:tcPr>
          <w:p w:rsidR="0049042A" w:rsidRPr="00B45C2C" w:rsidRDefault="0049042A" w:rsidP="00B50A25">
            <w:pPr>
              <w:keepLines/>
              <w:jc w:val="center"/>
              <w:rPr>
                <w:rFonts w:ascii="Arial" w:hAnsi="Arial" w:cs="Arial"/>
                <w:b/>
                <w:bCs/>
                <w:sz w:val="20"/>
                <w:szCs w:val="20"/>
              </w:rPr>
            </w:pPr>
            <w:r w:rsidRPr="00B45C2C">
              <w:rPr>
                <w:rFonts w:ascii="Arial" w:hAnsi="Arial" w:cs="Arial"/>
                <w:b/>
                <w:bCs/>
                <w:sz w:val="20"/>
                <w:szCs w:val="20"/>
              </w:rPr>
              <w:t xml:space="preserve">Range of Cover </w:t>
            </w:r>
          </w:p>
        </w:tc>
      </w:tr>
      <w:tr w:rsidR="0049042A" w:rsidRPr="00B45C2C">
        <w:trPr>
          <w:trHeight w:val="300"/>
        </w:trPr>
        <w:tc>
          <w:tcPr>
            <w:tcW w:w="1160" w:type="dxa"/>
            <w:tcBorders>
              <w:top w:val="single" w:sz="12" w:space="0" w:color="auto"/>
              <w:left w:val="nil"/>
              <w:bottom w:val="nil"/>
              <w:right w:val="nil"/>
            </w:tcBorders>
            <w:vAlign w:val="center"/>
          </w:tcPr>
          <w:p w:rsidR="0049042A" w:rsidRPr="00B45C2C" w:rsidRDefault="0049042A" w:rsidP="00B50A25">
            <w:pPr>
              <w:keepLines/>
              <w:jc w:val="center"/>
              <w:rPr>
                <w:rFonts w:ascii="Arial" w:hAnsi="Arial" w:cs="Arial"/>
                <w:sz w:val="20"/>
                <w:szCs w:val="20"/>
              </w:rPr>
            </w:pPr>
            <w:r w:rsidRPr="00B45C2C">
              <w:rPr>
                <w:rFonts w:ascii="Arial" w:hAnsi="Arial" w:cs="Arial"/>
                <w:sz w:val="20"/>
                <w:szCs w:val="20"/>
              </w:rPr>
              <w:t>1</w:t>
            </w:r>
          </w:p>
        </w:tc>
        <w:tc>
          <w:tcPr>
            <w:tcW w:w="1861" w:type="dxa"/>
            <w:tcBorders>
              <w:top w:val="single" w:sz="12" w:space="0" w:color="auto"/>
              <w:left w:val="nil"/>
              <w:bottom w:val="nil"/>
              <w:right w:val="nil"/>
            </w:tcBorders>
            <w:vAlign w:val="center"/>
          </w:tcPr>
          <w:p w:rsidR="0049042A" w:rsidRPr="00B45C2C" w:rsidRDefault="0049042A" w:rsidP="00B50A25">
            <w:pPr>
              <w:keepLines/>
              <w:jc w:val="center"/>
              <w:rPr>
                <w:rFonts w:ascii="Arial" w:hAnsi="Arial" w:cs="Arial"/>
                <w:sz w:val="20"/>
                <w:szCs w:val="20"/>
              </w:rPr>
            </w:pPr>
            <w:r>
              <w:rPr>
                <w:rFonts w:ascii="Arial" w:hAnsi="Arial" w:cs="Arial"/>
                <w:sz w:val="20"/>
                <w:szCs w:val="20"/>
              </w:rPr>
              <w:t xml:space="preserve">&gt;0% - </w:t>
            </w:r>
            <w:r w:rsidRPr="00B45C2C">
              <w:rPr>
                <w:rFonts w:ascii="Arial" w:hAnsi="Arial" w:cs="Arial"/>
                <w:sz w:val="20"/>
                <w:szCs w:val="20"/>
              </w:rPr>
              <w:t>&lt;1%</w:t>
            </w:r>
          </w:p>
        </w:tc>
      </w:tr>
      <w:tr w:rsidR="0049042A" w:rsidRPr="00B45C2C">
        <w:trPr>
          <w:trHeight w:val="300"/>
        </w:trPr>
        <w:tc>
          <w:tcPr>
            <w:tcW w:w="1160" w:type="dxa"/>
            <w:tcBorders>
              <w:top w:val="nil"/>
              <w:left w:val="nil"/>
              <w:bottom w:val="nil"/>
              <w:right w:val="nil"/>
            </w:tcBorders>
            <w:vAlign w:val="center"/>
          </w:tcPr>
          <w:p w:rsidR="0049042A" w:rsidRPr="00B45C2C" w:rsidRDefault="0049042A" w:rsidP="00B50A25">
            <w:pPr>
              <w:keepLines/>
              <w:jc w:val="center"/>
              <w:rPr>
                <w:rFonts w:ascii="Arial" w:hAnsi="Arial" w:cs="Arial"/>
                <w:sz w:val="20"/>
                <w:szCs w:val="20"/>
              </w:rPr>
            </w:pPr>
            <w:r w:rsidRPr="00B45C2C">
              <w:rPr>
                <w:rFonts w:ascii="Arial" w:hAnsi="Arial" w:cs="Arial"/>
                <w:sz w:val="20"/>
                <w:szCs w:val="20"/>
              </w:rPr>
              <w:t>2</w:t>
            </w:r>
          </w:p>
        </w:tc>
        <w:tc>
          <w:tcPr>
            <w:tcW w:w="1861" w:type="dxa"/>
            <w:tcBorders>
              <w:top w:val="nil"/>
              <w:left w:val="nil"/>
              <w:bottom w:val="nil"/>
              <w:right w:val="nil"/>
            </w:tcBorders>
            <w:vAlign w:val="center"/>
          </w:tcPr>
          <w:p w:rsidR="0049042A" w:rsidRPr="00B45C2C" w:rsidRDefault="0049042A" w:rsidP="00B50A25">
            <w:pPr>
              <w:keepLines/>
              <w:jc w:val="center"/>
              <w:rPr>
                <w:rFonts w:ascii="Arial" w:hAnsi="Arial" w:cs="Arial"/>
                <w:sz w:val="20"/>
                <w:szCs w:val="20"/>
              </w:rPr>
            </w:pPr>
            <w:r w:rsidRPr="00B45C2C">
              <w:rPr>
                <w:rFonts w:ascii="Arial" w:hAnsi="Arial" w:cs="Arial"/>
                <w:sz w:val="20"/>
                <w:szCs w:val="20"/>
              </w:rPr>
              <w:t>1% - &lt;5%</w:t>
            </w:r>
          </w:p>
        </w:tc>
      </w:tr>
      <w:tr w:rsidR="0049042A" w:rsidRPr="00B45C2C">
        <w:trPr>
          <w:trHeight w:val="300"/>
        </w:trPr>
        <w:tc>
          <w:tcPr>
            <w:tcW w:w="1160" w:type="dxa"/>
            <w:tcBorders>
              <w:top w:val="nil"/>
              <w:left w:val="nil"/>
              <w:bottom w:val="nil"/>
              <w:right w:val="nil"/>
            </w:tcBorders>
            <w:vAlign w:val="center"/>
          </w:tcPr>
          <w:p w:rsidR="0049042A" w:rsidRPr="00B45C2C" w:rsidRDefault="0049042A" w:rsidP="00B50A25">
            <w:pPr>
              <w:keepLines/>
              <w:jc w:val="center"/>
              <w:rPr>
                <w:rFonts w:ascii="Arial" w:hAnsi="Arial" w:cs="Arial"/>
                <w:sz w:val="20"/>
                <w:szCs w:val="20"/>
              </w:rPr>
            </w:pPr>
            <w:r w:rsidRPr="00B45C2C">
              <w:rPr>
                <w:rFonts w:ascii="Arial" w:hAnsi="Arial" w:cs="Arial"/>
                <w:sz w:val="20"/>
                <w:szCs w:val="20"/>
              </w:rPr>
              <w:t>3</w:t>
            </w:r>
          </w:p>
        </w:tc>
        <w:tc>
          <w:tcPr>
            <w:tcW w:w="1861" w:type="dxa"/>
            <w:tcBorders>
              <w:top w:val="nil"/>
              <w:left w:val="nil"/>
              <w:bottom w:val="nil"/>
              <w:right w:val="nil"/>
            </w:tcBorders>
            <w:vAlign w:val="center"/>
          </w:tcPr>
          <w:p w:rsidR="0049042A" w:rsidRPr="00B45C2C" w:rsidRDefault="0049042A" w:rsidP="00B50A25">
            <w:pPr>
              <w:keepLines/>
              <w:jc w:val="center"/>
              <w:rPr>
                <w:rFonts w:ascii="Arial" w:hAnsi="Arial" w:cs="Arial"/>
                <w:sz w:val="20"/>
                <w:szCs w:val="20"/>
              </w:rPr>
            </w:pPr>
            <w:r w:rsidRPr="00B45C2C">
              <w:rPr>
                <w:rFonts w:ascii="Arial" w:hAnsi="Arial" w:cs="Arial"/>
                <w:sz w:val="20"/>
                <w:szCs w:val="20"/>
              </w:rPr>
              <w:t>5% - &lt;10%</w:t>
            </w:r>
          </w:p>
        </w:tc>
      </w:tr>
      <w:tr w:rsidR="0049042A" w:rsidRPr="00B45C2C">
        <w:trPr>
          <w:trHeight w:val="300"/>
        </w:trPr>
        <w:tc>
          <w:tcPr>
            <w:tcW w:w="1160" w:type="dxa"/>
            <w:tcBorders>
              <w:top w:val="nil"/>
              <w:left w:val="nil"/>
              <w:bottom w:val="nil"/>
              <w:right w:val="nil"/>
            </w:tcBorders>
            <w:vAlign w:val="center"/>
          </w:tcPr>
          <w:p w:rsidR="0049042A" w:rsidRPr="00B45C2C" w:rsidRDefault="0049042A" w:rsidP="00B50A25">
            <w:pPr>
              <w:keepLines/>
              <w:jc w:val="center"/>
              <w:rPr>
                <w:rFonts w:ascii="Arial" w:hAnsi="Arial" w:cs="Arial"/>
                <w:sz w:val="20"/>
                <w:szCs w:val="20"/>
              </w:rPr>
            </w:pPr>
            <w:r w:rsidRPr="00B45C2C">
              <w:rPr>
                <w:rFonts w:ascii="Arial" w:hAnsi="Arial" w:cs="Arial"/>
                <w:sz w:val="20"/>
                <w:szCs w:val="20"/>
              </w:rPr>
              <w:t>4</w:t>
            </w:r>
          </w:p>
        </w:tc>
        <w:tc>
          <w:tcPr>
            <w:tcW w:w="1861" w:type="dxa"/>
            <w:tcBorders>
              <w:top w:val="nil"/>
              <w:left w:val="nil"/>
              <w:bottom w:val="nil"/>
              <w:right w:val="nil"/>
            </w:tcBorders>
            <w:vAlign w:val="center"/>
          </w:tcPr>
          <w:p w:rsidR="0049042A" w:rsidRPr="00B45C2C" w:rsidRDefault="0049042A" w:rsidP="00B50A25">
            <w:pPr>
              <w:keepLines/>
              <w:jc w:val="center"/>
              <w:rPr>
                <w:rFonts w:ascii="Arial" w:hAnsi="Arial" w:cs="Arial"/>
                <w:sz w:val="20"/>
                <w:szCs w:val="20"/>
              </w:rPr>
            </w:pPr>
            <w:r w:rsidRPr="00B45C2C">
              <w:rPr>
                <w:rFonts w:ascii="Arial" w:hAnsi="Arial" w:cs="Arial"/>
                <w:sz w:val="20"/>
                <w:szCs w:val="20"/>
              </w:rPr>
              <w:t>10% - &lt;25%</w:t>
            </w:r>
          </w:p>
        </w:tc>
      </w:tr>
      <w:tr w:rsidR="0049042A" w:rsidRPr="00B45C2C">
        <w:trPr>
          <w:trHeight w:val="300"/>
        </w:trPr>
        <w:tc>
          <w:tcPr>
            <w:tcW w:w="1160" w:type="dxa"/>
            <w:tcBorders>
              <w:top w:val="nil"/>
              <w:left w:val="nil"/>
              <w:bottom w:val="nil"/>
              <w:right w:val="nil"/>
            </w:tcBorders>
            <w:vAlign w:val="center"/>
          </w:tcPr>
          <w:p w:rsidR="0049042A" w:rsidRPr="00B45C2C" w:rsidRDefault="0049042A" w:rsidP="00B50A25">
            <w:pPr>
              <w:keepLines/>
              <w:jc w:val="center"/>
              <w:rPr>
                <w:rFonts w:ascii="Arial" w:hAnsi="Arial" w:cs="Arial"/>
                <w:sz w:val="20"/>
                <w:szCs w:val="20"/>
              </w:rPr>
            </w:pPr>
            <w:r w:rsidRPr="00B45C2C">
              <w:rPr>
                <w:rFonts w:ascii="Arial" w:hAnsi="Arial" w:cs="Arial"/>
                <w:sz w:val="20"/>
                <w:szCs w:val="20"/>
              </w:rPr>
              <w:t>5</w:t>
            </w:r>
          </w:p>
        </w:tc>
        <w:tc>
          <w:tcPr>
            <w:tcW w:w="1861" w:type="dxa"/>
            <w:tcBorders>
              <w:top w:val="nil"/>
              <w:left w:val="nil"/>
              <w:bottom w:val="nil"/>
              <w:right w:val="nil"/>
            </w:tcBorders>
            <w:vAlign w:val="center"/>
          </w:tcPr>
          <w:p w:rsidR="0049042A" w:rsidRPr="00B45C2C" w:rsidRDefault="0049042A" w:rsidP="00B50A25">
            <w:pPr>
              <w:keepLines/>
              <w:jc w:val="center"/>
              <w:rPr>
                <w:rFonts w:ascii="Arial" w:hAnsi="Arial" w:cs="Arial"/>
                <w:sz w:val="20"/>
                <w:szCs w:val="20"/>
              </w:rPr>
            </w:pPr>
            <w:r w:rsidRPr="00B45C2C">
              <w:rPr>
                <w:rFonts w:ascii="Arial" w:hAnsi="Arial" w:cs="Arial"/>
                <w:sz w:val="20"/>
                <w:szCs w:val="20"/>
              </w:rPr>
              <w:t>25% - &lt;50%</w:t>
            </w:r>
          </w:p>
        </w:tc>
      </w:tr>
      <w:tr w:rsidR="0049042A" w:rsidRPr="00B45C2C">
        <w:trPr>
          <w:trHeight w:val="300"/>
        </w:trPr>
        <w:tc>
          <w:tcPr>
            <w:tcW w:w="1160" w:type="dxa"/>
            <w:tcBorders>
              <w:top w:val="nil"/>
              <w:left w:val="nil"/>
              <w:bottom w:val="nil"/>
              <w:right w:val="nil"/>
            </w:tcBorders>
            <w:vAlign w:val="center"/>
          </w:tcPr>
          <w:p w:rsidR="0049042A" w:rsidRPr="00B45C2C" w:rsidRDefault="0049042A" w:rsidP="00B50A25">
            <w:pPr>
              <w:keepLines/>
              <w:jc w:val="center"/>
              <w:rPr>
                <w:rFonts w:ascii="Arial" w:hAnsi="Arial" w:cs="Arial"/>
                <w:sz w:val="20"/>
                <w:szCs w:val="20"/>
              </w:rPr>
            </w:pPr>
            <w:r w:rsidRPr="00B45C2C">
              <w:rPr>
                <w:rFonts w:ascii="Arial" w:hAnsi="Arial" w:cs="Arial"/>
                <w:sz w:val="20"/>
                <w:szCs w:val="20"/>
              </w:rPr>
              <w:t>6</w:t>
            </w:r>
          </w:p>
        </w:tc>
        <w:tc>
          <w:tcPr>
            <w:tcW w:w="1861" w:type="dxa"/>
            <w:tcBorders>
              <w:top w:val="nil"/>
              <w:left w:val="nil"/>
              <w:bottom w:val="nil"/>
              <w:right w:val="nil"/>
            </w:tcBorders>
            <w:vAlign w:val="center"/>
          </w:tcPr>
          <w:p w:rsidR="0049042A" w:rsidRPr="00B45C2C" w:rsidRDefault="0049042A" w:rsidP="00B50A25">
            <w:pPr>
              <w:keepLines/>
              <w:jc w:val="center"/>
              <w:rPr>
                <w:rFonts w:ascii="Arial" w:hAnsi="Arial" w:cs="Arial"/>
                <w:sz w:val="20"/>
                <w:szCs w:val="20"/>
              </w:rPr>
            </w:pPr>
            <w:r w:rsidRPr="00B45C2C">
              <w:rPr>
                <w:rFonts w:ascii="Arial" w:hAnsi="Arial" w:cs="Arial"/>
                <w:sz w:val="20"/>
                <w:szCs w:val="20"/>
              </w:rPr>
              <w:t>50% - &lt;75%</w:t>
            </w:r>
          </w:p>
        </w:tc>
      </w:tr>
      <w:tr w:rsidR="0049042A" w:rsidRPr="00B45C2C">
        <w:trPr>
          <w:trHeight w:val="300"/>
        </w:trPr>
        <w:tc>
          <w:tcPr>
            <w:tcW w:w="1160" w:type="dxa"/>
            <w:tcBorders>
              <w:top w:val="nil"/>
              <w:left w:val="nil"/>
              <w:bottom w:val="single" w:sz="4" w:space="0" w:color="auto"/>
              <w:right w:val="nil"/>
            </w:tcBorders>
            <w:vAlign w:val="center"/>
          </w:tcPr>
          <w:p w:rsidR="0049042A" w:rsidRPr="00B45C2C" w:rsidRDefault="0049042A" w:rsidP="00B50A25">
            <w:pPr>
              <w:keepLines/>
              <w:jc w:val="center"/>
              <w:rPr>
                <w:rFonts w:ascii="Arial" w:hAnsi="Arial" w:cs="Arial"/>
                <w:sz w:val="20"/>
                <w:szCs w:val="20"/>
              </w:rPr>
            </w:pPr>
            <w:r w:rsidRPr="00B45C2C">
              <w:rPr>
                <w:rFonts w:ascii="Arial" w:hAnsi="Arial" w:cs="Arial"/>
                <w:sz w:val="20"/>
                <w:szCs w:val="20"/>
              </w:rPr>
              <w:t>7</w:t>
            </w:r>
          </w:p>
        </w:tc>
        <w:tc>
          <w:tcPr>
            <w:tcW w:w="1861" w:type="dxa"/>
            <w:tcBorders>
              <w:top w:val="nil"/>
              <w:left w:val="nil"/>
              <w:bottom w:val="single" w:sz="4" w:space="0" w:color="auto"/>
              <w:right w:val="nil"/>
            </w:tcBorders>
            <w:vAlign w:val="center"/>
          </w:tcPr>
          <w:p w:rsidR="0049042A" w:rsidRPr="00B45C2C" w:rsidRDefault="0049042A" w:rsidP="00B50A25">
            <w:pPr>
              <w:keepLines/>
              <w:jc w:val="center"/>
              <w:rPr>
                <w:rFonts w:ascii="Arial" w:hAnsi="Arial" w:cs="Arial"/>
                <w:sz w:val="20"/>
                <w:szCs w:val="20"/>
              </w:rPr>
            </w:pPr>
            <w:r w:rsidRPr="00B45C2C">
              <w:rPr>
                <w:rFonts w:ascii="Arial" w:hAnsi="Arial" w:cs="Arial"/>
                <w:sz w:val="20"/>
                <w:szCs w:val="20"/>
              </w:rPr>
              <w:t>75% - 100%</w:t>
            </w:r>
          </w:p>
        </w:tc>
      </w:tr>
    </w:tbl>
    <w:p w:rsidR="0049042A" w:rsidRDefault="0049042A" w:rsidP="006C2077"/>
    <w:p w:rsidR="0049042A" w:rsidRDefault="0049042A" w:rsidP="006C2077"/>
    <w:p w:rsidR="0049042A" w:rsidRPr="00567162" w:rsidRDefault="0049042A" w:rsidP="00A1641A">
      <w:pPr>
        <w:pStyle w:val="NTR-2ndOrder"/>
        <w:rPr>
          <w:sz w:val="24"/>
          <w:szCs w:val="24"/>
        </w:rPr>
      </w:pPr>
      <w:bookmarkStart w:id="200" w:name="_Toc136762978"/>
      <w:bookmarkStart w:id="201" w:name="_Toc177633304"/>
      <w:bookmarkStart w:id="202" w:name="_Toc175561906"/>
      <w:bookmarkStart w:id="203" w:name="_Toc195596311"/>
      <w:bookmarkStart w:id="204" w:name="_Toc207167679"/>
      <w:bookmarkStart w:id="205" w:name="_Toc262050537"/>
      <w:bookmarkStart w:id="206" w:name="_Toc261943429"/>
      <w:bookmarkStart w:id="207" w:name="_Toc325544037"/>
      <w:r w:rsidRPr="00567162">
        <w:rPr>
          <w:sz w:val="24"/>
          <w:szCs w:val="24"/>
        </w:rPr>
        <w:t>After the Field Season</w:t>
      </w:r>
      <w:bookmarkEnd w:id="200"/>
      <w:bookmarkEnd w:id="201"/>
      <w:bookmarkEnd w:id="202"/>
      <w:bookmarkEnd w:id="203"/>
      <w:bookmarkEnd w:id="204"/>
      <w:bookmarkEnd w:id="205"/>
      <w:bookmarkEnd w:id="206"/>
      <w:bookmarkEnd w:id="207"/>
    </w:p>
    <w:p w:rsidR="0049042A" w:rsidRDefault="0049042A" w:rsidP="00DE1351">
      <w:r w:rsidRPr="00DE1351">
        <w:t>Following the field season, the field leader is responsible for collecting all field gear and data books</w:t>
      </w:r>
      <w:r>
        <w:t xml:space="preserve">. </w:t>
      </w:r>
      <w:r w:rsidRPr="00DE1351">
        <w:t>General post</w:t>
      </w:r>
      <w:r>
        <w:t>-</w:t>
      </w:r>
      <w:r w:rsidRPr="00DE1351">
        <w:t>season logistics and tasks are detailed in SOP #9 “After the Field Season</w:t>
      </w:r>
      <w:r>
        <w:t>.</w:t>
      </w:r>
      <w:r w:rsidRPr="00DE1351">
        <w:t>”</w:t>
      </w:r>
      <w:r>
        <w:t xml:space="preserve"> </w:t>
      </w:r>
      <w:r w:rsidRPr="00DE1351">
        <w:t>All field data must be compiled in the project database and maps submitted</w:t>
      </w:r>
      <w:r>
        <w:t xml:space="preserve"> following the chapter “Data Handling, Analysis and Reporting” (also see SOPs #11-14). In addition, the project lead and field leader are responsible for conducting summary analyses and generating the annual report for that season (SOP #20 “Reporting”).</w:t>
      </w:r>
    </w:p>
    <w:p w:rsidR="009D4F78" w:rsidRDefault="009D4F78" w:rsidP="00F82298">
      <w:pPr>
        <w:pStyle w:val="NTR-1stOrder"/>
        <w:sectPr w:rsidR="009D4F78" w:rsidSect="00390E5C">
          <w:footerReference w:type="default" r:id="rId54"/>
          <w:pgSz w:w="12240" w:h="15840" w:code="1"/>
          <w:pgMar w:top="1440" w:right="1440" w:bottom="1440" w:left="1440" w:header="720" w:footer="720" w:gutter="0"/>
          <w:pgNumType w:start="17"/>
          <w:cols w:space="720"/>
          <w:noEndnote/>
        </w:sectPr>
      </w:pPr>
      <w:bookmarkStart w:id="208" w:name="_Toc175561907"/>
      <w:bookmarkStart w:id="209" w:name="_Toc195596312"/>
      <w:bookmarkStart w:id="210" w:name="_Toc207167680"/>
      <w:bookmarkStart w:id="211" w:name="_Toc261943430"/>
      <w:bookmarkStart w:id="212" w:name="_Toc262050538"/>
    </w:p>
    <w:p w:rsidR="00390E5C" w:rsidRDefault="00390E5C" w:rsidP="00F82298">
      <w:pPr>
        <w:pStyle w:val="NTR-1stOrder"/>
        <w:rPr>
          <w:sz w:val="32"/>
          <w:szCs w:val="32"/>
        </w:rPr>
        <w:sectPr w:rsidR="00390E5C" w:rsidSect="00580323">
          <w:footerReference w:type="default" r:id="rId55"/>
          <w:pgSz w:w="12240" w:h="15840" w:code="1"/>
          <w:pgMar w:top="1440" w:right="1440" w:bottom="1440" w:left="1440" w:header="720" w:footer="720" w:gutter="0"/>
          <w:pgNumType w:start="23"/>
          <w:cols w:space="720"/>
          <w:noEndnote/>
        </w:sectPr>
      </w:pPr>
    </w:p>
    <w:p w:rsidR="0049042A" w:rsidRPr="00567162" w:rsidRDefault="0049042A" w:rsidP="00F82298">
      <w:pPr>
        <w:pStyle w:val="NTR-1stOrder"/>
        <w:rPr>
          <w:sz w:val="32"/>
          <w:szCs w:val="32"/>
        </w:rPr>
      </w:pPr>
      <w:bookmarkStart w:id="213" w:name="_Toc325544038"/>
      <w:r w:rsidRPr="00567162">
        <w:rPr>
          <w:sz w:val="32"/>
          <w:szCs w:val="32"/>
        </w:rPr>
        <w:lastRenderedPageBreak/>
        <w:t>Chapter 4: Data Handling, Analysis, and Reporting</w:t>
      </w:r>
      <w:bookmarkEnd w:id="208"/>
      <w:bookmarkEnd w:id="209"/>
      <w:bookmarkEnd w:id="210"/>
      <w:bookmarkEnd w:id="211"/>
      <w:bookmarkEnd w:id="212"/>
      <w:bookmarkEnd w:id="213"/>
    </w:p>
    <w:p w:rsidR="0049042A" w:rsidRDefault="0049042A" w:rsidP="00F82298"/>
    <w:p w:rsidR="0049042A" w:rsidRPr="00784541" w:rsidRDefault="0049042A" w:rsidP="00BB6F5B">
      <w:r w:rsidRPr="00F16472">
        <w:t xml:space="preserve">Data handling, analysis, and reporting are treated as three interrelated steps in managing </w:t>
      </w:r>
      <w:r w:rsidRPr="0051374C">
        <w:t>Established Invasive Plant Species monitoring information</w:t>
      </w:r>
      <w:r>
        <w:t xml:space="preserve">. </w:t>
      </w:r>
      <w:r w:rsidRPr="0051374C">
        <w:t>Additional details and context for</w:t>
      </w:r>
      <w:r w:rsidRPr="00784541">
        <w:t xml:space="preserve"> this chapter may be found in the </w:t>
      </w:r>
      <w:r w:rsidRPr="00102A8D">
        <w:rPr>
          <w:szCs w:val="20"/>
        </w:rPr>
        <w:t>PACN Dat</w:t>
      </w:r>
      <w:bookmarkStart w:id="214" w:name="_Hlt160340803"/>
      <w:bookmarkStart w:id="215" w:name="_Hlt160340804"/>
      <w:r w:rsidRPr="00102A8D">
        <w:rPr>
          <w:szCs w:val="20"/>
        </w:rPr>
        <w:t>a</w:t>
      </w:r>
      <w:bookmarkEnd w:id="214"/>
      <w:bookmarkEnd w:id="215"/>
      <w:r w:rsidRPr="00102A8D">
        <w:rPr>
          <w:szCs w:val="20"/>
        </w:rPr>
        <w:t xml:space="preserve"> Management Plan</w:t>
      </w:r>
      <w:r>
        <w:t xml:space="preserve"> </w:t>
      </w:r>
      <w:r w:rsidR="00A64C00">
        <w:fldChar w:fldCharType="begin"/>
      </w:r>
      <w:r>
        <w:instrText xml:space="preserve"> ADDIN EN.CITE &lt;EndNote&gt;&lt;Cite&gt;&lt;Author&gt;Dicus&lt;/Author&gt;&lt;Year&gt;2006&lt;/Year&gt;&lt;RecNum&gt;350&lt;/RecNum&gt;&lt;DisplayText&gt;(Dicus 2006)&lt;/DisplayText&gt;&lt;record&gt;&lt;rec-number&gt;350&lt;/rec-number&gt;&lt;foreign-keys&gt;&lt;key app="EN" db-id="29wd9fdxkttawpevre3ptatrsdx2se0wz5da"&gt;350&lt;/key&gt;&lt;/foreign-keys&gt;&lt;ref-type name="Web Page"&gt;12&lt;/ref-type&gt;&lt;contributors&gt;&lt;authors&gt;&lt;author&gt;Dicus, Gordon&lt;/author&gt;&lt;/authors&gt;&lt;/contributors&gt;&lt;titles&gt;&lt;title&gt;Draft Data Management Plan for the Pacific Island Network&lt;/title&gt;&lt;/titles&gt;&lt;dates&gt;&lt;year&gt;2006&lt;/year&gt;&lt;/dates&gt;&lt;publisher&gt;Department of the Interior, National Park Service, Pacific Island Network. Available at http://science.nature.nps.gov/im/units/pacn/data/PACN_data-mgmt-plan.pdf (accessed on 10 June 2010)&lt;/publisher&gt;&lt;urls&gt;&lt;/urls&gt;&lt;/record&gt;&lt;/Cite&gt;&lt;/EndNote&gt;</w:instrText>
      </w:r>
      <w:r w:rsidR="00A64C00">
        <w:fldChar w:fldCharType="separate"/>
      </w:r>
      <w:r>
        <w:rPr>
          <w:noProof/>
        </w:rPr>
        <w:t>(Dicus 2006)</w:t>
      </w:r>
      <w:r w:rsidR="00A64C00">
        <w:fldChar w:fldCharType="end"/>
      </w:r>
      <w:r w:rsidRPr="00784541">
        <w:t>, which describes the overall information management strategy for the network</w:t>
      </w:r>
      <w:r>
        <w:t xml:space="preserve">. </w:t>
      </w:r>
      <w:r w:rsidRPr="00784541">
        <w:t xml:space="preserve">The </w:t>
      </w:r>
      <w:r w:rsidRPr="00102A8D">
        <w:rPr>
          <w:szCs w:val="20"/>
        </w:rPr>
        <w:t xml:space="preserve">PACN </w:t>
      </w:r>
      <w:r>
        <w:rPr>
          <w:szCs w:val="20"/>
        </w:rPr>
        <w:t xml:space="preserve">website </w:t>
      </w:r>
      <w:r w:rsidR="00A64C00">
        <w:rPr>
          <w:szCs w:val="20"/>
        </w:rPr>
        <w:fldChar w:fldCharType="begin"/>
      </w:r>
      <w:r>
        <w:rPr>
          <w:szCs w:val="20"/>
        </w:rPr>
        <w:instrText xml:space="preserve"> ADDIN EN.CITE &lt;EndNote&gt;&lt;Cite ExcludeAuth="1"&gt;&lt;Author&gt;National Park Service (NPS)&lt;/Author&gt;&lt;Year&gt;2007&lt;/Year&gt;&lt;RecNum&gt;352&lt;/RecNum&gt;&lt;Prefix&gt;NPS &lt;/Prefix&gt;&lt;DisplayText&gt;(NPS 2007c)&lt;/DisplayText&gt;&lt;record&gt;&lt;rec-number&gt;352&lt;/rec-number&gt;&lt;foreign-keys&gt;&lt;key app="EN" db-id="29wd9fdxkttawpevre3ptatrsdx2se0wz5da"&gt;352&lt;/key&gt;&lt;/foreign-keys&gt;&lt;ref-type name="Web Page"&gt;12&lt;/ref-type&gt;&lt;contributors&gt;&lt;authors&gt;&lt;author&gt;National Park Service (NPS),&lt;/author&gt;&lt;/authors&gt;&lt;/contributors&gt;&lt;titles&gt;&lt;title&gt;Pacific Island Network: Data Management&lt;/title&gt;&lt;/titles&gt;&lt;dates&gt;&lt;year&gt;2007&lt;/year&gt;&lt;/dates&gt;&lt;publisher&gt;Department of the Interior, National Park Service, Pacific Island Network. Available at http://science.nature.nps.gov/im/units/pacn/data.cfm (accessed on 1 Oct 2007)&lt;/publisher&gt;&lt;urls&gt;&lt;/urls&gt;&lt;/record&gt;&lt;/Cite&gt;&lt;/EndNote&gt;</w:instrText>
      </w:r>
      <w:r w:rsidR="00A64C00">
        <w:rPr>
          <w:szCs w:val="20"/>
        </w:rPr>
        <w:fldChar w:fldCharType="separate"/>
      </w:r>
      <w:r>
        <w:rPr>
          <w:noProof/>
          <w:szCs w:val="20"/>
        </w:rPr>
        <w:t>(NPS 2007c)</w:t>
      </w:r>
      <w:r w:rsidR="00A64C00">
        <w:rPr>
          <w:szCs w:val="20"/>
        </w:rPr>
        <w:fldChar w:fldCharType="end"/>
      </w:r>
      <w:r w:rsidRPr="00784541">
        <w:t xml:space="preserve"> also contains guidance documents on various information management topics (e.g., report development, </w:t>
      </w:r>
      <w:r>
        <w:t>Geographic Information System [</w:t>
      </w:r>
      <w:r w:rsidRPr="00784541">
        <w:t>GIS</w:t>
      </w:r>
      <w:r>
        <w:t>]</w:t>
      </w:r>
      <w:r w:rsidRPr="00784541">
        <w:t xml:space="preserve"> </w:t>
      </w:r>
      <w:r>
        <w:t>applications</w:t>
      </w:r>
      <w:r w:rsidRPr="00784541">
        <w:t xml:space="preserve">, </w:t>
      </w:r>
      <w:r>
        <w:t>GPS</w:t>
      </w:r>
      <w:r w:rsidRPr="00784541">
        <w:t xml:space="preserve"> use).</w:t>
      </w:r>
    </w:p>
    <w:p w:rsidR="0049042A" w:rsidRDefault="0049042A" w:rsidP="00BB6F5B"/>
    <w:p w:rsidR="0049042A" w:rsidRPr="00567162" w:rsidRDefault="0049042A" w:rsidP="00552B96">
      <w:pPr>
        <w:pStyle w:val="NTR-2ndOrder"/>
        <w:rPr>
          <w:sz w:val="24"/>
          <w:szCs w:val="24"/>
        </w:rPr>
      </w:pPr>
      <w:bookmarkStart w:id="216" w:name="_Toc207167681"/>
      <w:bookmarkStart w:id="217" w:name="_Toc207430388"/>
      <w:bookmarkStart w:id="218" w:name="_Toc262050539"/>
      <w:bookmarkStart w:id="219" w:name="_Toc261943431"/>
      <w:bookmarkStart w:id="220" w:name="_Toc325544039"/>
      <w:r w:rsidRPr="00567162">
        <w:rPr>
          <w:sz w:val="24"/>
          <w:szCs w:val="24"/>
        </w:rPr>
        <w:t>Project Information Management Overview</w:t>
      </w:r>
      <w:bookmarkEnd w:id="216"/>
      <w:bookmarkEnd w:id="217"/>
      <w:bookmarkEnd w:id="218"/>
      <w:bookmarkEnd w:id="219"/>
      <w:bookmarkEnd w:id="220"/>
    </w:p>
    <w:p w:rsidR="0049042A" w:rsidRDefault="0049042A" w:rsidP="00BB6F5B">
      <w:r w:rsidRPr="001634D9">
        <w:t xml:space="preserve">Project information management may be best understood as an ongoing or cyclic process, as shown in </w:t>
      </w:r>
      <w:r w:rsidRPr="002F3693">
        <w:t xml:space="preserve">Figure </w:t>
      </w:r>
      <w:r>
        <w:t xml:space="preserve">4.1. </w:t>
      </w:r>
      <w:r w:rsidRPr="001634D9">
        <w:t xml:space="preserve">Specific yearly information management tasks for this project and their </w:t>
      </w:r>
      <w:r w:rsidRPr="0051374C">
        <w:t xml:space="preserve">timing are described in </w:t>
      </w:r>
      <w:r w:rsidRPr="008957C9">
        <w:t xml:space="preserve">Appendix </w:t>
      </w:r>
      <w:r w:rsidR="005D2D96">
        <w:t>G</w:t>
      </w:r>
      <w:r w:rsidRPr="008957C9">
        <w:t xml:space="preserve"> </w:t>
      </w:r>
      <w:r>
        <w:t>“</w:t>
      </w:r>
      <w:r w:rsidRPr="008957C9">
        <w:t>Yearly Project Task List</w:t>
      </w:r>
      <w:r>
        <w:t xml:space="preserve">.” </w:t>
      </w:r>
      <w:r w:rsidRPr="0051374C">
        <w:t>Readers may also refer to each</w:t>
      </w:r>
      <w:r w:rsidRPr="001634D9">
        <w:t xml:space="preserve"> respective section below for additional guidance and instructions.</w:t>
      </w:r>
    </w:p>
    <w:p w:rsidR="0049042A" w:rsidRDefault="0049042A" w:rsidP="00BB6F5B"/>
    <w:p w:rsidR="0049042A" w:rsidRPr="001634D9" w:rsidRDefault="00CF3C60" w:rsidP="00BB6F5B">
      <w:r>
        <w:rPr>
          <w:noProof/>
        </w:rPr>
        <w:drawing>
          <wp:inline distT="0" distB="0" distL="0" distR="0">
            <wp:extent cx="5734050" cy="3409950"/>
            <wp:effectExtent l="19050" t="19050" r="19050" b="19050"/>
            <wp:docPr id="4" name="Picture 1" descr="Project_info_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_info_cycle"/>
                    <pic:cNvPicPr>
                      <a:picLocks noChangeAspect="1" noChangeArrowheads="1"/>
                    </pic:cNvPicPr>
                  </pic:nvPicPr>
                  <pic:blipFill>
                    <a:blip r:embed="rId56" cstate="print"/>
                    <a:srcRect/>
                    <a:stretch>
                      <a:fillRect/>
                    </a:stretch>
                  </pic:blipFill>
                  <pic:spPr bwMode="auto">
                    <a:xfrm>
                      <a:off x="0" y="0"/>
                      <a:ext cx="5734050" cy="3409950"/>
                    </a:xfrm>
                    <a:prstGeom prst="rect">
                      <a:avLst/>
                    </a:prstGeom>
                    <a:noFill/>
                    <a:ln w="6350" cmpd="sng">
                      <a:solidFill>
                        <a:srgbClr val="000000"/>
                      </a:solidFill>
                      <a:miter lim="800000"/>
                      <a:headEnd/>
                      <a:tailEnd/>
                    </a:ln>
                    <a:effectLst/>
                  </pic:spPr>
                </pic:pic>
              </a:graphicData>
            </a:graphic>
          </wp:inline>
        </w:drawing>
      </w:r>
    </w:p>
    <w:bookmarkStart w:id="221" w:name="_Toc178751831"/>
    <w:bookmarkStart w:id="222" w:name="_Toc250715407"/>
    <w:p w:rsidR="0049042A" w:rsidRPr="00567162" w:rsidRDefault="00A64C00" w:rsidP="00A1437F">
      <w:pPr>
        <w:pStyle w:val="NTR-Figure"/>
        <w:rPr>
          <w:b w:val="0"/>
          <w:sz w:val="20"/>
          <w:szCs w:val="20"/>
        </w:rPr>
      </w:pPr>
      <w:r w:rsidRPr="00567162">
        <w:rPr>
          <w:sz w:val="20"/>
          <w:szCs w:val="20"/>
        </w:rPr>
        <w:fldChar w:fldCharType="begin"/>
      </w:r>
      <w:r w:rsidR="0049042A" w:rsidRPr="00567162">
        <w:rPr>
          <w:sz w:val="20"/>
          <w:szCs w:val="20"/>
        </w:rPr>
        <w:instrText xml:space="preserve"> TC "</w:instrText>
      </w:r>
      <w:bookmarkStart w:id="223" w:name="_Toc250715366"/>
      <w:bookmarkStart w:id="224" w:name="_Toc322933279"/>
      <w:bookmarkStart w:id="225" w:name="_Toc325544232"/>
      <w:r w:rsidR="0049042A" w:rsidRPr="00567162">
        <w:rPr>
          <w:sz w:val="20"/>
          <w:szCs w:val="20"/>
        </w:rPr>
        <w:instrText>Figure 4.1. Idealized flow of project information</w:instrText>
      </w:r>
      <w:bookmarkEnd w:id="223"/>
      <w:r w:rsidR="0049042A" w:rsidRPr="00567162">
        <w:rPr>
          <w:sz w:val="20"/>
          <w:szCs w:val="20"/>
        </w:rPr>
        <w:instrText xml:space="preserve"> management</w:instrText>
      </w:r>
      <w:bookmarkEnd w:id="224"/>
      <w:bookmarkEnd w:id="225"/>
      <w:r w:rsidR="0049042A" w:rsidRPr="00567162">
        <w:rPr>
          <w:sz w:val="20"/>
          <w:szCs w:val="20"/>
        </w:rPr>
        <w:instrText xml:space="preserve">" \f E \l "1" </w:instrText>
      </w:r>
      <w:r w:rsidRPr="00567162">
        <w:rPr>
          <w:sz w:val="20"/>
          <w:szCs w:val="20"/>
        </w:rPr>
        <w:fldChar w:fldCharType="end"/>
      </w:r>
      <w:proofErr w:type="gramStart"/>
      <w:r w:rsidR="0049042A" w:rsidRPr="00567162">
        <w:rPr>
          <w:sz w:val="20"/>
          <w:szCs w:val="20"/>
        </w:rPr>
        <w:t>Figure 4.1.</w:t>
      </w:r>
      <w:proofErr w:type="gramEnd"/>
      <w:r w:rsidR="0049042A" w:rsidRPr="00567162">
        <w:rPr>
          <w:b w:val="0"/>
          <w:sz w:val="20"/>
          <w:szCs w:val="20"/>
        </w:rPr>
        <w:t xml:space="preserve"> </w:t>
      </w:r>
      <w:proofErr w:type="gramStart"/>
      <w:r w:rsidR="0049042A" w:rsidRPr="00567162">
        <w:rPr>
          <w:b w:val="0"/>
          <w:sz w:val="20"/>
          <w:szCs w:val="20"/>
        </w:rPr>
        <w:t>Idealized flow diagram of the cyclical stages of project information management, from pre-season preparation to season close-out.</w:t>
      </w:r>
      <w:proofErr w:type="gramEnd"/>
      <w:r w:rsidR="0049042A" w:rsidRPr="00567162">
        <w:rPr>
          <w:b w:val="0"/>
          <w:sz w:val="20"/>
          <w:szCs w:val="20"/>
        </w:rPr>
        <w:t xml:space="preserve"> Note that quality assurance and documentation are thematic and not limited to any particular stage</w:t>
      </w:r>
      <w:bookmarkEnd w:id="221"/>
      <w:r w:rsidR="0049042A" w:rsidRPr="00567162">
        <w:rPr>
          <w:b w:val="0"/>
          <w:sz w:val="20"/>
          <w:szCs w:val="20"/>
        </w:rPr>
        <w:t xml:space="preserve"> of the information life cycle</w:t>
      </w:r>
      <w:bookmarkEnd w:id="222"/>
      <w:r w:rsidR="0049042A" w:rsidRPr="00567162">
        <w:rPr>
          <w:b w:val="0"/>
          <w:sz w:val="20"/>
          <w:szCs w:val="20"/>
        </w:rPr>
        <w:t>.</w:t>
      </w:r>
    </w:p>
    <w:p w:rsidR="0049042A" w:rsidRDefault="0049042A" w:rsidP="00BB6F5B"/>
    <w:p w:rsidR="0049042A" w:rsidRPr="00784541" w:rsidRDefault="0049042A" w:rsidP="00BB6F5B">
      <w:r w:rsidRPr="00784541">
        <w:t>The stages of this cycle are described in greater depth in later sections of this chapter but can be briefly summarized as follows:</w:t>
      </w:r>
    </w:p>
    <w:p w:rsidR="0049042A" w:rsidRPr="00784541" w:rsidRDefault="0049042A" w:rsidP="00EF5B5B">
      <w:pPr>
        <w:numPr>
          <w:ilvl w:val="0"/>
          <w:numId w:val="2"/>
        </w:numPr>
      </w:pPr>
      <w:r w:rsidRPr="00784541">
        <w:rPr>
          <w:i/>
        </w:rPr>
        <w:t>Preparation</w:t>
      </w:r>
      <w:r w:rsidRPr="00784541">
        <w:t xml:space="preserve"> – Training, logistics planning, print forms</w:t>
      </w:r>
      <w:r>
        <w:t>,</w:t>
      </w:r>
      <w:r w:rsidRPr="00784541">
        <w:t xml:space="preserve"> and maps</w:t>
      </w:r>
    </w:p>
    <w:p w:rsidR="0049042A" w:rsidRPr="00784541" w:rsidRDefault="0049042A" w:rsidP="00EF5B5B">
      <w:pPr>
        <w:numPr>
          <w:ilvl w:val="0"/>
          <w:numId w:val="2"/>
        </w:numPr>
      </w:pPr>
      <w:r w:rsidRPr="00784541">
        <w:rPr>
          <w:i/>
        </w:rPr>
        <w:t>Data acquisition</w:t>
      </w:r>
      <w:r w:rsidRPr="00784541">
        <w:t xml:space="preserve"> – Field trips to acquire data</w:t>
      </w:r>
    </w:p>
    <w:p w:rsidR="0049042A" w:rsidRPr="00784541" w:rsidRDefault="0049042A" w:rsidP="00EF5B5B">
      <w:pPr>
        <w:numPr>
          <w:ilvl w:val="0"/>
          <w:numId w:val="2"/>
        </w:numPr>
      </w:pPr>
      <w:r w:rsidRPr="00784541">
        <w:rPr>
          <w:i/>
        </w:rPr>
        <w:t>Data entry &amp; processing</w:t>
      </w:r>
      <w:r w:rsidRPr="00784541">
        <w:t xml:space="preserve"> – Data entry and uploads into the working copy of the database, GPS data processing, etc.</w:t>
      </w:r>
    </w:p>
    <w:p w:rsidR="0049042A" w:rsidRPr="00784541" w:rsidRDefault="0049042A" w:rsidP="00EF5B5B">
      <w:pPr>
        <w:numPr>
          <w:ilvl w:val="0"/>
          <w:numId w:val="2"/>
        </w:numPr>
      </w:pPr>
      <w:r w:rsidRPr="00784541">
        <w:rPr>
          <w:i/>
        </w:rPr>
        <w:t>Quality review</w:t>
      </w:r>
      <w:r w:rsidRPr="00784541">
        <w:t xml:space="preserve"> – Data are reviewed for quality and logical consistency </w:t>
      </w:r>
    </w:p>
    <w:p w:rsidR="0049042A" w:rsidRPr="00784541" w:rsidRDefault="0049042A" w:rsidP="00EF5B5B">
      <w:pPr>
        <w:numPr>
          <w:ilvl w:val="0"/>
          <w:numId w:val="2"/>
        </w:numPr>
        <w:ind w:left="990" w:hanging="630"/>
      </w:pPr>
      <w:r w:rsidRPr="00784541">
        <w:rPr>
          <w:i/>
        </w:rPr>
        <w:lastRenderedPageBreak/>
        <w:t>Metadata</w:t>
      </w:r>
      <w:r>
        <w:rPr>
          <w:i/>
        </w:rPr>
        <w:t xml:space="preserve"> preparation</w:t>
      </w:r>
      <w:r w:rsidRPr="00784541">
        <w:t xml:space="preserve"> – </w:t>
      </w:r>
      <w:r w:rsidR="004E579C" w:rsidRPr="00784541">
        <w:t>Documentati</w:t>
      </w:r>
      <w:r w:rsidR="004E579C">
        <w:t>ng</w:t>
      </w:r>
      <w:r w:rsidR="004E579C" w:rsidRPr="00784541">
        <w:t xml:space="preserve"> </w:t>
      </w:r>
      <w:r w:rsidRPr="00784541">
        <w:t>data collection and results of the quality review</w:t>
      </w:r>
      <w:r>
        <w:t xml:space="preserve"> for the year</w:t>
      </w:r>
    </w:p>
    <w:p w:rsidR="0049042A" w:rsidRPr="00784541" w:rsidRDefault="0049042A" w:rsidP="00EF5B5B">
      <w:pPr>
        <w:numPr>
          <w:ilvl w:val="0"/>
          <w:numId w:val="2"/>
        </w:numPr>
      </w:pPr>
      <w:r w:rsidRPr="00784541">
        <w:rPr>
          <w:i/>
        </w:rPr>
        <w:t>Data certification</w:t>
      </w:r>
      <w:r w:rsidRPr="00784541">
        <w:t xml:space="preserve"> – Data are certified as complete for the period of record</w:t>
      </w:r>
    </w:p>
    <w:p w:rsidR="0049042A" w:rsidRPr="00784541" w:rsidRDefault="0049042A" w:rsidP="00EF5B5B">
      <w:pPr>
        <w:numPr>
          <w:ilvl w:val="0"/>
          <w:numId w:val="2"/>
        </w:numPr>
      </w:pPr>
      <w:r w:rsidRPr="00784541">
        <w:rPr>
          <w:i/>
        </w:rPr>
        <w:t>Data delivery</w:t>
      </w:r>
      <w:r w:rsidRPr="00784541">
        <w:t xml:space="preserve"> – Certified data and metadata are delivered for archival and upload</w:t>
      </w:r>
      <w:r>
        <w:t>ed</w:t>
      </w:r>
      <w:r w:rsidRPr="00784541">
        <w:t xml:space="preserve"> to the master project database</w:t>
      </w:r>
    </w:p>
    <w:p w:rsidR="0049042A" w:rsidRPr="00784541" w:rsidRDefault="0049042A" w:rsidP="00EF5B5B">
      <w:pPr>
        <w:numPr>
          <w:ilvl w:val="0"/>
          <w:numId w:val="2"/>
        </w:numPr>
      </w:pPr>
      <w:r w:rsidRPr="00784541">
        <w:rPr>
          <w:i/>
        </w:rPr>
        <w:t xml:space="preserve">Data analysis </w:t>
      </w:r>
      <w:r w:rsidRPr="00784541">
        <w:t>– Data are summarized and analyzed</w:t>
      </w:r>
    </w:p>
    <w:p w:rsidR="0049042A" w:rsidRPr="00784541" w:rsidRDefault="0049042A" w:rsidP="00EF5B5B">
      <w:pPr>
        <w:numPr>
          <w:ilvl w:val="0"/>
          <w:numId w:val="2"/>
        </w:numPr>
      </w:pPr>
      <w:r w:rsidRPr="00784541">
        <w:rPr>
          <w:i/>
        </w:rPr>
        <w:t xml:space="preserve">Product development </w:t>
      </w:r>
      <w:r w:rsidRPr="00784541">
        <w:t>– Reports, maps, and other products are developed</w:t>
      </w:r>
    </w:p>
    <w:p w:rsidR="0049042A" w:rsidRPr="00784541" w:rsidRDefault="0049042A" w:rsidP="00EF5B5B">
      <w:pPr>
        <w:numPr>
          <w:ilvl w:val="0"/>
          <w:numId w:val="2"/>
        </w:numPr>
      </w:pPr>
      <w:r w:rsidRPr="00784541">
        <w:rPr>
          <w:i/>
        </w:rPr>
        <w:t xml:space="preserve">Product delivery </w:t>
      </w:r>
      <w:r w:rsidRPr="00784541">
        <w:t>– Deliver reports and other products for posting and archival</w:t>
      </w:r>
    </w:p>
    <w:p w:rsidR="0049042A" w:rsidRPr="00784541" w:rsidRDefault="0049042A" w:rsidP="00EF5B5B">
      <w:pPr>
        <w:numPr>
          <w:ilvl w:val="0"/>
          <w:numId w:val="2"/>
        </w:numPr>
      </w:pPr>
      <w:r w:rsidRPr="00784541">
        <w:rPr>
          <w:i/>
        </w:rPr>
        <w:t xml:space="preserve">Posting &amp; distribution </w:t>
      </w:r>
      <w:r w:rsidRPr="00784541">
        <w:t>– Distribute products as planned and/or post to NPS clearinghouses</w:t>
      </w:r>
    </w:p>
    <w:p w:rsidR="0049042A" w:rsidRPr="00784541" w:rsidRDefault="0049042A" w:rsidP="00EF5B5B">
      <w:pPr>
        <w:numPr>
          <w:ilvl w:val="0"/>
          <w:numId w:val="2"/>
        </w:numPr>
      </w:pPr>
      <w:r w:rsidRPr="00784541">
        <w:rPr>
          <w:i/>
        </w:rPr>
        <w:t xml:space="preserve">Archival &amp; records management </w:t>
      </w:r>
      <w:r w:rsidRPr="00784541">
        <w:t xml:space="preserve">– Review analog and digital files for retention (or destruction) according to </w:t>
      </w:r>
      <w:r w:rsidRPr="00AC590C">
        <w:rPr>
          <w:szCs w:val="20"/>
        </w:rPr>
        <w:t>NPS Director’s Order 19</w:t>
      </w:r>
      <w:r>
        <w:rPr>
          <w:szCs w:val="20"/>
        </w:rPr>
        <w:t xml:space="preserve"> </w:t>
      </w:r>
      <w:r w:rsidR="00A64C00">
        <w:rPr>
          <w:szCs w:val="20"/>
        </w:rPr>
        <w:fldChar w:fldCharType="begin"/>
      </w:r>
      <w:r>
        <w:rPr>
          <w:szCs w:val="20"/>
        </w:rPr>
        <w:instrText xml:space="preserve"> ADDIN EN.CITE &lt;EndNote&gt;&lt;Cite ExcludeAuth="1"&gt;&lt;Author&gt;National Park Service (NPS)&lt;/Author&gt;&lt;Year&gt;2001&lt;/Year&gt;&lt;RecNum&gt;354&lt;/RecNum&gt;&lt;Prefix&gt;NPS &lt;/Prefix&gt;&lt;DisplayText&gt;(NPS 2001)&lt;/DisplayText&gt;&lt;record&gt;&lt;rec-number&gt;354&lt;/rec-number&gt;&lt;foreign-keys&gt;&lt;key app="EN" db-id="29wd9fdxkttawpevre3ptatrsdx2se0wz5da"&gt;354&lt;/key&gt;&lt;/foreign-keys&gt;&lt;ref-type name="Web Page"&gt;12&lt;/ref-type&gt;&lt;contributors&gt;&lt;authors&gt;&lt;author&gt;National Park Service (NPS),&lt;/author&gt;&lt;/authors&gt;&lt;/contributors&gt;&lt;titles&gt;&lt;title&gt;Director&amp;apos;s Orders and Related Documents&lt;/title&gt;&lt;/titles&gt;&lt;dates&gt;&lt;year&gt;2001&lt;/year&gt;&lt;/dates&gt;&lt;publisher&gt;Department of the Interior, National Park Service, Office of Policy. Available at http://home.nps.gov/applications/npspolicy/DOrders.cfm (accessed 1 Oct 2007)&lt;/publisher&gt;&lt;urls&gt;&lt;/urls&gt;&lt;/record&gt;&lt;/Cite&gt;&lt;/EndNote&gt;</w:instrText>
      </w:r>
      <w:r w:rsidR="00A64C00">
        <w:rPr>
          <w:szCs w:val="20"/>
        </w:rPr>
        <w:fldChar w:fldCharType="separate"/>
      </w:r>
      <w:r>
        <w:rPr>
          <w:noProof/>
          <w:szCs w:val="20"/>
        </w:rPr>
        <w:t>(NPS 2001)</w:t>
      </w:r>
      <w:r w:rsidR="00A64C00">
        <w:rPr>
          <w:szCs w:val="20"/>
        </w:rPr>
        <w:fldChar w:fldCharType="end"/>
      </w:r>
      <w:r>
        <w:t xml:space="preserve">. </w:t>
      </w:r>
      <w:r w:rsidRPr="00784541">
        <w:t>Retained files are renamed and stored as needed.</w:t>
      </w:r>
    </w:p>
    <w:p w:rsidR="0049042A" w:rsidRPr="00784541" w:rsidRDefault="0049042A" w:rsidP="00EF5B5B">
      <w:pPr>
        <w:numPr>
          <w:ilvl w:val="0"/>
          <w:numId w:val="2"/>
        </w:numPr>
      </w:pPr>
      <w:r w:rsidRPr="00310CED">
        <w:rPr>
          <w:i/>
        </w:rPr>
        <w:t xml:space="preserve">Season close-out – </w:t>
      </w:r>
      <w:r w:rsidRPr="00310CED">
        <w:t>Review and document needed improvements</w:t>
      </w:r>
      <w:r w:rsidRPr="00784541">
        <w:t xml:space="preserve"> to project procedures or infrastructure, complete administrative reports, develop work plans for the coming season</w:t>
      </w:r>
    </w:p>
    <w:p w:rsidR="0049042A" w:rsidRPr="00567162" w:rsidRDefault="0049042A" w:rsidP="00BB6F5B">
      <w:pPr>
        <w:rPr>
          <w:szCs w:val="24"/>
        </w:rPr>
      </w:pPr>
    </w:p>
    <w:p w:rsidR="0049042A" w:rsidRPr="00567162" w:rsidRDefault="0049042A" w:rsidP="00BB6F5B">
      <w:pPr>
        <w:pStyle w:val="NTR-2ndOrder"/>
        <w:rPr>
          <w:sz w:val="24"/>
          <w:szCs w:val="24"/>
        </w:rPr>
      </w:pPr>
      <w:bookmarkStart w:id="226" w:name="_Toc207167682"/>
      <w:bookmarkStart w:id="227" w:name="_Toc207430389"/>
      <w:bookmarkStart w:id="228" w:name="_Toc262050540"/>
      <w:bookmarkStart w:id="229" w:name="_Toc261943432"/>
      <w:bookmarkStart w:id="230" w:name="_Toc325544040"/>
      <w:r w:rsidRPr="00567162">
        <w:rPr>
          <w:sz w:val="24"/>
          <w:szCs w:val="24"/>
        </w:rPr>
        <w:t>Pre-season Preparations for Information Management</w:t>
      </w:r>
      <w:bookmarkEnd w:id="226"/>
      <w:bookmarkEnd w:id="227"/>
      <w:bookmarkEnd w:id="228"/>
      <w:bookmarkEnd w:id="229"/>
      <w:bookmarkEnd w:id="230"/>
    </w:p>
    <w:p w:rsidR="0049042A" w:rsidRPr="00567162" w:rsidRDefault="0049042A" w:rsidP="00BB6F5B">
      <w:pPr>
        <w:rPr>
          <w:szCs w:val="24"/>
        </w:rPr>
      </w:pPr>
    </w:p>
    <w:p w:rsidR="0049042A" w:rsidRPr="00B820D9" w:rsidRDefault="0049042A" w:rsidP="00BB6F5B">
      <w:pPr>
        <w:pStyle w:val="NTR-3rdOrder"/>
        <w:rPr>
          <w:sz w:val="22"/>
          <w:szCs w:val="22"/>
        </w:rPr>
      </w:pPr>
      <w:bookmarkStart w:id="231" w:name="_Toc207167683"/>
      <w:bookmarkStart w:id="232" w:name="_Toc207430390"/>
      <w:bookmarkStart w:id="233" w:name="_Toc262050541"/>
      <w:bookmarkStart w:id="234" w:name="_Toc261943433"/>
      <w:bookmarkStart w:id="235" w:name="_Toc325544041"/>
      <w:r w:rsidRPr="00B820D9">
        <w:rPr>
          <w:sz w:val="22"/>
          <w:szCs w:val="22"/>
        </w:rPr>
        <w:t>Set Up Project Workspace</w:t>
      </w:r>
      <w:bookmarkEnd w:id="231"/>
      <w:bookmarkEnd w:id="232"/>
      <w:bookmarkEnd w:id="233"/>
      <w:bookmarkEnd w:id="234"/>
      <w:bookmarkEnd w:id="235"/>
    </w:p>
    <w:p w:rsidR="0049042A" w:rsidRDefault="0049042A" w:rsidP="00BB6F5B">
      <w:r w:rsidRPr="00B856B4">
        <w:t>A section of the ne</w:t>
      </w:r>
      <w:r>
        <w:t>tworked PACN server</w:t>
      </w:r>
      <w:r w:rsidRPr="00B856B4">
        <w:t xml:space="preserve"> is reserved for this project, and access permissions are established so that project staff members have access to needed files within this workspace</w:t>
      </w:r>
      <w:r>
        <w:t xml:space="preserve">. </w:t>
      </w:r>
      <w:r w:rsidRPr="00B856B4">
        <w:t xml:space="preserve">Prior to each season, the </w:t>
      </w:r>
      <w:r>
        <w:t>project lead</w:t>
      </w:r>
      <w:r w:rsidRPr="00B856B4">
        <w:t xml:space="preserve"> should make sure that network accounts are established for each new staff member, and that the </w:t>
      </w:r>
      <w:r>
        <w:t>data manager</w:t>
      </w:r>
      <w:r w:rsidRPr="00B856B4">
        <w:t xml:space="preserve"> is notified to ensure access to the project workspace and databases</w:t>
      </w:r>
      <w:r>
        <w:t xml:space="preserve">. If network connections are too slow for efficient data entry and processing, individual staff members may set up a workspace on their own workstation, with periodic data transfer to the PACN server. Daily backups of the workstation to an external hard drive will ensure that no data is lost. </w:t>
      </w:r>
      <w:r w:rsidRPr="00B856B4">
        <w:t xml:space="preserve">Additional details may be found in </w:t>
      </w:r>
      <w:r w:rsidRPr="0051374C">
        <w:t>SOP #10 “Workspace Setup and Project Records Management</w:t>
      </w:r>
      <w:r>
        <w:t>.”</w:t>
      </w:r>
    </w:p>
    <w:p w:rsidR="0049042A" w:rsidRDefault="0049042A" w:rsidP="006D421E">
      <w:bookmarkStart w:id="236" w:name="_Toc207167684"/>
      <w:bookmarkStart w:id="237" w:name="_Toc207430391"/>
    </w:p>
    <w:p w:rsidR="0049042A" w:rsidRPr="00B820D9" w:rsidRDefault="0049042A" w:rsidP="00BB6F5B">
      <w:pPr>
        <w:pStyle w:val="NTR-3rdOrder"/>
        <w:rPr>
          <w:sz w:val="22"/>
          <w:szCs w:val="22"/>
        </w:rPr>
      </w:pPr>
      <w:bookmarkStart w:id="238" w:name="_Toc262050542"/>
      <w:bookmarkStart w:id="239" w:name="_Toc261943434"/>
      <w:bookmarkStart w:id="240" w:name="_Toc325544042"/>
      <w:r w:rsidRPr="00B820D9">
        <w:rPr>
          <w:sz w:val="22"/>
          <w:szCs w:val="22"/>
        </w:rPr>
        <w:t>GPS Loading and Preparation</w:t>
      </w:r>
      <w:bookmarkEnd w:id="236"/>
      <w:bookmarkEnd w:id="237"/>
      <w:bookmarkEnd w:id="238"/>
      <w:bookmarkEnd w:id="239"/>
      <w:bookmarkEnd w:id="240"/>
    </w:p>
    <w:p w:rsidR="0049042A" w:rsidRDefault="0049042A" w:rsidP="00BB6F5B">
      <w:r>
        <w:t xml:space="preserve">The GIS specialist and field leader will work together to ensure that target coordinates and data dictionaries are loaded into the GPS units and data loggers (if used) prior to the onset of field work, and that GPS download software is available and ready for use. Additional details on GPS use and GPS data handling may be found in </w:t>
      </w:r>
      <w:r w:rsidRPr="00C922A5">
        <w:t xml:space="preserve">SOP #6 “Using GPS to Navigate </w:t>
      </w:r>
      <w:r>
        <w:t xml:space="preserve">to </w:t>
      </w:r>
      <w:r w:rsidRPr="00C922A5">
        <w:t>and Mark Waypoints</w:t>
      </w:r>
      <w:r>
        <w:t xml:space="preserve">” and on the </w:t>
      </w:r>
      <w:r w:rsidRPr="00102A8D">
        <w:t>PACN website</w:t>
      </w:r>
      <w:r>
        <w:t xml:space="preserve"> </w:t>
      </w:r>
      <w:r w:rsidR="00A64C00">
        <w:fldChar w:fldCharType="begin"/>
      </w:r>
      <w:r>
        <w:instrText xml:space="preserve"> ADDIN EN.CITE &lt;EndNote&gt;&lt;Cite ExcludeAuth="1"&gt;&lt;Author&gt;National Park Service (NPS)&lt;/Author&gt;&lt;Year&gt;2007&lt;/Year&gt;&lt;RecNum&gt;465&lt;/RecNum&gt;&lt;Prefix&gt;NPS &lt;/Prefix&gt;&lt;DisplayText&gt;(NPS 2007d)&lt;/DisplayText&gt;&lt;record&gt;&lt;rec-number&gt;465&lt;/rec-number&gt;&lt;foreign-keys&gt;&lt;key app="EN" db-id="29wd9fdxkttawpevre3ptatrsdx2se0wz5da"&gt;465&lt;/key&gt;&lt;/foreign-keys&gt;&lt;ref-type name="Web Page"&gt;12&lt;/ref-type&gt;&lt;contributors&gt;&lt;authors&gt;&lt;author&gt;National Park Service (NPS),&lt;/author&gt;&lt;/authors&gt;&lt;/contributors&gt;&lt;titles&gt;&lt;title&gt;Pacific Island Network: Standard Operating Procedures for Geographic Information Systems&lt;/title&gt;&lt;/titles&gt;&lt;dates&gt;&lt;year&gt;2007&lt;/year&gt;&lt;/dates&gt;&lt;publisher&gt;Department of the Interior, National Park Service, Pacific Island Network. Available at http://science.nature.nps.gov/im/units/pacn/gis/SOP.cfm (accessed on 1 Oct 2007)&lt;/publisher&gt;&lt;urls&gt;&lt;/urls&gt;&lt;/record&gt;&lt;/Cite&gt;&lt;/EndNote&gt;</w:instrText>
      </w:r>
      <w:r w:rsidR="00A64C00">
        <w:fldChar w:fldCharType="separate"/>
      </w:r>
      <w:r>
        <w:rPr>
          <w:noProof/>
        </w:rPr>
        <w:t>(NPS 2007d)</w:t>
      </w:r>
      <w:r w:rsidR="00A64C00">
        <w:fldChar w:fldCharType="end"/>
      </w:r>
      <w:r>
        <w:t xml:space="preserve">. </w:t>
      </w:r>
    </w:p>
    <w:p w:rsidR="0049042A" w:rsidRDefault="0049042A" w:rsidP="006D421E">
      <w:bookmarkStart w:id="241" w:name="_Toc207167685"/>
      <w:bookmarkStart w:id="242" w:name="_Toc207430392"/>
    </w:p>
    <w:p w:rsidR="0049042A" w:rsidRPr="00B820D9" w:rsidRDefault="0049042A" w:rsidP="00BB6F5B">
      <w:pPr>
        <w:pStyle w:val="NTR-3rdOrder"/>
        <w:rPr>
          <w:sz w:val="22"/>
          <w:szCs w:val="22"/>
        </w:rPr>
      </w:pPr>
      <w:bookmarkStart w:id="243" w:name="_Toc262050543"/>
      <w:bookmarkStart w:id="244" w:name="_Toc261943435"/>
      <w:bookmarkStart w:id="245" w:name="_Toc325544043"/>
      <w:r w:rsidRPr="00B820D9">
        <w:rPr>
          <w:sz w:val="22"/>
          <w:szCs w:val="22"/>
        </w:rPr>
        <w:t>Implement Working Database Copy</w:t>
      </w:r>
      <w:bookmarkEnd w:id="241"/>
      <w:bookmarkEnd w:id="242"/>
      <w:bookmarkEnd w:id="243"/>
      <w:bookmarkEnd w:id="244"/>
      <w:bookmarkEnd w:id="245"/>
    </w:p>
    <w:p w:rsidR="0049042A" w:rsidRDefault="0049042A" w:rsidP="00BB6F5B">
      <w:r>
        <w:t>Prior to the field season, the data manager will implement a blank copy of the working database and ensure proper access on the part of the project staff. Refer to Overview for Database Design for additional information about the database design and implementation strategy.</w:t>
      </w:r>
    </w:p>
    <w:p w:rsidR="0049042A" w:rsidRDefault="0049042A" w:rsidP="00BB6F5B"/>
    <w:p w:rsidR="0049042A" w:rsidRPr="00B820D9" w:rsidRDefault="0049042A" w:rsidP="00BB6F5B">
      <w:pPr>
        <w:pStyle w:val="NTR-2ndOrder"/>
        <w:rPr>
          <w:sz w:val="24"/>
          <w:szCs w:val="24"/>
        </w:rPr>
      </w:pPr>
      <w:bookmarkStart w:id="246" w:name="_Toc207167686"/>
      <w:bookmarkStart w:id="247" w:name="_Toc207430393"/>
      <w:bookmarkStart w:id="248" w:name="_Toc262050544"/>
      <w:bookmarkStart w:id="249" w:name="_Toc261943436"/>
      <w:bookmarkStart w:id="250" w:name="_Toc325544044"/>
      <w:r w:rsidRPr="00B820D9">
        <w:rPr>
          <w:sz w:val="24"/>
          <w:szCs w:val="24"/>
        </w:rPr>
        <w:t>Overview of Database Design</w:t>
      </w:r>
      <w:bookmarkEnd w:id="246"/>
      <w:bookmarkEnd w:id="247"/>
      <w:bookmarkEnd w:id="248"/>
      <w:bookmarkEnd w:id="249"/>
      <w:bookmarkEnd w:id="250"/>
    </w:p>
    <w:p w:rsidR="0049042A" w:rsidRDefault="0049042A" w:rsidP="00BB6F5B">
      <w:r>
        <w:t xml:space="preserve">PACN data management staff designed customized relational database applications to enter, store, and manipulate the data associated with this project. The </w:t>
      </w:r>
      <w:r w:rsidRPr="0091087F">
        <w:t>design</w:t>
      </w:r>
      <w:r>
        <w:t xml:space="preserve"> of</w:t>
      </w:r>
      <w:r w:rsidRPr="0091087F">
        <w:t xml:space="preserve"> the </w:t>
      </w:r>
      <w:r w:rsidRPr="0051374C">
        <w:t>Established Invasive Plant Species</w:t>
      </w:r>
      <w:r>
        <w:t xml:space="preserve"> Monitoring</w:t>
      </w:r>
      <w:r w:rsidRPr="0091087F">
        <w:t xml:space="preserve"> </w:t>
      </w:r>
      <w:r>
        <w:t>D</w:t>
      </w:r>
      <w:r w:rsidRPr="0091087F">
        <w:t>atabase follow</w:t>
      </w:r>
      <w:r>
        <w:t>s</w:t>
      </w:r>
      <w:r w:rsidRPr="0091087F">
        <w:t xml:space="preserve"> the hierarchical data table organization of the </w:t>
      </w:r>
      <w:r w:rsidRPr="00102A8D">
        <w:t>Natural Resource Database Template</w:t>
      </w:r>
      <w:r>
        <w:t xml:space="preserve"> </w:t>
      </w:r>
      <w:r w:rsidR="00A64C00">
        <w:fldChar w:fldCharType="begin"/>
      </w:r>
      <w:r>
        <w:instrText xml:space="preserve"> ADDIN EN.CITE &lt;EndNote&gt;&lt;Cite ExcludeAuth="1"&gt;&lt;Author&gt;National Park Service (NPS)&lt;/Author&gt;&lt;Year&gt;2007&lt;/Year&gt;&lt;RecNum&gt;348&lt;/RecNum&gt;&lt;Prefix&gt;NPS &lt;/Prefix&gt;&lt;DisplayText&gt;(NPS 2007b)&lt;/DisplayText&gt;&lt;record&gt;&lt;rec-number&gt;348&lt;/rec-number&gt;&lt;foreign-keys&gt;&lt;key app="EN" db-id="29wd9fdxkttawpevre3ptatrsdx2se0wz5da"&gt;348&lt;/key&gt;&lt;/foreign-keys&gt;&lt;ref-type name="Web Page"&gt;12&lt;/ref-type&gt;&lt;contributors&gt;&lt;authors&gt;&lt;author&gt;National Park Service (NPS),&lt;/author&gt;&lt;/authors&gt;&lt;/contributors&gt;&lt;titles&gt;&lt;title&gt;Nature and Science: The Natural Resource Database Template&lt;/title&gt;&lt;/titles&gt;&lt;dates&gt;&lt;year&gt;2007&lt;/year&gt;&lt;/dates&gt;&lt;publisher&gt;Department of the Interior, National Park Service, Inventory and Monitoring. Available at http://science.nature.nps.gov/im/apps/template/index.cfm (accessed on 1 Oct 2007)&lt;/publisher&gt;&lt;urls&gt;&lt;/urls&gt;&lt;/record&gt;&lt;/Cite&gt;&lt;/EndNote&gt;</w:instrText>
      </w:r>
      <w:r w:rsidR="00A64C00">
        <w:fldChar w:fldCharType="separate"/>
      </w:r>
      <w:r>
        <w:rPr>
          <w:noProof/>
        </w:rPr>
        <w:t>(NPS 2007b)</w:t>
      </w:r>
      <w:r w:rsidR="00A64C00">
        <w:fldChar w:fldCharType="end"/>
      </w:r>
      <w:r>
        <w:t xml:space="preserve"> which is the standard for the NPS I&amp;M </w:t>
      </w:r>
      <w:r>
        <w:lastRenderedPageBreak/>
        <w:t xml:space="preserve">Program. For additional details see the table relationships diagram, data dictionary, and other documentation in </w:t>
      </w:r>
      <w:r w:rsidRPr="008957C9">
        <w:t>Appendix F</w:t>
      </w:r>
      <w:r>
        <w:t xml:space="preserve"> “Established Invasive Plant Monitoring </w:t>
      </w:r>
      <w:r w:rsidRPr="008957C9">
        <w:t>Database Documentation</w:t>
      </w:r>
      <w:r>
        <w:t xml:space="preserve">.”  The PACN data management staff is responsible for development and maintenance of the database including customization of data summarization and export routines. </w:t>
      </w:r>
    </w:p>
    <w:p w:rsidR="0049042A" w:rsidRDefault="0049042A" w:rsidP="00BB6F5B"/>
    <w:p w:rsidR="0049042A" w:rsidRDefault="0049042A" w:rsidP="00BB6F5B">
      <w:r>
        <w:t>The database is divided into two components: (1) one for entering, editing, and error-checking data for the current season (i.e., the “working database copy”), and (2) one that contains the complete set of certified data for the monitoring project (i.e., the “master project database”). A functional comparison of these two components is provided in Table 4.1.</w:t>
      </w:r>
    </w:p>
    <w:p w:rsidR="0049042A" w:rsidRPr="00B820D9" w:rsidRDefault="0049042A" w:rsidP="00BB6F5B">
      <w:pPr>
        <w:rPr>
          <w:b/>
          <w:sz w:val="20"/>
          <w:szCs w:val="20"/>
        </w:rPr>
      </w:pPr>
    </w:p>
    <w:bookmarkStart w:id="251" w:name="_Toc179017036"/>
    <w:p w:rsidR="0049042A" w:rsidRDefault="00A64C00" w:rsidP="00BB6F5B">
      <w:pPr>
        <w:pStyle w:val="NTR-Table"/>
        <w:rPr>
          <w:sz w:val="20"/>
          <w:szCs w:val="20"/>
        </w:rPr>
      </w:pPr>
      <w:r w:rsidRPr="00B820D9">
        <w:rPr>
          <w:b/>
          <w:sz w:val="20"/>
          <w:szCs w:val="20"/>
        </w:rPr>
        <w:fldChar w:fldCharType="begin"/>
      </w:r>
      <w:r w:rsidR="0049042A" w:rsidRPr="00B820D9">
        <w:rPr>
          <w:b/>
          <w:sz w:val="20"/>
          <w:szCs w:val="20"/>
        </w:rPr>
        <w:instrText xml:space="preserve"> TC "</w:instrText>
      </w:r>
      <w:bookmarkStart w:id="252" w:name="_Toc299976772"/>
      <w:r w:rsidR="0049042A" w:rsidRPr="00B820D9">
        <w:rPr>
          <w:b/>
          <w:snapToGrid w:val="0"/>
          <w:sz w:val="20"/>
          <w:szCs w:val="20"/>
        </w:rPr>
        <w:instrText>Table 4.1. Functional comparison of master project database and working database</w:instrText>
      </w:r>
      <w:bookmarkEnd w:id="252"/>
      <w:r w:rsidR="0049042A" w:rsidRPr="00B820D9">
        <w:rPr>
          <w:b/>
          <w:sz w:val="20"/>
          <w:szCs w:val="20"/>
        </w:rPr>
        <w:instrText xml:space="preserve">" \f D \l "1" </w:instrText>
      </w:r>
      <w:r w:rsidRPr="00B820D9">
        <w:rPr>
          <w:b/>
          <w:sz w:val="20"/>
          <w:szCs w:val="20"/>
        </w:rPr>
        <w:fldChar w:fldCharType="end"/>
      </w:r>
      <w:proofErr w:type="gramStart"/>
      <w:r w:rsidR="0049042A" w:rsidRPr="00B820D9">
        <w:rPr>
          <w:b/>
          <w:sz w:val="20"/>
          <w:szCs w:val="20"/>
        </w:rPr>
        <w:t>Table 4.1.</w:t>
      </w:r>
      <w:proofErr w:type="gramEnd"/>
      <w:r w:rsidR="0049042A" w:rsidRPr="00B820D9">
        <w:rPr>
          <w:sz w:val="20"/>
          <w:szCs w:val="20"/>
        </w:rPr>
        <w:t xml:space="preserve"> </w:t>
      </w:r>
      <w:proofErr w:type="gramStart"/>
      <w:r w:rsidR="0049042A" w:rsidRPr="00B820D9">
        <w:rPr>
          <w:sz w:val="20"/>
          <w:szCs w:val="20"/>
        </w:rPr>
        <w:t>Functional comparison of master project database and working database.</w:t>
      </w:r>
      <w:proofErr w:type="gramEnd"/>
      <w:r w:rsidR="0049042A" w:rsidRPr="00B820D9">
        <w:rPr>
          <w:sz w:val="20"/>
          <w:szCs w:val="20"/>
        </w:rPr>
        <w:t xml:space="preserve"> </w:t>
      </w:r>
    </w:p>
    <w:p w:rsidR="00B820D9" w:rsidRPr="00B820D9" w:rsidRDefault="00B820D9" w:rsidP="00BB6F5B">
      <w:pPr>
        <w:pStyle w:val="NTR-Table"/>
        <w:rPr>
          <w:sz w:val="20"/>
          <w:szCs w:val="20"/>
        </w:rPr>
      </w:pPr>
    </w:p>
    <w:tbl>
      <w:tblPr>
        <w:tblW w:w="8820" w:type="dxa"/>
        <w:tblBorders>
          <w:top w:val="single" w:sz="4" w:space="0" w:color="auto"/>
          <w:bottom w:val="single" w:sz="4" w:space="0" w:color="auto"/>
        </w:tblBorders>
        <w:tblLook w:val="01E0" w:firstRow="1" w:lastRow="1" w:firstColumn="1" w:lastColumn="1" w:noHBand="0" w:noVBand="0"/>
      </w:tblPr>
      <w:tblGrid>
        <w:gridCol w:w="4590"/>
        <w:gridCol w:w="2160"/>
        <w:gridCol w:w="2070"/>
      </w:tblGrid>
      <w:tr w:rsidR="0049042A" w:rsidRPr="00E0477C" w:rsidTr="00B820D9">
        <w:trPr>
          <w:trHeight w:val="323"/>
        </w:trPr>
        <w:tc>
          <w:tcPr>
            <w:tcW w:w="4590" w:type="dxa"/>
            <w:tcBorders>
              <w:top w:val="single" w:sz="4" w:space="0" w:color="auto"/>
              <w:bottom w:val="single" w:sz="12" w:space="0" w:color="auto"/>
            </w:tcBorders>
          </w:tcPr>
          <w:p w:rsidR="0049042A" w:rsidRPr="00B820D9" w:rsidRDefault="0049042A" w:rsidP="0065442F">
            <w:pPr>
              <w:rPr>
                <w:rFonts w:ascii="Arial" w:hAnsi="Arial" w:cs="Arial"/>
                <w:b/>
                <w:sz w:val="20"/>
                <w:szCs w:val="20"/>
              </w:rPr>
            </w:pPr>
            <w:r w:rsidRPr="00B820D9">
              <w:rPr>
                <w:rFonts w:ascii="Arial" w:hAnsi="Arial" w:cs="Arial"/>
                <w:b/>
                <w:sz w:val="20"/>
                <w:szCs w:val="20"/>
              </w:rPr>
              <w:t>Project database functions and capabilities</w:t>
            </w:r>
          </w:p>
        </w:tc>
        <w:tc>
          <w:tcPr>
            <w:tcW w:w="2160" w:type="dxa"/>
            <w:tcBorders>
              <w:top w:val="single" w:sz="4" w:space="0" w:color="auto"/>
              <w:bottom w:val="single" w:sz="12" w:space="0" w:color="auto"/>
            </w:tcBorders>
          </w:tcPr>
          <w:p w:rsidR="0049042A" w:rsidRPr="00B820D9" w:rsidRDefault="0049042A" w:rsidP="0065442F">
            <w:pPr>
              <w:jc w:val="center"/>
              <w:rPr>
                <w:rFonts w:ascii="Arial" w:hAnsi="Arial" w:cs="Arial"/>
                <w:b/>
                <w:sz w:val="20"/>
                <w:szCs w:val="20"/>
              </w:rPr>
            </w:pPr>
            <w:r w:rsidRPr="00B820D9">
              <w:rPr>
                <w:rFonts w:ascii="Arial" w:hAnsi="Arial" w:cs="Arial"/>
                <w:b/>
                <w:sz w:val="20"/>
                <w:szCs w:val="20"/>
              </w:rPr>
              <w:t>Working database</w:t>
            </w:r>
          </w:p>
        </w:tc>
        <w:tc>
          <w:tcPr>
            <w:tcW w:w="2070" w:type="dxa"/>
            <w:tcBorders>
              <w:top w:val="single" w:sz="4" w:space="0" w:color="auto"/>
              <w:bottom w:val="single" w:sz="12" w:space="0" w:color="auto"/>
            </w:tcBorders>
          </w:tcPr>
          <w:p w:rsidR="0049042A" w:rsidRPr="00B820D9" w:rsidRDefault="0049042A" w:rsidP="0065442F">
            <w:pPr>
              <w:jc w:val="center"/>
              <w:rPr>
                <w:rFonts w:ascii="Arial" w:hAnsi="Arial" w:cs="Arial"/>
                <w:b/>
                <w:sz w:val="20"/>
                <w:szCs w:val="20"/>
              </w:rPr>
            </w:pPr>
            <w:r w:rsidRPr="00B820D9">
              <w:rPr>
                <w:rFonts w:ascii="Arial" w:hAnsi="Arial" w:cs="Arial"/>
                <w:b/>
                <w:sz w:val="20"/>
                <w:szCs w:val="20"/>
              </w:rPr>
              <w:t>Master database</w:t>
            </w:r>
          </w:p>
        </w:tc>
      </w:tr>
      <w:tr w:rsidR="0049042A" w:rsidRPr="00E0477C">
        <w:tc>
          <w:tcPr>
            <w:tcW w:w="4590" w:type="dxa"/>
            <w:tcBorders>
              <w:top w:val="single" w:sz="12" w:space="0" w:color="auto"/>
            </w:tcBorders>
          </w:tcPr>
          <w:p w:rsidR="0049042A" w:rsidRPr="00E0477C" w:rsidRDefault="0049042A" w:rsidP="0065442F">
            <w:pPr>
              <w:rPr>
                <w:rFonts w:ascii="Arial" w:hAnsi="Arial" w:cs="Arial"/>
                <w:sz w:val="20"/>
                <w:szCs w:val="20"/>
              </w:rPr>
            </w:pPr>
            <w:r w:rsidRPr="00E0477C">
              <w:rPr>
                <w:rFonts w:ascii="Arial" w:hAnsi="Arial" w:cs="Arial"/>
                <w:sz w:val="20"/>
                <w:szCs w:val="20"/>
              </w:rPr>
              <w:t>Software platform for back-end data</w:t>
            </w:r>
          </w:p>
        </w:tc>
        <w:tc>
          <w:tcPr>
            <w:tcW w:w="2160" w:type="dxa"/>
            <w:tcBorders>
              <w:top w:val="single" w:sz="12" w:space="0" w:color="auto"/>
            </w:tcBorders>
          </w:tcPr>
          <w:p w:rsidR="0049042A" w:rsidRPr="00E0477C" w:rsidRDefault="0049042A" w:rsidP="0065442F">
            <w:pPr>
              <w:jc w:val="center"/>
              <w:rPr>
                <w:rFonts w:ascii="Arial" w:hAnsi="Arial" w:cs="Arial"/>
                <w:sz w:val="20"/>
                <w:szCs w:val="20"/>
              </w:rPr>
            </w:pPr>
            <w:r w:rsidRPr="00E0477C">
              <w:rPr>
                <w:rFonts w:ascii="Arial" w:hAnsi="Arial" w:cs="Arial"/>
                <w:sz w:val="20"/>
                <w:szCs w:val="20"/>
              </w:rPr>
              <w:t>MS Access</w:t>
            </w:r>
          </w:p>
        </w:tc>
        <w:tc>
          <w:tcPr>
            <w:tcW w:w="2070" w:type="dxa"/>
            <w:tcBorders>
              <w:top w:val="single" w:sz="12" w:space="0" w:color="auto"/>
            </w:tcBorders>
          </w:tcPr>
          <w:p w:rsidR="0049042A" w:rsidRPr="00E0477C" w:rsidRDefault="0049042A" w:rsidP="00A217C3">
            <w:pPr>
              <w:jc w:val="center"/>
              <w:rPr>
                <w:rFonts w:ascii="Arial" w:hAnsi="Arial" w:cs="Arial"/>
                <w:sz w:val="20"/>
                <w:szCs w:val="20"/>
              </w:rPr>
            </w:pPr>
            <w:r>
              <w:rPr>
                <w:rFonts w:ascii="Arial" w:hAnsi="Arial" w:cs="Arial"/>
                <w:sz w:val="20"/>
                <w:szCs w:val="20"/>
              </w:rPr>
              <w:t xml:space="preserve">MS </w:t>
            </w:r>
            <w:r w:rsidRPr="00E0477C">
              <w:rPr>
                <w:rFonts w:ascii="Arial" w:hAnsi="Arial" w:cs="Arial"/>
                <w:sz w:val="20"/>
                <w:szCs w:val="20"/>
              </w:rPr>
              <w:t xml:space="preserve">SQL Server </w:t>
            </w:r>
            <w:r>
              <w:rPr>
                <w:rFonts w:ascii="Arial" w:hAnsi="Arial" w:cs="Arial"/>
                <w:sz w:val="20"/>
                <w:szCs w:val="20"/>
              </w:rPr>
              <w:t xml:space="preserve">or </w:t>
            </w:r>
            <w:r w:rsidRPr="00E0477C">
              <w:rPr>
                <w:rFonts w:ascii="Arial" w:hAnsi="Arial" w:cs="Arial"/>
                <w:sz w:val="20"/>
                <w:szCs w:val="20"/>
              </w:rPr>
              <w:t>MS Access</w:t>
            </w:r>
          </w:p>
        </w:tc>
      </w:tr>
      <w:tr w:rsidR="0049042A" w:rsidRPr="00E0477C">
        <w:tc>
          <w:tcPr>
            <w:tcW w:w="4590" w:type="dxa"/>
          </w:tcPr>
          <w:p w:rsidR="0049042A" w:rsidRPr="00E0477C" w:rsidRDefault="0049042A" w:rsidP="0065442F">
            <w:pPr>
              <w:rPr>
                <w:rFonts w:ascii="Arial" w:hAnsi="Arial" w:cs="Arial"/>
                <w:sz w:val="20"/>
                <w:szCs w:val="20"/>
              </w:rPr>
            </w:pPr>
            <w:r w:rsidRPr="00E0477C">
              <w:rPr>
                <w:rFonts w:ascii="Arial" w:hAnsi="Arial" w:cs="Arial"/>
                <w:sz w:val="20"/>
                <w:szCs w:val="20"/>
              </w:rPr>
              <w:t>Contains full list of sampling locations and taxa</w:t>
            </w:r>
          </w:p>
        </w:tc>
        <w:tc>
          <w:tcPr>
            <w:tcW w:w="2160" w:type="dxa"/>
          </w:tcPr>
          <w:p w:rsidR="0049042A" w:rsidRPr="00E0477C" w:rsidRDefault="0049042A" w:rsidP="0065442F">
            <w:pPr>
              <w:jc w:val="center"/>
              <w:rPr>
                <w:rFonts w:ascii="Arial" w:hAnsi="Arial" w:cs="Arial"/>
                <w:sz w:val="20"/>
                <w:szCs w:val="20"/>
              </w:rPr>
            </w:pPr>
            <w:r w:rsidRPr="00E0477C">
              <w:rPr>
                <w:rFonts w:ascii="Arial" w:hAnsi="Arial" w:cs="Arial"/>
                <w:sz w:val="20"/>
                <w:szCs w:val="20"/>
              </w:rPr>
              <w:t>X</w:t>
            </w:r>
          </w:p>
        </w:tc>
        <w:tc>
          <w:tcPr>
            <w:tcW w:w="2070" w:type="dxa"/>
          </w:tcPr>
          <w:p w:rsidR="0049042A" w:rsidRPr="00E0477C" w:rsidRDefault="0049042A" w:rsidP="0065442F">
            <w:pPr>
              <w:jc w:val="center"/>
              <w:rPr>
                <w:rFonts w:ascii="Arial" w:hAnsi="Arial" w:cs="Arial"/>
                <w:sz w:val="20"/>
                <w:szCs w:val="20"/>
              </w:rPr>
            </w:pPr>
            <w:r w:rsidRPr="00E0477C">
              <w:rPr>
                <w:rFonts w:ascii="Arial" w:hAnsi="Arial" w:cs="Arial"/>
                <w:sz w:val="20"/>
                <w:szCs w:val="20"/>
              </w:rPr>
              <w:t>X</w:t>
            </w:r>
          </w:p>
        </w:tc>
      </w:tr>
      <w:tr w:rsidR="0049042A" w:rsidRPr="00E0477C">
        <w:tc>
          <w:tcPr>
            <w:tcW w:w="4590" w:type="dxa"/>
          </w:tcPr>
          <w:p w:rsidR="0049042A" w:rsidRPr="00E0477C" w:rsidRDefault="0049042A" w:rsidP="0065442F">
            <w:pPr>
              <w:rPr>
                <w:rFonts w:ascii="Arial" w:hAnsi="Arial" w:cs="Arial"/>
                <w:sz w:val="20"/>
                <w:szCs w:val="20"/>
              </w:rPr>
            </w:pPr>
            <w:r w:rsidRPr="00E0477C">
              <w:rPr>
                <w:rFonts w:ascii="Arial" w:hAnsi="Arial" w:cs="Arial"/>
                <w:sz w:val="20"/>
                <w:szCs w:val="20"/>
              </w:rPr>
              <w:t>Portable for remote data entry</w:t>
            </w:r>
          </w:p>
        </w:tc>
        <w:tc>
          <w:tcPr>
            <w:tcW w:w="2160" w:type="dxa"/>
          </w:tcPr>
          <w:p w:rsidR="0049042A" w:rsidRPr="00E0477C" w:rsidRDefault="0049042A" w:rsidP="0065442F">
            <w:pPr>
              <w:jc w:val="center"/>
              <w:rPr>
                <w:rFonts w:ascii="Arial" w:hAnsi="Arial" w:cs="Arial"/>
                <w:sz w:val="20"/>
                <w:szCs w:val="20"/>
              </w:rPr>
            </w:pPr>
            <w:r w:rsidRPr="00E0477C">
              <w:rPr>
                <w:rFonts w:ascii="Arial" w:hAnsi="Arial" w:cs="Arial"/>
                <w:sz w:val="20"/>
                <w:szCs w:val="20"/>
              </w:rPr>
              <w:t>X</w:t>
            </w:r>
          </w:p>
        </w:tc>
        <w:tc>
          <w:tcPr>
            <w:tcW w:w="2070" w:type="dxa"/>
          </w:tcPr>
          <w:p w:rsidR="0049042A" w:rsidRPr="00E0477C" w:rsidRDefault="0049042A" w:rsidP="0065442F">
            <w:pPr>
              <w:jc w:val="center"/>
              <w:rPr>
                <w:rFonts w:ascii="Arial" w:hAnsi="Arial" w:cs="Arial"/>
                <w:sz w:val="20"/>
                <w:szCs w:val="20"/>
              </w:rPr>
            </w:pPr>
          </w:p>
        </w:tc>
      </w:tr>
      <w:tr w:rsidR="0049042A" w:rsidRPr="00E0477C">
        <w:tc>
          <w:tcPr>
            <w:tcW w:w="4590" w:type="dxa"/>
          </w:tcPr>
          <w:p w:rsidR="0049042A" w:rsidRPr="00E0477C" w:rsidRDefault="0049042A" w:rsidP="0065442F">
            <w:pPr>
              <w:rPr>
                <w:rFonts w:ascii="Arial" w:hAnsi="Arial" w:cs="Arial"/>
                <w:sz w:val="20"/>
                <w:szCs w:val="20"/>
              </w:rPr>
            </w:pPr>
            <w:r w:rsidRPr="00E0477C">
              <w:rPr>
                <w:rFonts w:ascii="Arial" w:hAnsi="Arial" w:cs="Arial"/>
                <w:sz w:val="20"/>
                <w:szCs w:val="20"/>
              </w:rPr>
              <w:t>Forms for entering and editing current year data</w:t>
            </w:r>
          </w:p>
        </w:tc>
        <w:tc>
          <w:tcPr>
            <w:tcW w:w="2160" w:type="dxa"/>
          </w:tcPr>
          <w:p w:rsidR="0049042A" w:rsidRPr="00E0477C" w:rsidRDefault="0049042A" w:rsidP="0065442F">
            <w:pPr>
              <w:jc w:val="center"/>
              <w:rPr>
                <w:rFonts w:ascii="Arial" w:hAnsi="Arial" w:cs="Arial"/>
                <w:sz w:val="20"/>
                <w:szCs w:val="20"/>
              </w:rPr>
            </w:pPr>
            <w:r w:rsidRPr="00E0477C">
              <w:rPr>
                <w:rFonts w:ascii="Arial" w:hAnsi="Arial" w:cs="Arial"/>
                <w:sz w:val="20"/>
                <w:szCs w:val="20"/>
              </w:rPr>
              <w:t>X</w:t>
            </w:r>
          </w:p>
        </w:tc>
        <w:tc>
          <w:tcPr>
            <w:tcW w:w="2070" w:type="dxa"/>
          </w:tcPr>
          <w:p w:rsidR="0049042A" w:rsidRPr="00E0477C" w:rsidRDefault="0049042A" w:rsidP="0065442F">
            <w:pPr>
              <w:jc w:val="center"/>
              <w:rPr>
                <w:rFonts w:ascii="Arial" w:hAnsi="Arial" w:cs="Arial"/>
                <w:sz w:val="20"/>
                <w:szCs w:val="20"/>
              </w:rPr>
            </w:pPr>
          </w:p>
        </w:tc>
      </w:tr>
      <w:tr w:rsidR="0049042A" w:rsidRPr="00E0477C">
        <w:tc>
          <w:tcPr>
            <w:tcW w:w="4590" w:type="dxa"/>
          </w:tcPr>
          <w:p w:rsidR="0049042A" w:rsidRPr="00E0477C" w:rsidRDefault="0049042A" w:rsidP="0065442F">
            <w:pPr>
              <w:rPr>
                <w:rFonts w:ascii="Arial" w:hAnsi="Arial" w:cs="Arial"/>
                <w:sz w:val="20"/>
                <w:szCs w:val="20"/>
              </w:rPr>
            </w:pPr>
            <w:r w:rsidRPr="00E0477C">
              <w:rPr>
                <w:rFonts w:ascii="Arial" w:hAnsi="Arial" w:cs="Arial"/>
                <w:sz w:val="20"/>
                <w:szCs w:val="20"/>
              </w:rPr>
              <w:t>Quality assurance and data validation tools</w:t>
            </w:r>
          </w:p>
        </w:tc>
        <w:tc>
          <w:tcPr>
            <w:tcW w:w="2160" w:type="dxa"/>
          </w:tcPr>
          <w:p w:rsidR="0049042A" w:rsidRPr="00E0477C" w:rsidRDefault="0049042A" w:rsidP="0065442F">
            <w:pPr>
              <w:jc w:val="center"/>
              <w:rPr>
                <w:rFonts w:ascii="Arial" w:hAnsi="Arial" w:cs="Arial"/>
                <w:sz w:val="20"/>
                <w:szCs w:val="20"/>
              </w:rPr>
            </w:pPr>
            <w:r w:rsidRPr="00E0477C">
              <w:rPr>
                <w:rFonts w:ascii="Arial" w:hAnsi="Arial" w:cs="Arial"/>
                <w:sz w:val="20"/>
                <w:szCs w:val="20"/>
              </w:rPr>
              <w:t>X</w:t>
            </w:r>
          </w:p>
        </w:tc>
        <w:tc>
          <w:tcPr>
            <w:tcW w:w="2070" w:type="dxa"/>
          </w:tcPr>
          <w:p w:rsidR="0049042A" w:rsidRPr="00E0477C" w:rsidRDefault="0049042A" w:rsidP="0065442F">
            <w:pPr>
              <w:jc w:val="center"/>
              <w:rPr>
                <w:rFonts w:ascii="Arial" w:hAnsi="Arial" w:cs="Arial"/>
                <w:sz w:val="20"/>
                <w:szCs w:val="20"/>
              </w:rPr>
            </w:pPr>
            <w:r w:rsidRPr="00E0477C">
              <w:rPr>
                <w:rFonts w:ascii="Arial" w:hAnsi="Arial" w:cs="Arial"/>
                <w:sz w:val="20"/>
                <w:szCs w:val="20"/>
              </w:rPr>
              <w:t>X</w:t>
            </w:r>
          </w:p>
        </w:tc>
      </w:tr>
      <w:tr w:rsidR="0049042A" w:rsidRPr="00E0477C">
        <w:tc>
          <w:tcPr>
            <w:tcW w:w="4590" w:type="dxa"/>
          </w:tcPr>
          <w:p w:rsidR="0049042A" w:rsidRPr="00E0477C" w:rsidRDefault="0049042A" w:rsidP="0065442F">
            <w:pPr>
              <w:rPr>
                <w:rFonts w:ascii="Arial" w:hAnsi="Arial" w:cs="Arial"/>
                <w:sz w:val="20"/>
                <w:szCs w:val="20"/>
              </w:rPr>
            </w:pPr>
            <w:r w:rsidRPr="00E0477C">
              <w:rPr>
                <w:rFonts w:ascii="Arial" w:hAnsi="Arial" w:cs="Arial"/>
                <w:sz w:val="20"/>
                <w:szCs w:val="20"/>
              </w:rPr>
              <w:t>Preliminary data summarization capabilities</w:t>
            </w:r>
          </w:p>
        </w:tc>
        <w:tc>
          <w:tcPr>
            <w:tcW w:w="2160" w:type="dxa"/>
          </w:tcPr>
          <w:p w:rsidR="0049042A" w:rsidRPr="00E0477C" w:rsidRDefault="0049042A" w:rsidP="0065442F">
            <w:pPr>
              <w:jc w:val="center"/>
              <w:rPr>
                <w:rFonts w:ascii="Arial" w:hAnsi="Arial" w:cs="Arial"/>
                <w:sz w:val="20"/>
                <w:szCs w:val="20"/>
              </w:rPr>
            </w:pPr>
            <w:r w:rsidRPr="00E0477C">
              <w:rPr>
                <w:rFonts w:ascii="Arial" w:hAnsi="Arial" w:cs="Arial"/>
                <w:sz w:val="20"/>
                <w:szCs w:val="20"/>
              </w:rPr>
              <w:t>X</w:t>
            </w:r>
          </w:p>
        </w:tc>
        <w:tc>
          <w:tcPr>
            <w:tcW w:w="2070" w:type="dxa"/>
          </w:tcPr>
          <w:p w:rsidR="0049042A" w:rsidRPr="00E0477C" w:rsidRDefault="0049042A" w:rsidP="0065442F">
            <w:pPr>
              <w:jc w:val="center"/>
              <w:rPr>
                <w:rFonts w:ascii="Arial" w:hAnsi="Arial" w:cs="Arial"/>
                <w:sz w:val="20"/>
                <w:szCs w:val="20"/>
              </w:rPr>
            </w:pPr>
          </w:p>
        </w:tc>
      </w:tr>
      <w:tr w:rsidR="0049042A" w:rsidRPr="00E0477C">
        <w:tc>
          <w:tcPr>
            <w:tcW w:w="4590" w:type="dxa"/>
          </w:tcPr>
          <w:p w:rsidR="0049042A" w:rsidRPr="00E0477C" w:rsidRDefault="0049042A" w:rsidP="0065442F">
            <w:pPr>
              <w:rPr>
                <w:rFonts w:ascii="Arial" w:hAnsi="Arial" w:cs="Arial"/>
                <w:sz w:val="20"/>
                <w:szCs w:val="20"/>
              </w:rPr>
            </w:pPr>
            <w:r w:rsidRPr="00E0477C">
              <w:rPr>
                <w:rFonts w:ascii="Arial" w:hAnsi="Arial" w:cs="Arial"/>
                <w:sz w:val="20"/>
                <w:szCs w:val="20"/>
              </w:rPr>
              <w:t>Full analysis, summarization and export tools</w:t>
            </w:r>
          </w:p>
        </w:tc>
        <w:tc>
          <w:tcPr>
            <w:tcW w:w="2160" w:type="dxa"/>
          </w:tcPr>
          <w:p w:rsidR="0049042A" w:rsidRPr="00E0477C" w:rsidRDefault="0049042A" w:rsidP="0065442F">
            <w:pPr>
              <w:jc w:val="center"/>
              <w:rPr>
                <w:rFonts w:ascii="Arial" w:hAnsi="Arial" w:cs="Arial"/>
                <w:sz w:val="20"/>
                <w:szCs w:val="20"/>
              </w:rPr>
            </w:pPr>
          </w:p>
        </w:tc>
        <w:tc>
          <w:tcPr>
            <w:tcW w:w="2070" w:type="dxa"/>
          </w:tcPr>
          <w:p w:rsidR="0049042A" w:rsidRPr="00E0477C" w:rsidRDefault="0049042A" w:rsidP="0065442F">
            <w:pPr>
              <w:jc w:val="center"/>
              <w:rPr>
                <w:rFonts w:ascii="Arial" w:hAnsi="Arial" w:cs="Arial"/>
                <w:sz w:val="20"/>
                <w:szCs w:val="20"/>
              </w:rPr>
            </w:pPr>
            <w:r w:rsidRPr="00E0477C">
              <w:rPr>
                <w:rFonts w:ascii="Arial" w:hAnsi="Arial" w:cs="Arial"/>
                <w:sz w:val="20"/>
                <w:szCs w:val="20"/>
              </w:rPr>
              <w:t>X</w:t>
            </w:r>
          </w:p>
        </w:tc>
      </w:tr>
      <w:tr w:rsidR="0049042A" w:rsidRPr="00E0477C">
        <w:tc>
          <w:tcPr>
            <w:tcW w:w="4590" w:type="dxa"/>
          </w:tcPr>
          <w:p w:rsidR="0049042A" w:rsidRPr="00E0477C" w:rsidRDefault="0049042A" w:rsidP="0065442F">
            <w:pPr>
              <w:rPr>
                <w:rFonts w:ascii="Arial" w:hAnsi="Arial" w:cs="Arial"/>
                <w:sz w:val="20"/>
                <w:szCs w:val="20"/>
              </w:rPr>
            </w:pPr>
            <w:r w:rsidRPr="00E0477C">
              <w:rPr>
                <w:rFonts w:ascii="Arial" w:hAnsi="Arial" w:cs="Arial"/>
                <w:sz w:val="20"/>
                <w:szCs w:val="20"/>
              </w:rPr>
              <w:t>Pre-formatted report output</w:t>
            </w:r>
          </w:p>
        </w:tc>
        <w:tc>
          <w:tcPr>
            <w:tcW w:w="2160" w:type="dxa"/>
          </w:tcPr>
          <w:p w:rsidR="0049042A" w:rsidRPr="00E0477C" w:rsidRDefault="0049042A" w:rsidP="0065442F">
            <w:pPr>
              <w:jc w:val="center"/>
              <w:rPr>
                <w:rFonts w:ascii="Arial" w:hAnsi="Arial" w:cs="Arial"/>
                <w:sz w:val="20"/>
                <w:szCs w:val="20"/>
              </w:rPr>
            </w:pPr>
          </w:p>
        </w:tc>
        <w:tc>
          <w:tcPr>
            <w:tcW w:w="2070" w:type="dxa"/>
          </w:tcPr>
          <w:p w:rsidR="0049042A" w:rsidRPr="00E0477C" w:rsidRDefault="0049042A" w:rsidP="0065442F">
            <w:pPr>
              <w:jc w:val="center"/>
              <w:rPr>
                <w:rFonts w:ascii="Arial" w:hAnsi="Arial" w:cs="Arial"/>
                <w:sz w:val="20"/>
                <w:szCs w:val="20"/>
              </w:rPr>
            </w:pPr>
            <w:r w:rsidRPr="00E0477C">
              <w:rPr>
                <w:rFonts w:ascii="Arial" w:hAnsi="Arial" w:cs="Arial"/>
                <w:sz w:val="20"/>
                <w:szCs w:val="20"/>
              </w:rPr>
              <w:t>X</w:t>
            </w:r>
          </w:p>
        </w:tc>
      </w:tr>
      <w:tr w:rsidR="0049042A" w:rsidRPr="00E0477C">
        <w:tc>
          <w:tcPr>
            <w:tcW w:w="4590" w:type="dxa"/>
          </w:tcPr>
          <w:p w:rsidR="0049042A" w:rsidRPr="00E0477C" w:rsidRDefault="0049042A" w:rsidP="0065442F">
            <w:pPr>
              <w:rPr>
                <w:rFonts w:ascii="Arial" w:hAnsi="Arial" w:cs="Arial"/>
                <w:sz w:val="20"/>
                <w:szCs w:val="20"/>
              </w:rPr>
            </w:pPr>
            <w:r w:rsidRPr="00E0477C">
              <w:rPr>
                <w:rFonts w:ascii="Arial" w:hAnsi="Arial" w:cs="Arial"/>
                <w:sz w:val="20"/>
                <w:szCs w:val="20"/>
              </w:rPr>
              <w:t xml:space="preserve">Contains certified data for all observation years </w:t>
            </w:r>
          </w:p>
        </w:tc>
        <w:tc>
          <w:tcPr>
            <w:tcW w:w="2160" w:type="dxa"/>
          </w:tcPr>
          <w:p w:rsidR="0049042A" w:rsidRPr="00E0477C" w:rsidRDefault="0049042A" w:rsidP="0065442F">
            <w:pPr>
              <w:jc w:val="center"/>
              <w:rPr>
                <w:rFonts w:ascii="Arial" w:hAnsi="Arial" w:cs="Arial"/>
                <w:sz w:val="20"/>
                <w:szCs w:val="20"/>
              </w:rPr>
            </w:pPr>
          </w:p>
        </w:tc>
        <w:tc>
          <w:tcPr>
            <w:tcW w:w="2070" w:type="dxa"/>
          </w:tcPr>
          <w:p w:rsidR="0049042A" w:rsidRPr="00E0477C" w:rsidRDefault="0049042A" w:rsidP="0065442F">
            <w:pPr>
              <w:jc w:val="center"/>
              <w:rPr>
                <w:rFonts w:ascii="Arial" w:hAnsi="Arial" w:cs="Arial"/>
                <w:sz w:val="20"/>
                <w:szCs w:val="20"/>
              </w:rPr>
            </w:pPr>
            <w:r w:rsidRPr="00E0477C">
              <w:rPr>
                <w:rFonts w:ascii="Arial" w:hAnsi="Arial" w:cs="Arial"/>
                <w:sz w:val="20"/>
                <w:szCs w:val="20"/>
              </w:rPr>
              <w:t>X</w:t>
            </w:r>
          </w:p>
        </w:tc>
      </w:tr>
      <w:tr w:rsidR="0049042A" w:rsidRPr="00E0477C">
        <w:tc>
          <w:tcPr>
            <w:tcW w:w="4590" w:type="dxa"/>
          </w:tcPr>
          <w:p w:rsidR="0049042A" w:rsidRPr="00E0477C" w:rsidRDefault="0049042A" w:rsidP="0065442F">
            <w:pPr>
              <w:rPr>
                <w:rFonts w:ascii="Arial" w:hAnsi="Arial" w:cs="Arial"/>
                <w:sz w:val="20"/>
                <w:szCs w:val="20"/>
              </w:rPr>
            </w:pPr>
            <w:r w:rsidRPr="00E0477C">
              <w:rPr>
                <w:rFonts w:ascii="Arial" w:hAnsi="Arial" w:cs="Arial"/>
                <w:sz w:val="20"/>
                <w:szCs w:val="20"/>
              </w:rPr>
              <w:t>Limited editing capabilities, edits are logged</w:t>
            </w:r>
          </w:p>
        </w:tc>
        <w:tc>
          <w:tcPr>
            <w:tcW w:w="2160" w:type="dxa"/>
          </w:tcPr>
          <w:p w:rsidR="0049042A" w:rsidRPr="00E0477C" w:rsidRDefault="0049042A" w:rsidP="0065442F">
            <w:pPr>
              <w:jc w:val="center"/>
              <w:rPr>
                <w:rFonts w:ascii="Arial" w:hAnsi="Arial" w:cs="Arial"/>
                <w:sz w:val="20"/>
                <w:szCs w:val="20"/>
              </w:rPr>
            </w:pPr>
          </w:p>
        </w:tc>
        <w:tc>
          <w:tcPr>
            <w:tcW w:w="2070" w:type="dxa"/>
            <w:tcBorders>
              <w:bottom w:val="nil"/>
            </w:tcBorders>
          </w:tcPr>
          <w:p w:rsidR="0049042A" w:rsidRPr="00E0477C" w:rsidRDefault="0049042A" w:rsidP="0065442F">
            <w:pPr>
              <w:jc w:val="center"/>
              <w:rPr>
                <w:rFonts w:ascii="Arial" w:hAnsi="Arial" w:cs="Arial"/>
                <w:sz w:val="20"/>
                <w:szCs w:val="20"/>
              </w:rPr>
            </w:pPr>
            <w:r w:rsidRPr="00E0477C">
              <w:rPr>
                <w:rFonts w:ascii="Arial" w:hAnsi="Arial" w:cs="Arial"/>
                <w:sz w:val="20"/>
                <w:szCs w:val="20"/>
              </w:rPr>
              <w:t>X</w:t>
            </w:r>
          </w:p>
        </w:tc>
      </w:tr>
      <w:tr w:rsidR="0049042A" w:rsidRPr="00E0477C">
        <w:tc>
          <w:tcPr>
            <w:tcW w:w="4590" w:type="dxa"/>
            <w:tcBorders>
              <w:bottom w:val="single" w:sz="4" w:space="0" w:color="auto"/>
            </w:tcBorders>
          </w:tcPr>
          <w:p w:rsidR="0049042A" w:rsidRPr="00E0477C" w:rsidRDefault="0049042A" w:rsidP="0065442F">
            <w:pPr>
              <w:rPr>
                <w:rFonts w:ascii="Arial" w:hAnsi="Arial" w:cs="Arial"/>
                <w:sz w:val="20"/>
                <w:szCs w:val="20"/>
              </w:rPr>
            </w:pPr>
            <w:r w:rsidRPr="00E0477C">
              <w:rPr>
                <w:rFonts w:ascii="Arial" w:hAnsi="Arial" w:cs="Arial"/>
                <w:sz w:val="20"/>
                <w:szCs w:val="20"/>
              </w:rPr>
              <w:t>Full automated backups and transaction logging</w:t>
            </w:r>
          </w:p>
        </w:tc>
        <w:tc>
          <w:tcPr>
            <w:tcW w:w="2160" w:type="dxa"/>
            <w:tcBorders>
              <w:bottom w:val="single" w:sz="4" w:space="0" w:color="auto"/>
            </w:tcBorders>
          </w:tcPr>
          <w:p w:rsidR="0049042A" w:rsidRPr="00E0477C" w:rsidRDefault="0049042A" w:rsidP="0065442F">
            <w:pPr>
              <w:jc w:val="center"/>
              <w:rPr>
                <w:rFonts w:ascii="Arial" w:hAnsi="Arial" w:cs="Arial"/>
                <w:sz w:val="20"/>
                <w:szCs w:val="20"/>
              </w:rPr>
            </w:pPr>
          </w:p>
        </w:tc>
        <w:tc>
          <w:tcPr>
            <w:tcW w:w="2070" w:type="dxa"/>
            <w:tcBorders>
              <w:top w:val="nil"/>
              <w:bottom w:val="single" w:sz="4" w:space="0" w:color="auto"/>
            </w:tcBorders>
          </w:tcPr>
          <w:p w:rsidR="0049042A" w:rsidRPr="00E0477C" w:rsidRDefault="0049042A" w:rsidP="0065442F">
            <w:pPr>
              <w:jc w:val="center"/>
              <w:rPr>
                <w:rFonts w:ascii="Arial" w:hAnsi="Arial" w:cs="Arial"/>
                <w:sz w:val="20"/>
                <w:szCs w:val="20"/>
              </w:rPr>
            </w:pPr>
            <w:r w:rsidRPr="00E0477C">
              <w:rPr>
                <w:rFonts w:ascii="Arial" w:hAnsi="Arial" w:cs="Arial"/>
                <w:sz w:val="20"/>
                <w:szCs w:val="20"/>
              </w:rPr>
              <w:t>X</w:t>
            </w:r>
          </w:p>
        </w:tc>
      </w:tr>
      <w:tr w:rsidR="0049042A" w:rsidRPr="00E0477C">
        <w:trPr>
          <w:gridAfter w:val="1"/>
          <w:wAfter w:w="2070" w:type="dxa"/>
        </w:trPr>
        <w:tc>
          <w:tcPr>
            <w:tcW w:w="6750" w:type="dxa"/>
            <w:gridSpan w:val="2"/>
            <w:tcBorders>
              <w:top w:val="single" w:sz="4" w:space="0" w:color="auto"/>
              <w:bottom w:val="nil"/>
            </w:tcBorders>
          </w:tcPr>
          <w:p w:rsidR="0049042A" w:rsidRPr="00E0477C" w:rsidRDefault="0049042A" w:rsidP="00DD6568">
            <w:pPr>
              <w:rPr>
                <w:rFonts w:ascii="Arial" w:hAnsi="Arial" w:cs="Arial"/>
                <w:sz w:val="20"/>
                <w:szCs w:val="20"/>
              </w:rPr>
            </w:pPr>
            <w:r>
              <w:rPr>
                <w:rFonts w:ascii="Arial" w:hAnsi="Arial" w:cs="Arial"/>
                <w:sz w:val="20"/>
                <w:szCs w:val="20"/>
              </w:rPr>
              <w:t xml:space="preserve">SQL = Structured Query Language, </w:t>
            </w:r>
            <w:r w:rsidRPr="00E0477C">
              <w:rPr>
                <w:rFonts w:ascii="Arial" w:hAnsi="Arial" w:cs="Arial"/>
                <w:sz w:val="20"/>
                <w:szCs w:val="20"/>
              </w:rPr>
              <w:t>MS = Microsoft</w:t>
            </w:r>
          </w:p>
        </w:tc>
      </w:tr>
      <w:bookmarkEnd w:id="251"/>
    </w:tbl>
    <w:p w:rsidR="0049042A" w:rsidRDefault="0049042A" w:rsidP="00BB6F5B"/>
    <w:p w:rsidR="0049042A" w:rsidRDefault="0049042A" w:rsidP="00BB6F5B">
      <w:r w:rsidRPr="00784541">
        <w:t xml:space="preserve">Each of these components is based on an identical underlying data structure (tables, fields and relationships, as documented in </w:t>
      </w:r>
      <w:r w:rsidRPr="008957C9">
        <w:t xml:space="preserve">Appendix F </w:t>
      </w:r>
      <w:r>
        <w:t xml:space="preserve">“Established Invasive Plant Monitoring </w:t>
      </w:r>
      <w:r w:rsidRPr="008957C9">
        <w:t>Database Documentation</w:t>
      </w:r>
      <w:r>
        <w:t>”</w:t>
      </w:r>
      <w:r w:rsidRPr="00784541">
        <w:t>)</w:t>
      </w:r>
      <w:r>
        <w:t xml:space="preserve">. </w:t>
      </w:r>
      <w:r w:rsidRPr="00784541">
        <w:t xml:space="preserve">The working database is implemented in Microsoft </w:t>
      </w:r>
      <w:r>
        <w:t xml:space="preserve">(MS) </w:t>
      </w:r>
      <w:r w:rsidRPr="00784541">
        <w:t>Access to permit greater flexibility when implementing on computers with limited or unreliable network access</w:t>
      </w:r>
      <w:r>
        <w:t xml:space="preserve">. Eventually, the </w:t>
      </w:r>
      <w:r w:rsidRPr="00784541">
        <w:t xml:space="preserve">master database </w:t>
      </w:r>
      <w:r>
        <w:t>may be</w:t>
      </w:r>
      <w:r w:rsidRPr="00784541">
        <w:t xml:space="preserve"> implemented in </w:t>
      </w:r>
      <w:r>
        <w:t>MS</w:t>
      </w:r>
      <w:r w:rsidRPr="00784541">
        <w:t xml:space="preserve"> </w:t>
      </w:r>
      <w:r>
        <w:t>Structured Query Language (</w:t>
      </w:r>
      <w:r w:rsidRPr="00784541">
        <w:t>SQL</w:t>
      </w:r>
      <w:r>
        <w:t>)</w:t>
      </w:r>
      <w:r w:rsidRPr="00784541">
        <w:t xml:space="preserve"> Server </w:t>
      </w:r>
      <w:r>
        <w:t xml:space="preserve">in order </w:t>
      </w:r>
      <w:r w:rsidRPr="00784541">
        <w:t xml:space="preserve">to take advantage of the backup and transaction logging capabilities of this enterprise database software. </w:t>
      </w:r>
    </w:p>
    <w:p w:rsidR="0049042A" w:rsidRDefault="0049042A" w:rsidP="00BB6F5B"/>
    <w:p w:rsidR="0049042A" w:rsidRDefault="0049042A" w:rsidP="00BB6F5B">
      <w:r w:rsidRPr="00784541">
        <w:t>Both components have an associated front-end database application (“user interface” with forms</w:t>
      </w:r>
      <w:r>
        <w:t xml:space="preserve"> and</w:t>
      </w:r>
      <w:r w:rsidRPr="00784541">
        <w:t xml:space="preserve"> queries) implemented in </w:t>
      </w:r>
      <w:r>
        <w:t>MS</w:t>
      </w:r>
      <w:r w:rsidRPr="00784541">
        <w:t xml:space="preserve"> Access</w:t>
      </w:r>
      <w:r>
        <w:t xml:space="preserve">. </w:t>
      </w:r>
      <w:r w:rsidRPr="00784541">
        <w:t>The working database application has separate screens for data entry, data review, and quality validation tools</w:t>
      </w:r>
      <w:r>
        <w:t xml:space="preserve">. </w:t>
      </w:r>
      <w:r w:rsidRPr="00784541">
        <w:t>The master database application contains the analysis and summarization tools, including pre-formatted report output and exports to other software</w:t>
      </w:r>
      <w:r>
        <w:t xml:space="preserve"> (e.g., for analysis and graphics production). </w:t>
      </w:r>
      <w:r w:rsidRPr="0091087F">
        <w:t xml:space="preserve">This </w:t>
      </w:r>
      <w:r>
        <w:t xml:space="preserve">front-end application </w:t>
      </w:r>
      <w:r w:rsidRPr="0091087F">
        <w:t>arrangement allows for modification and update of the user interface with no disruption to data entry continuity</w:t>
      </w:r>
      <w:r>
        <w:t xml:space="preserve">. The improved front-end file can be distributed to data entry staff, </w:t>
      </w:r>
      <w:proofErr w:type="gramStart"/>
      <w:r>
        <w:t>who</w:t>
      </w:r>
      <w:proofErr w:type="gramEnd"/>
      <w:r>
        <w:t xml:space="preserve"> link it to the back-end file, discard the out-dated front-end file, and proceed with their data entry work. </w:t>
      </w:r>
      <w:r w:rsidRPr="0091087F">
        <w:t xml:space="preserve">Under this arrangement, data entry </w:t>
      </w:r>
      <w:proofErr w:type="gramStart"/>
      <w:r w:rsidRPr="0091087F">
        <w:t xml:space="preserve">staff </w:t>
      </w:r>
      <w:r w:rsidR="004E579C">
        <w:t>have</w:t>
      </w:r>
      <w:proofErr w:type="gramEnd"/>
      <w:r w:rsidR="004E579C" w:rsidRPr="0091087F">
        <w:t xml:space="preserve"> </w:t>
      </w:r>
      <w:r w:rsidRPr="0091087F">
        <w:t>no need to open the back-end file, thereby reducing the risk of improper deletions or other inadvertent data loss occurring within the protocol-specific data tables. In addition, a multi-user environment can be accommodated by storing the back-end file on a server available to all users via a computer network.</w:t>
      </w:r>
    </w:p>
    <w:p w:rsidR="0049042A" w:rsidRPr="00784541" w:rsidRDefault="0049042A" w:rsidP="00BB6F5B"/>
    <w:p w:rsidR="0049042A" w:rsidRPr="00784541" w:rsidRDefault="0049042A" w:rsidP="00BB6F5B">
      <w:r w:rsidRPr="00784541">
        <w:lastRenderedPageBreak/>
        <w:t xml:space="preserve">During the field season, each project crew will be provided with </w:t>
      </w:r>
      <w:r>
        <w:t>their</w:t>
      </w:r>
      <w:r w:rsidRPr="00784541">
        <w:t xml:space="preserve"> own copy of a working database into which they enter, process, and quality-check data for the current season (refer to the next section </w:t>
      </w:r>
      <w:r w:rsidRPr="00683198">
        <w:t xml:space="preserve">and </w:t>
      </w:r>
      <w:r w:rsidRPr="0051374C">
        <w:t>SOP #13 “Data Entry and Verification”</w:t>
      </w:r>
      <w:r w:rsidRPr="00784541">
        <w:t>)</w:t>
      </w:r>
      <w:r>
        <w:t xml:space="preserve">. </w:t>
      </w:r>
      <w:r w:rsidRPr="00784541">
        <w:t>Once data for the field season have been certified they will be uploaded into the master database, which is then used to inform all reporting and analysis</w:t>
      </w:r>
      <w:r>
        <w:t xml:space="preserve">. </w:t>
      </w:r>
      <w:r w:rsidRPr="00784541">
        <w:rPr>
          <w:color w:val="000000"/>
        </w:rPr>
        <w:t xml:space="preserve">This upload process is performed by the </w:t>
      </w:r>
      <w:r>
        <w:rPr>
          <w:color w:val="000000"/>
        </w:rPr>
        <w:t>data manager</w:t>
      </w:r>
      <w:r w:rsidRPr="00784541">
        <w:rPr>
          <w:color w:val="000000"/>
        </w:rPr>
        <w:t>, using a series of pre-built append queries.</w:t>
      </w:r>
    </w:p>
    <w:p w:rsidR="0049042A" w:rsidRDefault="0049042A" w:rsidP="00BB6F5B"/>
    <w:p w:rsidR="0049042A" w:rsidRPr="00B820D9" w:rsidRDefault="0049042A" w:rsidP="00BB6F5B">
      <w:pPr>
        <w:pStyle w:val="NTR-2ndOrder"/>
        <w:rPr>
          <w:sz w:val="24"/>
          <w:szCs w:val="24"/>
        </w:rPr>
      </w:pPr>
      <w:bookmarkStart w:id="253" w:name="_Toc207167687"/>
      <w:bookmarkStart w:id="254" w:name="_Toc207430394"/>
      <w:bookmarkStart w:id="255" w:name="_Toc262050545"/>
      <w:bookmarkStart w:id="256" w:name="_Toc261943437"/>
      <w:bookmarkStart w:id="257" w:name="_Toc325544045"/>
      <w:r w:rsidRPr="00B820D9">
        <w:rPr>
          <w:sz w:val="24"/>
          <w:szCs w:val="24"/>
        </w:rPr>
        <w:t>Data Entry and Processing</w:t>
      </w:r>
      <w:bookmarkEnd w:id="253"/>
      <w:bookmarkEnd w:id="254"/>
      <w:bookmarkEnd w:id="255"/>
      <w:bookmarkEnd w:id="256"/>
      <w:bookmarkEnd w:id="257"/>
    </w:p>
    <w:p w:rsidR="0049042A" w:rsidRDefault="0049042A" w:rsidP="00BB6F5B">
      <w:r>
        <w:t xml:space="preserve">After each field trip, technicians will examine data forms to correct obvious errors and incomplete information as soon after data collection as is practical, and enter data in order to keep current with data entry tasks. The working database application will be found in the project workspace. If the project workspace is located on the network server, it is recommended that users copy the front-end database onto their workstation hard drives and open it there. This front-end copy may be considered “disposable” because it does not contain any data but rather acts as a pointer to the data that reside in the back-end working database. Whenever updates to the front-end application are made available by the data manager, a fresh copy should be made from the project workspace to the workstation hard drive. </w:t>
      </w:r>
    </w:p>
    <w:p w:rsidR="0049042A" w:rsidRDefault="0049042A" w:rsidP="00BB6F5B"/>
    <w:p w:rsidR="0049042A" w:rsidRDefault="0049042A" w:rsidP="00BB6F5B">
      <w:r>
        <w:t xml:space="preserve">The functional components for data entry into the working database are described </w:t>
      </w:r>
      <w:r w:rsidRPr="00683198">
        <w:t xml:space="preserve">in </w:t>
      </w:r>
      <w:r>
        <w:t xml:space="preserve">SOP #13 </w:t>
      </w:r>
      <w:r w:rsidRPr="0051374C">
        <w:t>“Data Entry and Verification</w:t>
      </w:r>
      <w:r>
        <w:t>.</w:t>
      </w:r>
      <w:r w:rsidRPr="0051374C">
        <w:t>”</w:t>
      </w:r>
      <w:r>
        <w:t xml:space="preserve"> Each data entry form is patterned after the structure of the field form, and has built-in quality assurance components such as pick lists and validation rules to test for missing data or illogical combinations. Although the database permits users to view the raw data tables and other database objects, users are strongly encouraged only to use these pre-built forms as a way of ensuring the maximum level of quality assurance.</w:t>
      </w:r>
    </w:p>
    <w:p w:rsidR="0049042A" w:rsidRDefault="0049042A" w:rsidP="00BB6F5B"/>
    <w:p w:rsidR="0049042A" w:rsidRPr="00B820D9" w:rsidRDefault="0049042A" w:rsidP="00BB6F5B">
      <w:pPr>
        <w:pStyle w:val="NTR-3rdOrder"/>
        <w:rPr>
          <w:sz w:val="22"/>
          <w:szCs w:val="22"/>
        </w:rPr>
      </w:pPr>
      <w:bookmarkStart w:id="258" w:name="_Toc207167688"/>
      <w:bookmarkStart w:id="259" w:name="_Toc207430395"/>
      <w:bookmarkStart w:id="260" w:name="_Toc262050546"/>
      <w:bookmarkStart w:id="261" w:name="_Toc261943438"/>
      <w:bookmarkStart w:id="262" w:name="_Toc325544046"/>
      <w:r w:rsidRPr="00B820D9">
        <w:rPr>
          <w:sz w:val="22"/>
          <w:szCs w:val="22"/>
        </w:rPr>
        <w:t>Regular Data Backups</w:t>
      </w:r>
      <w:bookmarkEnd w:id="258"/>
      <w:bookmarkEnd w:id="259"/>
      <w:bookmarkEnd w:id="260"/>
      <w:bookmarkEnd w:id="261"/>
      <w:bookmarkEnd w:id="262"/>
    </w:p>
    <w:p w:rsidR="0049042A" w:rsidRDefault="0049042A" w:rsidP="00BB6F5B">
      <w:r>
        <w:t xml:space="preserve">Upon opening the working database, the user will be prompted to make a backup of the underlying data (see </w:t>
      </w:r>
      <w:r w:rsidRPr="0051374C">
        <w:t>SOP #13 “Data Entry and Verification”</w:t>
      </w:r>
      <w:r>
        <w:t>). It is recommended that this be done on a regular basis – at least once per day when new records are being entered – to save time in case of file corruption or mistakes. These periodic backup files should be compressed to save drive space and may be deleted once enough subsequent backups are made. All such backups may be deleted after the data have passed the quality review and been certified.</w:t>
      </w:r>
    </w:p>
    <w:p w:rsidR="0049042A" w:rsidRDefault="0049042A" w:rsidP="00BB6F5B"/>
    <w:p w:rsidR="0049042A" w:rsidRPr="00B820D9" w:rsidRDefault="0049042A" w:rsidP="00BB6F5B">
      <w:pPr>
        <w:pStyle w:val="NTR-3rdOrder"/>
        <w:rPr>
          <w:sz w:val="22"/>
          <w:szCs w:val="22"/>
        </w:rPr>
      </w:pPr>
      <w:bookmarkStart w:id="263" w:name="_Toc207167689"/>
      <w:bookmarkStart w:id="264" w:name="_Toc207430396"/>
      <w:bookmarkStart w:id="265" w:name="_Toc262050547"/>
      <w:bookmarkStart w:id="266" w:name="_Toc261943439"/>
      <w:bookmarkStart w:id="267" w:name="_Toc325544047"/>
      <w:r w:rsidRPr="00B820D9">
        <w:rPr>
          <w:sz w:val="22"/>
          <w:szCs w:val="22"/>
        </w:rPr>
        <w:t>Data Verification</w:t>
      </w:r>
      <w:bookmarkEnd w:id="263"/>
      <w:bookmarkEnd w:id="264"/>
      <w:bookmarkEnd w:id="265"/>
      <w:bookmarkEnd w:id="266"/>
      <w:bookmarkEnd w:id="267"/>
    </w:p>
    <w:p w:rsidR="0049042A" w:rsidRDefault="0049042A" w:rsidP="00BB6F5B">
      <w:r w:rsidRPr="0091087F">
        <w:t>Analyses performed to detect ecological trends or patterns require data that are recorded properly and have acceptable precision and minimal bias. Poor quality data can limit detection of subtle changes in ecosystem patterns and processes, and may lead to incorrect conclusions. Qua</w:t>
      </w:r>
      <w:r>
        <w:t>lity assurance/quality control Q</w:t>
      </w:r>
      <w:r w:rsidRPr="0091087F">
        <w:t xml:space="preserve">A/QC procedures applied to ecological data includes </w:t>
      </w:r>
      <w:r w:rsidR="008B03BC" w:rsidRPr="0091087F">
        <w:t>f</w:t>
      </w:r>
      <w:r w:rsidR="008B03BC">
        <w:t>ive</w:t>
      </w:r>
      <w:r w:rsidR="008B03BC" w:rsidRPr="0091087F">
        <w:t xml:space="preserve"> </w:t>
      </w:r>
      <w:r w:rsidRPr="0091087F">
        <w:t>procedural areas (or activities), ranging from simple to sophisticated and inexpensive to costly:</w:t>
      </w:r>
    </w:p>
    <w:p w:rsidR="0049042A" w:rsidRDefault="0049042A" w:rsidP="006D421E">
      <w:pPr>
        <w:pStyle w:val="ListBullet"/>
        <w:tabs>
          <w:tab w:val="clear" w:pos="360"/>
        </w:tabs>
        <w:ind w:left="720"/>
      </w:pPr>
      <w:r w:rsidRPr="0091087F">
        <w:t>defining and enforcing standards for electronic formats, locally defined codes, measurement units, and metadata</w:t>
      </w:r>
    </w:p>
    <w:p w:rsidR="008B03BC" w:rsidRDefault="008B03BC" w:rsidP="008B03BC">
      <w:pPr>
        <w:pStyle w:val="ListBullet"/>
        <w:tabs>
          <w:tab w:val="clear" w:pos="360"/>
        </w:tabs>
        <w:ind w:left="720"/>
      </w:pPr>
      <w:r>
        <w:t>v</w:t>
      </w:r>
      <w:r w:rsidRPr="00A75904">
        <w:t>isual</w:t>
      </w:r>
      <w:r>
        <w:t>ly</w:t>
      </w:r>
      <w:r w:rsidRPr="00A75904">
        <w:t xml:space="preserve"> review</w:t>
      </w:r>
      <w:r>
        <w:t>ing or proofing all data</w:t>
      </w:r>
      <w:r w:rsidRPr="00A75904">
        <w:t xml:space="preserve"> after data entry</w:t>
      </w:r>
      <w:r>
        <w:t xml:space="preserve"> for transcription errors</w:t>
      </w:r>
    </w:p>
    <w:p w:rsidR="0049042A" w:rsidRDefault="0049042A" w:rsidP="006D421E">
      <w:pPr>
        <w:pStyle w:val="ListBullet"/>
        <w:ind w:firstLine="0"/>
      </w:pPr>
      <w:r>
        <w:t>checking for unusual or unreasonable patterns in data</w:t>
      </w:r>
    </w:p>
    <w:p w:rsidR="0049042A" w:rsidRDefault="0049042A" w:rsidP="006D421E">
      <w:pPr>
        <w:pStyle w:val="ListBullet"/>
        <w:ind w:firstLine="0"/>
      </w:pPr>
      <w:r>
        <w:t>checking for comparability of values between data sets</w:t>
      </w:r>
    </w:p>
    <w:p w:rsidR="0049042A" w:rsidRDefault="0049042A" w:rsidP="006D421E">
      <w:pPr>
        <w:pStyle w:val="ListBullet"/>
        <w:ind w:firstLine="0"/>
      </w:pPr>
      <w:r>
        <w:t>assessing overall data quality</w:t>
      </w:r>
    </w:p>
    <w:p w:rsidR="0049042A" w:rsidRDefault="0049042A" w:rsidP="00BB6F5B">
      <w:pPr>
        <w:pStyle w:val="ListBullet"/>
        <w:numPr>
          <w:ilvl w:val="0"/>
          <w:numId w:val="0"/>
        </w:numPr>
      </w:pPr>
    </w:p>
    <w:p w:rsidR="0049042A" w:rsidRDefault="0049042A" w:rsidP="00BB6F5B">
      <w:pPr>
        <w:pStyle w:val="ListBullet"/>
        <w:numPr>
          <w:ilvl w:val="0"/>
          <w:numId w:val="0"/>
        </w:numPr>
      </w:pPr>
      <w:r w:rsidRPr="0075342C">
        <w:lastRenderedPageBreak/>
        <w:t xml:space="preserve">To the greatest extent possible, the </w:t>
      </w:r>
      <w:r w:rsidRPr="0051374C">
        <w:t>Established Invasive Plant Species</w:t>
      </w:r>
      <w:r w:rsidRPr="0075342C">
        <w:t xml:space="preserve"> </w:t>
      </w:r>
      <w:r>
        <w:t>Monitoring D</w:t>
      </w:r>
      <w:r w:rsidRPr="0075342C">
        <w:t>atabase application incorporate</w:t>
      </w:r>
      <w:r>
        <w:t>s q</w:t>
      </w:r>
      <w:r w:rsidRPr="0091087F">
        <w:t>ua</w:t>
      </w:r>
      <w:r>
        <w:t>lity assurance/quality control</w:t>
      </w:r>
      <w:r w:rsidRPr="0075342C">
        <w:t xml:space="preserve"> strategies involving the first activity (defining and enforcing standards). The database design and the allowable value ranges assigned to individual fields within the data tables help to minimize the potential for data entry errors and/or the transcription of erroneously recorded data.</w:t>
      </w:r>
      <w:r>
        <w:t xml:space="preserve"> The other activities are integrated in the validation phase. For more details see the section entitled “</w:t>
      </w:r>
      <w:r w:rsidRPr="0051374C">
        <w:t>Data Quality Review</w:t>
      </w:r>
      <w:r>
        <w:t>”</w:t>
      </w:r>
      <w:r w:rsidRPr="0051374C">
        <w:t xml:space="preserve"> and SOP #14 “Data Quality Review and Certification</w:t>
      </w:r>
      <w:r>
        <w:t>.</w:t>
      </w:r>
      <w:r w:rsidRPr="0051374C">
        <w:t>”</w:t>
      </w:r>
      <w:r>
        <w:t xml:space="preserve"> </w:t>
      </w:r>
    </w:p>
    <w:p w:rsidR="0049042A" w:rsidRDefault="0049042A" w:rsidP="00BB6F5B">
      <w:pPr>
        <w:pStyle w:val="ListBullet"/>
        <w:numPr>
          <w:ilvl w:val="0"/>
          <w:numId w:val="0"/>
        </w:numPr>
      </w:pPr>
    </w:p>
    <w:p w:rsidR="0049042A" w:rsidRDefault="0049042A" w:rsidP="00BB6F5B">
      <w:r>
        <w:t xml:space="preserve">Additionally, as data are being entered, the person doing the data entry will visually review them to make sure that the data on screen match the field forms. This should be done for each record prior to moving to the next form for data entry. At regular intervals and at the end of the field season, the field leader should inspect the data being entered to check for completeness and perhaps catch avoidable errors. The field leader may also periodically run the Quality Assurance Tools that are built into the front-end working database application to check for logical inconsistencies and data outliers. This step is described in greater detail in the section “Data Quality Review” and also in </w:t>
      </w:r>
      <w:r w:rsidRPr="002A6A2C">
        <w:t>SOP #16</w:t>
      </w:r>
      <w:r>
        <w:t xml:space="preserve"> “Sensitive Information</w:t>
      </w:r>
      <w:r w:rsidRPr="002A6A2C">
        <w:t>.</w:t>
      </w:r>
      <w:r>
        <w:t>”</w:t>
      </w:r>
    </w:p>
    <w:p w:rsidR="0049042A" w:rsidRDefault="0049042A" w:rsidP="00BB6F5B">
      <w:pPr>
        <w:pStyle w:val="ListBullet"/>
        <w:numPr>
          <w:ilvl w:val="0"/>
          <w:numId w:val="0"/>
        </w:numPr>
      </w:pPr>
    </w:p>
    <w:p w:rsidR="0049042A" w:rsidRPr="00B820D9" w:rsidRDefault="0049042A" w:rsidP="00BB6F5B">
      <w:pPr>
        <w:pStyle w:val="NTR-3rdOrder"/>
        <w:rPr>
          <w:sz w:val="22"/>
          <w:szCs w:val="22"/>
        </w:rPr>
      </w:pPr>
      <w:bookmarkStart w:id="268" w:name="_Toc207167690"/>
      <w:bookmarkStart w:id="269" w:name="_Toc207430397"/>
      <w:bookmarkStart w:id="270" w:name="_Toc262050548"/>
      <w:bookmarkStart w:id="271" w:name="_Toc261943440"/>
      <w:bookmarkStart w:id="272" w:name="_Toc325544048"/>
      <w:r w:rsidRPr="00B820D9">
        <w:rPr>
          <w:sz w:val="22"/>
          <w:szCs w:val="22"/>
        </w:rPr>
        <w:t>Field Form Handling Procedures</w:t>
      </w:r>
      <w:bookmarkEnd w:id="268"/>
      <w:bookmarkEnd w:id="269"/>
      <w:bookmarkEnd w:id="270"/>
      <w:bookmarkEnd w:id="271"/>
      <w:bookmarkEnd w:id="272"/>
    </w:p>
    <w:p w:rsidR="0049042A" w:rsidRDefault="0049042A" w:rsidP="00BB6F5B">
      <w:r>
        <w:t xml:space="preserve">As the field data forms are part of the permanent record for project data, they should be handled in a way that preserves their future interpretability and information content. </w:t>
      </w:r>
      <w:r w:rsidRPr="00E936C4">
        <w:t>To minimize the possibility of data loss, hardcopy data forms</w:t>
      </w:r>
      <w:r>
        <w:t xml:space="preserve"> and </w:t>
      </w:r>
      <w:r w:rsidRPr="00E936C4">
        <w:t xml:space="preserve">field notebooks should be stored in a well organized fashion in a secure location with photocopies </w:t>
      </w:r>
      <w:r>
        <w:t>and scanned data forms</w:t>
      </w:r>
      <w:r w:rsidRPr="00E936C4">
        <w:t xml:space="preserve"> stored in a separate location (e.g., on the PACN data</w:t>
      </w:r>
      <w:r>
        <w:t xml:space="preserve"> </w:t>
      </w:r>
      <w:r w:rsidRPr="00E936C4">
        <w:t>server).</w:t>
      </w:r>
      <w:r w:rsidRPr="0091087F">
        <w:t xml:space="preserve"> </w:t>
      </w:r>
      <w:r>
        <w:t xml:space="preserve">Refer to </w:t>
      </w:r>
      <w:r w:rsidRPr="0051374C">
        <w:t xml:space="preserve">SOP #11 “Field Form </w:t>
      </w:r>
      <w:proofErr w:type="gramStart"/>
      <w:r w:rsidRPr="0051374C">
        <w:t>Handling</w:t>
      </w:r>
      <w:proofErr w:type="gramEnd"/>
      <w:r w:rsidRPr="0051374C">
        <w:t>”</w:t>
      </w:r>
      <w:r w:rsidRPr="00683198">
        <w:rPr>
          <w:b/>
        </w:rPr>
        <w:t xml:space="preserve"> </w:t>
      </w:r>
      <w:r w:rsidRPr="00683198">
        <w:t>for more details.</w:t>
      </w:r>
      <w:r>
        <w:t xml:space="preserve"> </w:t>
      </w:r>
    </w:p>
    <w:p w:rsidR="0049042A" w:rsidRDefault="0049042A" w:rsidP="00BB6F5B"/>
    <w:p w:rsidR="0049042A" w:rsidRDefault="0049042A" w:rsidP="00BB6F5B">
      <w:r>
        <w:t xml:space="preserve">If laptops or other digital devices are used to collect data, then the field crew should back up data in the field at least once a day on an extra memory card. Data files should then be uploaded to a computer and backed up as soon as practical after leaving the field. A hard-copy of the digital dataset should be printed and stored following the procedures developed for field </w:t>
      </w:r>
      <w:r w:rsidR="00BF28A8">
        <w:t>data form</w:t>
      </w:r>
      <w:r>
        <w:t>s.</w:t>
      </w:r>
    </w:p>
    <w:p w:rsidR="0049042A" w:rsidRDefault="0049042A" w:rsidP="00BB6F5B"/>
    <w:p w:rsidR="0049042A" w:rsidRPr="00B820D9" w:rsidRDefault="0049042A" w:rsidP="00BB6F5B">
      <w:pPr>
        <w:pStyle w:val="NTR-3rdOrder"/>
        <w:rPr>
          <w:sz w:val="22"/>
          <w:szCs w:val="22"/>
        </w:rPr>
      </w:pPr>
      <w:bookmarkStart w:id="273" w:name="_Toc207167691"/>
      <w:bookmarkStart w:id="274" w:name="_Toc207430398"/>
      <w:bookmarkStart w:id="275" w:name="_Toc262050549"/>
      <w:bookmarkStart w:id="276" w:name="_Toc261943441"/>
      <w:bookmarkStart w:id="277" w:name="_Toc325544049"/>
      <w:r w:rsidRPr="00B820D9">
        <w:rPr>
          <w:sz w:val="22"/>
          <w:szCs w:val="22"/>
        </w:rPr>
        <w:t>Image Handling Procedures</w:t>
      </w:r>
      <w:bookmarkEnd w:id="273"/>
      <w:bookmarkEnd w:id="274"/>
      <w:bookmarkEnd w:id="275"/>
      <w:bookmarkEnd w:id="276"/>
      <w:bookmarkEnd w:id="277"/>
    </w:p>
    <w:p w:rsidR="0049042A" w:rsidRDefault="0049042A" w:rsidP="00BB6F5B">
      <w:r>
        <w:t xml:space="preserve">Photographic images should also be handled and processed with care. Refer to </w:t>
      </w:r>
      <w:r w:rsidRPr="0051374C">
        <w:t>SOP #12 “Managing Photographic Images”</w:t>
      </w:r>
      <w:r>
        <w:t xml:space="preserve"> for details on how to handle and manage these files.</w:t>
      </w:r>
    </w:p>
    <w:p w:rsidR="0049042A" w:rsidRPr="00B820D9" w:rsidRDefault="0049042A" w:rsidP="006D421E">
      <w:pPr>
        <w:rPr>
          <w:sz w:val="22"/>
        </w:rPr>
      </w:pPr>
      <w:bookmarkStart w:id="278" w:name="_Toc207167692"/>
      <w:bookmarkStart w:id="279" w:name="_Toc207430399"/>
    </w:p>
    <w:p w:rsidR="0049042A" w:rsidRPr="00B820D9" w:rsidRDefault="0049042A" w:rsidP="00BB6F5B">
      <w:pPr>
        <w:pStyle w:val="NTR-3rdOrder"/>
        <w:rPr>
          <w:sz w:val="22"/>
          <w:szCs w:val="22"/>
        </w:rPr>
      </w:pPr>
      <w:bookmarkStart w:id="280" w:name="_Toc262050550"/>
      <w:bookmarkStart w:id="281" w:name="_Toc261943442"/>
      <w:bookmarkStart w:id="282" w:name="_Toc325544050"/>
      <w:r w:rsidRPr="00B820D9">
        <w:rPr>
          <w:sz w:val="22"/>
          <w:szCs w:val="22"/>
        </w:rPr>
        <w:t>GPS Data Procedures</w:t>
      </w:r>
      <w:bookmarkEnd w:id="278"/>
      <w:bookmarkEnd w:id="279"/>
      <w:bookmarkEnd w:id="280"/>
      <w:bookmarkEnd w:id="281"/>
      <w:bookmarkEnd w:id="282"/>
    </w:p>
    <w:p w:rsidR="0049042A" w:rsidRDefault="0049042A" w:rsidP="00BB6F5B">
      <w:r>
        <w:t xml:space="preserve">The following general procedures should be followed for GPS data as described in </w:t>
      </w:r>
      <w:r w:rsidRPr="008957C9">
        <w:t xml:space="preserve">SOP #6 “Using GPS to </w:t>
      </w:r>
      <w:r>
        <w:t>Navigate to</w:t>
      </w:r>
      <w:r w:rsidRPr="008957C9">
        <w:t xml:space="preserve"> and </w:t>
      </w:r>
      <w:r>
        <w:t>Mark</w:t>
      </w:r>
      <w:r w:rsidRPr="008957C9">
        <w:t xml:space="preserve"> Waypoints</w:t>
      </w:r>
      <w:r>
        <w:t>”</w:t>
      </w:r>
      <w:r w:rsidRPr="0051374C">
        <w:t xml:space="preserve"> and </w:t>
      </w:r>
      <w:r>
        <w:t xml:space="preserve">Appendix </w:t>
      </w:r>
      <w:r w:rsidR="005D2D96">
        <w:t>G</w:t>
      </w:r>
      <w:r w:rsidRPr="008957C9">
        <w:t xml:space="preserve"> </w:t>
      </w:r>
      <w:r>
        <w:t>“</w:t>
      </w:r>
      <w:r w:rsidRPr="008957C9">
        <w:t>Yearly Project Task List</w:t>
      </w:r>
      <w:r>
        <w:t>”:</w:t>
      </w:r>
    </w:p>
    <w:p w:rsidR="0049042A" w:rsidRDefault="0049042A" w:rsidP="00BB6F5B"/>
    <w:p w:rsidR="0049042A" w:rsidRDefault="0049042A" w:rsidP="00EF5B5B">
      <w:pPr>
        <w:numPr>
          <w:ilvl w:val="0"/>
          <w:numId w:val="3"/>
        </w:numPr>
      </w:pPr>
      <w:r>
        <w:t xml:space="preserve">GPS data should be downloaded by the field crew from the units at the end of each field trip (or daily if possible) and stored in the project workspace (see </w:t>
      </w:r>
      <w:r w:rsidRPr="0051374C">
        <w:t>SOP #10 “Workspace Setup and Project Records Management”</w:t>
      </w:r>
      <w:r>
        <w:t>).</w:t>
      </w:r>
    </w:p>
    <w:p w:rsidR="0049042A" w:rsidRDefault="0049042A" w:rsidP="00EF5B5B">
      <w:pPr>
        <w:numPr>
          <w:ilvl w:val="0"/>
          <w:numId w:val="3"/>
        </w:numPr>
      </w:pPr>
      <w:r>
        <w:t xml:space="preserve">Raw files should be sent to the GIS specialist for processing (e.g., creating shape files for plot data points, access routes, </w:t>
      </w:r>
      <w:proofErr w:type="gramStart"/>
      <w:r>
        <w:t>opportunistic</w:t>
      </w:r>
      <w:proofErr w:type="gramEnd"/>
      <w:r>
        <w:t xml:space="preserve"> plant sightings) and differential correction if applicable (e.g., Trimble).</w:t>
      </w:r>
    </w:p>
    <w:p w:rsidR="0049042A" w:rsidRDefault="0049042A" w:rsidP="00EF5B5B">
      <w:pPr>
        <w:numPr>
          <w:ilvl w:val="0"/>
          <w:numId w:val="3"/>
        </w:numPr>
      </w:pPr>
      <w:r>
        <w:t>The GIS specialist will process the raw GPS data and store the processed data in the project workspace.</w:t>
      </w:r>
    </w:p>
    <w:p w:rsidR="0049042A" w:rsidRDefault="0049042A" w:rsidP="00EF5B5B">
      <w:pPr>
        <w:numPr>
          <w:ilvl w:val="0"/>
          <w:numId w:val="3"/>
        </w:numPr>
      </w:pPr>
      <w:r>
        <w:lastRenderedPageBreak/>
        <w:t>The GIS specialist will upload corrected coordinate information into the database and create any GIS data sets.</w:t>
      </w:r>
    </w:p>
    <w:p w:rsidR="0049042A" w:rsidRDefault="0049042A" w:rsidP="00BB6F5B"/>
    <w:p w:rsidR="0049042A" w:rsidRPr="00B856B4" w:rsidRDefault="0049042A" w:rsidP="00BB6F5B">
      <w:r>
        <w:t>The field lead</w:t>
      </w:r>
      <w:r w:rsidR="00172074">
        <w:t>er</w:t>
      </w:r>
      <w:r>
        <w:t xml:space="preserve"> should periodically review the processed GPS data to make sure that any problems are identified early on in the data collection process.</w:t>
      </w:r>
    </w:p>
    <w:p w:rsidR="0049042A" w:rsidRDefault="0049042A" w:rsidP="00BB6F5B"/>
    <w:p w:rsidR="0049042A" w:rsidRPr="00B820D9" w:rsidRDefault="0049042A" w:rsidP="00BB6F5B">
      <w:pPr>
        <w:pStyle w:val="NTR-2ndOrder"/>
        <w:rPr>
          <w:sz w:val="24"/>
          <w:szCs w:val="24"/>
        </w:rPr>
      </w:pPr>
      <w:bookmarkStart w:id="283" w:name="_Toc207167693"/>
      <w:bookmarkStart w:id="284" w:name="_Toc207430400"/>
      <w:bookmarkStart w:id="285" w:name="_Toc262050551"/>
      <w:bookmarkStart w:id="286" w:name="_Toc261943443"/>
      <w:bookmarkStart w:id="287" w:name="_Toc325544051"/>
      <w:r w:rsidRPr="00B820D9">
        <w:rPr>
          <w:sz w:val="24"/>
          <w:szCs w:val="24"/>
        </w:rPr>
        <w:t>Data Quality Review</w:t>
      </w:r>
      <w:bookmarkEnd w:id="283"/>
      <w:bookmarkEnd w:id="284"/>
      <w:bookmarkEnd w:id="285"/>
      <w:bookmarkEnd w:id="286"/>
      <w:bookmarkEnd w:id="287"/>
    </w:p>
    <w:p w:rsidR="0049042A" w:rsidRDefault="0049042A" w:rsidP="00BB6F5B">
      <w:r>
        <w:t xml:space="preserve">After the data have been entered and processed, the project lead needs to review the data for quality, completeness, and logical consistency. The working database application facilitates this process by showing the results of pre-built queries that check for data integrity, data outliers and missing values, and illogical values. The user may then fix these problems and document the fixes. Not all errors and inconsistencies can be fixed, in which case a description of the resulting errors and why edits were not made is then documented and included in the metadata and certification report (see Metadata Procedures and Data Certification and Delivery, and </w:t>
      </w:r>
      <w:r w:rsidRPr="0051374C">
        <w:t>SOP #14 “Data Quality Review and Certification”</w:t>
      </w:r>
      <w:r>
        <w:t xml:space="preserve">). </w:t>
      </w:r>
    </w:p>
    <w:p w:rsidR="0049042A" w:rsidRDefault="0049042A" w:rsidP="00B44F80">
      <w:bookmarkStart w:id="288" w:name="_Toc207167694"/>
      <w:bookmarkStart w:id="289" w:name="_Toc207430401"/>
    </w:p>
    <w:p w:rsidR="0049042A" w:rsidRPr="00B820D9" w:rsidRDefault="0049042A" w:rsidP="00BB6F5B">
      <w:pPr>
        <w:pStyle w:val="NTR-3rdOrder"/>
        <w:rPr>
          <w:sz w:val="22"/>
          <w:szCs w:val="22"/>
        </w:rPr>
      </w:pPr>
      <w:bookmarkStart w:id="290" w:name="_Toc262050552"/>
      <w:bookmarkStart w:id="291" w:name="_Toc261943444"/>
      <w:bookmarkStart w:id="292" w:name="_Toc325544052"/>
      <w:r w:rsidRPr="00B820D9">
        <w:rPr>
          <w:sz w:val="22"/>
          <w:szCs w:val="22"/>
        </w:rPr>
        <w:t>Data Edits after Certification</w:t>
      </w:r>
      <w:bookmarkEnd w:id="288"/>
      <w:bookmarkEnd w:id="289"/>
      <w:bookmarkEnd w:id="290"/>
      <w:bookmarkEnd w:id="291"/>
      <w:bookmarkEnd w:id="292"/>
    </w:p>
    <w:p w:rsidR="0049042A" w:rsidRDefault="0049042A" w:rsidP="00BB6F5B">
      <w:r>
        <w:t xml:space="preserve">Due to the high volume of data changes and/or corrections during data entry, it is not efficient to log all changes until after data are certified and uploaded into the master database. Prior to certification, daily backups of the working database provide a crude means of restoring data to the state of the previous day. After certification, </w:t>
      </w:r>
      <w:r w:rsidRPr="008E2A08">
        <w:t>all data edits in the master database are tracked in an edit log</w:t>
      </w:r>
      <w:r>
        <w:t xml:space="preserve"> (refer to </w:t>
      </w:r>
      <w:r w:rsidRPr="008957C9">
        <w:t xml:space="preserve">Appendix F </w:t>
      </w:r>
      <w:r>
        <w:t>“</w:t>
      </w:r>
      <w:r w:rsidRPr="008957C9">
        <w:t>Database Documentation</w:t>
      </w:r>
      <w:r>
        <w:t xml:space="preserve">”) so that future data users will be aware of changes made after certification. In case future users need to restore data to the certified version, we also retain a separate, read-only copy of the original, certified data for each year in the PACN Digital Library (refer to </w:t>
      </w:r>
      <w:r w:rsidRPr="0051374C">
        <w:t>SOP #17 “Product Delivery Specifications”</w:t>
      </w:r>
      <w:r>
        <w:t>).</w:t>
      </w:r>
    </w:p>
    <w:p w:rsidR="0049042A" w:rsidRDefault="0049042A" w:rsidP="00B44F80">
      <w:bookmarkStart w:id="293" w:name="_Toc207167695"/>
      <w:bookmarkStart w:id="294" w:name="_Toc207430402"/>
    </w:p>
    <w:p w:rsidR="0049042A" w:rsidRPr="00B820D9" w:rsidRDefault="0049042A" w:rsidP="00BB6F5B">
      <w:pPr>
        <w:pStyle w:val="NTR-3rdOrder"/>
        <w:rPr>
          <w:sz w:val="22"/>
          <w:szCs w:val="22"/>
        </w:rPr>
      </w:pPr>
      <w:bookmarkStart w:id="295" w:name="_Toc262050553"/>
      <w:bookmarkStart w:id="296" w:name="_Toc261943445"/>
      <w:bookmarkStart w:id="297" w:name="_Toc325544053"/>
      <w:r w:rsidRPr="00B820D9">
        <w:rPr>
          <w:sz w:val="22"/>
          <w:szCs w:val="22"/>
        </w:rPr>
        <w:t>Geospatial Data</w:t>
      </w:r>
      <w:bookmarkEnd w:id="293"/>
      <w:bookmarkEnd w:id="294"/>
      <w:bookmarkEnd w:id="295"/>
      <w:bookmarkEnd w:id="296"/>
      <w:bookmarkEnd w:id="297"/>
    </w:p>
    <w:p w:rsidR="0049042A" w:rsidRDefault="0049042A" w:rsidP="00BB6F5B">
      <w:r>
        <w:t>The project lead and GIS specialist may work together to review the surveyed coordinates and other geospatial data for accuracy. The purpose of this joint review is to make sure that geospatial data are complete and reasonably accurate and also to determine which coordinates will be used for subsequent mapping and field work.</w:t>
      </w:r>
    </w:p>
    <w:p w:rsidR="0049042A" w:rsidRPr="00B820D9" w:rsidRDefault="0049042A" w:rsidP="00041490">
      <w:pPr>
        <w:rPr>
          <w:szCs w:val="24"/>
        </w:rPr>
      </w:pPr>
    </w:p>
    <w:p w:rsidR="0049042A" w:rsidRPr="00B820D9" w:rsidRDefault="0049042A" w:rsidP="00BB6F5B">
      <w:pPr>
        <w:pStyle w:val="NTR-2ndOrder"/>
        <w:rPr>
          <w:sz w:val="24"/>
          <w:szCs w:val="24"/>
        </w:rPr>
      </w:pPr>
      <w:bookmarkStart w:id="298" w:name="_Toc207167696"/>
      <w:bookmarkStart w:id="299" w:name="_Toc207430403"/>
      <w:bookmarkStart w:id="300" w:name="_Toc262050554"/>
      <w:bookmarkStart w:id="301" w:name="_Toc261943446"/>
      <w:bookmarkStart w:id="302" w:name="_Toc325544054"/>
      <w:r w:rsidRPr="00B820D9">
        <w:rPr>
          <w:sz w:val="24"/>
          <w:szCs w:val="24"/>
        </w:rPr>
        <w:t>Metadata Procedures</w:t>
      </w:r>
      <w:bookmarkEnd w:id="298"/>
      <w:bookmarkEnd w:id="299"/>
      <w:bookmarkEnd w:id="300"/>
      <w:bookmarkEnd w:id="301"/>
      <w:bookmarkEnd w:id="302"/>
    </w:p>
    <w:p w:rsidR="0049042A" w:rsidRDefault="0049042A" w:rsidP="00BB6F5B">
      <w:r>
        <w:t xml:space="preserve">Data documentation is a critical step toward ensuring that data sets are usable for their intended purposes well into the future. This involves the development of metadata, which can be defined as structured information about the content, quality, condition, and other characteristics of a given data set, both tabular and spatial. Additionally, metadata provide the means to catalog and search among data sets, thus making them available to a broad range of potential data users. Metadata for all PACN monitoring data will conform to Federal Geographic Data Committee guidelines and will contain all components of supporting information such that the data may be confidently manipulated, analyzed, and synthesized. </w:t>
      </w:r>
    </w:p>
    <w:p w:rsidR="0049042A" w:rsidRDefault="0049042A" w:rsidP="00BB6F5B"/>
    <w:p w:rsidR="0049042A" w:rsidRDefault="0049042A" w:rsidP="00BB6F5B">
      <w:r>
        <w:t xml:space="preserve">At the conclusion of the field season (according to the schedule in </w:t>
      </w:r>
      <w:r w:rsidRPr="008957C9">
        <w:t xml:space="preserve">Appendix </w:t>
      </w:r>
      <w:r w:rsidR="005D2D96">
        <w:t>G</w:t>
      </w:r>
      <w:r>
        <w:t xml:space="preserve"> “</w:t>
      </w:r>
      <w:r w:rsidRPr="008957C9">
        <w:t>Yearly Project Task List</w:t>
      </w:r>
      <w:r>
        <w:t xml:space="preserve">”), the project lead will be responsible for providing a completed, up-to-date metadata interview form to the data manager. The data manager and GIS specialist will facilitate metadata development by consulting on the use of the metadata interview form, by creating and parsing </w:t>
      </w:r>
      <w:r>
        <w:lastRenderedPageBreak/>
        <w:t xml:space="preserve">metadata records from the information in the interview form and by posting such records to national clearinghouses. Refer to </w:t>
      </w:r>
      <w:r w:rsidRPr="0051374C">
        <w:t>SOP #15 “Metadata Development”</w:t>
      </w:r>
      <w:r>
        <w:t xml:space="preserve"> for specific instructions.</w:t>
      </w:r>
    </w:p>
    <w:p w:rsidR="0049042A" w:rsidRPr="00B820D9" w:rsidRDefault="0049042A" w:rsidP="00BB6F5B">
      <w:pPr>
        <w:rPr>
          <w:szCs w:val="24"/>
        </w:rPr>
      </w:pPr>
    </w:p>
    <w:p w:rsidR="0049042A" w:rsidRPr="00B820D9" w:rsidRDefault="0049042A" w:rsidP="00BB6F5B">
      <w:pPr>
        <w:pStyle w:val="NTR-2ndOrder"/>
        <w:rPr>
          <w:sz w:val="24"/>
          <w:szCs w:val="24"/>
        </w:rPr>
      </w:pPr>
      <w:bookmarkStart w:id="303" w:name="_Toc207167697"/>
      <w:bookmarkStart w:id="304" w:name="_Toc207430404"/>
      <w:bookmarkStart w:id="305" w:name="_Toc262050555"/>
      <w:bookmarkStart w:id="306" w:name="_Toc261943447"/>
      <w:bookmarkStart w:id="307" w:name="_Toc325544055"/>
      <w:r w:rsidRPr="00B820D9">
        <w:rPr>
          <w:sz w:val="24"/>
          <w:szCs w:val="24"/>
        </w:rPr>
        <w:t>Data Certification and Delivery</w:t>
      </w:r>
      <w:bookmarkEnd w:id="303"/>
      <w:bookmarkEnd w:id="304"/>
      <w:bookmarkEnd w:id="305"/>
      <w:bookmarkEnd w:id="306"/>
      <w:bookmarkEnd w:id="307"/>
    </w:p>
    <w:p w:rsidR="0049042A" w:rsidRDefault="0049042A" w:rsidP="00BB6F5B">
      <w:r>
        <w:t xml:space="preserve">Data certification is a benchmark in the project information management process that indicates that: </w:t>
      </w:r>
      <w:r w:rsidR="000F2F2F">
        <w:t>(</w:t>
      </w:r>
      <w:r>
        <w:t xml:space="preserve">1) the data are complete for the period of record; </w:t>
      </w:r>
      <w:r w:rsidR="000F2F2F">
        <w:t>(</w:t>
      </w:r>
      <w:r>
        <w:t xml:space="preserve">2) they have undergone and passed the quality assurance checks (Quality Review); and </w:t>
      </w:r>
      <w:r w:rsidR="000F2F2F">
        <w:t>(</w:t>
      </w:r>
      <w:r>
        <w:t>3) that they are appropriately documented and in a condition for archiving, posting and distribution as appropriate. Certification is not intended to imply that the data are completely free of errors or inconsistencies which may or may not have been detected during quality assurance reviews.</w:t>
      </w:r>
    </w:p>
    <w:p w:rsidR="0049042A" w:rsidRDefault="0049042A" w:rsidP="00BB6F5B"/>
    <w:p w:rsidR="0049042A" w:rsidRDefault="0049042A" w:rsidP="00BB6F5B">
      <w:r>
        <w:t xml:space="preserve">To ensure that only quality data are included in reports and other project deliverables, the data certification step is an annual requirement for all tabular and spatial data. The project lead is primarily responsible for completing a PACN Project Data Certification Form, available from the data manager or on the PACN website. This brief form should be submitted with the certified data according to the timeline in </w:t>
      </w:r>
      <w:r w:rsidRPr="008957C9">
        <w:t xml:space="preserve">Appendix </w:t>
      </w:r>
      <w:r w:rsidR="005D2D96">
        <w:t>G</w:t>
      </w:r>
      <w:r w:rsidRPr="0051374C">
        <w:t xml:space="preserve"> </w:t>
      </w:r>
      <w:r>
        <w:t>“</w:t>
      </w:r>
      <w:r w:rsidRPr="0051374C">
        <w:t>Yearly Project Task List</w:t>
      </w:r>
      <w:r>
        <w:t xml:space="preserve">.” Refer to </w:t>
      </w:r>
      <w:r w:rsidRPr="0051374C">
        <w:t>SOP #14 “Data Quality Review and Certification”</w:t>
      </w:r>
      <w:r>
        <w:t xml:space="preserve"> and </w:t>
      </w:r>
      <w:r w:rsidRPr="0051374C">
        <w:t>SOP #17 “Product Delivery Specifications</w:t>
      </w:r>
      <w:r>
        <w:t xml:space="preserve"> and Schedule</w:t>
      </w:r>
      <w:r w:rsidRPr="0051374C">
        <w:t>”</w:t>
      </w:r>
      <w:r>
        <w:t xml:space="preserve"> for specific instructions.</w:t>
      </w:r>
    </w:p>
    <w:p w:rsidR="0049042A" w:rsidRDefault="0049042A" w:rsidP="00B44F80"/>
    <w:p w:rsidR="0049042A" w:rsidRPr="00B820D9" w:rsidRDefault="0049042A" w:rsidP="00BB6F5B">
      <w:pPr>
        <w:pStyle w:val="NTR-2ndOrder"/>
        <w:rPr>
          <w:sz w:val="24"/>
          <w:szCs w:val="24"/>
        </w:rPr>
      </w:pPr>
      <w:bookmarkStart w:id="308" w:name="_Toc175561925"/>
      <w:bookmarkStart w:id="309" w:name="_Toc195596330"/>
      <w:bookmarkStart w:id="310" w:name="_Toc207167698"/>
      <w:bookmarkStart w:id="311" w:name="_Toc207430405"/>
      <w:bookmarkStart w:id="312" w:name="_Toc262050556"/>
      <w:bookmarkStart w:id="313" w:name="_Toc261943448"/>
      <w:bookmarkStart w:id="314" w:name="_Toc325544056"/>
      <w:r w:rsidRPr="00B820D9">
        <w:rPr>
          <w:sz w:val="24"/>
          <w:szCs w:val="24"/>
        </w:rPr>
        <w:t>Data Analysis</w:t>
      </w:r>
      <w:bookmarkEnd w:id="308"/>
      <w:bookmarkEnd w:id="309"/>
      <w:bookmarkEnd w:id="310"/>
      <w:bookmarkEnd w:id="311"/>
      <w:bookmarkEnd w:id="312"/>
      <w:bookmarkEnd w:id="313"/>
      <w:bookmarkEnd w:id="314"/>
    </w:p>
    <w:p w:rsidR="0049042A" w:rsidRPr="00D948D4" w:rsidRDefault="0049042A" w:rsidP="00BB6F5B">
      <w:r w:rsidRPr="00D948D4">
        <w:t xml:space="preserve">Refer to Appendix </w:t>
      </w:r>
      <w:r w:rsidR="005D2D96">
        <w:t>G</w:t>
      </w:r>
      <w:r w:rsidRPr="00D948D4">
        <w:t xml:space="preserve"> “Yearly Project Task List” for the specific analysis tasks and their timing and to SOP #19 “</w:t>
      </w:r>
      <w:r>
        <w:t xml:space="preserve">Statistical </w:t>
      </w:r>
      <w:r w:rsidRPr="00D948D4">
        <w:t>Data Analysis”</w:t>
      </w:r>
      <w:r w:rsidRPr="00D948D4">
        <w:rPr>
          <w:b/>
        </w:rPr>
        <w:t xml:space="preserve"> </w:t>
      </w:r>
      <w:r w:rsidRPr="00D948D4">
        <w:t>for a more detailed description of analytical procedures.</w:t>
      </w:r>
    </w:p>
    <w:p w:rsidR="0049042A" w:rsidRDefault="0049042A" w:rsidP="00BB6F5B"/>
    <w:p w:rsidR="0049042A" w:rsidRDefault="0049042A" w:rsidP="00BB6F5B">
      <w:r>
        <w:t>As part of the overall database design, the project lead and data manager will work together to develop a series of summary queries and tools designed to prepare the data for analysis and reporting. Some of these tools will produce summarized information that goes directly into reports, while other tools will provide data in the proper format for analysis. Database queries will handle this type of conversion and tabulation, while statistical software such as SAS or SPlus will be used for more advanced analyses.</w:t>
      </w:r>
    </w:p>
    <w:p w:rsidR="0049042A" w:rsidRDefault="0049042A" w:rsidP="00BB6F5B"/>
    <w:p w:rsidR="0049042A" w:rsidRDefault="0049042A" w:rsidP="00BB6F5B">
      <w:r>
        <w:t>Using the raw certified data as well as database query results, the project lead will perform two general types of analysis at the end of the field season: summary statistics and trend analysis. Chapter 5 outlines the roles of the project lead and the data manager. In short, the data manager is responsible for query design and writing database routines, while the project lead will use the extracted data to run analyses. As outlined in SOP #19 “Statistical Data Analysis</w:t>
      </w:r>
      <w:r w:rsidR="00172074">
        <w:t>,</w:t>
      </w:r>
      <w:r>
        <w:t>” the project lead will compute summary statistics (means, variances, confidence intervals, etc.) for each of the vegetation attributes measured. Depending on the attribute, these statistics are aggregated across all species, grouped by life form (i.e., tree, shrub, fern, herbaceous), and/or individual specie</w:t>
      </w:r>
      <w:r w:rsidRPr="00183B16">
        <w:t xml:space="preserve">s. In some instances the summary statistics are broken down by percent (e.g., proportion of plots that contain a specific species). </w:t>
      </w:r>
    </w:p>
    <w:p w:rsidR="0049042A" w:rsidRDefault="0049042A" w:rsidP="00BB6F5B"/>
    <w:p w:rsidR="0049042A" w:rsidRDefault="0049042A" w:rsidP="00BB6F5B">
      <w:r>
        <w:t xml:space="preserve">In terms of detecting change, two distinct types of analysis will be pursued. Changes over time for a species or group of species can be evaluated using a zero-inflated model (presence data) or a proportional odds model (cover classes) and likelihood ratio tests. For nonnative richness (i.e., number of nonnative species per segment or quadrat), changes over time can be evaluated using </w:t>
      </w:r>
      <w:r>
        <w:lastRenderedPageBreak/>
        <w:t xml:space="preserve">a paired t-test, repeated measures-analysis of variance (ANOVA), or a generalized linear model (GzLM) following the methodology described by Schneider </w:t>
      </w:r>
      <w:r w:rsidR="00A64C00">
        <w:fldChar w:fldCharType="begin"/>
      </w:r>
      <w:r>
        <w:instrText xml:space="preserve"> ADDIN EN.CITE &lt;EndNote&gt;&lt;Cite ExcludeAuth="1"&gt;&lt;Author&gt;Schneider&lt;/Author&gt;&lt;Year&gt;2007&lt;/Year&gt;&lt;RecNum&gt;335&lt;/RecNum&gt;&lt;DisplayText&gt;(2007)&lt;/DisplayText&gt;&lt;record&gt;&lt;rec-number&gt;335&lt;/rec-number&gt;&lt;foreign-keys&gt;&lt;key app="EN" db-id="29wd9fdxkttawpevre3ptatrsdx2se0wz5da"&gt;335&lt;/key&gt;&lt;/foreign-keys&gt;&lt;ref-type name="Report"&gt;27&lt;/ref-type&gt;&lt;contributors&gt;&lt;authors&gt;&lt;author&gt;Schneider, David&lt;/author&gt;&lt;/authors&gt;&lt;/contributors&gt;&lt;titles&gt;&lt;title&gt;Example of Generalized Model (GzLM) Using Splus&lt;/title&gt;&lt;/titles&gt;&lt;dates&gt;&lt;year&gt;2007&lt;/year&gt;&lt;/dates&gt;&lt;pub-location&gt;Hawaii National Park, HI&lt;/pub-location&gt;&lt;publisher&gt;Unpublished Report. Prepared for National Park Service, Pacific Island Network&lt;/publisher&gt;&lt;urls&gt;&lt;/urls&gt;&lt;/record&gt;&lt;/Cite&gt;&lt;/EndNote&gt;</w:instrText>
      </w:r>
      <w:r w:rsidR="00A64C00">
        <w:fldChar w:fldCharType="separate"/>
      </w:r>
      <w:r>
        <w:rPr>
          <w:noProof/>
        </w:rPr>
        <w:t>(2007)</w:t>
      </w:r>
      <w:r w:rsidR="00A64C00">
        <w:fldChar w:fldCharType="end"/>
      </w:r>
      <w:r>
        <w:t xml:space="preserve">. SOP #19 “Statistical Data Analysis” provides further details on the analysis of these data items. </w:t>
      </w:r>
    </w:p>
    <w:p w:rsidR="0049042A" w:rsidRPr="00B820D9" w:rsidRDefault="0049042A" w:rsidP="00AA74F7">
      <w:pPr>
        <w:rPr>
          <w:szCs w:val="24"/>
        </w:rPr>
      </w:pPr>
    </w:p>
    <w:p w:rsidR="0049042A" w:rsidRPr="00B820D9" w:rsidRDefault="0049042A" w:rsidP="00BB6F5B">
      <w:pPr>
        <w:pStyle w:val="NTR-2ndOrder"/>
        <w:rPr>
          <w:sz w:val="24"/>
          <w:szCs w:val="24"/>
        </w:rPr>
      </w:pPr>
      <w:bookmarkStart w:id="315" w:name="_Toc175561926"/>
      <w:bookmarkStart w:id="316" w:name="_Toc195596331"/>
      <w:bookmarkStart w:id="317" w:name="_Toc207167699"/>
      <w:bookmarkStart w:id="318" w:name="_Toc207430406"/>
      <w:bookmarkStart w:id="319" w:name="_Toc262050557"/>
      <w:bookmarkStart w:id="320" w:name="_Toc261943449"/>
      <w:bookmarkStart w:id="321" w:name="_Toc325544057"/>
      <w:r w:rsidRPr="00B820D9">
        <w:rPr>
          <w:sz w:val="24"/>
          <w:szCs w:val="24"/>
        </w:rPr>
        <w:t>Reporting and Product Development</w:t>
      </w:r>
      <w:bookmarkEnd w:id="315"/>
      <w:bookmarkEnd w:id="316"/>
      <w:bookmarkEnd w:id="317"/>
      <w:bookmarkEnd w:id="318"/>
      <w:bookmarkEnd w:id="319"/>
      <w:bookmarkEnd w:id="320"/>
      <w:bookmarkEnd w:id="321"/>
    </w:p>
    <w:p w:rsidR="0049042A" w:rsidRDefault="0049042A" w:rsidP="00BB6F5B">
      <w:r w:rsidRPr="004475A4">
        <w:t xml:space="preserve">Refer to Appendix </w:t>
      </w:r>
      <w:r w:rsidR="005D2D96">
        <w:t>G</w:t>
      </w:r>
      <w:r w:rsidRPr="004475A4">
        <w:t xml:space="preserve"> “Yearly Project Task List” and SOP #</w:t>
      </w:r>
      <w:r>
        <w:t>17</w:t>
      </w:r>
      <w:r w:rsidRPr="004475A4">
        <w:t xml:space="preserve"> “Product Delivery Specifications</w:t>
      </w:r>
      <w:r>
        <w:t xml:space="preserve"> and Schedule</w:t>
      </w:r>
      <w:r w:rsidRPr="004475A4">
        <w:t>”</w:t>
      </w:r>
      <w:r>
        <w:t xml:space="preserve"> for the complete schedule for project reports and other deliverables and the people responsible for them. Detailed reporting guidelines and table structures are provided </w:t>
      </w:r>
      <w:r w:rsidRPr="00171BD2">
        <w:t>in SOP #</w:t>
      </w:r>
      <w:r>
        <w:t>20</w:t>
      </w:r>
      <w:r w:rsidRPr="00171BD2">
        <w:t xml:space="preserve"> “Reporting</w:t>
      </w:r>
      <w:r>
        <w:t>.”</w:t>
      </w:r>
    </w:p>
    <w:p w:rsidR="0049042A" w:rsidRDefault="0049042A" w:rsidP="00B44F80">
      <w:bookmarkStart w:id="322" w:name="_Toc175561927"/>
      <w:bookmarkStart w:id="323" w:name="_Toc195596332"/>
      <w:bookmarkStart w:id="324" w:name="_Toc207167700"/>
      <w:bookmarkStart w:id="325" w:name="_Toc207430407"/>
    </w:p>
    <w:p w:rsidR="0049042A" w:rsidRPr="00B820D9" w:rsidRDefault="0049042A" w:rsidP="00BB6F5B">
      <w:pPr>
        <w:pStyle w:val="NTR-3rdOrder"/>
        <w:rPr>
          <w:sz w:val="22"/>
          <w:szCs w:val="22"/>
        </w:rPr>
      </w:pPr>
      <w:bookmarkStart w:id="326" w:name="_Toc262050558"/>
      <w:bookmarkStart w:id="327" w:name="_Toc261943450"/>
      <w:bookmarkStart w:id="328" w:name="_Toc325544058"/>
      <w:r w:rsidRPr="00B820D9">
        <w:rPr>
          <w:sz w:val="22"/>
          <w:szCs w:val="22"/>
        </w:rPr>
        <w:t>Report Content</w:t>
      </w:r>
      <w:bookmarkEnd w:id="322"/>
      <w:bookmarkEnd w:id="323"/>
      <w:bookmarkEnd w:id="324"/>
      <w:bookmarkEnd w:id="325"/>
      <w:bookmarkEnd w:id="326"/>
      <w:bookmarkEnd w:id="327"/>
      <w:bookmarkEnd w:id="328"/>
    </w:p>
    <w:p w:rsidR="0049042A" w:rsidRDefault="0049042A" w:rsidP="00BB6F5B">
      <w:r>
        <w:t>A summary report will be produced annually, with a more detailed report produced every five years. The annual report focuses on the monitoring effort and results</w:t>
      </w:r>
      <w:r w:rsidRPr="0012082B">
        <w:t xml:space="preserve"> </w:t>
      </w:r>
      <w:r>
        <w:t>of the current year, while the five-year report brings together five years of results at the close of each complete monitoring cycle. The annual report should:</w:t>
      </w:r>
    </w:p>
    <w:p w:rsidR="0049042A" w:rsidRDefault="0049042A" w:rsidP="00BB6F5B"/>
    <w:p w:rsidR="0049042A" w:rsidRDefault="0049042A" w:rsidP="00EF5B5B">
      <w:pPr>
        <w:numPr>
          <w:ilvl w:val="0"/>
          <w:numId w:val="4"/>
        </w:numPr>
      </w:pPr>
      <w:r>
        <w:t>List project personnel and their roles.</w:t>
      </w:r>
    </w:p>
    <w:p w:rsidR="0049042A" w:rsidRDefault="0049042A" w:rsidP="00EF5B5B">
      <w:pPr>
        <w:numPr>
          <w:ilvl w:val="0"/>
          <w:numId w:val="4"/>
        </w:numPr>
      </w:pPr>
      <w:r>
        <w:t>List sampling areas, transects and segments completed during the current year.</w:t>
      </w:r>
    </w:p>
    <w:p w:rsidR="0049042A" w:rsidRDefault="0049042A" w:rsidP="00EF5B5B">
      <w:pPr>
        <w:numPr>
          <w:ilvl w:val="0"/>
          <w:numId w:val="4"/>
        </w:numPr>
      </w:pPr>
      <w:r>
        <w:t>Provide maps and brief discussion of the areas sampled during the current year.</w:t>
      </w:r>
    </w:p>
    <w:p w:rsidR="0049042A" w:rsidRDefault="0049042A" w:rsidP="00EF5B5B">
      <w:pPr>
        <w:numPr>
          <w:ilvl w:val="0"/>
          <w:numId w:val="4"/>
        </w:numPr>
      </w:pPr>
      <w:r>
        <w:t>Present summary statistics for all items listed in SOP #19 “Statistical Data Analysis.”</w:t>
      </w:r>
    </w:p>
    <w:p w:rsidR="0049042A" w:rsidRDefault="0049042A" w:rsidP="00EF5B5B">
      <w:pPr>
        <w:numPr>
          <w:ilvl w:val="0"/>
          <w:numId w:val="4"/>
        </w:numPr>
      </w:pPr>
      <w:r>
        <w:t>Provide trend analysis results for parameters with multiple years of data for areas sampled during the current year.</w:t>
      </w:r>
    </w:p>
    <w:p w:rsidR="0049042A" w:rsidRDefault="0049042A" w:rsidP="00EF5B5B">
      <w:pPr>
        <w:numPr>
          <w:ilvl w:val="0"/>
          <w:numId w:val="4"/>
        </w:numPr>
      </w:pPr>
      <w:r>
        <w:t>Identify any data quality concerns and/or deviations from protocols that affect data quality and interpretability.</w:t>
      </w:r>
    </w:p>
    <w:p w:rsidR="0049042A" w:rsidRDefault="0049042A" w:rsidP="00EF5B5B">
      <w:pPr>
        <w:numPr>
          <w:ilvl w:val="0"/>
          <w:numId w:val="4"/>
        </w:numPr>
      </w:pPr>
      <w:r>
        <w:t>Provide brief management recommendations for invasive prioritization based on status and trends data within a given park.</w:t>
      </w:r>
    </w:p>
    <w:p w:rsidR="0049042A" w:rsidRDefault="0049042A">
      <w:pPr>
        <w:ind w:left="720"/>
      </w:pPr>
    </w:p>
    <w:p w:rsidR="0049042A" w:rsidRDefault="0049042A" w:rsidP="00BB6F5B">
      <w:r>
        <w:t xml:space="preserve">A more comprehensive analysis and report will be produced every five years after each round of cycling (i.e., after each park and community is sampled). </w:t>
      </w:r>
      <w:r w:rsidRPr="000E63AD">
        <w:t>In addition to the above, the five-year report should also</w:t>
      </w:r>
      <w:r>
        <w:t>:</w:t>
      </w:r>
    </w:p>
    <w:p w:rsidR="0049042A" w:rsidRDefault="0049042A" w:rsidP="00BB6F5B"/>
    <w:p w:rsidR="0049042A" w:rsidRDefault="0049042A" w:rsidP="00EF5B5B">
      <w:pPr>
        <w:numPr>
          <w:ilvl w:val="0"/>
          <w:numId w:val="5"/>
        </w:numPr>
      </w:pPr>
      <w:r>
        <w:t xml:space="preserve">Summarize the annual results by plant community and transect, allowing for comparisons </w:t>
      </w:r>
      <w:r w:rsidR="00823451">
        <w:t xml:space="preserve">among </w:t>
      </w:r>
      <w:r>
        <w:t>parks and within communities (e.g., how does invasive richness vary from one park to the next, and how does invasive frequency vary between different sampling frames of the same community)</w:t>
      </w:r>
      <w:r w:rsidR="006E4882">
        <w:t>.</w:t>
      </w:r>
      <w:r>
        <w:t xml:space="preserve"> </w:t>
      </w:r>
    </w:p>
    <w:p w:rsidR="0049042A" w:rsidRDefault="0049042A" w:rsidP="00EF5B5B">
      <w:pPr>
        <w:numPr>
          <w:ilvl w:val="0"/>
          <w:numId w:val="5"/>
        </w:numPr>
      </w:pPr>
      <w:r>
        <w:t xml:space="preserve">Assess spatial patterns in the cover class and presence/absence data. </w:t>
      </w:r>
    </w:p>
    <w:p w:rsidR="0049042A" w:rsidRDefault="0049042A" w:rsidP="00EF5B5B">
      <w:pPr>
        <w:numPr>
          <w:ilvl w:val="0"/>
          <w:numId w:val="5"/>
        </w:numPr>
      </w:pPr>
      <w:r>
        <w:t>Identify any possible distributional changes within parks, and communities.</w:t>
      </w:r>
    </w:p>
    <w:p w:rsidR="0049042A" w:rsidRDefault="0049042A" w:rsidP="00EF5B5B">
      <w:pPr>
        <w:numPr>
          <w:ilvl w:val="0"/>
          <w:numId w:val="5"/>
        </w:numPr>
      </w:pPr>
      <w:r>
        <w:t xml:space="preserve">Place network results within the larger context of invasive plant species changes throughout the Pacific. </w:t>
      </w:r>
    </w:p>
    <w:p w:rsidR="0049042A" w:rsidRDefault="0049042A" w:rsidP="00EF5B5B">
      <w:pPr>
        <w:numPr>
          <w:ilvl w:val="0"/>
          <w:numId w:val="5"/>
        </w:numPr>
      </w:pPr>
      <w:r>
        <w:t xml:space="preserve">Evaluate operational aspects of the monitoring program, such as whether any sampling locations need to be eliminated or moved (e.g., due to access problems), whether the sampling period remains appropriate (the optimal sampling season could conceivably change over time in response to climate change), etc. </w:t>
      </w:r>
    </w:p>
    <w:p w:rsidR="00AF533D" w:rsidRDefault="00AF533D" w:rsidP="00BB6F5B">
      <w:pPr>
        <w:pStyle w:val="NTR-3rdOrder"/>
        <w:rPr>
          <w:sz w:val="22"/>
          <w:szCs w:val="22"/>
        </w:rPr>
      </w:pPr>
      <w:bookmarkStart w:id="329" w:name="_Toc207167701"/>
      <w:bookmarkStart w:id="330" w:name="_Toc207430408"/>
      <w:bookmarkStart w:id="331" w:name="_Toc262050559"/>
      <w:bookmarkStart w:id="332" w:name="_Toc261943451"/>
    </w:p>
    <w:p w:rsidR="0049042A" w:rsidRPr="00B820D9" w:rsidRDefault="0049042A" w:rsidP="00BB6F5B">
      <w:pPr>
        <w:pStyle w:val="NTR-3rdOrder"/>
        <w:rPr>
          <w:sz w:val="22"/>
          <w:szCs w:val="22"/>
        </w:rPr>
      </w:pPr>
      <w:bookmarkStart w:id="333" w:name="_Toc325544059"/>
      <w:r w:rsidRPr="00B820D9">
        <w:rPr>
          <w:sz w:val="22"/>
          <w:szCs w:val="22"/>
        </w:rPr>
        <w:t>Standard Report Format</w:t>
      </w:r>
      <w:bookmarkEnd w:id="329"/>
      <w:bookmarkEnd w:id="330"/>
      <w:bookmarkEnd w:id="331"/>
      <w:bookmarkEnd w:id="332"/>
      <w:bookmarkEnd w:id="333"/>
    </w:p>
    <w:p w:rsidR="0049042A" w:rsidRDefault="0049042A" w:rsidP="00BB6F5B">
      <w:r>
        <w:t xml:space="preserve">Annual reports and trend analysis reports will use the </w:t>
      </w:r>
      <w:r w:rsidRPr="00FC5EA8">
        <w:t>NPS Natural Resource Publications</w:t>
      </w:r>
      <w:r>
        <w:t xml:space="preserve"> template, a pre-formatted MS Word template document based on current NPS formatting standards. Annual reports will use the </w:t>
      </w:r>
      <w:r w:rsidRPr="00FC5EA8">
        <w:rPr>
          <w:color w:val="000000"/>
          <w:szCs w:val="20"/>
        </w:rPr>
        <w:t>Natural Resource Report</w:t>
      </w:r>
      <w:r>
        <w:t xml:space="preserve"> template, and trend analysis and other peer-reviewed technical reports will use the </w:t>
      </w:r>
      <w:r w:rsidRPr="00FC5EA8">
        <w:rPr>
          <w:color w:val="000000"/>
          <w:szCs w:val="20"/>
        </w:rPr>
        <w:t>Natural Resource Technical Report</w:t>
      </w:r>
      <w:r>
        <w:t xml:space="preserve"> template. These templates and documentation of the NPS publication standards are available at the NPS Natural Resource Publications website </w:t>
      </w:r>
      <w:r w:rsidR="00A64C00">
        <w:fldChar w:fldCharType="begin"/>
      </w:r>
      <w:r>
        <w:instrText xml:space="preserve"> ADDIN EN.CITE &lt;EndNote&gt;&lt;Cite ExcludeAuth="1"&gt;&lt;Author&gt;National Park Service (NPS)&lt;/Author&gt;&lt;Year&gt;2007&lt;/Year&gt;&lt;RecNum&gt;348&lt;/RecNum&gt;&lt;Prefix&gt;NPS &lt;/Prefix&gt;&lt;DisplayText&gt;(NPS 2007b)&lt;/DisplayText&gt;&lt;record&gt;&lt;rec-number&gt;348&lt;/rec-number&gt;&lt;foreign-keys&gt;&lt;key app="EN" db-id="29wd9fdxkttawpevre3ptatrsdx2se0wz5da"&gt;348&lt;/key&gt;&lt;/foreign-keys&gt;&lt;ref-type name="Web Page"&gt;12&lt;/ref-type&gt;&lt;contributors&gt;&lt;authors&gt;&lt;author&gt;National Park Service (NPS),&lt;/author&gt;&lt;/authors&gt;&lt;/contributors&gt;&lt;titles&gt;&lt;title&gt;Nature and Science: The Natural Resource Database Template&lt;/title&gt;&lt;/titles&gt;&lt;dates&gt;&lt;year&gt;2007&lt;/year&gt;&lt;/dates&gt;&lt;publisher&gt;Department of the Interior, National Park Service, Inventory and Monitoring. Available at http://science.nature.nps.gov/im/apps/template/index.cfm (accessed on 1 Oct 2007)&lt;/publisher&gt;&lt;urls&gt;&lt;/urls&gt;&lt;/record&gt;&lt;/Cite&gt;&lt;/EndNote&gt;</w:instrText>
      </w:r>
      <w:r w:rsidR="00A64C00">
        <w:fldChar w:fldCharType="separate"/>
      </w:r>
      <w:r>
        <w:rPr>
          <w:noProof/>
        </w:rPr>
        <w:t>(NPS 2007b)</w:t>
      </w:r>
      <w:r w:rsidR="00A64C00">
        <w:fldChar w:fldCharType="end"/>
      </w:r>
      <w:r>
        <w:t>.</w:t>
      </w:r>
      <w:r w:rsidRPr="00A642CC">
        <w:t xml:space="preserve"> </w:t>
      </w:r>
      <w:r>
        <w:t xml:space="preserve">Reports will include standard vegetation summary tables and figures. Tables for individual species frequency, cover, and nonnative species richness will include means and standard errors. Thematic map figures of nonnative plant species distributions will also be included.  </w:t>
      </w:r>
    </w:p>
    <w:p w:rsidR="0049042A" w:rsidRDefault="0049042A" w:rsidP="00BB6F5B"/>
    <w:p w:rsidR="0049042A" w:rsidRPr="00B820D9" w:rsidRDefault="0049042A" w:rsidP="00BB6F5B">
      <w:pPr>
        <w:pStyle w:val="NTR-3rdOrder"/>
        <w:rPr>
          <w:sz w:val="22"/>
          <w:szCs w:val="22"/>
        </w:rPr>
      </w:pPr>
      <w:bookmarkStart w:id="334" w:name="_Toc207167702"/>
      <w:bookmarkStart w:id="335" w:name="_Toc207430409"/>
      <w:bookmarkStart w:id="336" w:name="_Toc262050560"/>
      <w:bookmarkStart w:id="337" w:name="_Toc261943452"/>
      <w:bookmarkStart w:id="338" w:name="_Toc325544060"/>
      <w:r w:rsidRPr="00B820D9">
        <w:rPr>
          <w:sz w:val="22"/>
          <w:szCs w:val="22"/>
        </w:rPr>
        <w:t>Review Products for Sensitive Information</w:t>
      </w:r>
      <w:bookmarkEnd w:id="334"/>
      <w:bookmarkEnd w:id="335"/>
      <w:bookmarkEnd w:id="336"/>
      <w:bookmarkEnd w:id="337"/>
      <w:bookmarkEnd w:id="338"/>
    </w:p>
    <w:p w:rsidR="0049042A" w:rsidRDefault="0049042A" w:rsidP="00BB6F5B">
      <w:r>
        <w:t xml:space="preserve">Certain project information related to the specific locations of rare or threatened taxa or cultural resources may meet criteria for protection and, as such, should not be shared outside NPS except where a written confidentiality agreement is in place prior to data sharing. Before preparing data in any format for sharing outside NPS – including presentations, reports, and publications – the project lead should refer to the guidance </w:t>
      </w:r>
      <w:r w:rsidRPr="00683198">
        <w:t xml:space="preserve">in </w:t>
      </w:r>
      <w:r w:rsidRPr="0051374C">
        <w:t>SOP #16 “Sensitive Information”</w:t>
      </w:r>
      <w:r>
        <w:t xml:space="preserve"> and discuss the matter with the data manager. Certain information that may convey specific locations of sensitive resources may need to be screened or redacted from public versions of products prior to release.</w:t>
      </w:r>
    </w:p>
    <w:p w:rsidR="0049042A" w:rsidRDefault="0049042A" w:rsidP="007D12C2"/>
    <w:p w:rsidR="0049042A" w:rsidRPr="00B820D9" w:rsidRDefault="0049042A" w:rsidP="00BB6F5B">
      <w:pPr>
        <w:pStyle w:val="NTR-2ndOrder"/>
        <w:rPr>
          <w:sz w:val="24"/>
          <w:szCs w:val="24"/>
        </w:rPr>
      </w:pPr>
      <w:bookmarkStart w:id="339" w:name="_Toc207167703"/>
      <w:bookmarkStart w:id="340" w:name="_Toc207430410"/>
      <w:bookmarkStart w:id="341" w:name="_Toc262050561"/>
      <w:bookmarkStart w:id="342" w:name="_Toc261943453"/>
      <w:bookmarkStart w:id="343" w:name="_Toc325544061"/>
      <w:r w:rsidRPr="00B820D9">
        <w:rPr>
          <w:sz w:val="24"/>
          <w:szCs w:val="24"/>
        </w:rPr>
        <w:t>Product Delivery, Posting, and Distribution</w:t>
      </w:r>
      <w:bookmarkEnd w:id="339"/>
      <w:bookmarkEnd w:id="340"/>
      <w:bookmarkEnd w:id="341"/>
      <w:bookmarkEnd w:id="342"/>
      <w:bookmarkEnd w:id="343"/>
    </w:p>
    <w:p w:rsidR="0049042A" w:rsidRDefault="0049042A" w:rsidP="00BB6F5B">
      <w:bookmarkStart w:id="344" w:name="_Toc207167704"/>
      <w:bookmarkStart w:id="345" w:name="_Toc207430411"/>
      <w:r>
        <w:t xml:space="preserve">Refer to </w:t>
      </w:r>
      <w:r w:rsidRPr="0051374C">
        <w:t>SOP #17 “Product Delivery Specifications</w:t>
      </w:r>
      <w:r>
        <w:t xml:space="preserve"> and Schedule</w:t>
      </w:r>
      <w:r w:rsidRPr="0051374C">
        <w:t>”</w:t>
      </w:r>
      <w:r>
        <w:t xml:space="preserve"> for the complete schedule of project deliverables, the people responsible for them, and detailed instructions on how to deliver the final products. Upon delivery products will be posted to </w:t>
      </w:r>
      <w:r w:rsidR="00B310BB">
        <w:t xml:space="preserve">the Integrated Resource Management Applications (IRMA) portal </w:t>
      </w:r>
      <w:r>
        <w:t xml:space="preserve">as appropriate. Refer to </w:t>
      </w:r>
      <w:r w:rsidRPr="0051374C">
        <w:t>SOP #18 “Product Posting and Distribution”</w:t>
      </w:r>
      <w:r w:rsidRPr="007B4441">
        <w:rPr>
          <w:b/>
        </w:rPr>
        <w:t xml:space="preserve"> </w:t>
      </w:r>
      <w:r w:rsidRPr="007B4441">
        <w:t>for more information</w:t>
      </w:r>
      <w:r>
        <w:t>.</w:t>
      </w:r>
    </w:p>
    <w:p w:rsidR="0049042A" w:rsidRDefault="0049042A" w:rsidP="00B44F80"/>
    <w:p w:rsidR="0049042A" w:rsidRPr="00B820D9" w:rsidRDefault="0049042A" w:rsidP="00BB6F5B">
      <w:pPr>
        <w:pStyle w:val="NTR-3rdOrder"/>
        <w:rPr>
          <w:sz w:val="22"/>
          <w:szCs w:val="22"/>
        </w:rPr>
      </w:pPr>
      <w:bookmarkStart w:id="346" w:name="_Toc262050562"/>
      <w:bookmarkStart w:id="347" w:name="_Toc261943454"/>
      <w:bookmarkStart w:id="348" w:name="_Toc325544062"/>
      <w:r w:rsidRPr="00B820D9">
        <w:rPr>
          <w:sz w:val="22"/>
          <w:szCs w:val="22"/>
        </w:rPr>
        <w:t>Holding Period for Project Data</w:t>
      </w:r>
      <w:bookmarkEnd w:id="344"/>
      <w:bookmarkEnd w:id="345"/>
      <w:bookmarkEnd w:id="346"/>
      <w:bookmarkEnd w:id="347"/>
      <w:bookmarkEnd w:id="348"/>
    </w:p>
    <w:p w:rsidR="0049042A" w:rsidRDefault="0049042A" w:rsidP="00BB6F5B">
      <w:r>
        <w:t xml:space="preserve">To permit sufficient time for priority in </w:t>
      </w:r>
      <w:proofErr w:type="gramStart"/>
      <w:r>
        <w:t>publication,</w:t>
      </w:r>
      <w:proofErr w:type="gramEnd"/>
      <w:r>
        <w:t xml:space="preserve"> certified project data will be held upon delivery for a period not to exceed two years after it was originally collected. After the two year period has elapsed, all certified, non-sensitive data will be posted to </w:t>
      </w:r>
      <w:r w:rsidR="00B310BB">
        <w:t>IRMA</w:t>
      </w:r>
      <w:r>
        <w:t>. Note that this hold only applies to raw data, and not to metadata, reports or other products which are posted immediately after being received and processed.</w:t>
      </w:r>
    </w:p>
    <w:p w:rsidR="0049042A" w:rsidRDefault="0049042A" w:rsidP="00B44F80">
      <w:bookmarkStart w:id="349" w:name="_Toc207167705"/>
      <w:bookmarkStart w:id="350" w:name="_Toc207430412"/>
    </w:p>
    <w:p w:rsidR="0049042A" w:rsidRPr="00B820D9" w:rsidRDefault="0049042A" w:rsidP="00BB6F5B">
      <w:pPr>
        <w:pStyle w:val="NTR-3rdOrder"/>
        <w:rPr>
          <w:sz w:val="22"/>
          <w:szCs w:val="22"/>
        </w:rPr>
      </w:pPr>
      <w:bookmarkStart w:id="351" w:name="_Toc262050563"/>
      <w:bookmarkStart w:id="352" w:name="_Toc261943455"/>
      <w:bookmarkStart w:id="353" w:name="_Toc325544063"/>
      <w:r w:rsidRPr="00B820D9">
        <w:rPr>
          <w:sz w:val="22"/>
          <w:szCs w:val="22"/>
        </w:rPr>
        <w:t>Special Procedures for Sensitive Information</w:t>
      </w:r>
      <w:bookmarkEnd w:id="349"/>
      <w:bookmarkEnd w:id="350"/>
      <w:bookmarkEnd w:id="351"/>
      <w:bookmarkEnd w:id="352"/>
      <w:bookmarkEnd w:id="353"/>
    </w:p>
    <w:p w:rsidR="0049042A" w:rsidRDefault="0049042A" w:rsidP="00BB6F5B">
      <w:r>
        <w:t xml:space="preserve">Products that have been identified upon submission by the project lead as containing sensitive information will either be revised into a form that does not disclose the specific locations of sensitive resources, or withheld from posting and distribution. When requests for distribution of the unedited version of products are initiated by the NPS, by another federal agency, or by another partner organization (e.g., a research scientist at a university), the unedited product (e.g., the full data set that includes protected information) may only be shared after </w:t>
      </w:r>
      <w:proofErr w:type="gramStart"/>
      <w:r>
        <w:t>a confidentiality</w:t>
      </w:r>
      <w:proofErr w:type="gramEnd"/>
      <w:r>
        <w:t xml:space="preserve"> agreement is established between NPS and the other organization. Refer </w:t>
      </w:r>
      <w:r w:rsidRPr="00C75C45">
        <w:t xml:space="preserve">to </w:t>
      </w:r>
      <w:r w:rsidRPr="0051374C">
        <w:t>SOP #16 “Sensitive Information”</w:t>
      </w:r>
      <w:r>
        <w:t xml:space="preserve"> for more information.</w:t>
      </w:r>
    </w:p>
    <w:p w:rsidR="00AF533D" w:rsidRDefault="00AF533D" w:rsidP="00BB6F5B"/>
    <w:p w:rsidR="0049042A" w:rsidRDefault="0049042A" w:rsidP="00BB6F5B">
      <w:r>
        <w:lastRenderedPageBreak/>
        <w:t>All official Freedom of Information Act (FOIA) requests will be handled according to NPS policy. The project lead will work with the data manager and the park FOIA representative(s) of the park(s) for which the request applies.</w:t>
      </w:r>
    </w:p>
    <w:p w:rsidR="0049042A" w:rsidRDefault="0049042A" w:rsidP="00BB6F5B"/>
    <w:p w:rsidR="0049042A" w:rsidRPr="00B820D9" w:rsidRDefault="0049042A" w:rsidP="00BB6F5B">
      <w:pPr>
        <w:pStyle w:val="NTR-2ndOrder"/>
        <w:rPr>
          <w:sz w:val="24"/>
          <w:szCs w:val="24"/>
        </w:rPr>
      </w:pPr>
      <w:bookmarkStart w:id="354" w:name="_Toc207167706"/>
      <w:bookmarkStart w:id="355" w:name="_Toc207430413"/>
      <w:bookmarkStart w:id="356" w:name="_Toc262050564"/>
      <w:bookmarkStart w:id="357" w:name="_Toc261943456"/>
      <w:bookmarkStart w:id="358" w:name="_Toc325544064"/>
      <w:r w:rsidRPr="00B820D9">
        <w:rPr>
          <w:sz w:val="24"/>
          <w:szCs w:val="24"/>
        </w:rPr>
        <w:t>Archival and Records Management</w:t>
      </w:r>
      <w:bookmarkEnd w:id="354"/>
      <w:bookmarkEnd w:id="355"/>
      <w:bookmarkEnd w:id="356"/>
      <w:bookmarkEnd w:id="357"/>
      <w:bookmarkEnd w:id="358"/>
    </w:p>
    <w:p w:rsidR="0049042A" w:rsidRDefault="0049042A" w:rsidP="00BB6F5B">
      <w:r>
        <w:t xml:space="preserve">All project files should be reviewed, modified or revised, and organized by the project lead on a regular basis (e.g., annually in January). </w:t>
      </w:r>
      <w:proofErr w:type="gramStart"/>
      <w:r>
        <w:t xml:space="preserve">Decisions on what to retain and what to destroy should be made following guidelines stipulated in </w:t>
      </w:r>
      <w:hyperlink r:id="rId57" w:history="1">
        <w:r w:rsidRPr="00A26BD3">
          <w:rPr>
            <w:rStyle w:val="Hyperlink"/>
            <w:sz w:val="24"/>
            <w:u w:val="none"/>
          </w:rPr>
          <w:t>NPS Director’s Order 19</w:t>
        </w:r>
      </w:hyperlink>
      <w:r>
        <w:t xml:space="preserve">, which provides a schedule indicating the amount of time that various </w:t>
      </w:r>
      <w:r w:rsidR="00172074">
        <w:t xml:space="preserve">types </w:t>
      </w:r>
      <w:r>
        <w:t>of records should be retained.</w:t>
      </w:r>
      <w:proofErr w:type="gramEnd"/>
      <w:r>
        <w:t xml:space="preserve"> Refer </w:t>
      </w:r>
      <w:r w:rsidRPr="00683198">
        <w:t xml:space="preserve">to </w:t>
      </w:r>
      <w:r w:rsidRPr="0051374C">
        <w:t>SOP #10 “Workspace Setup and Project Records Management</w:t>
      </w:r>
      <w:r>
        <w:t>.</w:t>
      </w:r>
      <w:r w:rsidRPr="0051374C">
        <w:t>”</w:t>
      </w:r>
    </w:p>
    <w:p w:rsidR="0049042A" w:rsidRDefault="0049042A" w:rsidP="00BB6F5B"/>
    <w:p w:rsidR="0049042A" w:rsidRPr="00B820D9" w:rsidRDefault="0049042A" w:rsidP="00BB6F5B">
      <w:pPr>
        <w:pStyle w:val="NTR-2ndOrder"/>
        <w:rPr>
          <w:sz w:val="24"/>
          <w:szCs w:val="24"/>
        </w:rPr>
      </w:pPr>
      <w:bookmarkStart w:id="359" w:name="_Toc207167707"/>
      <w:bookmarkStart w:id="360" w:name="_Toc207430414"/>
      <w:bookmarkStart w:id="361" w:name="_Toc262050565"/>
      <w:bookmarkStart w:id="362" w:name="_Toc261943457"/>
      <w:bookmarkStart w:id="363" w:name="_Toc325544065"/>
      <w:r w:rsidRPr="00B820D9">
        <w:rPr>
          <w:sz w:val="24"/>
          <w:szCs w:val="24"/>
        </w:rPr>
        <w:t>Season Close-out</w:t>
      </w:r>
      <w:bookmarkEnd w:id="359"/>
      <w:bookmarkEnd w:id="360"/>
      <w:bookmarkEnd w:id="361"/>
      <w:bookmarkEnd w:id="362"/>
      <w:bookmarkEnd w:id="363"/>
    </w:p>
    <w:p w:rsidR="0049042A" w:rsidRDefault="0049042A" w:rsidP="00BB6F5B">
      <w:r>
        <w:t xml:space="preserve">After the conclusion of the field season, the project lead, data manager, and GIS specialist should meet to discuss the recent field season, and to document any needed changes to the field sampling protocols, the working database application, or to any of the SOPs associated with the protocol. </w:t>
      </w:r>
      <w:r w:rsidRPr="00C0661C">
        <w:t xml:space="preserve">Refer to </w:t>
      </w:r>
      <w:r>
        <w:t>the s</w:t>
      </w:r>
      <w:r w:rsidRPr="00C0661C">
        <w:t xml:space="preserve">ection </w:t>
      </w:r>
      <w:r>
        <w:t xml:space="preserve">on </w:t>
      </w:r>
      <w:r w:rsidRPr="00C0661C">
        <w:t>Data Entry and Verification for additional close-out procedures not specifically related to project information management</w:t>
      </w:r>
      <w:r>
        <w:t>.</w:t>
      </w:r>
    </w:p>
    <w:p w:rsidR="0049042A" w:rsidRDefault="0049042A" w:rsidP="00BB6F5B"/>
    <w:p w:rsidR="0049042A" w:rsidRPr="00B820D9" w:rsidRDefault="0049042A" w:rsidP="00580323">
      <w:pPr>
        <w:pStyle w:val="NTR-1stOrder"/>
        <w:rPr>
          <w:sz w:val="32"/>
          <w:szCs w:val="32"/>
        </w:rPr>
      </w:pPr>
      <w:bookmarkStart w:id="364" w:name="_Toc175561935"/>
      <w:bookmarkStart w:id="365" w:name="_Toc195596340"/>
      <w:bookmarkStart w:id="366" w:name="_Toc207167708"/>
      <w:r w:rsidRPr="00B6368B">
        <w:br w:type="page"/>
      </w:r>
      <w:bookmarkStart w:id="367" w:name="_Toc262050566"/>
      <w:bookmarkStart w:id="368" w:name="_Toc261943458"/>
      <w:bookmarkStart w:id="369" w:name="_Toc325544066"/>
      <w:r w:rsidRPr="00B820D9">
        <w:rPr>
          <w:sz w:val="32"/>
          <w:szCs w:val="32"/>
        </w:rPr>
        <w:lastRenderedPageBreak/>
        <w:t>Chapter 5: Personnel Requirements and Training</w:t>
      </w:r>
      <w:bookmarkEnd w:id="364"/>
      <w:bookmarkEnd w:id="365"/>
      <w:bookmarkEnd w:id="366"/>
      <w:bookmarkEnd w:id="367"/>
      <w:bookmarkEnd w:id="368"/>
      <w:bookmarkEnd w:id="369"/>
    </w:p>
    <w:p w:rsidR="0049042A" w:rsidRDefault="0049042A" w:rsidP="000C6BD9"/>
    <w:p w:rsidR="0049042A" w:rsidRPr="00B820D9" w:rsidRDefault="0049042A" w:rsidP="00B6368B">
      <w:pPr>
        <w:pStyle w:val="NTR-2ndOrder"/>
        <w:rPr>
          <w:sz w:val="24"/>
          <w:szCs w:val="24"/>
        </w:rPr>
      </w:pPr>
      <w:bookmarkStart w:id="370" w:name="_Toc142805640"/>
      <w:bookmarkStart w:id="371" w:name="_Toc175561936"/>
      <w:bookmarkStart w:id="372" w:name="_Toc195596341"/>
      <w:bookmarkStart w:id="373" w:name="_Toc207167709"/>
      <w:bookmarkStart w:id="374" w:name="_Toc262050567"/>
      <w:bookmarkStart w:id="375" w:name="_Toc325544067"/>
      <w:r w:rsidRPr="00B820D9">
        <w:rPr>
          <w:sz w:val="24"/>
          <w:szCs w:val="24"/>
        </w:rPr>
        <w:t>Roles and Responsibilities</w:t>
      </w:r>
      <w:bookmarkEnd w:id="370"/>
      <w:bookmarkEnd w:id="371"/>
      <w:bookmarkEnd w:id="372"/>
      <w:bookmarkEnd w:id="373"/>
      <w:bookmarkEnd w:id="374"/>
      <w:bookmarkEnd w:id="375"/>
    </w:p>
    <w:p w:rsidR="0049042A" w:rsidRDefault="0049042A" w:rsidP="000236BC">
      <w:r>
        <w:t xml:space="preserve">Implementation of this protocol requires using a combination of park staff and PACN I&amp;M staff. Required PACN staff include a project lead (preferably General Schedule [GS]-11), a field leader (GS-07), and three biological technicians (GS-05), as well as assistance from </w:t>
      </w:r>
      <w:proofErr w:type="gramStart"/>
      <w:r>
        <w:t>the I</w:t>
      </w:r>
      <w:proofErr w:type="gramEnd"/>
      <w:r>
        <w:t xml:space="preserve">&amp;M data manager (GS-11), GIS specialist (GS-11), and program manager (GS-13). Table 5.1 summarizes the roles and responsibilities of each position for this protocol. The project lead is responsible for project administration, implementation, overseeing data collection, facilitating communication between NPS and cooperators, quality assurance/quality control, data entry, data verification and validation, data backups, data summary, analysis, and reporting. </w:t>
      </w:r>
      <w:ins w:id="376" w:author="Ainsworth, Alison" w:date="2012-07-27T12:51:00Z">
        <w:r w:rsidR="005775AD">
          <w:t xml:space="preserve">The project lead’s safety responsibilities include ensuring that all safety training and certifications are completed by the field leader and crew and that all safety policies and procedures are clearly </w:t>
        </w:r>
      </w:ins>
      <w:proofErr w:type="gramStart"/>
      <w:ins w:id="377" w:author="Ainsworth, Alison" w:date="2012-07-27T12:52:00Z">
        <w:r w:rsidR="005775AD">
          <w:t>communicated</w:t>
        </w:r>
      </w:ins>
      <w:ins w:id="378" w:author="Ainsworth, Alison" w:date="2012-07-27T12:51:00Z">
        <w:r w:rsidR="005775AD">
          <w:t xml:space="preserve"> </w:t>
        </w:r>
      </w:ins>
      <w:ins w:id="379" w:author="Ainsworth, Alison" w:date="2012-07-27T12:52:00Z">
        <w:r w:rsidR="005775AD">
          <w:t xml:space="preserve"> and</w:t>
        </w:r>
        <w:proofErr w:type="gramEnd"/>
        <w:r w:rsidR="005775AD">
          <w:t xml:space="preserve"> followed.  This includes ensuring the project staff read this Protocol</w:t>
        </w:r>
      </w:ins>
      <w:ins w:id="380" w:author="Ainsworth, Alison" w:date="2012-07-27T12:53:00Z">
        <w:r w:rsidR="005775AD">
          <w:t xml:space="preserve"> narrative</w:t>
        </w:r>
      </w:ins>
      <w:ins w:id="381" w:author="Ainsworth, Alison" w:date="2012-07-27T12:52:00Z">
        <w:r w:rsidR="005775AD">
          <w:t>, SOP</w:t>
        </w:r>
      </w:ins>
      <w:ins w:id="382" w:author="Ainsworth, Alison" w:date="2012-07-27T12:53:00Z">
        <w:r w:rsidR="005775AD">
          <w:t xml:space="preserve">’s, and the PACN Safety Plan.  </w:t>
        </w:r>
      </w:ins>
      <w:r>
        <w:t xml:space="preserve">The project lead supervises the field leader, who is responsible for pre- and post- field season preparations including travel arrangements. The field leader </w:t>
      </w:r>
      <w:ins w:id="383" w:author="Ainsworth, Alison" w:date="2012-07-27T13:07:00Z">
        <w:r w:rsidR="00D55A05">
          <w:t xml:space="preserve">is the point of contact for field operations, </w:t>
        </w:r>
      </w:ins>
      <w:r>
        <w:t>provides direction for the field biological technicians</w:t>
      </w:r>
      <w:ins w:id="384" w:author="Ainsworth, Alison" w:date="2012-07-27T13:07:00Z">
        <w:r w:rsidR="00D55A05">
          <w:t>,</w:t>
        </w:r>
      </w:ins>
      <w:ins w:id="385" w:author="Ainsworth, Alison" w:date="2012-07-27T12:54:00Z">
        <w:r w:rsidR="005775AD">
          <w:t xml:space="preserve"> and ensures their safety in the field on a daily basis</w:t>
        </w:r>
      </w:ins>
      <w:r>
        <w:t xml:space="preserve">. The field leader and biological technicians are responsible for conducting the field data collection, data entry, data management, and equipment management. </w:t>
      </w:r>
      <w:ins w:id="386" w:author="Ainsworth, Alison" w:date="2012-07-27T13:05:00Z">
        <w:r w:rsidR="009715EA">
          <w:t>If the field leader is not present in the field, they must assign a</w:t>
        </w:r>
      </w:ins>
      <w:ins w:id="387" w:author="Ainsworth, Alison" w:date="2012-07-27T13:06:00Z">
        <w:r w:rsidR="009715EA">
          <w:t xml:space="preserve">n “acting” </w:t>
        </w:r>
      </w:ins>
      <w:ins w:id="388" w:author="Ainsworth, Alison" w:date="2012-07-27T13:05:00Z">
        <w:r w:rsidR="009715EA">
          <w:t xml:space="preserve">field </w:t>
        </w:r>
      </w:ins>
      <w:ins w:id="389" w:author="Ainsworth, Alison" w:date="2012-07-27T13:07:00Z">
        <w:r w:rsidR="009715EA">
          <w:t>leader who serves as the point of contact.</w:t>
        </w:r>
      </w:ins>
      <w:ins w:id="390" w:author="Ainsworth, Alison" w:date="2012-07-27T13:05:00Z">
        <w:r w:rsidR="009715EA">
          <w:t xml:space="preserve"> </w:t>
        </w:r>
      </w:ins>
      <w:r>
        <w:t>The field leader conducts some data analyses for annual reporting and participates in the preparation of preliminary reports. The project lead, field leader, and biological technicians should be skilled botanists and field technicians capable of performing any of the required invasive plant species monitoring tasks, including plant species identification.</w:t>
      </w:r>
    </w:p>
    <w:p w:rsidR="0049042A" w:rsidRDefault="0049042A" w:rsidP="000236BC"/>
    <w:p w:rsidR="0049042A" w:rsidRDefault="0049042A" w:rsidP="00053AA5">
      <w:r>
        <w:t xml:space="preserve">The project lead will oversee the hiring and training of all field technicians including the field leader. In addition, the project lead should directly participate in at least some of the field monitoring in order to ensure consistency of this effort. Field crew members must be proficient at: (1) identifying nonnative and native plants and making voucher collections as needed, (2) using field equipment, and (3) data entry using MS Access. In addition to possessing these skills, the project lead needs to be proficient at data analysis and report generation. </w:t>
      </w:r>
    </w:p>
    <w:p w:rsidR="0049042A" w:rsidRDefault="0049042A" w:rsidP="00053AA5"/>
    <w:p w:rsidR="0049042A" w:rsidRDefault="0049042A" w:rsidP="00053AA5">
      <w:r>
        <w:t xml:space="preserve">The data management aspect of the monitoring effort is the shared responsibility of the project lead and the data manager. The data manager is responsible for database design, facilitating quality assurance/ quality control procedures, provisions for data archiving, data security, metadata production, web-posting of protocol data products (datasets, data analysis products and metadata), and dissemination of data, while the project lead is responsible for database use (overseeing data entry, data certification, archiving, running queries, data analyses, and generating reports). The data manager is ultimately responsible for ensuring that appropriate data handling procedures are followed. The analysis aspect of the monitoring is primarily the responsibility of the project lead. The GIS specialist assists with plot selection techniques, GPS use, map generation, and metadata development. </w:t>
      </w:r>
    </w:p>
    <w:p w:rsidR="0049042A" w:rsidRDefault="0049042A" w:rsidP="00053AA5"/>
    <w:p w:rsidR="0049042A" w:rsidDel="005775AD" w:rsidRDefault="0049042A" w:rsidP="00053AA5">
      <w:pPr>
        <w:rPr>
          <w:del w:id="391" w:author="Ainsworth, Alison" w:date="2012-07-27T12:55:00Z"/>
        </w:rPr>
      </w:pPr>
      <w:r>
        <w:t xml:space="preserve">The PACN program manager is responsible for general vegetation program oversight. This includes periodic reviews of reports, decisions regarding appropriations of I&amp;M budget to the </w:t>
      </w:r>
      <w:r>
        <w:lastRenderedPageBreak/>
        <w:t xml:space="preserve">PACN vegetation monitoring program, and the overall quality and performance of the project lead in relation </w:t>
      </w:r>
      <w:r w:rsidR="00172074">
        <w:t xml:space="preserve">to </w:t>
      </w:r>
      <w:r>
        <w:t xml:space="preserve">the PACN vegetation program. </w:t>
      </w:r>
    </w:p>
    <w:p w:rsidR="0049042A" w:rsidDel="005775AD" w:rsidRDefault="0049042A" w:rsidP="000236BC">
      <w:pPr>
        <w:rPr>
          <w:del w:id="392" w:author="Ainsworth, Alison" w:date="2012-07-27T12:55:00Z"/>
        </w:rPr>
      </w:pPr>
    </w:p>
    <w:p w:rsidR="0049042A" w:rsidRDefault="0049042A" w:rsidP="00BD6CA9">
      <w:pPr>
        <w:pStyle w:val="NTR-Table"/>
        <w:rPr>
          <w:sz w:val="20"/>
          <w:szCs w:val="20"/>
        </w:rPr>
      </w:pPr>
      <w:del w:id="393" w:author="Ainsworth, Alison" w:date="2012-07-27T12:55:00Z">
        <w:r w:rsidDel="005775AD">
          <w:br w:type="page"/>
        </w:r>
      </w:del>
      <w:bookmarkStart w:id="394" w:name="_Toc179017037"/>
      <w:r w:rsidR="00A64C00" w:rsidRPr="00B820D9">
        <w:rPr>
          <w:sz w:val="20"/>
          <w:szCs w:val="20"/>
        </w:rPr>
        <w:lastRenderedPageBreak/>
        <w:fldChar w:fldCharType="begin"/>
      </w:r>
      <w:r w:rsidRPr="00B820D9">
        <w:rPr>
          <w:sz w:val="20"/>
          <w:szCs w:val="20"/>
        </w:rPr>
        <w:instrText xml:space="preserve"> TC "</w:instrText>
      </w:r>
      <w:bookmarkStart w:id="395" w:name="_Toc299976773"/>
      <w:r w:rsidRPr="00B820D9">
        <w:rPr>
          <w:snapToGrid w:val="0"/>
          <w:sz w:val="20"/>
          <w:szCs w:val="20"/>
        </w:rPr>
        <w:instrText xml:space="preserve">Table 5.1. Roles and responsibilities for </w:instrText>
      </w:r>
      <w:r w:rsidRPr="00B820D9">
        <w:rPr>
          <w:sz w:val="20"/>
          <w:szCs w:val="20"/>
        </w:rPr>
        <w:instrText>Established Invasive Plant Species Monitoring Protocol</w:instrText>
      </w:r>
      <w:bookmarkEnd w:id="395"/>
      <w:r w:rsidRPr="00B820D9">
        <w:rPr>
          <w:sz w:val="20"/>
          <w:szCs w:val="20"/>
        </w:rPr>
        <w:instrText xml:space="preserve"> " \f D \l "1" </w:instrText>
      </w:r>
      <w:r w:rsidR="00A64C00" w:rsidRPr="00B820D9">
        <w:rPr>
          <w:sz w:val="20"/>
          <w:szCs w:val="20"/>
        </w:rPr>
        <w:fldChar w:fldCharType="end"/>
      </w:r>
      <w:proofErr w:type="gramStart"/>
      <w:r w:rsidRPr="00B820D9">
        <w:rPr>
          <w:b/>
          <w:sz w:val="20"/>
          <w:szCs w:val="20"/>
        </w:rPr>
        <w:t>Table 5.1</w:t>
      </w:r>
      <w:r w:rsidRPr="00B820D9">
        <w:rPr>
          <w:sz w:val="20"/>
          <w:szCs w:val="20"/>
        </w:rPr>
        <w:t>.</w:t>
      </w:r>
      <w:proofErr w:type="gramEnd"/>
      <w:r w:rsidRPr="00B820D9">
        <w:rPr>
          <w:sz w:val="20"/>
          <w:szCs w:val="20"/>
        </w:rPr>
        <w:t xml:space="preserve"> </w:t>
      </w:r>
      <w:proofErr w:type="gramStart"/>
      <w:r w:rsidRPr="00B820D9">
        <w:rPr>
          <w:sz w:val="20"/>
          <w:szCs w:val="20"/>
        </w:rPr>
        <w:t>Roles and responsibilities for Established Invasive Plant Species Monitoring Protocol</w:t>
      </w:r>
      <w:bookmarkEnd w:id="394"/>
      <w:r w:rsidRPr="00B820D9">
        <w:rPr>
          <w:sz w:val="20"/>
          <w:szCs w:val="20"/>
        </w:rPr>
        <w:t>.</w:t>
      </w:r>
      <w:proofErr w:type="gramEnd"/>
      <w:r w:rsidRPr="00B820D9">
        <w:rPr>
          <w:sz w:val="20"/>
          <w:szCs w:val="20"/>
        </w:rPr>
        <w:t xml:space="preserve"> </w:t>
      </w:r>
    </w:p>
    <w:p w:rsidR="00B820D9" w:rsidRPr="00B820D9" w:rsidRDefault="00B820D9" w:rsidP="00BD6CA9">
      <w:pPr>
        <w:pStyle w:val="NTR-Table"/>
        <w:rPr>
          <w:sz w:val="20"/>
          <w:szCs w:val="20"/>
        </w:rPr>
      </w:pPr>
    </w:p>
    <w:tbl>
      <w:tblPr>
        <w:tblW w:w="9548" w:type="dxa"/>
        <w:tblLook w:val="01E0" w:firstRow="1" w:lastRow="1" w:firstColumn="1" w:lastColumn="1" w:noHBand="0" w:noVBand="0"/>
      </w:tblPr>
      <w:tblGrid>
        <w:gridCol w:w="1538"/>
        <w:gridCol w:w="5590"/>
        <w:gridCol w:w="2420"/>
      </w:tblGrid>
      <w:tr w:rsidR="0049042A" w:rsidRPr="00B820D9">
        <w:tc>
          <w:tcPr>
            <w:tcW w:w="1538" w:type="dxa"/>
            <w:tcBorders>
              <w:top w:val="single" w:sz="4" w:space="0" w:color="auto"/>
              <w:bottom w:val="single" w:sz="12" w:space="0" w:color="auto"/>
            </w:tcBorders>
            <w:vAlign w:val="bottom"/>
          </w:tcPr>
          <w:p w:rsidR="0049042A" w:rsidRPr="00B820D9" w:rsidRDefault="0049042A" w:rsidP="00D627F4">
            <w:pPr>
              <w:jc w:val="center"/>
              <w:rPr>
                <w:rFonts w:ascii="Arial" w:hAnsi="Arial" w:cs="Arial"/>
                <w:b/>
                <w:sz w:val="20"/>
                <w:szCs w:val="20"/>
              </w:rPr>
            </w:pPr>
            <w:r w:rsidRPr="00B820D9">
              <w:rPr>
                <w:rFonts w:ascii="Arial" w:hAnsi="Arial" w:cs="Arial"/>
                <w:sz w:val="20"/>
                <w:szCs w:val="20"/>
              </w:rPr>
              <w:t xml:space="preserve"> </w:t>
            </w:r>
            <w:r w:rsidRPr="00B820D9">
              <w:rPr>
                <w:rFonts w:ascii="Arial" w:hAnsi="Arial" w:cs="Arial"/>
                <w:b/>
                <w:sz w:val="20"/>
                <w:szCs w:val="20"/>
              </w:rPr>
              <w:t>Role</w:t>
            </w:r>
          </w:p>
        </w:tc>
        <w:tc>
          <w:tcPr>
            <w:tcW w:w="5590" w:type="dxa"/>
            <w:tcBorders>
              <w:top w:val="single" w:sz="4" w:space="0" w:color="auto"/>
              <w:bottom w:val="single" w:sz="12" w:space="0" w:color="auto"/>
            </w:tcBorders>
            <w:vAlign w:val="bottom"/>
          </w:tcPr>
          <w:p w:rsidR="0049042A" w:rsidRPr="00B820D9" w:rsidRDefault="0049042A" w:rsidP="00D627F4">
            <w:pPr>
              <w:jc w:val="center"/>
              <w:rPr>
                <w:rFonts w:ascii="Arial" w:hAnsi="Arial" w:cs="Arial"/>
                <w:b/>
                <w:sz w:val="20"/>
                <w:szCs w:val="20"/>
              </w:rPr>
            </w:pPr>
            <w:r w:rsidRPr="00B820D9">
              <w:rPr>
                <w:rFonts w:ascii="Arial" w:hAnsi="Arial" w:cs="Arial"/>
                <w:b/>
                <w:sz w:val="20"/>
                <w:szCs w:val="20"/>
              </w:rPr>
              <w:t>Responsibilities</w:t>
            </w:r>
          </w:p>
        </w:tc>
        <w:tc>
          <w:tcPr>
            <w:tcW w:w="2420" w:type="dxa"/>
            <w:tcBorders>
              <w:top w:val="single" w:sz="4" w:space="0" w:color="auto"/>
              <w:bottom w:val="single" w:sz="12" w:space="0" w:color="auto"/>
            </w:tcBorders>
          </w:tcPr>
          <w:p w:rsidR="0049042A" w:rsidRPr="00B820D9" w:rsidRDefault="0049042A" w:rsidP="00D627F4">
            <w:pPr>
              <w:jc w:val="center"/>
              <w:rPr>
                <w:rFonts w:ascii="Arial" w:hAnsi="Arial" w:cs="Arial"/>
                <w:b/>
                <w:sz w:val="20"/>
                <w:szCs w:val="20"/>
              </w:rPr>
            </w:pPr>
            <w:r w:rsidRPr="00B820D9">
              <w:rPr>
                <w:rFonts w:ascii="Arial" w:hAnsi="Arial" w:cs="Arial"/>
                <w:b/>
                <w:sz w:val="20"/>
                <w:szCs w:val="20"/>
              </w:rPr>
              <w:t>Position</w:t>
            </w:r>
          </w:p>
        </w:tc>
      </w:tr>
      <w:tr w:rsidR="0049042A" w:rsidRPr="00B820D9">
        <w:tc>
          <w:tcPr>
            <w:tcW w:w="1538" w:type="dxa"/>
            <w:tcBorders>
              <w:top w:val="single" w:sz="12" w:space="0" w:color="auto"/>
              <w:bottom w:val="single" w:sz="4" w:space="0" w:color="auto"/>
            </w:tcBorders>
          </w:tcPr>
          <w:p w:rsidR="0049042A" w:rsidRPr="00B820D9" w:rsidRDefault="0049042A" w:rsidP="00816899">
            <w:pPr>
              <w:rPr>
                <w:rFonts w:ascii="Arial" w:hAnsi="Arial" w:cs="Arial"/>
                <w:sz w:val="20"/>
                <w:szCs w:val="20"/>
              </w:rPr>
            </w:pPr>
            <w:r w:rsidRPr="00B820D9">
              <w:rPr>
                <w:rFonts w:ascii="Arial" w:hAnsi="Arial" w:cs="Arial"/>
                <w:sz w:val="20"/>
                <w:szCs w:val="20"/>
              </w:rPr>
              <w:t>Project Lead</w:t>
            </w:r>
          </w:p>
        </w:tc>
        <w:tc>
          <w:tcPr>
            <w:tcW w:w="5590" w:type="dxa"/>
            <w:tcBorders>
              <w:top w:val="single" w:sz="12" w:space="0" w:color="auto"/>
              <w:bottom w:val="single" w:sz="4" w:space="0" w:color="auto"/>
            </w:tcBorders>
          </w:tcPr>
          <w:p w:rsidR="0049042A" w:rsidRPr="00B820D9" w:rsidRDefault="0049042A" w:rsidP="00EF5B5B">
            <w:pPr>
              <w:numPr>
                <w:ilvl w:val="0"/>
                <w:numId w:val="8"/>
              </w:numPr>
              <w:tabs>
                <w:tab w:val="clear" w:pos="360"/>
                <w:tab w:val="num" w:pos="172"/>
              </w:tabs>
              <w:ind w:left="352" w:hanging="352"/>
              <w:rPr>
                <w:rFonts w:ascii="Arial" w:hAnsi="Arial" w:cs="Arial"/>
                <w:sz w:val="20"/>
                <w:szCs w:val="20"/>
              </w:rPr>
            </w:pPr>
            <w:r w:rsidRPr="00B820D9">
              <w:rPr>
                <w:rFonts w:ascii="Arial" w:hAnsi="Arial" w:cs="Arial"/>
                <w:sz w:val="20"/>
                <w:szCs w:val="20"/>
              </w:rPr>
              <w:t>Project administration, operations, and implementation</w:t>
            </w:r>
          </w:p>
          <w:p w:rsidR="0049042A" w:rsidRPr="00B820D9" w:rsidRDefault="0049042A" w:rsidP="00EF5B5B">
            <w:pPr>
              <w:numPr>
                <w:ilvl w:val="0"/>
                <w:numId w:val="8"/>
              </w:numPr>
              <w:tabs>
                <w:tab w:val="clear" w:pos="360"/>
                <w:tab w:val="num" w:pos="172"/>
              </w:tabs>
              <w:ind w:left="352" w:hanging="352"/>
              <w:rPr>
                <w:rFonts w:ascii="Arial" w:hAnsi="Arial" w:cs="Arial"/>
                <w:sz w:val="20"/>
                <w:szCs w:val="20"/>
              </w:rPr>
            </w:pPr>
            <w:r w:rsidRPr="00B820D9">
              <w:rPr>
                <w:rFonts w:ascii="Arial" w:hAnsi="Arial" w:cs="Arial"/>
                <w:sz w:val="20"/>
                <w:szCs w:val="20"/>
              </w:rPr>
              <w:t>Track project objectives, budget, and requirements</w:t>
            </w:r>
          </w:p>
          <w:p w:rsidR="0049042A" w:rsidRPr="00B820D9" w:rsidRDefault="0049042A" w:rsidP="00EF5B5B">
            <w:pPr>
              <w:numPr>
                <w:ilvl w:val="0"/>
                <w:numId w:val="8"/>
              </w:numPr>
              <w:tabs>
                <w:tab w:val="clear" w:pos="360"/>
                <w:tab w:val="num" w:pos="172"/>
              </w:tabs>
              <w:ind w:left="352" w:hanging="352"/>
              <w:rPr>
                <w:rFonts w:ascii="Arial" w:hAnsi="Arial" w:cs="Arial"/>
                <w:sz w:val="20"/>
                <w:szCs w:val="20"/>
              </w:rPr>
            </w:pPr>
            <w:r w:rsidRPr="00B820D9">
              <w:rPr>
                <w:rFonts w:ascii="Arial" w:hAnsi="Arial" w:cs="Arial"/>
                <w:sz w:val="20"/>
                <w:szCs w:val="20"/>
              </w:rPr>
              <w:t>Coordinate and ratify changes to protocol</w:t>
            </w:r>
          </w:p>
          <w:p w:rsidR="0049042A" w:rsidRDefault="0049042A" w:rsidP="00EF5B5B">
            <w:pPr>
              <w:numPr>
                <w:ilvl w:val="0"/>
                <w:numId w:val="8"/>
              </w:numPr>
              <w:tabs>
                <w:tab w:val="clear" w:pos="360"/>
                <w:tab w:val="num" w:pos="172"/>
              </w:tabs>
              <w:ind w:left="352" w:hanging="352"/>
              <w:rPr>
                <w:ins w:id="396" w:author="Ainsworth, Alison" w:date="2012-07-27T12:49:00Z"/>
                <w:rFonts w:ascii="Arial" w:hAnsi="Arial" w:cs="Arial"/>
                <w:sz w:val="20"/>
                <w:szCs w:val="20"/>
              </w:rPr>
            </w:pPr>
            <w:r w:rsidRPr="00B820D9">
              <w:rPr>
                <w:rFonts w:ascii="Arial" w:hAnsi="Arial" w:cs="Arial"/>
                <w:sz w:val="20"/>
                <w:szCs w:val="20"/>
              </w:rPr>
              <w:t>Lead training of field crew</w:t>
            </w:r>
            <w:ins w:id="397" w:author="Ainsworth, Alison" w:date="2012-07-27T12:48:00Z">
              <w:r w:rsidR="005775AD">
                <w:rPr>
                  <w:rFonts w:ascii="Arial" w:hAnsi="Arial" w:cs="Arial"/>
                  <w:sz w:val="20"/>
                  <w:szCs w:val="20"/>
                </w:rPr>
                <w:t xml:space="preserve"> </w:t>
              </w:r>
            </w:ins>
          </w:p>
          <w:p w:rsidR="005775AD" w:rsidRPr="00B820D9" w:rsidRDefault="005775AD" w:rsidP="00EF5B5B">
            <w:pPr>
              <w:numPr>
                <w:ilvl w:val="0"/>
                <w:numId w:val="8"/>
              </w:numPr>
              <w:tabs>
                <w:tab w:val="clear" w:pos="360"/>
                <w:tab w:val="num" w:pos="172"/>
              </w:tabs>
              <w:ind w:left="352" w:hanging="352"/>
              <w:rPr>
                <w:rFonts w:ascii="Arial" w:hAnsi="Arial" w:cs="Arial"/>
                <w:sz w:val="20"/>
                <w:szCs w:val="20"/>
              </w:rPr>
            </w:pPr>
            <w:ins w:id="398" w:author="Ainsworth, Alison" w:date="2012-07-27T12:49:00Z">
              <w:r>
                <w:rPr>
                  <w:rFonts w:ascii="Arial" w:hAnsi="Arial" w:cs="Arial"/>
                  <w:sz w:val="20"/>
                  <w:szCs w:val="20"/>
                </w:rPr>
                <w:t>Ensures field leader and crew are adequately trained in safety procedures</w:t>
              </w:r>
            </w:ins>
          </w:p>
          <w:p w:rsidR="0049042A" w:rsidRPr="00B820D9" w:rsidRDefault="0049042A" w:rsidP="00EF5B5B">
            <w:pPr>
              <w:numPr>
                <w:ilvl w:val="0"/>
                <w:numId w:val="8"/>
              </w:numPr>
              <w:tabs>
                <w:tab w:val="clear" w:pos="360"/>
                <w:tab w:val="num" w:pos="172"/>
              </w:tabs>
              <w:ind w:left="352" w:hanging="352"/>
              <w:rPr>
                <w:rFonts w:ascii="Arial" w:hAnsi="Arial" w:cs="Arial"/>
                <w:sz w:val="20"/>
                <w:szCs w:val="20"/>
              </w:rPr>
            </w:pPr>
            <w:r w:rsidRPr="00B820D9">
              <w:rPr>
                <w:rFonts w:ascii="Arial" w:hAnsi="Arial" w:cs="Arial"/>
                <w:sz w:val="20"/>
                <w:szCs w:val="20"/>
              </w:rPr>
              <w:t>Acquire field equipment</w:t>
            </w:r>
          </w:p>
          <w:p w:rsidR="0049042A" w:rsidRPr="00B820D9" w:rsidRDefault="0049042A" w:rsidP="00EF5B5B">
            <w:pPr>
              <w:numPr>
                <w:ilvl w:val="0"/>
                <w:numId w:val="12"/>
              </w:numPr>
              <w:tabs>
                <w:tab w:val="clear" w:pos="360"/>
                <w:tab w:val="num" w:pos="172"/>
              </w:tabs>
              <w:ind w:left="352" w:hanging="352"/>
              <w:rPr>
                <w:rFonts w:ascii="Arial" w:hAnsi="Arial" w:cs="Arial"/>
                <w:sz w:val="20"/>
                <w:szCs w:val="20"/>
              </w:rPr>
            </w:pPr>
            <w:r w:rsidRPr="00B820D9">
              <w:rPr>
                <w:rFonts w:ascii="Arial" w:hAnsi="Arial" w:cs="Arial"/>
                <w:sz w:val="20"/>
                <w:szCs w:val="20"/>
              </w:rPr>
              <w:t>Certify each season’s data for quality and completeness</w:t>
            </w:r>
          </w:p>
          <w:p w:rsidR="0049042A" w:rsidRPr="00B820D9" w:rsidRDefault="0049042A" w:rsidP="00EF5B5B">
            <w:pPr>
              <w:numPr>
                <w:ilvl w:val="0"/>
                <w:numId w:val="8"/>
              </w:numPr>
              <w:tabs>
                <w:tab w:val="clear" w:pos="360"/>
                <w:tab w:val="num" w:pos="172"/>
              </w:tabs>
              <w:ind w:left="352" w:hanging="352"/>
              <w:rPr>
                <w:rFonts w:ascii="Arial" w:hAnsi="Arial" w:cs="Arial"/>
                <w:sz w:val="20"/>
                <w:szCs w:val="20"/>
              </w:rPr>
            </w:pPr>
            <w:r w:rsidRPr="00B820D9">
              <w:rPr>
                <w:rFonts w:ascii="Arial" w:hAnsi="Arial" w:cs="Arial"/>
                <w:sz w:val="20"/>
                <w:szCs w:val="20"/>
              </w:rPr>
              <w:t>Complete reports, data summaries and analysis, metadata, and other products according to schedule</w:t>
            </w:r>
          </w:p>
          <w:p w:rsidR="0049042A" w:rsidRPr="00B820D9" w:rsidRDefault="0049042A" w:rsidP="00EF5B5B">
            <w:pPr>
              <w:numPr>
                <w:ilvl w:val="0"/>
                <w:numId w:val="8"/>
              </w:numPr>
              <w:tabs>
                <w:tab w:val="clear" w:pos="360"/>
                <w:tab w:val="num" w:pos="172"/>
              </w:tabs>
              <w:ind w:left="352" w:hanging="352"/>
              <w:rPr>
                <w:rFonts w:ascii="Arial" w:hAnsi="Arial" w:cs="Arial"/>
                <w:sz w:val="20"/>
                <w:szCs w:val="20"/>
              </w:rPr>
            </w:pPr>
            <w:r w:rsidRPr="00B820D9">
              <w:rPr>
                <w:rFonts w:ascii="Arial" w:hAnsi="Arial" w:cs="Arial"/>
                <w:sz w:val="20"/>
                <w:szCs w:val="20"/>
              </w:rPr>
              <w:t>Maintain and archive project records</w:t>
            </w:r>
          </w:p>
          <w:p w:rsidR="0049042A" w:rsidRPr="00B820D9" w:rsidRDefault="0049042A" w:rsidP="00EF5B5B">
            <w:pPr>
              <w:numPr>
                <w:ilvl w:val="0"/>
                <w:numId w:val="8"/>
              </w:numPr>
              <w:tabs>
                <w:tab w:val="clear" w:pos="360"/>
                <w:tab w:val="num" w:pos="172"/>
              </w:tabs>
              <w:ind w:left="352" w:hanging="352"/>
              <w:rPr>
                <w:rFonts w:ascii="Arial" w:hAnsi="Arial" w:cs="Arial"/>
                <w:sz w:val="20"/>
                <w:szCs w:val="20"/>
              </w:rPr>
            </w:pPr>
            <w:r w:rsidRPr="00B820D9">
              <w:rPr>
                <w:rFonts w:ascii="Arial" w:hAnsi="Arial" w:cs="Arial"/>
                <w:sz w:val="20"/>
                <w:szCs w:val="20"/>
              </w:rPr>
              <w:t>Facilitate communications between NPS and cooperator(s)</w:t>
            </w:r>
          </w:p>
        </w:tc>
        <w:tc>
          <w:tcPr>
            <w:tcW w:w="2420" w:type="dxa"/>
            <w:tcBorders>
              <w:top w:val="single" w:sz="12" w:space="0" w:color="auto"/>
              <w:bottom w:val="single" w:sz="4" w:space="0" w:color="auto"/>
            </w:tcBorders>
          </w:tcPr>
          <w:p w:rsidR="0049042A" w:rsidRPr="00B820D9" w:rsidRDefault="0049042A" w:rsidP="00D627F4">
            <w:pPr>
              <w:jc w:val="center"/>
              <w:rPr>
                <w:rFonts w:ascii="Arial" w:hAnsi="Arial" w:cs="Arial"/>
                <w:sz w:val="20"/>
                <w:szCs w:val="20"/>
              </w:rPr>
            </w:pPr>
            <w:r w:rsidRPr="00B820D9">
              <w:rPr>
                <w:rFonts w:ascii="Arial" w:hAnsi="Arial" w:cs="Arial"/>
                <w:sz w:val="20"/>
                <w:szCs w:val="20"/>
              </w:rPr>
              <w:t>Botanist</w:t>
            </w:r>
          </w:p>
        </w:tc>
      </w:tr>
      <w:tr w:rsidR="0049042A" w:rsidRPr="00B820D9">
        <w:tc>
          <w:tcPr>
            <w:tcW w:w="1538" w:type="dxa"/>
            <w:tcBorders>
              <w:top w:val="single" w:sz="4" w:space="0" w:color="auto"/>
              <w:bottom w:val="single" w:sz="4" w:space="0" w:color="auto"/>
            </w:tcBorders>
          </w:tcPr>
          <w:p w:rsidR="0049042A" w:rsidRPr="00B820D9" w:rsidRDefault="0049042A" w:rsidP="00816899">
            <w:pPr>
              <w:rPr>
                <w:rFonts w:ascii="Arial" w:hAnsi="Arial" w:cs="Arial"/>
                <w:sz w:val="20"/>
                <w:szCs w:val="20"/>
              </w:rPr>
            </w:pPr>
            <w:r w:rsidRPr="00B820D9">
              <w:rPr>
                <w:rFonts w:ascii="Arial" w:hAnsi="Arial" w:cs="Arial"/>
                <w:sz w:val="20"/>
                <w:szCs w:val="20"/>
              </w:rPr>
              <w:t>NPS Lead</w:t>
            </w:r>
          </w:p>
        </w:tc>
        <w:tc>
          <w:tcPr>
            <w:tcW w:w="5590" w:type="dxa"/>
            <w:tcBorders>
              <w:top w:val="single" w:sz="4" w:space="0" w:color="auto"/>
              <w:bottom w:val="single" w:sz="4" w:space="0" w:color="auto"/>
            </w:tcBorders>
          </w:tcPr>
          <w:p w:rsidR="0049042A" w:rsidRPr="00B820D9" w:rsidRDefault="0049042A" w:rsidP="00EF5B5B">
            <w:pPr>
              <w:numPr>
                <w:ilvl w:val="0"/>
                <w:numId w:val="13"/>
              </w:numPr>
              <w:tabs>
                <w:tab w:val="clear" w:pos="360"/>
                <w:tab w:val="num" w:pos="172"/>
              </w:tabs>
              <w:ind w:left="352" w:hanging="352"/>
              <w:rPr>
                <w:rFonts w:ascii="Arial" w:hAnsi="Arial" w:cs="Arial"/>
                <w:sz w:val="20"/>
                <w:szCs w:val="20"/>
              </w:rPr>
            </w:pPr>
            <w:r w:rsidRPr="00B820D9">
              <w:rPr>
                <w:rFonts w:ascii="Arial" w:hAnsi="Arial" w:cs="Arial"/>
                <w:sz w:val="20"/>
                <w:szCs w:val="20"/>
              </w:rPr>
              <w:t>The project lead is the NPS Lead for this protocol</w:t>
            </w:r>
          </w:p>
        </w:tc>
        <w:tc>
          <w:tcPr>
            <w:tcW w:w="2420" w:type="dxa"/>
            <w:tcBorders>
              <w:top w:val="single" w:sz="4" w:space="0" w:color="auto"/>
              <w:bottom w:val="single" w:sz="4" w:space="0" w:color="auto"/>
            </w:tcBorders>
          </w:tcPr>
          <w:p w:rsidR="0049042A" w:rsidRPr="00B820D9" w:rsidRDefault="0049042A" w:rsidP="00D627F4">
            <w:pPr>
              <w:jc w:val="center"/>
              <w:rPr>
                <w:rFonts w:ascii="Arial" w:hAnsi="Arial" w:cs="Arial"/>
                <w:sz w:val="20"/>
                <w:szCs w:val="20"/>
              </w:rPr>
            </w:pPr>
            <w:r w:rsidRPr="00B820D9">
              <w:rPr>
                <w:rFonts w:ascii="Arial" w:hAnsi="Arial" w:cs="Arial"/>
                <w:sz w:val="20"/>
                <w:szCs w:val="20"/>
              </w:rPr>
              <w:t>N/A</w:t>
            </w:r>
          </w:p>
        </w:tc>
      </w:tr>
      <w:tr w:rsidR="0049042A" w:rsidRPr="00B820D9">
        <w:tc>
          <w:tcPr>
            <w:tcW w:w="1538" w:type="dxa"/>
            <w:tcBorders>
              <w:top w:val="single" w:sz="4" w:space="0" w:color="auto"/>
              <w:bottom w:val="single" w:sz="4" w:space="0" w:color="auto"/>
            </w:tcBorders>
          </w:tcPr>
          <w:p w:rsidR="0049042A" w:rsidRPr="00B820D9" w:rsidRDefault="0049042A" w:rsidP="00816899">
            <w:pPr>
              <w:rPr>
                <w:rFonts w:ascii="Arial" w:hAnsi="Arial" w:cs="Arial"/>
                <w:sz w:val="20"/>
                <w:szCs w:val="20"/>
              </w:rPr>
            </w:pPr>
            <w:r w:rsidRPr="00B820D9">
              <w:rPr>
                <w:rFonts w:ascii="Arial" w:hAnsi="Arial" w:cs="Arial"/>
                <w:sz w:val="20"/>
                <w:szCs w:val="20"/>
              </w:rPr>
              <w:t>Park Ecologists / Botanists</w:t>
            </w:r>
          </w:p>
        </w:tc>
        <w:tc>
          <w:tcPr>
            <w:tcW w:w="5590" w:type="dxa"/>
            <w:tcBorders>
              <w:top w:val="single" w:sz="4" w:space="0" w:color="auto"/>
              <w:bottom w:val="single" w:sz="4" w:space="0" w:color="auto"/>
            </w:tcBorders>
          </w:tcPr>
          <w:p w:rsidR="0049042A" w:rsidRPr="00B820D9" w:rsidRDefault="0049042A" w:rsidP="00EF5B5B">
            <w:pPr>
              <w:numPr>
                <w:ilvl w:val="0"/>
                <w:numId w:val="15"/>
              </w:numPr>
              <w:tabs>
                <w:tab w:val="clear" w:pos="360"/>
                <w:tab w:val="num" w:pos="172"/>
              </w:tabs>
              <w:ind w:left="352" w:hanging="352"/>
              <w:rPr>
                <w:rFonts w:ascii="Arial" w:hAnsi="Arial" w:cs="Arial"/>
                <w:sz w:val="20"/>
                <w:szCs w:val="20"/>
              </w:rPr>
            </w:pPr>
            <w:r w:rsidRPr="00B820D9">
              <w:rPr>
                <w:rFonts w:ascii="Arial" w:hAnsi="Arial" w:cs="Arial"/>
                <w:sz w:val="20"/>
                <w:szCs w:val="20"/>
              </w:rPr>
              <w:t>Assist with l</w:t>
            </w:r>
            <w:r w:rsidRPr="00B820D9">
              <w:rPr>
                <w:rFonts w:ascii="Arial" w:hAnsi="Arial" w:cs="Arial"/>
                <w:color w:val="000000"/>
                <w:sz w:val="20"/>
                <w:szCs w:val="20"/>
              </w:rPr>
              <w:t>ogistics planning and coordination</w:t>
            </w:r>
          </w:p>
          <w:p w:rsidR="0049042A" w:rsidRPr="00B820D9" w:rsidRDefault="0049042A" w:rsidP="00EF5B5B">
            <w:pPr>
              <w:numPr>
                <w:ilvl w:val="0"/>
                <w:numId w:val="15"/>
              </w:numPr>
              <w:tabs>
                <w:tab w:val="clear" w:pos="360"/>
                <w:tab w:val="num" w:pos="172"/>
              </w:tabs>
              <w:ind w:left="352" w:hanging="352"/>
              <w:rPr>
                <w:rFonts w:ascii="Arial" w:hAnsi="Arial" w:cs="Arial"/>
                <w:sz w:val="20"/>
                <w:szCs w:val="20"/>
              </w:rPr>
            </w:pPr>
            <w:r w:rsidRPr="00B820D9">
              <w:rPr>
                <w:rFonts w:ascii="Arial" w:hAnsi="Arial" w:cs="Arial"/>
                <w:color w:val="000000"/>
                <w:sz w:val="20"/>
                <w:szCs w:val="20"/>
              </w:rPr>
              <w:t>Review reports, data and other project deliverables</w:t>
            </w:r>
            <w:r w:rsidRPr="00B820D9">
              <w:rPr>
                <w:rFonts w:ascii="Arial" w:hAnsi="Arial" w:cs="Arial"/>
                <w:sz w:val="20"/>
                <w:szCs w:val="20"/>
              </w:rPr>
              <w:t xml:space="preserve"> </w:t>
            </w:r>
          </w:p>
          <w:p w:rsidR="0049042A" w:rsidRPr="00B820D9" w:rsidRDefault="0049042A" w:rsidP="00EF5B5B">
            <w:pPr>
              <w:numPr>
                <w:ilvl w:val="0"/>
                <w:numId w:val="15"/>
              </w:numPr>
              <w:tabs>
                <w:tab w:val="clear" w:pos="360"/>
                <w:tab w:val="num" w:pos="172"/>
              </w:tabs>
              <w:ind w:left="352" w:hanging="352"/>
              <w:rPr>
                <w:rFonts w:ascii="Arial" w:hAnsi="Arial" w:cs="Arial"/>
                <w:sz w:val="20"/>
                <w:szCs w:val="20"/>
              </w:rPr>
            </w:pPr>
            <w:r w:rsidRPr="00B820D9">
              <w:rPr>
                <w:rFonts w:ascii="Arial" w:hAnsi="Arial" w:cs="Arial"/>
                <w:sz w:val="20"/>
                <w:szCs w:val="20"/>
              </w:rPr>
              <w:t>Assist in training of field crew members</w:t>
            </w:r>
          </w:p>
        </w:tc>
        <w:tc>
          <w:tcPr>
            <w:tcW w:w="2420" w:type="dxa"/>
            <w:tcBorders>
              <w:top w:val="single" w:sz="4" w:space="0" w:color="auto"/>
              <w:bottom w:val="single" w:sz="4" w:space="0" w:color="auto"/>
            </w:tcBorders>
          </w:tcPr>
          <w:p w:rsidR="0049042A" w:rsidRPr="00B820D9" w:rsidRDefault="0049042A" w:rsidP="00D627F4">
            <w:pPr>
              <w:jc w:val="center"/>
              <w:rPr>
                <w:rFonts w:ascii="Arial" w:hAnsi="Arial" w:cs="Arial"/>
                <w:sz w:val="20"/>
                <w:szCs w:val="20"/>
              </w:rPr>
            </w:pPr>
          </w:p>
          <w:p w:rsidR="0049042A" w:rsidRPr="00B820D9" w:rsidRDefault="0049042A" w:rsidP="00D627F4">
            <w:pPr>
              <w:jc w:val="center"/>
              <w:rPr>
                <w:rFonts w:ascii="Arial" w:hAnsi="Arial" w:cs="Arial"/>
                <w:sz w:val="20"/>
                <w:szCs w:val="20"/>
              </w:rPr>
            </w:pPr>
          </w:p>
        </w:tc>
      </w:tr>
      <w:tr w:rsidR="0049042A" w:rsidRPr="00B820D9">
        <w:tc>
          <w:tcPr>
            <w:tcW w:w="1538" w:type="dxa"/>
            <w:tcBorders>
              <w:top w:val="single" w:sz="4" w:space="0" w:color="auto"/>
              <w:bottom w:val="single" w:sz="4" w:space="0" w:color="auto"/>
            </w:tcBorders>
          </w:tcPr>
          <w:p w:rsidR="0049042A" w:rsidRPr="00B820D9" w:rsidRDefault="0049042A" w:rsidP="00816899">
            <w:pPr>
              <w:rPr>
                <w:rFonts w:ascii="Arial" w:hAnsi="Arial" w:cs="Arial"/>
                <w:sz w:val="20"/>
                <w:szCs w:val="20"/>
              </w:rPr>
            </w:pPr>
            <w:r w:rsidRPr="00B820D9">
              <w:rPr>
                <w:rFonts w:ascii="Arial" w:hAnsi="Arial" w:cs="Arial"/>
                <w:sz w:val="20"/>
                <w:szCs w:val="20"/>
              </w:rPr>
              <w:t>Field Leader</w:t>
            </w:r>
          </w:p>
        </w:tc>
        <w:tc>
          <w:tcPr>
            <w:tcW w:w="5590" w:type="dxa"/>
            <w:tcBorders>
              <w:top w:val="single" w:sz="4" w:space="0" w:color="auto"/>
              <w:bottom w:val="single" w:sz="4" w:space="0" w:color="auto"/>
            </w:tcBorders>
          </w:tcPr>
          <w:p w:rsidR="0049042A" w:rsidRDefault="0049042A" w:rsidP="00EF5B5B">
            <w:pPr>
              <w:numPr>
                <w:ilvl w:val="0"/>
                <w:numId w:val="11"/>
              </w:numPr>
              <w:tabs>
                <w:tab w:val="clear" w:pos="360"/>
                <w:tab w:val="num" w:pos="172"/>
              </w:tabs>
              <w:ind w:left="352" w:hanging="352"/>
              <w:rPr>
                <w:ins w:id="399" w:author="Ainsworth, Alison" w:date="2012-07-27T13:09:00Z"/>
                <w:rFonts w:ascii="Arial" w:hAnsi="Arial" w:cs="Arial"/>
                <w:sz w:val="20"/>
                <w:szCs w:val="20"/>
              </w:rPr>
            </w:pPr>
            <w:r w:rsidRPr="00B820D9">
              <w:rPr>
                <w:rFonts w:ascii="Arial" w:hAnsi="Arial" w:cs="Arial"/>
                <w:sz w:val="20"/>
                <w:szCs w:val="20"/>
              </w:rPr>
              <w:t>Assist in training and ensuring safety of field technicians</w:t>
            </w:r>
          </w:p>
          <w:p w:rsidR="00B57FC5" w:rsidRPr="00B820D9" w:rsidRDefault="00B57FC5" w:rsidP="00EF5B5B">
            <w:pPr>
              <w:numPr>
                <w:ilvl w:val="0"/>
                <w:numId w:val="11"/>
              </w:numPr>
              <w:tabs>
                <w:tab w:val="clear" w:pos="360"/>
                <w:tab w:val="num" w:pos="172"/>
              </w:tabs>
              <w:ind w:left="352" w:hanging="352"/>
              <w:rPr>
                <w:rFonts w:ascii="Arial" w:hAnsi="Arial" w:cs="Arial"/>
                <w:sz w:val="20"/>
                <w:szCs w:val="20"/>
              </w:rPr>
            </w:pPr>
            <w:ins w:id="400" w:author="Ainsworth, Alison" w:date="2012-07-27T13:09:00Z">
              <w:r>
                <w:rPr>
                  <w:rFonts w:ascii="Arial" w:hAnsi="Arial" w:cs="Arial"/>
                  <w:sz w:val="20"/>
                  <w:szCs w:val="20"/>
                </w:rPr>
                <w:t>Serves as point of contact for field operations</w:t>
              </w:r>
            </w:ins>
          </w:p>
          <w:p w:rsidR="0049042A" w:rsidRPr="00B820D9" w:rsidRDefault="0049042A" w:rsidP="00EF5B5B">
            <w:pPr>
              <w:numPr>
                <w:ilvl w:val="0"/>
                <w:numId w:val="11"/>
              </w:numPr>
              <w:tabs>
                <w:tab w:val="clear" w:pos="360"/>
                <w:tab w:val="num" w:pos="172"/>
              </w:tabs>
              <w:ind w:left="352" w:hanging="352"/>
              <w:rPr>
                <w:rFonts w:ascii="Arial" w:hAnsi="Arial" w:cs="Arial"/>
                <w:sz w:val="20"/>
                <w:szCs w:val="20"/>
              </w:rPr>
            </w:pPr>
            <w:r w:rsidRPr="00B820D9">
              <w:rPr>
                <w:rFonts w:ascii="Arial" w:hAnsi="Arial" w:cs="Arial"/>
                <w:sz w:val="20"/>
                <w:szCs w:val="20"/>
              </w:rPr>
              <w:t>Plan and execute field visits</w:t>
            </w:r>
          </w:p>
          <w:p w:rsidR="0049042A" w:rsidRPr="00B820D9" w:rsidRDefault="0049042A" w:rsidP="00EF5B5B">
            <w:pPr>
              <w:numPr>
                <w:ilvl w:val="0"/>
                <w:numId w:val="11"/>
              </w:numPr>
              <w:tabs>
                <w:tab w:val="clear" w:pos="360"/>
                <w:tab w:val="num" w:pos="172"/>
              </w:tabs>
              <w:ind w:left="352" w:hanging="352"/>
              <w:rPr>
                <w:rFonts w:ascii="Arial" w:hAnsi="Arial" w:cs="Arial"/>
                <w:sz w:val="20"/>
                <w:szCs w:val="20"/>
              </w:rPr>
            </w:pPr>
            <w:r w:rsidRPr="00B820D9">
              <w:rPr>
                <w:rFonts w:ascii="Arial" w:hAnsi="Arial" w:cs="Arial"/>
                <w:sz w:val="20"/>
                <w:szCs w:val="20"/>
              </w:rPr>
              <w:t>Maintain field equipment</w:t>
            </w:r>
          </w:p>
          <w:p w:rsidR="0049042A" w:rsidRPr="00B820D9" w:rsidRDefault="0049042A" w:rsidP="00EF5B5B">
            <w:pPr>
              <w:numPr>
                <w:ilvl w:val="0"/>
                <w:numId w:val="11"/>
              </w:numPr>
              <w:tabs>
                <w:tab w:val="clear" w:pos="360"/>
                <w:tab w:val="num" w:pos="172"/>
              </w:tabs>
              <w:ind w:left="352" w:hanging="352"/>
              <w:rPr>
                <w:rFonts w:ascii="Arial" w:hAnsi="Arial" w:cs="Arial"/>
                <w:sz w:val="20"/>
                <w:szCs w:val="20"/>
              </w:rPr>
            </w:pPr>
            <w:r w:rsidRPr="00B820D9">
              <w:rPr>
                <w:rFonts w:ascii="Arial" w:hAnsi="Arial" w:cs="Arial"/>
                <w:sz w:val="20"/>
                <w:szCs w:val="20"/>
              </w:rPr>
              <w:t>Oversee data collection and entry, verify accurate data transcription into database</w:t>
            </w:r>
          </w:p>
          <w:p w:rsidR="0049042A" w:rsidRPr="00B820D9" w:rsidRDefault="0049042A" w:rsidP="00EF5B5B">
            <w:pPr>
              <w:numPr>
                <w:ilvl w:val="0"/>
                <w:numId w:val="11"/>
              </w:numPr>
              <w:tabs>
                <w:tab w:val="clear" w:pos="360"/>
                <w:tab w:val="num" w:pos="172"/>
              </w:tabs>
              <w:ind w:left="352" w:hanging="352"/>
              <w:rPr>
                <w:rFonts w:ascii="Arial" w:hAnsi="Arial" w:cs="Arial"/>
                <w:sz w:val="20"/>
                <w:szCs w:val="20"/>
              </w:rPr>
            </w:pPr>
            <w:r w:rsidRPr="00B820D9">
              <w:rPr>
                <w:rFonts w:ascii="Arial" w:hAnsi="Arial" w:cs="Arial"/>
                <w:sz w:val="20"/>
                <w:szCs w:val="20"/>
              </w:rPr>
              <w:t>Complete a field season report</w:t>
            </w:r>
          </w:p>
        </w:tc>
        <w:tc>
          <w:tcPr>
            <w:tcW w:w="2420" w:type="dxa"/>
            <w:tcBorders>
              <w:top w:val="single" w:sz="4" w:space="0" w:color="auto"/>
              <w:bottom w:val="single" w:sz="4" w:space="0" w:color="auto"/>
            </w:tcBorders>
          </w:tcPr>
          <w:p w:rsidR="0049042A" w:rsidRPr="00B820D9" w:rsidRDefault="0049042A" w:rsidP="00D627F4">
            <w:pPr>
              <w:jc w:val="center"/>
              <w:rPr>
                <w:rFonts w:ascii="Arial" w:hAnsi="Arial" w:cs="Arial"/>
                <w:sz w:val="20"/>
                <w:szCs w:val="20"/>
              </w:rPr>
            </w:pPr>
            <w:r w:rsidRPr="00B820D9">
              <w:rPr>
                <w:rFonts w:ascii="Arial" w:hAnsi="Arial" w:cs="Arial"/>
                <w:sz w:val="20"/>
                <w:szCs w:val="20"/>
              </w:rPr>
              <w:t>Biological Science Technician</w:t>
            </w:r>
          </w:p>
        </w:tc>
      </w:tr>
      <w:tr w:rsidR="0049042A" w:rsidRPr="00B820D9">
        <w:tc>
          <w:tcPr>
            <w:tcW w:w="1538" w:type="dxa"/>
            <w:tcBorders>
              <w:top w:val="single" w:sz="4" w:space="0" w:color="auto"/>
              <w:bottom w:val="single" w:sz="4" w:space="0" w:color="auto"/>
            </w:tcBorders>
          </w:tcPr>
          <w:p w:rsidR="0049042A" w:rsidRPr="00B820D9" w:rsidRDefault="0049042A" w:rsidP="00816899">
            <w:pPr>
              <w:rPr>
                <w:rFonts w:ascii="Arial" w:hAnsi="Arial" w:cs="Arial"/>
                <w:sz w:val="20"/>
                <w:szCs w:val="20"/>
              </w:rPr>
            </w:pPr>
            <w:r w:rsidRPr="00B820D9">
              <w:rPr>
                <w:rFonts w:ascii="Arial" w:hAnsi="Arial" w:cs="Arial"/>
                <w:sz w:val="20"/>
                <w:szCs w:val="20"/>
              </w:rPr>
              <w:t>Field Technicians</w:t>
            </w:r>
          </w:p>
        </w:tc>
        <w:tc>
          <w:tcPr>
            <w:tcW w:w="5590" w:type="dxa"/>
            <w:tcBorders>
              <w:top w:val="single" w:sz="4" w:space="0" w:color="auto"/>
              <w:bottom w:val="single" w:sz="4" w:space="0" w:color="auto"/>
            </w:tcBorders>
          </w:tcPr>
          <w:p w:rsidR="0049042A" w:rsidRPr="00B820D9" w:rsidRDefault="0049042A" w:rsidP="00EF5B5B">
            <w:pPr>
              <w:numPr>
                <w:ilvl w:val="0"/>
                <w:numId w:val="14"/>
              </w:numPr>
              <w:tabs>
                <w:tab w:val="clear" w:pos="360"/>
                <w:tab w:val="num" w:pos="172"/>
              </w:tabs>
              <w:ind w:left="352" w:hanging="352"/>
              <w:rPr>
                <w:rFonts w:ascii="Arial" w:hAnsi="Arial" w:cs="Arial"/>
                <w:sz w:val="20"/>
                <w:szCs w:val="20"/>
              </w:rPr>
            </w:pPr>
            <w:bookmarkStart w:id="401" w:name="_Toc88364918"/>
            <w:bookmarkStart w:id="402" w:name="_Toc88368459"/>
            <w:r w:rsidRPr="00B820D9">
              <w:rPr>
                <w:rFonts w:ascii="Arial" w:hAnsi="Arial" w:cs="Arial"/>
                <w:sz w:val="20"/>
                <w:szCs w:val="20"/>
              </w:rPr>
              <w:t>Collect, record, enter and verify data</w:t>
            </w:r>
            <w:bookmarkEnd w:id="401"/>
            <w:bookmarkEnd w:id="402"/>
          </w:p>
          <w:p w:rsidR="0049042A" w:rsidRPr="00B820D9" w:rsidRDefault="0049042A" w:rsidP="00EF5B5B">
            <w:pPr>
              <w:numPr>
                <w:ilvl w:val="0"/>
                <w:numId w:val="14"/>
              </w:numPr>
              <w:tabs>
                <w:tab w:val="clear" w:pos="360"/>
                <w:tab w:val="num" w:pos="172"/>
              </w:tabs>
              <w:ind w:left="352" w:hanging="352"/>
              <w:rPr>
                <w:rFonts w:ascii="Arial" w:hAnsi="Arial" w:cs="Arial"/>
                <w:sz w:val="20"/>
                <w:szCs w:val="20"/>
              </w:rPr>
            </w:pPr>
            <w:r w:rsidRPr="00B820D9">
              <w:rPr>
                <w:rFonts w:ascii="Arial" w:hAnsi="Arial" w:cs="Arial"/>
                <w:sz w:val="20"/>
                <w:szCs w:val="20"/>
              </w:rPr>
              <w:t>Prepare plant voucher specimens, as needed</w:t>
            </w:r>
          </w:p>
        </w:tc>
        <w:tc>
          <w:tcPr>
            <w:tcW w:w="2420" w:type="dxa"/>
            <w:tcBorders>
              <w:top w:val="single" w:sz="4" w:space="0" w:color="auto"/>
              <w:bottom w:val="single" w:sz="4" w:space="0" w:color="auto"/>
            </w:tcBorders>
          </w:tcPr>
          <w:p w:rsidR="0049042A" w:rsidRPr="00B820D9" w:rsidRDefault="0049042A" w:rsidP="00D627F4">
            <w:pPr>
              <w:jc w:val="center"/>
              <w:rPr>
                <w:rFonts w:ascii="Arial" w:hAnsi="Arial" w:cs="Arial"/>
                <w:sz w:val="20"/>
                <w:szCs w:val="20"/>
              </w:rPr>
            </w:pPr>
            <w:r w:rsidRPr="00B820D9">
              <w:rPr>
                <w:rFonts w:ascii="Arial" w:hAnsi="Arial" w:cs="Arial"/>
                <w:sz w:val="20"/>
                <w:szCs w:val="20"/>
              </w:rPr>
              <w:t>Biological Technicians (3)</w:t>
            </w:r>
          </w:p>
        </w:tc>
      </w:tr>
      <w:tr w:rsidR="0049042A" w:rsidRPr="00B820D9">
        <w:tc>
          <w:tcPr>
            <w:tcW w:w="1538" w:type="dxa"/>
            <w:tcBorders>
              <w:top w:val="single" w:sz="4" w:space="0" w:color="auto"/>
              <w:bottom w:val="single" w:sz="4" w:space="0" w:color="auto"/>
            </w:tcBorders>
          </w:tcPr>
          <w:p w:rsidR="0049042A" w:rsidRPr="00B820D9" w:rsidRDefault="0049042A" w:rsidP="00816899">
            <w:pPr>
              <w:rPr>
                <w:rFonts w:ascii="Arial" w:hAnsi="Arial" w:cs="Arial"/>
                <w:sz w:val="20"/>
                <w:szCs w:val="20"/>
              </w:rPr>
            </w:pPr>
            <w:r w:rsidRPr="00B820D9">
              <w:rPr>
                <w:rFonts w:ascii="Arial" w:hAnsi="Arial" w:cs="Arial"/>
                <w:sz w:val="20"/>
                <w:szCs w:val="20"/>
              </w:rPr>
              <w:t>Data Manager</w:t>
            </w:r>
          </w:p>
        </w:tc>
        <w:tc>
          <w:tcPr>
            <w:tcW w:w="5590" w:type="dxa"/>
            <w:tcBorders>
              <w:top w:val="single" w:sz="4" w:space="0" w:color="auto"/>
              <w:bottom w:val="single" w:sz="4" w:space="0" w:color="auto"/>
            </w:tcBorders>
          </w:tcPr>
          <w:p w:rsidR="0049042A" w:rsidRPr="00B820D9" w:rsidRDefault="0049042A" w:rsidP="00EF5B5B">
            <w:pPr>
              <w:numPr>
                <w:ilvl w:val="0"/>
                <w:numId w:val="10"/>
              </w:numPr>
              <w:tabs>
                <w:tab w:val="clear" w:pos="360"/>
                <w:tab w:val="num" w:pos="172"/>
              </w:tabs>
              <w:ind w:left="352" w:hanging="352"/>
              <w:rPr>
                <w:rFonts w:ascii="Arial" w:hAnsi="Arial" w:cs="Arial"/>
                <w:sz w:val="20"/>
                <w:szCs w:val="20"/>
              </w:rPr>
            </w:pPr>
            <w:r w:rsidRPr="00B820D9">
              <w:rPr>
                <w:rFonts w:ascii="Arial" w:hAnsi="Arial" w:cs="Arial"/>
                <w:sz w:val="20"/>
                <w:szCs w:val="20"/>
              </w:rPr>
              <w:t>Consultant on data management activities</w:t>
            </w:r>
          </w:p>
          <w:p w:rsidR="0049042A" w:rsidRPr="00B820D9" w:rsidRDefault="0049042A" w:rsidP="00EF5B5B">
            <w:pPr>
              <w:numPr>
                <w:ilvl w:val="0"/>
                <w:numId w:val="10"/>
              </w:numPr>
              <w:tabs>
                <w:tab w:val="clear" w:pos="360"/>
                <w:tab w:val="num" w:pos="172"/>
              </w:tabs>
              <w:ind w:left="352" w:hanging="352"/>
              <w:rPr>
                <w:rFonts w:ascii="Arial" w:hAnsi="Arial" w:cs="Arial"/>
                <w:sz w:val="20"/>
                <w:szCs w:val="20"/>
              </w:rPr>
            </w:pPr>
            <w:r w:rsidRPr="00B820D9">
              <w:rPr>
                <w:rFonts w:ascii="Arial" w:hAnsi="Arial" w:cs="Arial"/>
                <w:sz w:val="20"/>
                <w:szCs w:val="20"/>
              </w:rPr>
              <w:t>Facilitate check-in, review and posting of data, metadata, reports, and other products to national databases and clearinghouses according to schedule</w:t>
            </w:r>
          </w:p>
          <w:p w:rsidR="0049042A" w:rsidRPr="00B820D9" w:rsidRDefault="0049042A" w:rsidP="00EF5B5B">
            <w:pPr>
              <w:numPr>
                <w:ilvl w:val="0"/>
                <w:numId w:val="10"/>
              </w:numPr>
              <w:tabs>
                <w:tab w:val="clear" w:pos="360"/>
                <w:tab w:val="num" w:pos="172"/>
              </w:tabs>
              <w:ind w:left="352" w:hanging="352"/>
              <w:rPr>
                <w:rFonts w:ascii="Arial" w:hAnsi="Arial" w:cs="Arial"/>
                <w:sz w:val="20"/>
                <w:szCs w:val="20"/>
              </w:rPr>
            </w:pPr>
            <w:r w:rsidRPr="00B820D9">
              <w:rPr>
                <w:rFonts w:ascii="Arial" w:hAnsi="Arial" w:cs="Arial"/>
                <w:sz w:val="20"/>
                <w:szCs w:val="20"/>
              </w:rPr>
              <w:t>Maintain and update database application</w:t>
            </w:r>
          </w:p>
          <w:p w:rsidR="0049042A" w:rsidRPr="00B820D9" w:rsidRDefault="0049042A" w:rsidP="00EF5B5B">
            <w:pPr>
              <w:numPr>
                <w:ilvl w:val="0"/>
                <w:numId w:val="10"/>
              </w:numPr>
              <w:tabs>
                <w:tab w:val="clear" w:pos="360"/>
                <w:tab w:val="num" w:pos="172"/>
              </w:tabs>
              <w:ind w:left="352" w:hanging="352"/>
              <w:rPr>
                <w:rFonts w:ascii="Arial" w:hAnsi="Arial" w:cs="Arial"/>
                <w:sz w:val="20"/>
                <w:szCs w:val="20"/>
              </w:rPr>
            </w:pPr>
            <w:r w:rsidRPr="00B820D9">
              <w:rPr>
                <w:rFonts w:ascii="Arial" w:hAnsi="Arial" w:cs="Arial"/>
                <w:sz w:val="20"/>
                <w:szCs w:val="20"/>
              </w:rPr>
              <w:t>Provide database training as needed</w:t>
            </w:r>
          </w:p>
        </w:tc>
        <w:tc>
          <w:tcPr>
            <w:tcW w:w="2420" w:type="dxa"/>
            <w:tcBorders>
              <w:top w:val="single" w:sz="4" w:space="0" w:color="auto"/>
              <w:bottom w:val="single" w:sz="4" w:space="0" w:color="auto"/>
            </w:tcBorders>
          </w:tcPr>
          <w:p w:rsidR="0049042A" w:rsidRPr="00B820D9" w:rsidRDefault="0049042A" w:rsidP="00D627F4">
            <w:pPr>
              <w:jc w:val="center"/>
              <w:rPr>
                <w:rFonts w:ascii="Arial" w:hAnsi="Arial" w:cs="Arial"/>
                <w:sz w:val="20"/>
                <w:szCs w:val="20"/>
              </w:rPr>
            </w:pPr>
            <w:r w:rsidRPr="00B820D9">
              <w:rPr>
                <w:rFonts w:ascii="Arial" w:hAnsi="Arial" w:cs="Arial"/>
                <w:sz w:val="20"/>
                <w:szCs w:val="20"/>
              </w:rPr>
              <w:t>Data Manager</w:t>
            </w:r>
          </w:p>
        </w:tc>
      </w:tr>
      <w:tr w:rsidR="0049042A" w:rsidRPr="00B820D9">
        <w:tc>
          <w:tcPr>
            <w:tcW w:w="1538" w:type="dxa"/>
            <w:tcBorders>
              <w:top w:val="single" w:sz="4" w:space="0" w:color="auto"/>
              <w:bottom w:val="single" w:sz="4" w:space="0" w:color="auto"/>
            </w:tcBorders>
          </w:tcPr>
          <w:p w:rsidR="0049042A" w:rsidRPr="00B820D9" w:rsidRDefault="0049042A" w:rsidP="00F07179">
            <w:pPr>
              <w:rPr>
                <w:rFonts w:ascii="Arial" w:hAnsi="Arial" w:cs="Arial"/>
                <w:sz w:val="20"/>
                <w:szCs w:val="20"/>
              </w:rPr>
            </w:pPr>
            <w:r w:rsidRPr="00B820D9">
              <w:rPr>
                <w:rFonts w:ascii="Arial" w:hAnsi="Arial" w:cs="Arial"/>
                <w:sz w:val="20"/>
                <w:szCs w:val="20"/>
              </w:rPr>
              <w:t>Statistician</w:t>
            </w:r>
          </w:p>
        </w:tc>
        <w:tc>
          <w:tcPr>
            <w:tcW w:w="5590" w:type="dxa"/>
            <w:tcBorders>
              <w:top w:val="single" w:sz="4" w:space="0" w:color="auto"/>
              <w:bottom w:val="single" w:sz="4" w:space="0" w:color="auto"/>
            </w:tcBorders>
          </w:tcPr>
          <w:p w:rsidR="0049042A" w:rsidRPr="00B820D9" w:rsidRDefault="0049042A" w:rsidP="00EF5B5B">
            <w:pPr>
              <w:numPr>
                <w:ilvl w:val="0"/>
                <w:numId w:val="9"/>
              </w:numPr>
              <w:tabs>
                <w:tab w:val="clear" w:pos="360"/>
                <w:tab w:val="num" w:pos="172"/>
              </w:tabs>
              <w:ind w:left="352" w:hanging="352"/>
              <w:rPr>
                <w:rFonts w:ascii="Arial" w:hAnsi="Arial" w:cs="Arial"/>
                <w:sz w:val="20"/>
                <w:szCs w:val="20"/>
              </w:rPr>
            </w:pPr>
            <w:r w:rsidRPr="00B820D9">
              <w:rPr>
                <w:rFonts w:ascii="Arial" w:hAnsi="Arial" w:cs="Arial"/>
                <w:sz w:val="20"/>
                <w:szCs w:val="20"/>
              </w:rPr>
              <w:t xml:space="preserve">Consultant on statistical design, analysis and programming </w:t>
            </w:r>
          </w:p>
        </w:tc>
        <w:tc>
          <w:tcPr>
            <w:tcW w:w="2420" w:type="dxa"/>
            <w:tcBorders>
              <w:top w:val="single" w:sz="4" w:space="0" w:color="auto"/>
              <w:bottom w:val="single" w:sz="4" w:space="0" w:color="auto"/>
            </w:tcBorders>
          </w:tcPr>
          <w:p w:rsidR="0049042A" w:rsidRPr="00B820D9" w:rsidRDefault="0049042A" w:rsidP="00D627F4">
            <w:pPr>
              <w:jc w:val="center"/>
              <w:rPr>
                <w:rFonts w:ascii="Arial" w:hAnsi="Arial" w:cs="Arial"/>
                <w:sz w:val="20"/>
                <w:szCs w:val="20"/>
              </w:rPr>
            </w:pPr>
            <w:r w:rsidRPr="00B820D9">
              <w:rPr>
                <w:rFonts w:ascii="Arial" w:hAnsi="Arial" w:cs="Arial"/>
                <w:sz w:val="20"/>
                <w:szCs w:val="20"/>
              </w:rPr>
              <w:t>May be hired, Statistician</w:t>
            </w:r>
          </w:p>
        </w:tc>
      </w:tr>
      <w:tr w:rsidR="0049042A" w:rsidRPr="00B820D9">
        <w:tc>
          <w:tcPr>
            <w:tcW w:w="1538" w:type="dxa"/>
            <w:tcBorders>
              <w:top w:val="single" w:sz="4" w:space="0" w:color="auto"/>
              <w:bottom w:val="single" w:sz="4" w:space="0" w:color="auto"/>
            </w:tcBorders>
          </w:tcPr>
          <w:p w:rsidR="0049042A" w:rsidRPr="00B820D9" w:rsidRDefault="0049042A" w:rsidP="00F07179">
            <w:pPr>
              <w:rPr>
                <w:rFonts w:ascii="Arial" w:hAnsi="Arial" w:cs="Arial"/>
                <w:sz w:val="20"/>
                <w:szCs w:val="20"/>
              </w:rPr>
            </w:pPr>
            <w:r w:rsidRPr="00B820D9">
              <w:rPr>
                <w:rFonts w:ascii="Arial" w:hAnsi="Arial" w:cs="Arial"/>
                <w:sz w:val="20"/>
                <w:szCs w:val="20"/>
              </w:rPr>
              <w:t>GIS Specialist</w:t>
            </w:r>
          </w:p>
        </w:tc>
        <w:tc>
          <w:tcPr>
            <w:tcW w:w="5590" w:type="dxa"/>
            <w:tcBorders>
              <w:top w:val="single" w:sz="4" w:space="0" w:color="auto"/>
              <w:bottom w:val="single" w:sz="4" w:space="0" w:color="auto"/>
            </w:tcBorders>
          </w:tcPr>
          <w:p w:rsidR="0049042A" w:rsidRPr="00B820D9" w:rsidRDefault="0049042A" w:rsidP="00EF5B5B">
            <w:pPr>
              <w:numPr>
                <w:ilvl w:val="0"/>
                <w:numId w:val="9"/>
              </w:numPr>
              <w:tabs>
                <w:tab w:val="clear" w:pos="360"/>
                <w:tab w:val="num" w:pos="172"/>
              </w:tabs>
              <w:ind w:left="352" w:hanging="352"/>
              <w:rPr>
                <w:rFonts w:ascii="Arial" w:hAnsi="Arial" w:cs="Arial"/>
                <w:sz w:val="20"/>
                <w:szCs w:val="20"/>
              </w:rPr>
            </w:pPr>
            <w:r w:rsidRPr="00B820D9">
              <w:rPr>
                <w:rFonts w:ascii="Arial" w:hAnsi="Arial" w:cs="Arial"/>
                <w:sz w:val="20"/>
                <w:szCs w:val="20"/>
              </w:rPr>
              <w:t>Consultant on spatial data collection, GPS use, and spatial analysis techniques</w:t>
            </w:r>
          </w:p>
          <w:p w:rsidR="0049042A" w:rsidRPr="00B820D9" w:rsidRDefault="0049042A" w:rsidP="00EF5B5B">
            <w:pPr>
              <w:numPr>
                <w:ilvl w:val="0"/>
                <w:numId w:val="9"/>
              </w:numPr>
              <w:tabs>
                <w:tab w:val="clear" w:pos="360"/>
                <w:tab w:val="num" w:pos="172"/>
              </w:tabs>
              <w:ind w:left="352" w:hanging="352"/>
              <w:rPr>
                <w:rFonts w:ascii="Arial" w:hAnsi="Arial" w:cs="Arial"/>
                <w:sz w:val="20"/>
                <w:szCs w:val="20"/>
              </w:rPr>
            </w:pPr>
            <w:r w:rsidRPr="00B820D9">
              <w:rPr>
                <w:rFonts w:ascii="Arial" w:hAnsi="Arial" w:cs="Arial"/>
                <w:sz w:val="20"/>
                <w:szCs w:val="20"/>
              </w:rPr>
              <w:t>Facilitate spatial data development and map generation</w:t>
            </w:r>
          </w:p>
          <w:p w:rsidR="0049042A" w:rsidRPr="00B820D9" w:rsidRDefault="0049042A" w:rsidP="00EF5B5B">
            <w:pPr>
              <w:numPr>
                <w:ilvl w:val="0"/>
                <w:numId w:val="9"/>
              </w:numPr>
              <w:tabs>
                <w:tab w:val="clear" w:pos="360"/>
                <w:tab w:val="num" w:pos="172"/>
              </w:tabs>
              <w:ind w:left="352" w:hanging="352"/>
              <w:rPr>
                <w:rFonts w:ascii="Arial" w:hAnsi="Arial" w:cs="Arial"/>
                <w:sz w:val="20"/>
                <w:szCs w:val="20"/>
              </w:rPr>
            </w:pPr>
            <w:r w:rsidRPr="00B820D9">
              <w:rPr>
                <w:rFonts w:ascii="Arial" w:hAnsi="Arial" w:cs="Arial"/>
                <w:sz w:val="20"/>
                <w:szCs w:val="20"/>
              </w:rPr>
              <w:t>Work with project lead to analyze spatial data and develop metadata for spatial data products</w:t>
            </w:r>
          </w:p>
          <w:p w:rsidR="0049042A" w:rsidRPr="00B820D9" w:rsidRDefault="0049042A" w:rsidP="00EF5B5B">
            <w:pPr>
              <w:numPr>
                <w:ilvl w:val="0"/>
                <w:numId w:val="9"/>
              </w:numPr>
              <w:tabs>
                <w:tab w:val="clear" w:pos="360"/>
                <w:tab w:val="num" w:pos="172"/>
              </w:tabs>
              <w:ind w:left="352" w:hanging="352"/>
              <w:rPr>
                <w:rFonts w:ascii="Arial" w:hAnsi="Arial" w:cs="Arial"/>
                <w:sz w:val="20"/>
                <w:szCs w:val="20"/>
              </w:rPr>
            </w:pPr>
            <w:r w:rsidRPr="00B820D9">
              <w:rPr>
                <w:rFonts w:ascii="Arial" w:hAnsi="Arial" w:cs="Arial"/>
                <w:sz w:val="20"/>
                <w:szCs w:val="20"/>
              </w:rPr>
              <w:t>Primary steward of GIS data and products</w:t>
            </w:r>
          </w:p>
        </w:tc>
        <w:tc>
          <w:tcPr>
            <w:tcW w:w="2420" w:type="dxa"/>
            <w:tcBorders>
              <w:top w:val="single" w:sz="4" w:space="0" w:color="auto"/>
              <w:bottom w:val="single" w:sz="4" w:space="0" w:color="auto"/>
            </w:tcBorders>
          </w:tcPr>
          <w:p w:rsidR="0049042A" w:rsidRPr="00B820D9" w:rsidRDefault="0049042A" w:rsidP="00D627F4">
            <w:pPr>
              <w:jc w:val="center"/>
              <w:rPr>
                <w:rFonts w:ascii="Arial" w:hAnsi="Arial" w:cs="Arial"/>
                <w:sz w:val="20"/>
                <w:szCs w:val="20"/>
              </w:rPr>
            </w:pPr>
            <w:r w:rsidRPr="00B820D9">
              <w:rPr>
                <w:rFonts w:ascii="Arial" w:hAnsi="Arial" w:cs="Arial"/>
                <w:sz w:val="20"/>
                <w:szCs w:val="20"/>
              </w:rPr>
              <w:t>GIS Specialist</w:t>
            </w:r>
          </w:p>
        </w:tc>
      </w:tr>
      <w:tr w:rsidR="0049042A" w:rsidRPr="00B820D9">
        <w:tc>
          <w:tcPr>
            <w:tcW w:w="1538" w:type="dxa"/>
            <w:tcBorders>
              <w:top w:val="single" w:sz="4" w:space="0" w:color="auto"/>
              <w:bottom w:val="single" w:sz="4" w:space="0" w:color="auto"/>
            </w:tcBorders>
          </w:tcPr>
          <w:p w:rsidR="0049042A" w:rsidRPr="00B820D9" w:rsidRDefault="0049042A" w:rsidP="00816899">
            <w:pPr>
              <w:rPr>
                <w:rFonts w:ascii="Arial" w:hAnsi="Arial" w:cs="Arial"/>
                <w:sz w:val="20"/>
                <w:szCs w:val="20"/>
              </w:rPr>
            </w:pPr>
            <w:r w:rsidRPr="00B820D9">
              <w:rPr>
                <w:rFonts w:ascii="Arial" w:hAnsi="Arial" w:cs="Arial"/>
                <w:sz w:val="20"/>
                <w:szCs w:val="20"/>
              </w:rPr>
              <w:t>Network Coordinator</w:t>
            </w:r>
          </w:p>
        </w:tc>
        <w:tc>
          <w:tcPr>
            <w:tcW w:w="5590" w:type="dxa"/>
            <w:tcBorders>
              <w:top w:val="single" w:sz="4" w:space="0" w:color="auto"/>
              <w:bottom w:val="single" w:sz="4" w:space="0" w:color="auto"/>
            </w:tcBorders>
          </w:tcPr>
          <w:p w:rsidR="0049042A" w:rsidRPr="00B820D9" w:rsidRDefault="0049042A" w:rsidP="00EF5B5B">
            <w:pPr>
              <w:numPr>
                <w:ilvl w:val="0"/>
                <w:numId w:val="15"/>
              </w:numPr>
              <w:tabs>
                <w:tab w:val="clear" w:pos="360"/>
                <w:tab w:val="num" w:pos="172"/>
              </w:tabs>
              <w:ind w:left="352" w:hanging="352"/>
              <w:rPr>
                <w:rFonts w:ascii="Arial" w:hAnsi="Arial" w:cs="Arial"/>
                <w:sz w:val="20"/>
                <w:szCs w:val="20"/>
              </w:rPr>
            </w:pPr>
            <w:r w:rsidRPr="00B820D9">
              <w:rPr>
                <w:rFonts w:ascii="Arial" w:hAnsi="Arial" w:cs="Arial"/>
                <w:sz w:val="20"/>
                <w:szCs w:val="20"/>
              </w:rPr>
              <w:t>Review annual reports for completeness and compliance with I&amp;M standards and expectations</w:t>
            </w:r>
          </w:p>
        </w:tc>
        <w:tc>
          <w:tcPr>
            <w:tcW w:w="2420" w:type="dxa"/>
            <w:tcBorders>
              <w:top w:val="single" w:sz="4" w:space="0" w:color="auto"/>
              <w:bottom w:val="single" w:sz="4" w:space="0" w:color="auto"/>
            </w:tcBorders>
          </w:tcPr>
          <w:p w:rsidR="0049042A" w:rsidRPr="00B820D9" w:rsidRDefault="0049042A" w:rsidP="00D627F4">
            <w:pPr>
              <w:jc w:val="center"/>
              <w:rPr>
                <w:rFonts w:ascii="Arial" w:hAnsi="Arial" w:cs="Arial"/>
                <w:sz w:val="20"/>
                <w:szCs w:val="20"/>
              </w:rPr>
            </w:pPr>
            <w:r w:rsidRPr="00B820D9">
              <w:rPr>
                <w:rFonts w:ascii="Arial" w:hAnsi="Arial" w:cs="Arial"/>
                <w:sz w:val="20"/>
                <w:szCs w:val="20"/>
              </w:rPr>
              <w:t>PACN Network Coordinator</w:t>
            </w:r>
          </w:p>
        </w:tc>
      </w:tr>
      <w:tr w:rsidR="0049042A" w:rsidRPr="00B820D9">
        <w:tc>
          <w:tcPr>
            <w:tcW w:w="1538" w:type="dxa"/>
            <w:tcBorders>
              <w:top w:val="single" w:sz="4" w:space="0" w:color="auto"/>
              <w:bottom w:val="single" w:sz="4" w:space="0" w:color="auto"/>
            </w:tcBorders>
          </w:tcPr>
          <w:p w:rsidR="0049042A" w:rsidRPr="00B820D9" w:rsidRDefault="0049042A" w:rsidP="00816899">
            <w:pPr>
              <w:rPr>
                <w:rFonts w:ascii="Arial" w:hAnsi="Arial" w:cs="Arial"/>
                <w:sz w:val="20"/>
                <w:szCs w:val="20"/>
              </w:rPr>
            </w:pPr>
            <w:r w:rsidRPr="00B820D9">
              <w:rPr>
                <w:rFonts w:ascii="Arial" w:hAnsi="Arial" w:cs="Arial"/>
                <w:sz w:val="20"/>
                <w:szCs w:val="20"/>
              </w:rPr>
              <w:t>Park Curator</w:t>
            </w:r>
          </w:p>
        </w:tc>
        <w:tc>
          <w:tcPr>
            <w:tcW w:w="5590" w:type="dxa"/>
            <w:tcBorders>
              <w:top w:val="single" w:sz="4" w:space="0" w:color="auto"/>
              <w:bottom w:val="single" w:sz="4" w:space="0" w:color="auto"/>
            </w:tcBorders>
          </w:tcPr>
          <w:p w:rsidR="0049042A" w:rsidRPr="00B820D9" w:rsidRDefault="0049042A" w:rsidP="00EF5B5B">
            <w:pPr>
              <w:numPr>
                <w:ilvl w:val="0"/>
                <w:numId w:val="9"/>
              </w:numPr>
              <w:tabs>
                <w:tab w:val="clear" w:pos="360"/>
                <w:tab w:val="num" w:pos="172"/>
              </w:tabs>
              <w:ind w:left="352" w:hanging="352"/>
              <w:rPr>
                <w:rFonts w:ascii="Arial" w:hAnsi="Arial" w:cs="Arial"/>
                <w:sz w:val="20"/>
                <w:szCs w:val="20"/>
              </w:rPr>
            </w:pPr>
            <w:r w:rsidRPr="00B820D9">
              <w:rPr>
                <w:rFonts w:ascii="Arial" w:hAnsi="Arial" w:cs="Arial"/>
                <w:sz w:val="20"/>
                <w:szCs w:val="20"/>
              </w:rPr>
              <w:t>Receive and catalogue voucher specimens</w:t>
            </w:r>
          </w:p>
        </w:tc>
        <w:tc>
          <w:tcPr>
            <w:tcW w:w="2420" w:type="dxa"/>
            <w:tcBorders>
              <w:top w:val="single" w:sz="4" w:space="0" w:color="auto"/>
              <w:bottom w:val="single" w:sz="4" w:space="0" w:color="auto"/>
            </w:tcBorders>
          </w:tcPr>
          <w:p w:rsidR="0049042A" w:rsidRPr="00B820D9" w:rsidRDefault="0049042A" w:rsidP="00D627F4">
            <w:pPr>
              <w:jc w:val="center"/>
              <w:rPr>
                <w:rFonts w:ascii="Arial" w:hAnsi="Arial" w:cs="Arial"/>
                <w:sz w:val="20"/>
                <w:szCs w:val="20"/>
              </w:rPr>
            </w:pPr>
            <w:r w:rsidRPr="00B820D9">
              <w:rPr>
                <w:rFonts w:ascii="Arial" w:hAnsi="Arial" w:cs="Arial"/>
                <w:sz w:val="20"/>
                <w:szCs w:val="20"/>
              </w:rPr>
              <w:t>Park Curator, or other designated staff</w:t>
            </w:r>
          </w:p>
        </w:tc>
      </w:tr>
      <w:tr w:rsidR="0049042A" w:rsidRPr="00B820D9">
        <w:tc>
          <w:tcPr>
            <w:tcW w:w="1538" w:type="dxa"/>
            <w:tcBorders>
              <w:top w:val="single" w:sz="4" w:space="0" w:color="auto"/>
              <w:bottom w:val="single" w:sz="4" w:space="0" w:color="auto"/>
            </w:tcBorders>
          </w:tcPr>
          <w:p w:rsidR="0049042A" w:rsidRPr="00B820D9" w:rsidRDefault="0049042A" w:rsidP="00816899">
            <w:pPr>
              <w:rPr>
                <w:rFonts w:ascii="Arial" w:hAnsi="Arial" w:cs="Arial"/>
                <w:sz w:val="20"/>
                <w:szCs w:val="20"/>
              </w:rPr>
            </w:pPr>
            <w:r w:rsidRPr="00B820D9">
              <w:rPr>
                <w:rFonts w:ascii="Arial" w:hAnsi="Arial" w:cs="Arial"/>
                <w:sz w:val="20"/>
                <w:szCs w:val="20"/>
              </w:rPr>
              <w:t>USGS Liaison</w:t>
            </w:r>
          </w:p>
        </w:tc>
        <w:tc>
          <w:tcPr>
            <w:tcW w:w="5590" w:type="dxa"/>
            <w:tcBorders>
              <w:top w:val="single" w:sz="4" w:space="0" w:color="auto"/>
              <w:bottom w:val="single" w:sz="4" w:space="0" w:color="auto"/>
            </w:tcBorders>
          </w:tcPr>
          <w:p w:rsidR="0049042A" w:rsidRPr="00B820D9" w:rsidRDefault="0049042A" w:rsidP="00EF5B5B">
            <w:pPr>
              <w:numPr>
                <w:ilvl w:val="0"/>
                <w:numId w:val="15"/>
              </w:numPr>
              <w:tabs>
                <w:tab w:val="clear" w:pos="360"/>
                <w:tab w:val="num" w:pos="172"/>
              </w:tabs>
              <w:ind w:left="352" w:hanging="352"/>
              <w:rPr>
                <w:rFonts w:ascii="Arial" w:hAnsi="Arial" w:cs="Arial"/>
                <w:sz w:val="20"/>
                <w:szCs w:val="20"/>
              </w:rPr>
            </w:pPr>
            <w:r w:rsidRPr="00B820D9">
              <w:rPr>
                <w:rFonts w:ascii="Arial" w:hAnsi="Arial" w:cs="Arial"/>
                <w:sz w:val="20"/>
                <w:szCs w:val="20"/>
              </w:rPr>
              <w:t>Consultant on technical issues related to project sampling design, statistical analyses, or other issues related to changes in protocol and SOPs</w:t>
            </w:r>
          </w:p>
        </w:tc>
        <w:tc>
          <w:tcPr>
            <w:tcW w:w="2420" w:type="dxa"/>
            <w:tcBorders>
              <w:top w:val="single" w:sz="4" w:space="0" w:color="auto"/>
              <w:bottom w:val="single" w:sz="4" w:space="0" w:color="auto"/>
            </w:tcBorders>
          </w:tcPr>
          <w:p w:rsidR="0049042A" w:rsidRPr="00B820D9" w:rsidRDefault="0049042A" w:rsidP="00DF3560">
            <w:pPr>
              <w:jc w:val="center"/>
              <w:rPr>
                <w:rFonts w:ascii="Arial" w:hAnsi="Arial" w:cs="Arial"/>
                <w:sz w:val="20"/>
                <w:szCs w:val="20"/>
              </w:rPr>
            </w:pPr>
            <w:r w:rsidRPr="00B820D9">
              <w:rPr>
                <w:rFonts w:ascii="Arial" w:hAnsi="Arial" w:cs="Arial"/>
                <w:sz w:val="20"/>
                <w:szCs w:val="20"/>
              </w:rPr>
              <w:t>Botanist, USGS-Pacific Island Ecosystems Research Center</w:t>
            </w:r>
          </w:p>
        </w:tc>
      </w:tr>
    </w:tbl>
    <w:p w:rsidR="0049042A" w:rsidRPr="00B92982" w:rsidRDefault="0049042A" w:rsidP="0038183A">
      <w:pPr>
        <w:rPr>
          <w:sz w:val="22"/>
        </w:rPr>
      </w:pPr>
    </w:p>
    <w:p w:rsidR="0049042A" w:rsidRDefault="0049042A" w:rsidP="000236BC"/>
    <w:p w:rsidR="0049042A" w:rsidRPr="00B820D9" w:rsidRDefault="00B820D9" w:rsidP="00A1641A">
      <w:pPr>
        <w:pStyle w:val="NTR-2ndOrder"/>
        <w:rPr>
          <w:sz w:val="24"/>
          <w:szCs w:val="24"/>
        </w:rPr>
      </w:pPr>
      <w:bookmarkStart w:id="403" w:name="_Toc142805641"/>
      <w:bookmarkStart w:id="404" w:name="_Toc175561937"/>
      <w:bookmarkStart w:id="405" w:name="_Toc195596342"/>
      <w:bookmarkStart w:id="406" w:name="_Toc207167710"/>
      <w:bookmarkStart w:id="407" w:name="_Toc262050568"/>
      <w:bookmarkStart w:id="408" w:name="_Toc261943459"/>
      <w:r>
        <w:br w:type="page"/>
      </w:r>
      <w:bookmarkStart w:id="409" w:name="_Toc325544068"/>
      <w:r w:rsidR="0049042A" w:rsidRPr="00B820D9">
        <w:rPr>
          <w:sz w:val="24"/>
          <w:szCs w:val="24"/>
        </w:rPr>
        <w:lastRenderedPageBreak/>
        <w:t>Qualifications and Training</w:t>
      </w:r>
      <w:bookmarkEnd w:id="403"/>
      <w:bookmarkEnd w:id="404"/>
      <w:bookmarkEnd w:id="405"/>
      <w:bookmarkEnd w:id="406"/>
      <w:bookmarkEnd w:id="407"/>
      <w:bookmarkEnd w:id="408"/>
      <w:bookmarkEnd w:id="409"/>
    </w:p>
    <w:p w:rsidR="0049042A" w:rsidRDefault="0049042A" w:rsidP="00D270E7">
      <w:bookmarkStart w:id="410" w:name="_Toc175561938"/>
      <w:bookmarkStart w:id="411" w:name="_Toc195596343"/>
      <w:bookmarkStart w:id="412" w:name="_Toc207167711"/>
      <w:r>
        <w:t xml:space="preserve">All technical field staff will be trained and responsible for familiarity with the information contained within the protocol narrative, SOPs, </w:t>
      </w:r>
      <w:del w:id="413" w:author="Ainsworth, Alison" w:date="2012-07-27T12:57:00Z">
        <w:r w:rsidDel="009715EA">
          <w:delText xml:space="preserve">and </w:delText>
        </w:r>
      </w:del>
      <w:r>
        <w:t>the protocol database</w:t>
      </w:r>
      <w:ins w:id="414" w:author="Ainsworth, Alison" w:date="2012-07-27T12:57:00Z">
        <w:r w:rsidR="005775AD">
          <w:t>, and the PACN Safety Plan</w:t>
        </w:r>
      </w:ins>
      <w:r>
        <w:t xml:space="preserve">. </w:t>
      </w:r>
      <w:ins w:id="415" w:author="Ainsworth, Alison" w:date="2012-07-27T12:57:00Z">
        <w:r w:rsidR="009715EA">
          <w:t xml:space="preserve">All field </w:t>
        </w:r>
        <w:del w:id="416" w:author="Meagan J. Selvig" w:date="2014-10-14T15:55:00Z">
          <w:r w:rsidR="009715EA" w:rsidDel="00C74370">
            <w:delText>implementation personnel</w:delText>
          </w:r>
        </w:del>
      </w:ins>
      <w:ins w:id="417" w:author="Meagan J. Selvig" w:date="2014-10-14T15:55:00Z">
        <w:r w:rsidR="00C74370">
          <w:t>leaders</w:t>
        </w:r>
      </w:ins>
      <w:ins w:id="418" w:author="Ainsworth, Alison" w:date="2012-07-27T12:57:00Z">
        <w:r w:rsidR="009715EA">
          <w:t xml:space="preserve"> must have also taken Operational Leadership Training. </w:t>
        </w:r>
      </w:ins>
      <w:r>
        <w:t xml:space="preserve">SOP #2 “Training Observers” provides details on hiring and training all personnel associated with the PACN Established Invasive Plant Species Monitoring Protocol. The project lead position requires a graduate degree or equivalent experience in related disciplines (e.g., botany, ecology, forestry, or other applicable biological/ natural science field), experience in field data collection, statistics, data management, and reporting. </w:t>
      </w:r>
    </w:p>
    <w:p w:rsidR="0049042A" w:rsidRDefault="0049042A" w:rsidP="00D270E7"/>
    <w:p w:rsidR="0049042A" w:rsidRDefault="0049042A" w:rsidP="00D270E7">
      <w:r>
        <w:t xml:space="preserve">The field leader requires at minimum a bachelor’s degree or equivalent experience in related botanical disciplines, experience in leading vegetation field crews under strenuous field conditions, data collection, data management, post processing, basic data analysis, and equipment maintenance. One of the most important components in collecting credible, high-quality data on invasive plant species is a competent field staff. The quality of the data collected will be directly related to the quality of the field team. The biological technicians are required to have some botanical experience (i.e., able to recognize major plant groups in the field, know how to key out plants, etc.), as well as be able to conduct field work and help with data entry and management tasks. </w:t>
      </w:r>
    </w:p>
    <w:p w:rsidR="0049042A" w:rsidRDefault="0049042A" w:rsidP="00D270E7"/>
    <w:p w:rsidR="0049042A" w:rsidRDefault="0049042A" w:rsidP="00D270E7">
      <w:r>
        <w:t xml:space="preserve">Field crew members should strive to improve their ability to identify plants in all forms and stages of maturity. All members will be required to participate in training before the field season (see SOP #2). Training will occur over a sufficient period of time to ensure accuracy and consistency in plant identification. In general, training will consist of two phases: (1) an office component in which team members read and review the protocol, equipment lists, species lists, plant images, and herbarium specimens; and (2) a field component emphasizing methodology and data recording, as well as a major emphasis on field identification of plants. The field component will include selected site visits to locations where team members will encounter most if not all plants on the species list. Field training will culminate in the group doing transects together, as a means of developing consistency in species identification, collection of specimens, plot establishment, monitoring methods, and data recording on field forms. Approximately five days of </w:t>
      </w:r>
      <w:r w:rsidR="00692610">
        <w:t xml:space="preserve">technical </w:t>
      </w:r>
      <w:r>
        <w:t>training are anticipated prior to the start of sampling, four of which will be in the field. The field leader will work with PACN specialists familiar with the local flora to coordinate the training of all crew members.</w:t>
      </w:r>
      <w:r w:rsidR="00692610">
        <w:t xml:space="preserve"> </w:t>
      </w:r>
      <w:r w:rsidR="00692610" w:rsidRPr="00D45147">
        <w:t>Field crews will also receive approximately five days of safety training prior to conducting field work. Safety training will include formal group courses as necessary (e.g., NPS’s Operational Leadership Training, Helicopter safety, First Aid/CPR)</w:t>
      </w:r>
      <w:r w:rsidRPr="00D45147">
        <w:t xml:space="preserve"> </w:t>
      </w:r>
      <w:r w:rsidR="00692610" w:rsidRPr="00D45147">
        <w:t>and self guided online training (e.g., IT Security, Defensive Driver).</w:t>
      </w:r>
    </w:p>
    <w:p w:rsidR="0049042A" w:rsidRDefault="0049042A" w:rsidP="00D270E7"/>
    <w:p w:rsidR="0049042A" w:rsidRDefault="0049042A" w:rsidP="00D270E7">
      <w:r>
        <w:t>The data manager and GIS specialist require bachelor degrees in computer science or related concentration, or other equivalent experience. The data manager must have experience in database management, records certification, SQL programming, and archiving. The GIS specialist requires specific experience with GIS analysis, ArcGIS</w:t>
      </w:r>
      <w:r w:rsidRPr="008D0477">
        <w:rPr>
          <w:vertAlign w:val="superscript"/>
        </w:rPr>
        <w:t>TM</w:t>
      </w:r>
      <w:r>
        <w:t xml:space="preserve"> base software and extensions, spatial database design, and GPS use. </w:t>
      </w:r>
    </w:p>
    <w:p w:rsidR="009D4F78" w:rsidRDefault="009D4F78" w:rsidP="009D4F78">
      <w:pPr>
        <w:pStyle w:val="NTR-1stOrder"/>
        <w:sectPr w:rsidR="009D4F78" w:rsidSect="00647D72">
          <w:footerReference w:type="default" r:id="rId58"/>
          <w:pgSz w:w="12240" w:h="15840" w:code="1"/>
          <w:pgMar w:top="1440" w:right="1440" w:bottom="1440" w:left="1440" w:header="720" w:footer="720" w:gutter="0"/>
          <w:pgNumType w:start="21"/>
          <w:cols w:space="720"/>
          <w:noEndnote/>
        </w:sectPr>
      </w:pPr>
    </w:p>
    <w:p w:rsidR="009D4F78" w:rsidRDefault="0049042A" w:rsidP="009D4F78">
      <w:pPr>
        <w:pStyle w:val="NTR-1stOrder"/>
        <w:sectPr w:rsidR="009D4F78" w:rsidSect="009D4F78">
          <w:footerReference w:type="default" r:id="rId59"/>
          <w:type w:val="continuous"/>
          <w:pgSz w:w="12240" w:h="15840" w:code="1"/>
          <w:pgMar w:top="1440" w:right="1440" w:bottom="1440" w:left="1440" w:header="720" w:footer="720" w:gutter="0"/>
          <w:pgNumType w:start="21"/>
          <w:cols w:space="720"/>
          <w:noEndnote/>
        </w:sectPr>
      </w:pPr>
      <w:r w:rsidRPr="00B44F80">
        <w:lastRenderedPageBreak/>
        <w:br w:type="page"/>
      </w:r>
    </w:p>
    <w:p w:rsidR="00390E5C" w:rsidRDefault="00390E5C" w:rsidP="009D4F78">
      <w:pPr>
        <w:pStyle w:val="NTR-1stOrder"/>
        <w:rPr>
          <w:sz w:val="32"/>
          <w:szCs w:val="32"/>
        </w:rPr>
        <w:sectPr w:rsidR="00390E5C" w:rsidSect="00580323">
          <w:footerReference w:type="default" r:id="rId60"/>
          <w:pgSz w:w="12240" w:h="15840" w:code="1"/>
          <w:pgMar w:top="1440" w:right="1440" w:bottom="1440" w:left="1440" w:header="720" w:footer="720" w:gutter="0"/>
          <w:pgNumType w:start="37"/>
          <w:cols w:space="720"/>
          <w:noEndnote/>
        </w:sectPr>
      </w:pPr>
      <w:bookmarkStart w:id="419" w:name="_Toc215990431"/>
      <w:bookmarkEnd w:id="410"/>
      <w:bookmarkEnd w:id="411"/>
      <w:bookmarkEnd w:id="412"/>
    </w:p>
    <w:p w:rsidR="0049042A" w:rsidRPr="00B820D9" w:rsidRDefault="0049042A" w:rsidP="009D4F78">
      <w:pPr>
        <w:pStyle w:val="NTR-1stOrder"/>
        <w:rPr>
          <w:sz w:val="32"/>
          <w:szCs w:val="32"/>
        </w:rPr>
      </w:pPr>
      <w:bookmarkStart w:id="420" w:name="_Toc325544069"/>
      <w:r w:rsidRPr="00B820D9">
        <w:rPr>
          <w:sz w:val="32"/>
          <w:szCs w:val="32"/>
        </w:rPr>
        <w:lastRenderedPageBreak/>
        <w:t>Chapter 6: Operational Requirements</w:t>
      </w:r>
      <w:bookmarkEnd w:id="419"/>
      <w:bookmarkEnd w:id="420"/>
    </w:p>
    <w:p w:rsidR="0049042A" w:rsidRDefault="0049042A" w:rsidP="00585126"/>
    <w:p w:rsidR="0049042A" w:rsidRPr="00B820D9" w:rsidRDefault="0049042A" w:rsidP="00585126">
      <w:pPr>
        <w:pStyle w:val="NTR-2ndOrder"/>
        <w:rPr>
          <w:sz w:val="24"/>
          <w:szCs w:val="24"/>
        </w:rPr>
      </w:pPr>
      <w:bookmarkStart w:id="421" w:name="_Toc175561939"/>
      <w:bookmarkStart w:id="422" w:name="_Toc215990432"/>
      <w:bookmarkStart w:id="423" w:name="_Toc325544070"/>
      <w:r w:rsidRPr="00B820D9">
        <w:rPr>
          <w:sz w:val="24"/>
          <w:szCs w:val="24"/>
        </w:rPr>
        <w:t>Annual Workload and Field Requirements</w:t>
      </w:r>
      <w:bookmarkEnd w:id="421"/>
      <w:bookmarkEnd w:id="422"/>
      <w:bookmarkEnd w:id="423"/>
    </w:p>
    <w:p w:rsidR="0049042A" w:rsidRDefault="0049042A" w:rsidP="00585126">
      <w:r>
        <w:t>Established invasive plant species will be monitored in four focal community types in five PACN parks. Table 6.1 lists the parks visited each year, the communities monitored, and the time required to monitor established invasive species in these communities. The amount of time estimated to complete the established invasive plant species monitoring is based on a four person field team consisting of a field leader and three crew members. The protocol is designed to allow for exclusion of select PACN communities or units if required due to future unforeseen fiscal constraints. Y</w:t>
      </w:r>
      <w:r w:rsidRPr="0009420B">
        <w:t>ear 5 requires the least amount of</w:t>
      </w:r>
      <w:r>
        <w:t xml:space="preserve"> field and data entry</w:t>
      </w:r>
      <w:r w:rsidRPr="0009420B">
        <w:t xml:space="preserve"> time but the most travel</w:t>
      </w:r>
      <w:r>
        <w:t>.</w:t>
      </w:r>
    </w:p>
    <w:p w:rsidR="0049042A" w:rsidRPr="00B820D9" w:rsidRDefault="0049042A" w:rsidP="00585126">
      <w:pPr>
        <w:rPr>
          <w:sz w:val="20"/>
          <w:szCs w:val="20"/>
        </w:rPr>
      </w:pPr>
    </w:p>
    <w:bookmarkStart w:id="424" w:name="_Toc179017038"/>
    <w:p w:rsidR="0049042A" w:rsidRDefault="00A64C00" w:rsidP="00585126">
      <w:pPr>
        <w:pStyle w:val="NTR-Figure"/>
        <w:rPr>
          <w:sz w:val="20"/>
          <w:szCs w:val="20"/>
        </w:rPr>
      </w:pPr>
      <w:r w:rsidRPr="00B820D9">
        <w:rPr>
          <w:sz w:val="20"/>
          <w:szCs w:val="20"/>
        </w:rPr>
        <w:fldChar w:fldCharType="begin"/>
      </w:r>
      <w:r w:rsidR="0049042A" w:rsidRPr="00B820D9">
        <w:rPr>
          <w:sz w:val="20"/>
          <w:szCs w:val="20"/>
        </w:rPr>
        <w:instrText xml:space="preserve"> TC "</w:instrText>
      </w:r>
      <w:bookmarkStart w:id="425" w:name="_Toc239061039"/>
      <w:bookmarkStart w:id="426" w:name="_Toc299976774"/>
      <w:r w:rsidR="0049042A" w:rsidRPr="00B820D9">
        <w:rPr>
          <w:snapToGrid w:val="0"/>
          <w:sz w:val="20"/>
          <w:szCs w:val="20"/>
        </w:rPr>
        <w:instrText>Table 6.1.</w:instrText>
      </w:r>
      <w:r w:rsidR="0049042A" w:rsidRPr="00B820D9">
        <w:rPr>
          <w:snapToGrid w:val="0"/>
          <w:sz w:val="20"/>
          <w:szCs w:val="20"/>
        </w:rPr>
        <w:tab/>
      </w:r>
      <w:bookmarkEnd w:id="425"/>
      <w:r w:rsidR="0049042A" w:rsidRPr="00B820D9">
        <w:rPr>
          <w:sz w:val="20"/>
          <w:szCs w:val="20"/>
        </w:rPr>
        <w:instrText>Number of months required for a four person field crew to conduct established invasive plant species monitoring by sampling frame and by cycle year</w:instrText>
      </w:r>
      <w:bookmarkEnd w:id="426"/>
      <w:r w:rsidR="0049042A" w:rsidRPr="00B820D9">
        <w:rPr>
          <w:sz w:val="20"/>
          <w:szCs w:val="20"/>
        </w:rPr>
        <w:instrText xml:space="preserve"> " \f D \l "1" </w:instrText>
      </w:r>
      <w:r w:rsidRPr="00B820D9">
        <w:rPr>
          <w:sz w:val="20"/>
          <w:szCs w:val="20"/>
        </w:rPr>
        <w:fldChar w:fldCharType="end"/>
      </w:r>
      <w:proofErr w:type="gramStart"/>
      <w:r w:rsidR="0049042A" w:rsidRPr="00B820D9">
        <w:rPr>
          <w:sz w:val="20"/>
          <w:szCs w:val="20"/>
        </w:rPr>
        <w:t>Table 6.1.</w:t>
      </w:r>
      <w:proofErr w:type="gramEnd"/>
      <w:r w:rsidR="0049042A" w:rsidRPr="00B820D9">
        <w:rPr>
          <w:sz w:val="20"/>
          <w:szCs w:val="20"/>
        </w:rPr>
        <w:t xml:space="preserve"> </w:t>
      </w:r>
      <w:r w:rsidR="0049042A" w:rsidRPr="00B820D9">
        <w:rPr>
          <w:b w:val="0"/>
          <w:sz w:val="20"/>
          <w:szCs w:val="20"/>
        </w:rPr>
        <w:t>Number of months required for a four person field crew to conduct established invasive plant species monitoring by sampling frame and by cycle year</w:t>
      </w:r>
      <w:bookmarkEnd w:id="424"/>
      <w:r w:rsidR="0049042A" w:rsidRPr="00B820D9">
        <w:rPr>
          <w:b w:val="0"/>
          <w:sz w:val="20"/>
          <w:szCs w:val="20"/>
        </w:rPr>
        <w:t>.</w:t>
      </w:r>
      <w:r w:rsidR="0049042A" w:rsidRPr="00B820D9">
        <w:rPr>
          <w:sz w:val="20"/>
          <w:szCs w:val="20"/>
        </w:rPr>
        <w:t xml:space="preserve"> </w:t>
      </w:r>
    </w:p>
    <w:p w:rsidR="00B820D9" w:rsidRPr="00B820D9" w:rsidRDefault="00B820D9" w:rsidP="00585126">
      <w:pPr>
        <w:pStyle w:val="NTR-Figure"/>
        <w:rPr>
          <w:sz w:val="20"/>
          <w:szCs w:val="20"/>
        </w:rPr>
      </w:pPr>
    </w:p>
    <w:tbl>
      <w:tblPr>
        <w:tblW w:w="8683" w:type="dxa"/>
        <w:tblLayout w:type="fixed"/>
        <w:tblLook w:val="00A0" w:firstRow="1" w:lastRow="0" w:firstColumn="1" w:lastColumn="0" w:noHBand="0" w:noVBand="0"/>
      </w:tblPr>
      <w:tblGrid>
        <w:gridCol w:w="819"/>
        <w:gridCol w:w="906"/>
        <w:gridCol w:w="2154"/>
        <w:gridCol w:w="2340"/>
        <w:gridCol w:w="883"/>
        <w:gridCol w:w="1581"/>
      </w:tblGrid>
      <w:tr w:rsidR="0049042A" w:rsidRPr="00B820D9">
        <w:trPr>
          <w:trHeight w:val="328"/>
        </w:trPr>
        <w:tc>
          <w:tcPr>
            <w:tcW w:w="819" w:type="dxa"/>
            <w:vMerge w:val="restart"/>
            <w:tcBorders>
              <w:top w:val="single" w:sz="4" w:space="0" w:color="auto"/>
              <w:left w:val="nil"/>
              <w:right w:val="nil"/>
            </w:tcBorders>
            <w:noWrap/>
            <w:vAlign w:val="center"/>
          </w:tcPr>
          <w:p w:rsidR="0049042A" w:rsidRPr="00B820D9" w:rsidRDefault="0049042A" w:rsidP="00A813F9">
            <w:pPr>
              <w:jc w:val="center"/>
              <w:rPr>
                <w:rFonts w:ascii="Arial" w:hAnsi="Arial" w:cs="Arial"/>
                <w:b/>
                <w:bCs/>
                <w:sz w:val="20"/>
                <w:szCs w:val="20"/>
              </w:rPr>
            </w:pPr>
            <w:r w:rsidRPr="00B820D9">
              <w:rPr>
                <w:rFonts w:ascii="Arial" w:hAnsi="Arial" w:cs="Arial"/>
                <w:b/>
                <w:bCs/>
                <w:sz w:val="20"/>
                <w:szCs w:val="20"/>
              </w:rPr>
              <w:t>Cycle Year</w:t>
            </w:r>
          </w:p>
        </w:tc>
        <w:tc>
          <w:tcPr>
            <w:tcW w:w="906" w:type="dxa"/>
            <w:vMerge w:val="restart"/>
            <w:tcBorders>
              <w:top w:val="single" w:sz="4" w:space="0" w:color="auto"/>
              <w:left w:val="nil"/>
              <w:right w:val="nil"/>
            </w:tcBorders>
            <w:noWrap/>
            <w:vAlign w:val="center"/>
          </w:tcPr>
          <w:p w:rsidR="0049042A" w:rsidRPr="00B820D9" w:rsidRDefault="0049042A" w:rsidP="00A813F9">
            <w:pPr>
              <w:jc w:val="center"/>
              <w:rPr>
                <w:rFonts w:ascii="Arial" w:hAnsi="Arial" w:cs="Arial"/>
                <w:b/>
                <w:bCs/>
                <w:sz w:val="20"/>
                <w:szCs w:val="20"/>
              </w:rPr>
            </w:pPr>
            <w:r w:rsidRPr="00B820D9">
              <w:rPr>
                <w:rFonts w:ascii="Arial" w:hAnsi="Arial" w:cs="Arial"/>
                <w:b/>
                <w:bCs/>
                <w:sz w:val="20"/>
                <w:szCs w:val="20"/>
              </w:rPr>
              <w:t>Park</w:t>
            </w:r>
          </w:p>
        </w:tc>
        <w:tc>
          <w:tcPr>
            <w:tcW w:w="2154" w:type="dxa"/>
            <w:vMerge w:val="restart"/>
            <w:tcBorders>
              <w:top w:val="single" w:sz="4" w:space="0" w:color="auto"/>
              <w:left w:val="nil"/>
              <w:right w:val="nil"/>
            </w:tcBorders>
            <w:noWrap/>
            <w:vAlign w:val="center"/>
          </w:tcPr>
          <w:p w:rsidR="0049042A" w:rsidRPr="00B820D9" w:rsidRDefault="0049042A" w:rsidP="006129F5">
            <w:pPr>
              <w:rPr>
                <w:rFonts w:ascii="Arial" w:hAnsi="Arial" w:cs="Arial"/>
                <w:b/>
                <w:bCs/>
                <w:sz w:val="20"/>
                <w:szCs w:val="20"/>
              </w:rPr>
            </w:pPr>
            <w:r w:rsidRPr="00B820D9">
              <w:rPr>
                <w:rFonts w:ascii="Arial" w:hAnsi="Arial" w:cs="Arial"/>
                <w:b/>
                <w:bCs/>
                <w:sz w:val="20"/>
                <w:szCs w:val="20"/>
              </w:rPr>
              <w:t>Sampling Frame</w:t>
            </w:r>
          </w:p>
        </w:tc>
        <w:tc>
          <w:tcPr>
            <w:tcW w:w="2340" w:type="dxa"/>
            <w:vMerge w:val="restart"/>
            <w:tcBorders>
              <w:top w:val="single" w:sz="4" w:space="0" w:color="auto"/>
              <w:left w:val="nil"/>
              <w:right w:val="nil"/>
            </w:tcBorders>
            <w:vAlign w:val="center"/>
          </w:tcPr>
          <w:p w:rsidR="0049042A" w:rsidRPr="00B820D9" w:rsidRDefault="0049042A" w:rsidP="006129F5">
            <w:pPr>
              <w:rPr>
                <w:rFonts w:ascii="Arial" w:hAnsi="Arial" w:cs="Arial"/>
                <w:b/>
                <w:bCs/>
                <w:sz w:val="20"/>
                <w:szCs w:val="20"/>
              </w:rPr>
            </w:pPr>
            <w:r w:rsidRPr="00B820D9">
              <w:rPr>
                <w:rFonts w:ascii="Arial" w:hAnsi="Arial" w:cs="Arial"/>
                <w:b/>
                <w:bCs/>
                <w:sz w:val="20"/>
                <w:szCs w:val="20"/>
              </w:rPr>
              <w:t xml:space="preserve">Community </w:t>
            </w:r>
          </w:p>
        </w:tc>
        <w:tc>
          <w:tcPr>
            <w:tcW w:w="2464" w:type="dxa"/>
            <w:gridSpan w:val="2"/>
            <w:tcBorders>
              <w:top w:val="single" w:sz="4" w:space="0" w:color="auto"/>
              <w:left w:val="nil"/>
              <w:bottom w:val="single" w:sz="4" w:space="0" w:color="auto"/>
              <w:right w:val="nil"/>
            </w:tcBorders>
            <w:vAlign w:val="center"/>
          </w:tcPr>
          <w:p w:rsidR="0049042A" w:rsidRPr="00B820D9" w:rsidRDefault="0049042A" w:rsidP="00A813F9">
            <w:pPr>
              <w:jc w:val="center"/>
              <w:rPr>
                <w:rFonts w:ascii="Arial" w:hAnsi="Arial" w:cs="Arial"/>
                <w:b/>
                <w:bCs/>
                <w:sz w:val="20"/>
                <w:szCs w:val="20"/>
              </w:rPr>
            </w:pPr>
            <w:r w:rsidRPr="00B820D9">
              <w:rPr>
                <w:rFonts w:ascii="Arial" w:hAnsi="Arial" w:cs="Arial"/>
                <w:b/>
                <w:bCs/>
                <w:sz w:val="20"/>
                <w:szCs w:val="20"/>
              </w:rPr>
              <w:t>No. of Months</w:t>
            </w:r>
          </w:p>
        </w:tc>
      </w:tr>
      <w:tr w:rsidR="0049042A" w:rsidRPr="00B820D9">
        <w:trPr>
          <w:trHeight w:val="327"/>
        </w:trPr>
        <w:tc>
          <w:tcPr>
            <w:tcW w:w="819" w:type="dxa"/>
            <w:vMerge/>
            <w:tcBorders>
              <w:left w:val="nil"/>
              <w:bottom w:val="single" w:sz="12" w:space="0" w:color="auto"/>
              <w:right w:val="nil"/>
            </w:tcBorders>
            <w:noWrap/>
            <w:vAlign w:val="center"/>
          </w:tcPr>
          <w:p w:rsidR="0049042A" w:rsidRPr="00B820D9" w:rsidRDefault="0049042A" w:rsidP="00A813F9">
            <w:pPr>
              <w:jc w:val="center"/>
              <w:rPr>
                <w:rFonts w:ascii="Arial" w:hAnsi="Arial" w:cs="Arial"/>
                <w:b/>
                <w:bCs/>
                <w:sz w:val="20"/>
                <w:szCs w:val="20"/>
              </w:rPr>
            </w:pPr>
          </w:p>
        </w:tc>
        <w:tc>
          <w:tcPr>
            <w:tcW w:w="906" w:type="dxa"/>
            <w:vMerge/>
            <w:tcBorders>
              <w:left w:val="nil"/>
              <w:bottom w:val="single" w:sz="12" w:space="0" w:color="auto"/>
              <w:right w:val="nil"/>
            </w:tcBorders>
            <w:noWrap/>
            <w:vAlign w:val="center"/>
          </w:tcPr>
          <w:p w:rsidR="0049042A" w:rsidRPr="00B820D9" w:rsidRDefault="0049042A" w:rsidP="00A813F9">
            <w:pPr>
              <w:jc w:val="center"/>
              <w:rPr>
                <w:rFonts w:ascii="Arial" w:hAnsi="Arial" w:cs="Arial"/>
                <w:b/>
                <w:bCs/>
                <w:sz w:val="20"/>
                <w:szCs w:val="20"/>
              </w:rPr>
            </w:pPr>
          </w:p>
        </w:tc>
        <w:tc>
          <w:tcPr>
            <w:tcW w:w="2154" w:type="dxa"/>
            <w:vMerge/>
            <w:tcBorders>
              <w:left w:val="nil"/>
              <w:bottom w:val="single" w:sz="12" w:space="0" w:color="auto"/>
              <w:right w:val="nil"/>
            </w:tcBorders>
            <w:noWrap/>
            <w:vAlign w:val="center"/>
          </w:tcPr>
          <w:p w:rsidR="0049042A" w:rsidRPr="00B820D9" w:rsidRDefault="0049042A" w:rsidP="00A813F9">
            <w:pPr>
              <w:jc w:val="center"/>
              <w:rPr>
                <w:rFonts w:ascii="Arial" w:hAnsi="Arial" w:cs="Arial"/>
                <w:b/>
                <w:bCs/>
                <w:sz w:val="20"/>
                <w:szCs w:val="20"/>
              </w:rPr>
            </w:pPr>
          </w:p>
        </w:tc>
        <w:tc>
          <w:tcPr>
            <w:tcW w:w="2340" w:type="dxa"/>
            <w:vMerge/>
            <w:tcBorders>
              <w:left w:val="nil"/>
              <w:bottom w:val="single" w:sz="12" w:space="0" w:color="auto"/>
              <w:right w:val="nil"/>
            </w:tcBorders>
            <w:vAlign w:val="center"/>
          </w:tcPr>
          <w:p w:rsidR="0049042A" w:rsidRPr="00B820D9" w:rsidRDefault="0049042A" w:rsidP="00A813F9">
            <w:pPr>
              <w:jc w:val="center"/>
              <w:rPr>
                <w:rFonts w:ascii="Arial" w:hAnsi="Arial" w:cs="Arial"/>
                <w:b/>
                <w:bCs/>
                <w:sz w:val="20"/>
                <w:szCs w:val="20"/>
              </w:rPr>
            </w:pPr>
          </w:p>
        </w:tc>
        <w:tc>
          <w:tcPr>
            <w:tcW w:w="883" w:type="dxa"/>
            <w:tcBorders>
              <w:top w:val="single" w:sz="4" w:space="0" w:color="auto"/>
              <w:left w:val="nil"/>
              <w:bottom w:val="single" w:sz="12" w:space="0" w:color="auto"/>
              <w:right w:val="nil"/>
            </w:tcBorders>
            <w:vAlign w:val="center"/>
          </w:tcPr>
          <w:p w:rsidR="0049042A" w:rsidRPr="00B820D9" w:rsidRDefault="0049042A" w:rsidP="00A813F9">
            <w:pPr>
              <w:jc w:val="center"/>
              <w:rPr>
                <w:rFonts w:ascii="Arial" w:hAnsi="Arial" w:cs="Arial"/>
                <w:b/>
                <w:bCs/>
                <w:sz w:val="20"/>
                <w:szCs w:val="20"/>
              </w:rPr>
            </w:pPr>
            <w:r w:rsidRPr="00B820D9">
              <w:rPr>
                <w:rFonts w:ascii="Arial" w:hAnsi="Arial" w:cs="Arial"/>
                <w:b/>
                <w:bCs/>
                <w:sz w:val="20"/>
                <w:szCs w:val="20"/>
              </w:rPr>
              <w:t>Frame</w:t>
            </w:r>
          </w:p>
        </w:tc>
        <w:tc>
          <w:tcPr>
            <w:tcW w:w="1581" w:type="dxa"/>
            <w:tcBorders>
              <w:top w:val="single" w:sz="4" w:space="0" w:color="auto"/>
              <w:left w:val="nil"/>
              <w:bottom w:val="single" w:sz="12" w:space="0" w:color="auto"/>
              <w:right w:val="nil"/>
            </w:tcBorders>
            <w:vAlign w:val="center"/>
          </w:tcPr>
          <w:p w:rsidR="0049042A" w:rsidRPr="00B820D9" w:rsidRDefault="0049042A" w:rsidP="00A813F9">
            <w:pPr>
              <w:jc w:val="center"/>
              <w:rPr>
                <w:rFonts w:ascii="Arial" w:hAnsi="Arial" w:cs="Arial"/>
                <w:b/>
                <w:bCs/>
                <w:sz w:val="20"/>
                <w:szCs w:val="20"/>
              </w:rPr>
            </w:pPr>
            <w:r w:rsidRPr="00B820D9">
              <w:rPr>
                <w:rFonts w:ascii="Arial" w:hAnsi="Arial" w:cs="Arial"/>
                <w:b/>
                <w:bCs/>
                <w:sz w:val="20"/>
                <w:szCs w:val="20"/>
              </w:rPr>
              <w:t>Year</w:t>
            </w:r>
          </w:p>
        </w:tc>
      </w:tr>
      <w:tr w:rsidR="0049042A" w:rsidRPr="00B820D9">
        <w:trPr>
          <w:trHeight w:val="288"/>
        </w:trPr>
        <w:tc>
          <w:tcPr>
            <w:tcW w:w="819" w:type="dxa"/>
            <w:tcBorders>
              <w:top w:val="single" w:sz="12" w:space="0" w:color="auto"/>
              <w:left w:val="nil"/>
              <w:right w:val="nil"/>
            </w:tcBorders>
            <w:vAlign w:val="center"/>
          </w:tcPr>
          <w:p w:rsidR="0049042A" w:rsidRPr="00B820D9" w:rsidRDefault="0049042A" w:rsidP="00A813F9">
            <w:pPr>
              <w:jc w:val="center"/>
              <w:rPr>
                <w:rFonts w:ascii="Arial" w:hAnsi="Arial" w:cs="Arial"/>
                <w:sz w:val="20"/>
                <w:szCs w:val="20"/>
              </w:rPr>
            </w:pPr>
            <w:r w:rsidRPr="00B820D9">
              <w:rPr>
                <w:rFonts w:ascii="Arial" w:hAnsi="Arial" w:cs="Arial"/>
                <w:sz w:val="20"/>
                <w:szCs w:val="20"/>
              </w:rPr>
              <w:t>1</w:t>
            </w:r>
          </w:p>
        </w:tc>
        <w:tc>
          <w:tcPr>
            <w:tcW w:w="906" w:type="dxa"/>
            <w:tcBorders>
              <w:top w:val="single" w:sz="12" w:space="0" w:color="auto"/>
              <w:left w:val="nil"/>
              <w:right w:val="nil"/>
            </w:tcBorders>
            <w:vAlign w:val="center"/>
          </w:tcPr>
          <w:p w:rsidR="0049042A" w:rsidRPr="00B820D9" w:rsidRDefault="0049042A" w:rsidP="00A813F9">
            <w:pPr>
              <w:jc w:val="center"/>
              <w:rPr>
                <w:rFonts w:ascii="Arial" w:hAnsi="Arial" w:cs="Arial"/>
                <w:sz w:val="20"/>
                <w:szCs w:val="20"/>
              </w:rPr>
            </w:pPr>
            <w:r w:rsidRPr="00B820D9">
              <w:rPr>
                <w:rFonts w:ascii="Arial" w:hAnsi="Arial" w:cs="Arial"/>
                <w:sz w:val="20"/>
                <w:szCs w:val="20"/>
              </w:rPr>
              <w:t>HAVO</w:t>
            </w:r>
          </w:p>
        </w:tc>
        <w:tc>
          <w:tcPr>
            <w:tcW w:w="2154" w:type="dxa"/>
            <w:tcBorders>
              <w:top w:val="single" w:sz="12" w:space="0" w:color="auto"/>
              <w:left w:val="nil"/>
              <w:right w:val="nil"/>
            </w:tcBorders>
            <w:vAlign w:val="center"/>
          </w:tcPr>
          <w:p w:rsidR="0049042A" w:rsidRPr="00B820D9" w:rsidRDefault="0090028C" w:rsidP="006129F5">
            <w:pPr>
              <w:rPr>
                <w:rFonts w:ascii="Arial" w:hAnsi="Arial" w:cs="Arial"/>
                <w:sz w:val="20"/>
                <w:szCs w:val="20"/>
              </w:rPr>
            </w:pPr>
            <w:r w:rsidRPr="00B820D9">
              <w:rPr>
                <w:rFonts w:ascii="Arial" w:hAnsi="Arial" w:cs="Arial"/>
                <w:sz w:val="20"/>
                <w:szCs w:val="20"/>
              </w:rPr>
              <w:t>Nahuku</w:t>
            </w:r>
            <w:r w:rsidR="0049042A" w:rsidRPr="00B820D9">
              <w:rPr>
                <w:rFonts w:ascii="Arial" w:hAnsi="Arial" w:cs="Arial"/>
                <w:sz w:val="20"/>
                <w:szCs w:val="20"/>
              </w:rPr>
              <w:t>/East Rift</w:t>
            </w:r>
          </w:p>
        </w:tc>
        <w:tc>
          <w:tcPr>
            <w:tcW w:w="2340" w:type="dxa"/>
            <w:tcBorders>
              <w:top w:val="single" w:sz="12" w:space="0" w:color="auto"/>
              <w:left w:val="nil"/>
              <w:right w:val="nil"/>
            </w:tcBorders>
            <w:vAlign w:val="center"/>
          </w:tcPr>
          <w:p w:rsidR="0049042A" w:rsidRPr="00B820D9" w:rsidRDefault="0049042A" w:rsidP="006129F5">
            <w:pPr>
              <w:rPr>
                <w:rFonts w:ascii="Arial" w:hAnsi="Arial" w:cs="Arial"/>
                <w:sz w:val="20"/>
                <w:szCs w:val="20"/>
              </w:rPr>
            </w:pPr>
            <w:r w:rsidRPr="00B820D9">
              <w:rPr>
                <w:rFonts w:ascii="Arial" w:hAnsi="Arial" w:cs="Arial"/>
                <w:sz w:val="20"/>
                <w:szCs w:val="20"/>
              </w:rPr>
              <w:t>Wet Forest</w:t>
            </w:r>
          </w:p>
        </w:tc>
        <w:tc>
          <w:tcPr>
            <w:tcW w:w="883" w:type="dxa"/>
            <w:tcBorders>
              <w:top w:val="single" w:sz="12" w:space="0" w:color="auto"/>
              <w:left w:val="nil"/>
              <w:right w:val="nil"/>
            </w:tcBorders>
            <w:noWrap/>
            <w:vAlign w:val="center"/>
          </w:tcPr>
          <w:p w:rsidR="0049042A" w:rsidRPr="00B820D9" w:rsidRDefault="0049042A" w:rsidP="00A813F9">
            <w:pPr>
              <w:jc w:val="center"/>
              <w:rPr>
                <w:rFonts w:ascii="Arial" w:hAnsi="Arial" w:cs="Arial"/>
                <w:sz w:val="20"/>
                <w:szCs w:val="20"/>
              </w:rPr>
            </w:pPr>
            <w:r w:rsidRPr="00B820D9">
              <w:rPr>
                <w:rFonts w:ascii="Arial" w:hAnsi="Arial" w:cs="Arial"/>
                <w:sz w:val="20"/>
                <w:szCs w:val="20"/>
              </w:rPr>
              <w:t>1.25</w:t>
            </w:r>
          </w:p>
        </w:tc>
        <w:tc>
          <w:tcPr>
            <w:tcW w:w="1581" w:type="dxa"/>
            <w:vMerge w:val="restart"/>
            <w:tcBorders>
              <w:top w:val="single" w:sz="12" w:space="0" w:color="auto"/>
              <w:left w:val="nil"/>
              <w:right w:val="nil"/>
            </w:tcBorders>
            <w:noWrap/>
            <w:vAlign w:val="center"/>
          </w:tcPr>
          <w:p w:rsidR="0049042A" w:rsidRPr="00B820D9" w:rsidRDefault="0049042A" w:rsidP="00A813F9">
            <w:pPr>
              <w:jc w:val="center"/>
              <w:rPr>
                <w:rFonts w:ascii="Arial" w:hAnsi="Arial" w:cs="Arial"/>
                <w:sz w:val="20"/>
                <w:szCs w:val="20"/>
              </w:rPr>
            </w:pPr>
            <w:r w:rsidRPr="00B820D9">
              <w:rPr>
                <w:rFonts w:ascii="Arial" w:hAnsi="Arial" w:cs="Arial"/>
                <w:sz w:val="20"/>
                <w:szCs w:val="20"/>
              </w:rPr>
              <w:t>2.5</w:t>
            </w:r>
          </w:p>
        </w:tc>
      </w:tr>
      <w:tr w:rsidR="0049042A" w:rsidRPr="00B820D9">
        <w:trPr>
          <w:trHeight w:val="288"/>
        </w:trPr>
        <w:tc>
          <w:tcPr>
            <w:tcW w:w="819" w:type="dxa"/>
            <w:tcBorders>
              <w:top w:val="nil"/>
              <w:left w:val="nil"/>
              <w:right w:val="nil"/>
            </w:tcBorders>
            <w:vAlign w:val="center"/>
          </w:tcPr>
          <w:p w:rsidR="0049042A" w:rsidRPr="00B820D9" w:rsidRDefault="0049042A" w:rsidP="00A813F9">
            <w:pPr>
              <w:jc w:val="center"/>
              <w:rPr>
                <w:rFonts w:ascii="Arial" w:hAnsi="Arial" w:cs="Arial"/>
                <w:sz w:val="20"/>
                <w:szCs w:val="20"/>
              </w:rPr>
            </w:pPr>
            <w:r w:rsidRPr="00B820D9">
              <w:rPr>
                <w:rFonts w:ascii="Arial" w:hAnsi="Arial" w:cs="Arial"/>
                <w:sz w:val="20"/>
                <w:szCs w:val="20"/>
              </w:rPr>
              <w:t>1</w:t>
            </w:r>
          </w:p>
        </w:tc>
        <w:tc>
          <w:tcPr>
            <w:tcW w:w="906" w:type="dxa"/>
            <w:tcBorders>
              <w:top w:val="nil"/>
              <w:left w:val="nil"/>
              <w:right w:val="nil"/>
            </w:tcBorders>
            <w:vAlign w:val="center"/>
          </w:tcPr>
          <w:p w:rsidR="0049042A" w:rsidRPr="00B820D9" w:rsidRDefault="0049042A" w:rsidP="00A813F9">
            <w:pPr>
              <w:jc w:val="center"/>
              <w:rPr>
                <w:rFonts w:ascii="Arial" w:hAnsi="Arial" w:cs="Arial"/>
                <w:sz w:val="20"/>
                <w:szCs w:val="20"/>
              </w:rPr>
            </w:pPr>
            <w:r w:rsidRPr="00B820D9">
              <w:rPr>
                <w:rFonts w:ascii="Arial" w:hAnsi="Arial" w:cs="Arial"/>
                <w:sz w:val="20"/>
                <w:szCs w:val="20"/>
              </w:rPr>
              <w:t>HAVO</w:t>
            </w:r>
          </w:p>
        </w:tc>
        <w:tc>
          <w:tcPr>
            <w:tcW w:w="2154" w:type="dxa"/>
            <w:tcBorders>
              <w:top w:val="nil"/>
              <w:left w:val="nil"/>
              <w:right w:val="nil"/>
            </w:tcBorders>
            <w:vAlign w:val="center"/>
          </w:tcPr>
          <w:p w:rsidR="0049042A" w:rsidRPr="00B820D9" w:rsidRDefault="0049042A" w:rsidP="006129F5">
            <w:pPr>
              <w:rPr>
                <w:rFonts w:ascii="Arial" w:hAnsi="Arial" w:cs="Arial"/>
                <w:sz w:val="20"/>
                <w:szCs w:val="20"/>
              </w:rPr>
            </w:pPr>
            <w:r w:rsidRPr="00B820D9">
              <w:rPr>
                <w:rFonts w:ascii="Arial" w:hAnsi="Arial" w:cs="Arial"/>
                <w:sz w:val="20"/>
                <w:szCs w:val="20"/>
              </w:rPr>
              <w:t>‘Ōla‘a</w:t>
            </w:r>
          </w:p>
        </w:tc>
        <w:tc>
          <w:tcPr>
            <w:tcW w:w="2340" w:type="dxa"/>
            <w:tcBorders>
              <w:top w:val="nil"/>
              <w:left w:val="nil"/>
              <w:right w:val="nil"/>
            </w:tcBorders>
            <w:vAlign w:val="center"/>
          </w:tcPr>
          <w:p w:rsidR="0049042A" w:rsidRPr="00B820D9" w:rsidRDefault="0049042A" w:rsidP="006129F5">
            <w:pPr>
              <w:rPr>
                <w:rFonts w:ascii="Arial" w:hAnsi="Arial" w:cs="Arial"/>
                <w:sz w:val="20"/>
                <w:szCs w:val="20"/>
              </w:rPr>
            </w:pPr>
            <w:r w:rsidRPr="00B820D9">
              <w:rPr>
                <w:rFonts w:ascii="Arial" w:hAnsi="Arial" w:cs="Arial"/>
                <w:sz w:val="20"/>
                <w:szCs w:val="20"/>
              </w:rPr>
              <w:t>Wet Forest</w:t>
            </w:r>
          </w:p>
        </w:tc>
        <w:tc>
          <w:tcPr>
            <w:tcW w:w="883" w:type="dxa"/>
            <w:tcBorders>
              <w:top w:val="nil"/>
              <w:left w:val="nil"/>
              <w:right w:val="nil"/>
            </w:tcBorders>
            <w:noWrap/>
            <w:vAlign w:val="center"/>
          </w:tcPr>
          <w:p w:rsidR="0049042A" w:rsidRPr="00B820D9" w:rsidRDefault="0049042A" w:rsidP="00A813F9">
            <w:pPr>
              <w:jc w:val="center"/>
              <w:rPr>
                <w:rFonts w:ascii="Arial" w:hAnsi="Arial" w:cs="Arial"/>
                <w:sz w:val="20"/>
                <w:szCs w:val="20"/>
              </w:rPr>
            </w:pPr>
            <w:r w:rsidRPr="00B820D9">
              <w:rPr>
                <w:rFonts w:ascii="Arial" w:hAnsi="Arial" w:cs="Arial"/>
                <w:sz w:val="20"/>
                <w:szCs w:val="20"/>
              </w:rPr>
              <w:t>1.25</w:t>
            </w:r>
          </w:p>
        </w:tc>
        <w:tc>
          <w:tcPr>
            <w:tcW w:w="1581" w:type="dxa"/>
            <w:vMerge/>
            <w:tcBorders>
              <w:left w:val="nil"/>
              <w:right w:val="nil"/>
            </w:tcBorders>
            <w:vAlign w:val="center"/>
          </w:tcPr>
          <w:p w:rsidR="0049042A" w:rsidRPr="00B820D9" w:rsidRDefault="0049042A" w:rsidP="00A813F9">
            <w:pPr>
              <w:jc w:val="center"/>
              <w:rPr>
                <w:rFonts w:ascii="Arial" w:hAnsi="Arial" w:cs="Arial"/>
                <w:sz w:val="20"/>
                <w:szCs w:val="20"/>
              </w:rPr>
            </w:pPr>
          </w:p>
        </w:tc>
      </w:tr>
      <w:tr w:rsidR="0049042A" w:rsidRPr="00B820D9">
        <w:trPr>
          <w:trHeight w:val="288"/>
        </w:trPr>
        <w:tc>
          <w:tcPr>
            <w:tcW w:w="819" w:type="dxa"/>
            <w:tcBorders>
              <w:top w:val="nil"/>
              <w:left w:val="nil"/>
              <w:right w:val="nil"/>
            </w:tcBorders>
            <w:vAlign w:val="center"/>
          </w:tcPr>
          <w:p w:rsidR="0049042A" w:rsidRPr="00B820D9" w:rsidRDefault="0049042A" w:rsidP="00A813F9">
            <w:pPr>
              <w:jc w:val="center"/>
              <w:rPr>
                <w:rFonts w:ascii="Arial" w:hAnsi="Arial" w:cs="Arial"/>
                <w:sz w:val="20"/>
                <w:szCs w:val="20"/>
              </w:rPr>
            </w:pPr>
            <w:r w:rsidRPr="00B820D9">
              <w:rPr>
                <w:rFonts w:ascii="Arial" w:hAnsi="Arial" w:cs="Arial"/>
                <w:sz w:val="20"/>
                <w:szCs w:val="20"/>
              </w:rPr>
              <w:t>2</w:t>
            </w:r>
          </w:p>
        </w:tc>
        <w:tc>
          <w:tcPr>
            <w:tcW w:w="906" w:type="dxa"/>
            <w:tcBorders>
              <w:top w:val="nil"/>
              <w:left w:val="nil"/>
              <w:right w:val="nil"/>
            </w:tcBorders>
            <w:vAlign w:val="center"/>
          </w:tcPr>
          <w:p w:rsidR="0049042A" w:rsidRPr="00B820D9" w:rsidRDefault="0049042A" w:rsidP="00A813F9">
            <w:pPr>
              <w:jc w:val="center"/>
              <w:rPr>
                <w:rFonts w:ascii="Arial" w:hAnsi="Arial" w:cs="Arial"/>
                <w:sz w:val="20"/>
                <w:szCs w:val="20"/>
              </w:rPr>
            </w:pPr>
            <w:r w:rsidRPr="00B820D9">
              <w:rPr>
                <w:rFonts w:ascii="Arial" w:hAnsi="Arial" w:cs="Arial"/>
                <w:sz w:val="20"/>
                <w:szCs w:val="20"/>
              </w:rPr>
              <w:t>HAVO</w:t>
            </w:r>
          </w:p>
        </w:tc>
        <w:tc>
          <w:tcPr>
            <w:tcW w:w="2154" w:type="dxa"/>
            <w:tcBorders>
              <w:top w:val="nil"/>
              <w:left w:val="nil"/>
              <w:right w:val="nil"/>
            </w:tcBorders>
            <w:vAlign w:val="center"/>
          </w:tcPr>
          <w:p w:rsidR="0049042A" w:rsidRPr="00B820D9" w:rsidRDefault="0049042A" w:rsidP="006129F5">
            <w:pPr>
              <w:rPr>
                <w:rFonts w:ascii="Arial" w:hAnsi="Arial" w:cs="Arial"/>
                <w:sz w:val="20"/>
                <w:szCs w:val="20"/>
              </w:rPr>
            </w:pPr>
            <w:r w:rsidRPr="00B820D9">
              <w:rPr>
                <w:rFonts w:ascii="Arial" w:hAnsi="Arial" w:cs="Arial"/>
                <w:sz w:val="20"/>
                <w:szCs w:val="20"/>
              </w:rPr>
              <w:t>Kahuku</w:t>
            </w:r>
          </w:p>
        </w:tc>
        <w:tc>
          <w:tcPr>
            <w:tcW w:w="2340" w:type="dxa"/>
            <w:tcBorders>
              <w:top w:val="nil"/>
              <w:left w:val="nil"/>
              <w:right w:val="nil"/>
            </w:tcBorders>
            <w:vAlign w:val="center"/>
          </w:tcPr>
          <w:p w:rsidR="0049042A" w:rsidRPr="00B820D9" w:rsidRDefault="0049042A" w:rsidP="006129F5">
            <w:pPr>
              <w:rPr>
                <w:rFonts w:ascii="Arial" w:hAnsi="Arial" w:cs="Arial"/>
                <w:sz w:val="20"/>
                <w:szCs w:val="20"/>
              </w:rPr>
            </w:pPr>
            <w:r w:rsidRPr="00B820D9">
              <w:rPr>
                <w:rFonts w:ascii="Arial" w:hAnsi="Arial" w:cs="Arial"/>
                <w:sz w:val="20"/>
                <w:szCs w:val="20"/>
              </w:rPr>
              <w:t>Wet Forest</w:t>
            </w:r>
          </w:p>
        </w:tc>
        <w:tc>
          <w:tcPr>
            <w:tcW w:w="883" w:type="dxa"/>
            <w:tcBorders>
              <w:top w:val="nil"/>
              <w:left w:val="nil"/>
              <w:right w:val="nil"/>
            </w:tcBorders>
            <w:noWrap/>
            <w:vAlign w:val="center"/>
          </w:tcPr>
          <w:p w:rsidR="0049042A" w:rsidRPr="00B820D9" w:rsidRDefault="0049042A" w:rsidP="00A813F9">
            <w:pPr>
              <w:jc w:val="center"/>
              <w:rPr>
                <w:rFonts w:ascii="Arial" w:hAnsi="Arial" w:cs="Arial"/>
                <w:sz w:val="20"/>
                <w:szCs w:val="20"/>
              </w:rPr>
            </w:pPr>
            <w:r w:rsidRPr="00B820D9">
              <w:rPr>
                <w:rFonts w:ascii="Arial" w:hAnsi="Arial" w:cs="Arial"/>
                <w:sz w:val="20"/>
                <w:szCs w:val="20"/>
              </w:rPr>
              <w:t>1.0</w:t>
            </w:r>
          </w:p>
        </w:tc>
        <w:tc>
          <w:tcPr>
            <w:tcW w:w="1581" w:type="dxa"/>
            <w:vMerge w:val="restart"/>
            <w:tcBorders>
              <w:top w:val="nil"/>
              <w:left w:val="nil"/>
              <w:right w:val="nil"/>
            </w:tcBorders>
            <w:vAlign w:val="center"/>
          </w:tcPr>
          <w:p w:rsidR="0049042A" w:rsidRPr="00B820D9" w:rsidRDefault="0049042A" w:rsidP="00A813F9">
            <w:pPr>
              <w:jc w:val="center"/>
              <w:rPr>
                <w:rFonts w:ascii="Arial" w:hAnsi="Arial" w:cs="Arial"/>
                <w:sz w:val="20"/>
                <w:szCs w:val="20"/>
              </w:rPr>
            </w:pPr>
            <w:r w:rsidRPr="00B820D9">
              <w:rPr>
                <w:rFonts w:ascii="Arial" w:hAnsi="Arial" w:cs="Arial"/>
                <w:sz w:val="20"/>
                <w:szCs w:val="20"/>
              </w:rPr>
              <w:t>1.75</w:t>
            </w:r>
          </w:p>
        </w:tc>
      </w:tr>
      <w:tr w:rsidR="0049042A" w:rsidRPr="00B820D9">
        <w:trPr>
          <w:trHeight w:val="288"/>
        </w:trPr>
        <w:tc>
          <w:tcPr>
            <w:tcW w:w="819" w:type="dxa"/>
            <w:tcBorders>
              <w:top w:val="nil"/>
              <w:left w:val="nil"/>
              <w:right w:val="nil"/>
            </w:tcBorders>
            <w:vAlign w:val="center"/>
          </w:tcPr>
          <w:p w:rsidR="0049042A" w:rsidRPr="00B820D9" w:rsidRDefault="0049042A" w:rsidP="00A813F9">
            <w:pPr>
              <w:jc w:val="center"/>
              <w:rPr>
                <w:rFonts w:ascii="Arial" w:hAnsi="Arial" w:cs="Arial"/>
                <w:sz w:val="20"/>
                <w:szCs w:val="20"/>
              </w:rPr>
            </w:pPr>
            <w:r w:rsidRPr="00B820D9">
              <w:rPr>
                <w:rFonts w:ascii="Arial" w:hAnsi="Arial" w:cs="Arial"/>
                <w:sz w:val="20"/>
                <w:szCs w:val="20"/>
              </w:rPr>
              <w:t>2</w:t>
            </w:r>
          </w:p>
        </w:tc>
        <w:tc>
          <w:tcPr>
            <w:tcW w:w="906" w:type="dxa"/>
            <w:tcBorders>
              <w:top w:val="nil"/>
              <w:left w:val="nil"/>
              <w:right w:val="nil"/>
            </w:tcBorders>
            <w:vAlign w:val="center"/>
          </w:tcPr>
          <w:p w:rsidR="0049042A" w:rsidRPr="00B820D9" w:rsidRDefault="0049042A" w:rsidP="00A813F9">
            <w:pPr>
              <w:jc w:val="center"/>
              <w:rPr>
                <w:rFonts w:ascii="Arial" w:hAnsi="Arial" w:cs="Arial"/>
                <w:sz w:val="20"/>
                <w:szCs w:val="20"/>
              </w:rPr>
            </w:pPr>
            <w:r w:rsidRPr="00B820D9">
              <w:rPr>
                <w:rFonts w:ascii="Arial" w:hAnsi="Arial" w:cs="Arial"/>
                <w:sz w:val="20"/>
                <w:szCs w:val="20"/>
              </w:rPr>
              <w:t>HAVO</w:t>
            </w:r>
          </w:p>
        </w:tc>
        <w:tc>
          <w:tcPr>
            <w:tcW w:w="2154" w:type="dxa"/>
            <w:tcBorders>
              <w:top w:val="nil"/>
              <w:left w:val="nil"/>
              <w:right w:val="nil"/>
            </w:tcBorders>
            <w:vAlign w:val="center"/>
          </w:tcPr>
          <w:p w:rsidR="0049042A" w:rsidRPr="00B820D9" w:rsidRDefault="0049042A" w:rsidP="006129F5">
            <w:pPr>
              <w:rPr>
                <w:rFonts w:ascii="Arial" w:hAnsi="Arial" w:cs="Arial"/>
                <w:sz w:val="20"/>
                <w:szCs w:val="20"/>
              </w:rPr>
            </w:pPr>
            <w:r w:rsidRPr="00B820D9">
              <w:rPr>
                <w:rFonts w:ascii="Arial" w:hAnsi="Arial" w:cs="Arial"/>
                <w:sz w:val="20"/>
                <w:szCs w:val="20"/>
              </w:rPr>
              <w:t xml:space="preserve">Subalpine </w:t>
            </w:r>
          </w:p>
        </w:tc>
        <w:tc>
          <w:tcPr>
            <w:tcW w:w="2340" w:type="dxa"/>
            <w:tcBorders>
              <w:top w:val="nil"/>
              <w:left w:val="nil"/>
              <w:right w:val="nil"/>
            </w:tcBorders>
            <w:vAlign w:val="center"/>
          </w:tcPr>
          <w:p w:rsidR="0049042A" w:rsidRPr="00B820D9" w:rsidRDefault="0049042A" w:rsidP="006129F5">
            <w:pPr>
              <w:rPr>
                <w:rFonts w:ascii="Arial" w:hAnsi="Arial" w:cs="Arial"/>
                <w:sz w:val="20"/>
                <w:szCs w:val="20"/>
              </w:rPr>
            </w:pPr>
            <w:r w:rsidRPr="00B820D9">
              <w:rPr>
                <w:rFonts w:ascii="Arial" w:hAnsi="Arial" w:cs="Arial"/>
                <w:sz w:val="20"/>
                <w:szCs w:val="20"/>
              </w:rPr>
              <w:t>Subalpine Shrubland</w:t>
            </w:r>
          </w:p>
        </w:tc>
        <w:tc>
          <w:tcPr>
            <w:tcW w:w="883" w:type="dxa"/>
            <w:tcBorders>
              <w:top w:val="nil"/>
              <w:left w:val="nil"/>
              <w:right w:val="nil"/>
            </w:tcBorders>
            <w:noWrap/>
            <w:vAlign w:val="center"/>
          </w:tcPr>
          <w:p w:rsidR="0049042A" w:rsidRPr="00B820D9" w:rsidRDefault="0049042A" w:rsidP="00A813F9">
            <w:pPr>
              <w:jc w:val="center"/>
              <w:rPr>
                <w:rFonts w:ascii="Arial" w:hAnsi="Arial" w:cs="Arial"/>
                <w:sz w:val="20"/>
                <w:szCs w:val="20"/>
              </w:rPr>
            </w:pPr>
            <w:r w:rsidRPr="00B820D9">
              <w:rPr>
                <w:rFonts w:ascii="Arial" w:hAnsi="Arial" w:cs="Arial"/>
                <w:sz w:val="20"/>
                <w:szCs w:val="20"/>
              </w:rPr>
              <w:t>0.75</w:t>
            </w:r>
          </w:p>
        </w:tc>
        <w:tc>
          <w:tcPr>
            <w:tcW w:w="1581" w:type="dxa"/>
            <w:vMerge/>
            <w:tcBorders>
              <w:left w:val="nil"/>
              <w:right w:val="nil"/>
            </w:tcBorders>
            <w:vAlign w:val="center"/>
          </w:tcPr>
          <w:p w:rsidR="0049042A" w:rsidRPr="00B820D9" w:rsidRDefault="0049042A" w:rsidP="00A813F9">
            <w:pPr>
              <w:jc w:val="center"/>
              <w:rPr>
                <w:rFonts w:ascii="Arial" w:hAnsi="Arial" w:cs="Arial"/>
                <w:sz w:val="20"/>
                <w:szCs w:val="20"/>
              </w:rPr>
            </w:pPr>
          </w:p>
        </w:tc>
      </w:tr>
      <w:tr w:rsidR="0049042A" w:rsidRPr="00B820D9">
        <w:trPr>
          <w:trHeight w:val="288"/>
        </w:trPr>
        <w:tc>
          <w:tcPr>
            <w:tcW w:w="819" w:type="dxa"/>
            <w:tcBorders>
              <w:top w:val="nil"/>
              <w:left w:val="nil"/>
              <w:bottom w:val="nil"/>
              <w:right w:val="nil"/>
            </w:tcBorders>
            <w:vAlign w:val="center"/>
          </w:tcPr>
          <w:p w:rsidR="0049042A" w:rsidRPr="00B820D9" w:rsidRDefault="0049042A" w:rsidP="00A813F9">
            <w:pPr>
              <w:jc w:val="center"/>
              <w:rPr>
                <w:rFonts w:ascii="Arial" w:hAnsi="Arial" w:cs="Arial"/>
                <w:sz w:val="20"/>
                <w:szCs w:val="20"/>
              </w:rPr>
            </w:pPr>
            <w:r w:rsidRPr="00B820D9">
              <w:rPr>
                <w:rFonts w:ascii="Arial" w:hAnsi="Arial" w:cs="Arial"/>
                <w:sz w:val="20"/>
                <w:szCs w:val="20"/>
              </w:rPr>
              <w:t>3</w:t>
            </w:r>
          </w:p>
        </w:tc>
        <w:tc>
          <w:tcPr>
            <w:tcW w:w="906" w:type="dxa"/>
            <w:tcBorders>
              <w:top w:val="nil"/>
              <w:left w:val="nil"/>
              <w:bottom w:val="nil"/>
              <w:right w:val="nil"/>
            </w:tcBorders>
            <w:vAlign w:val="center"/>
          </w:tcPr>
          <w:p w:rsidR="0049042A" w:rsidRPr="00B820D9" w:rsidRDefault="0049042A" w:rsidP="00A813F9">
            <w:pPr>
              <w:jc w:val="center"/>
              <w:rPr>
                <w:rFonts w:ascii="Arial" w:hAnsi="Arial" w:cs="Arial"/>
                <w:sz w:val="20"/>
                <w:szCs w:val="20"/>
              </w:rPr>
            </w:pPr>
            <w:r w:rsidRPr="00B820D9">
              <w:rPr>
                <w:rFonts w:ascii="Arial" w:hAnsi="Arial" w:cs="Arial"/>
                <w:sz w:val="20"/>
                <w:szCs w:val="20"/>
              </w:rPr>
              <w:t>HALE</w:t>
            </w:r>
          </w:p>
        </w:tc>
        <w:tc>
          <w:tcPr>
            <w:tcW w:w="2154" w:type="dxa"/>
            <w:tcBorders>
              <w:top w:val="nil"/>
              <w:left w:val="nil"/>
              <w:bottom w:val="nil"/>
              <w:right w:val="nil"/>
            </w:tcBorders>
            <w:vAlign w:val="center"/>
          </w:tcPr>
          <w:p w:rsidR="0049042A" w:rsidRPr="00B820D9" w:rsidRDefault="0049042A" w:rsidP="006129F5">
            <w:pPr>
              <w:rPr>
                <w:rFonts w:ascii="Arial" w:hAnsi="Arial" w:cs="Arial"/>
                <w:sz w:val="20"/>
                <w:szCs w:val="20"/>
              </w:rPr>
            </w:pPr>
            <w:r w:rsidRPr="00B820D9">
              <w:rPr>
                <w:rFonts w:ascii="Arial" w:hAnsi="Arial" w:cs="Arial"/>
                <w:sz w:val="20"/>
                <w:szCs w:val="20"/>
              </w:rPr>
              <w:t>Wet forest</w:t>
            </w:r>
          </w:p>
        </w:tc>
        <w:tc>
          <w:tcPr>
            <w:tcW w:w="2340" w:type="dxa"/>
            <w:tcBorders>
              <w:top w:val="nil"/>
              <w:left w:val="nil"/>
              <w:bottom w:val="nil"/>
              <w:right w:val="nil"/>
            </w:tcBorders>
            <w:vAlign w:val="center"/>
          </w:tcPr>
          <w:p w:rsidR="0049042A" w:rsidRPr="00B820D9" w:rsidRDefault="0049042A" w:rsidP="006129F5">
            <w:pPr>
              <w:rPr>
                <w:rFonts w:ascii="Arial" w:hAnsi="Arial" w:cs="Arial"/>
                <w:sz w:val="20"/>
                <w:szCs w:val="20"/>
              </w:rPr>
            </w:pPr>
            <w:r w:rsidRPr="00B820D9">
              <w:rPr>
                <w:rFonts w:ascii="Arial" w:hAnsi="Arial" w:cs="Arial"/>
                <w:sz w:val="20"/>
                <w:szCs w:val="20"/>
              </w:rPr>
              <w:t>Wet Forest</w:t>
            </w:r>
          </w:p>
        </w:tc>
        <w:tc>
          <w:tcPr>
            <w:tcW w:w="883" w:type="dxa"/>
            <w:tcBorders>
              <w:top w:val="nil"/>
              <w:left w:val="nil"/>
              <w:bottom w:val="nil"/>
              <w:right w:val="nil"/>
            </w:tcBorders>
            <w:noWrap/>
            <w:vAlign w:val="center"/>
          </w:tcPr>
          <w:p w:rsidR="0049042A" w:rsidRPr="00B820D9" w:rsidRDefault="0049042A" w:rsidP="00A217B4">
            <w:pPr>
              <w:jc w:val="center"/>
              <w:rPr>
                <w:rFonts w:ascii="Arial" w:hAnsi="Arial" w:cs="Arial"/>
                <w:sz w:val="20"/>
                <w:szCs w:val="20"/>
              </w:rPr>
            </w:pPr>
            <w:r w:rsidRPr="00B820D9">
              <w:rPr>
                <w:rFonts w:ascii="Arial" w:hAnsi="Arial" w:cs="Arial"/>
                <w:sz w:val="20"/>
                <w:szCs w:val="20"/>
              </w:rPr>
              <w:t>1.25</w:t>
            </w:r>
          </w:p>
        </w:tc>
        <w:tc>
          <w:tcPr>
            <w:tcW w:w="1581" w:type="dxa"/>
            <w:vMerge w:val="restart"/>
            <w:tcBorders>
              <w:top w:val="nil"/>
              <w:left w:val="nil"/>
              <w:right w:val="nil"/>
            </w:tcBorders>
            <w:vAlign w:val="center"/>
          </w:tcPr>
          <w:p w:rsidR="0049042A" w:rsidRPr="00B820D9" w:rsidRDefault="0049042A" w:rsidP="00A217B4">
            <w:pPr>
              <w:jc w:val="center"/>
              <w:rPr>
                <w:rFonts w:ascii="Arial" w:hAnsi="Arial" w:cs="Arial"/>
                <w:sz w:val="20"/>
                <w:szCs w:val="20"/>
              </w:rPr>
            </w:pPr>
            <w:r w:rsidRPr="00B820D9">
              <w:rPr>
                <w:rFonts w:ascii="Arial" w:hAnsi="Arial" w:cs="Arial"/>
                <w:sz w:val="20"/>
                <w:szCs w:val="20"/>
              </w:rPr>
              <w:t>2.5</w:t>
            </w:r>
          </w:p>
        </w:tc>
      </w:tr>
      <w:tr w:rsidR="0049042A" w:rsidRPr="00B820D9">
        <w:trPr>
          <w:trHeight w:val="288"/>
        </w:trPr>
        <w:tc>
          <w:tcPr>
            <w:tcW w:w="819" w:type="dxa"/>
            <w:tcBorders>
              <w:top w:val="nil"/>
              <w:left w:val="nil"/>
              <w:bottom w:val="nil"/>
              <w:right w:val="nil"/>
            </w:tcBorders>
            <w:vAlign w:val="center"/>
          </w:tcPr>
          <w:p w:rsidR="0049042A" w:rsidRPr="00B820D9" w:rsidRDefault="0049042A" w:rsidP="00A813F9">
            <w:pPr>
              <w:jc w:val="center"/>
              <w:rPr>
                <w:rFonts w:ascii="Arial" w:hAnsi="Arial" w:cs="Arial"/>
                <w:sz w:val="20"/>
                <w:szCs w:val="20"/>
              </w:rPr>
            </w:pPr>
            <w:r w:rsidRPr="00B820D9">
              <w:rPr>
                <w:rFonts w:ascii="Arial" w:hAnsi="Arial" w:cs="Arial"/>
                <w:sz w:val="20"/>
                <w:szCs w:val="20"/>
              </w:rPr>
              <w:t>3</w:t>
            </w:r>
          </w:p>
        </w:tc>
        <w:tc>
          <w:tcPr>
            <w:tcW w:w="906" w:type="dxa"/>
            <w:tcBorders>
              <w:top w:val="nil"/>
              <w:left w:val="nil"/>
              <w:bottom w:val="nil"/>
              <w:right w:val="nil"/>
            </w:tcBorders>
            <w:vAlign w:val="center"/>
          </w:tcPr>
          <w:p w:rsidR="0049042A" w:rsidRPr="00B820D9" w:rsidRDefault="0049042A" w:rsidP="00A813F9">
            <w:pPr>
              <w:jc w:val="center"/>
              <w:rPr>
                <w:rFonts w:ascii="Arial" w:hAnsi="Arial" w:cs="Arial"/>
                <w:sz w:val="20"/>
                <w:szCs w:val="20"/>
              </w:rPr>
            </w:pPr>
            <w:r w:rsidRPr="00B820D9">
              <w:rPr>
                <w:rFonts w:ascii="Arial" w:hAnsi="Arial" w:cs="Arial"/>
                <w:sz w:val="20"/>
                <w:szCs w:val="20"/>
              </w:rPr>
              <w:t>HALE</w:t>
            </w:r>
          </w:p>
        </w:tc>
        <w:tc>
          <w:tcPr>
            <w:tcW w:w="2154" w:type="dxa"/>
            <w:tcBorders>
              <w:top w:val="nil"/>
              <w:left w:val="nil"/>
              <w:bottom w:val="nil"/>
              <w:right w:val="nil"/>
            </w:tcBorders>
            <w:vAlign w:val="center"/>
          </w:tcPr>
          <w:p w:rsidR="0049042A" w:rsidRPr="00B820D9" w:rsidRDefault="0049042A" w:rsidP="006129F5">
            <w:pPr>
              <w:rPr>
                <w:rFonts w:ascii="Arial" w:hAnsi="Arial" w:cs="Arial"/>
                <w:sz w:val="20"/>
                <w:szCs w:val="20"/>
              </w:rPr>
            </w:pPr>
            <w:r w:rsidRPr="00B820D9">
              <w:rPr>
                <w:rFonts w:ascii="Arial" w:hAnsi="Arial" w:cs="Arial"/>
                <w:sz w:val="20"/>
                <w:szCs w:val="20"/>
              </w:rPr>
              <w:t xml:space="preserve">Subalpine </w:t>
            </w:r>
          </w:p>
        </w:tc>
        <w:tc>
          <w:tcPr>
            <w:tcW w:w="2340" w:type="dxa"/>
            <w:tcBorders>
              <w:top w:val="nil"/>
              <w:left w:val="nil"/>
              <w:bottom w:val="nil"/>
              <w:right w:val="nil"/>
            </w:tcBorders>
            <w:vAlign w:val="center"/>
          </w:tcPr>
          <w:p w:rsidR="0049042A" w:rsidRPr="00B820D9" w:rsidRDefault="0049042A" w:rsidP="006129F5">
            <w:pPr>
              <w:rPr>
                <w:rFonts w:ascii="Arial" w:hAnsi="Arial" w:cs="Arial"/>
                <w:sz w:val="20"/>
                <w:szCs w:val="20"/>
              </w:rPr>
            </w:pPr>
            <w:r w:rsidRPr="00B820D9">
              <w:rPr>
                <w:rFonts w:ascii="Arial" w:hAnsi="Arial" w:cs="Arial"/>
                <w:sz w:val="20"/>
                <w:szCs w:val="20"/>
              </w:rPr>
              <w:t>Subalpine Shrubland</w:t>
            </w:r>
          </w:p>
        </w:tc>
        <w:tc>
          <w:tcPr>
            <w:tcW w:w="883" w:type="dxa"/>
            <w:tcBorders>
              <w:top w:val="nil"/>
              <w:left w:val="nil"/>
              <w:bottom w:val="nil"/>
              <w:right w:val="nil"/>
            </w:tcBorders>
            <w:noWrap/>
            <w:vAlign w:val="center"/>
          </w:tcPr>
          <w:p w:rsidR="0049042A" w:rsidRPr="00B820D9" w:rsidRDefault="0049042A" w:rsidP="00A813F9">
            <w:pPr>
              <w:jc w:val="center"/>
              <w:rPr>
                <w:rFonts w:ascii="Arial" w:hAnsi="Arial" w:cs="Arial"/>
                <w:sz w:val="20"/>
                <w:szCs w:val="20"/>
              </w:rPr>
            </w:pPr>
            <w:r w:rsidRPr="00B820D9">
              <w:rPr>
                <w:rFonts w:ascii="Arial" w:hAnsi="Arial" w:cs="Arial"/>
                <w:sz w:val="20"/>
                <w:szCs w:val="20"/>
              </w:rPr>
              <w:t>0.75</w:t>
            </w:r>
          </w:p>
        </w:tc>
        <w:tc>
          <w:tcPr>
            <w:tcW w:w="1581" w:type="dxa"/>
            <w:vMerge/>
            <w:tcBorders>
              <w:left w:val="nil"/>
              <w:right w:val="nil"/>
            </w:tcBorders>
            <w:vAlign w:val="center"/>
          </w:tcPr>
          <w:p w:rsidR="0049042A" w:rsidRPr="00B820D9" w:rsidRDefault="0049042A" w:rsidP="00A813F9">
            <w:pPr>
              <w:jc w:val="center"/>
              <w:rPr>
                <w:rFonts w:ascii="Arial" w:hAnsi="Arial" w:cs="Arial"/>
                <w:sz w:val="20"/>
                <w:szCs w:val="20"/>
              </w:rPr>
            </w:pPr>
          </w:p>
        </w:tc>
      </w:tr>
      <w:tr w:rsidR="0049042A" w:rsidRPr="00B820D9">
        <w:trPr>
          <w:trHeight w:val="288"/>
        </w:trPr>
        <w:tc>
          <w:tcPr>
            <w:tcW w:w="819" w:type="dxa"/>
            <w:tcBorders>
              <w:top w:val="nil"/>
              <w:left w:val="nil"/>
              <w:right w:val="nil"/>
            </w:tcBorders>
            <w:vAlign w:val="center"/>
          </w:tcPr>
          <w:p w:rsidR="0049042A" w:rsidRPr="00B820D9" w:rsidRDefault="0049042A" w:rsidP="00A813F9">
            <w:pPr>
              <w:jc w:val="center"/>
              <w:rPr>
                <w:rFonts w:ascii="Arial" w:hAnsi="Arial" w:cs="Arial"/>
                <w:sz w:val="20"/>
                <w:szCs w:val="20"/>
              </w:rPr>
            </w:pPr>
            <w:r w:rsidRPr="00B820D9">
              <w:rPr>
                <w:rFonts w:ascii="Arial" w:hAnsi="Arial" w:cs="Arial"/>
                <w:sz w:val="20"/>
                <w:szCs w:val="20"/>
              </w:rPr>
              <w:t>3</w:t>
            </w:r>
          </w:p>
        </w:tc>
        <w:tc>
          <w:tcPr>
            <w:tcW w:w="906" w:type="dxa"/>
            <w:tcBorders>
              <w:top w:val="nil"/>
              <w:left w:val="nil"/>
              <w:right w:val="nil"/>
            </w:tcBorders>
            <w:vAlign w:val="center"/>
          </w:tcPr>
          <w:p w:rsidR="0049042A" w:rsidRPr="00B820D9" w:rsidRDefault="0049042A" w:rsidP="00A813F9">
            <w:pPr>
              <w:jc w:val="center"/>
              <w:rPr>
                <w:rFonts w:ascii="Arial" w:hAnsi="Arial" w:cs="Arial"/>
                <w:sz w:val="20"/>
                <w:szCs w:val="20"/>
              </w:rPr>
            </w:pPr>
            <w:r w:rsidRPr="00B820D9">
              <w:rPr>
                <w:rFonts w:ascii="Arial" w:hAnsi="Arial" w:cs="Arial"/>
                <w:sz w:val="20"/>
                <w:szCs w:val="20"/>
              </w:rPr>
              <w:t>KALA</w:t>
            </w:r>
          </w:p>
        </w:tc>
        <w:tc>
          <w:tcPr>
            <w:tcW w:w="2154" w:type="dxa"/>
            <w:tcBorders>
              <w:top w:val="nil"/>
              <w:left w:val="nil"/>
              <w:right w:val="nil"/>
            </w:tcBorders>
            <w:vAlign w:val="center"/>
          </w:tcPr>
          <w:p w:rsidR="0049042A" w:rsidRPr="00B820D9" w:rsidRDefault="008D3A35" w:rsidP="006129F5">
            <w:pPr>
              <w:rPr>
                <w:rFonts w:ascii="Arial" w:hAnsi="Arial" w:cs="Arial"/>
                <w:sz w:val="20"/>
                <w:szCs w:val="20"/>
              </w:rPr>
            </w:pPr>
            <w:r>
              <w:rPr>
                <w:rFonts w:ascii="Arial" w:hAnsi="Arial" w:cs="Arial"/>
                <w:sz w:val="20"/>
                <w:szCs w:val="20"/>
              </w:rPr>
              <w:t>Sandy Shoreline</w:t>
            </w:r>
          </w:p>
        </w:tc>
        <w:tc>
          <w:tcPr>
            <w:tcW w:w="2340" w:type="dxa"/>
            <w:tcBorders>
              <w:top w:val="nil"/>
              <w:left w:val="nil"/>
              <w:right w:val="nil"/>
            </w:tcBorders>
            <w:vAlign w:val="center"/>
          </w:tcPr>
          <w:p w:rsidR="0049042A" w:rsidRPr="00B820D9" w:rsidRDefault="0049042A" w:rsidP="006129F5">
            <w:pPr>
              <w:rPr>
                <w:rFonts w:ascii="Arial" w:hAnsi="Arial" w:cs="Arial"/>
                <w:sz w:val="20"/>
                <w:szCs w:val="20"/>
              </w:rPr>
            </w:pPr>
            <w:r w:rsidRPr="00B820D9">
              <w:rPr>
                <w:rFonts w:ascii="Arial" w:hAnsi="Arial" w:cs="Arial"/>
                <w:sz w:val="20"/>
                <w:szCs w:val="20"/>
              </w:rPr>
              <w:t>Coastal Strand</w:t>
            </w:r>
          </w:p>
        </w:tc>
        <w:tc>
          <w:tcPr>
            <w:tcW w:w="883" w:type="dxa"/>
            <w:tcBorders>
              <w:top w:val="nil"/>
              <w:left w:val="nil"/>
              <w:right w:val="nil"/>
            </w:tcBorders>
            <w:noWrap/>
            <w:vAlign w:val="center"/>
          </w:tcPr>
          <w:p w:rsidR="0049042A" w:rsidRPr="00B820D9" w:rsidRDefault="0049042A" w:rsidP="00A813F9">
            <w:pPr>
              <w:jc w:val="center"/>
              <w:rPr>
                <w:rFonts w:ascii="Arial" w:hAnsi="Arial" w:cs="Arial"/>
                <w:sz w:val="20"/>
                <w:szCs w:val="20"/>
              </w:rPr>
            </w:pPr>
            <w:r w:rsidRPr="00B820D9">
              <w:rPr>
                <w:rFonts w:ascii="Arial" w:hAnsi="Arial" w:cs="Arial"/>
                <w:sz w:val="20"/>
                <w:szCs w:val="20"/>
              </w:rPr>
              <w:t>0.</w:t>
            </w:r>
            <w:r w:rsidR="008D3A35">
              <w:rPr>
                <w:rFonts w:ascii="Arial" w:hAnsi="Arial" w:cs="Arial"/>
                <w:sz w:val="20"/>
                <w:szCs w:val="20"/>
              </w:rPr>
              <w:t>2</w:t>
            </w:r>
            <w:r w:rsidRPr="00B820D9">
              <w:rPr>
                <w:rFonts w:ascii="Arial" w:hAnsi="Arial" w:cs="Arial"/>
                <w:sz w:val="20"/>
                <w:szCs w:val="20"/>
              </w:rPr>
              <w:t>5</w:t>
            </w:r>
          </w:p>
        </w:tc>
        <w:tc>
          <w:tcPr>
            <w:tcW w:w="1581" w:type="dxa"/>
            <w:vMerge/>
            <w:tcBorders>
              <w:left w:val="nil"/>
              <w:right w:val="nil"/>
            </w:tcBorders>
            <w:noWrap/>
            <w:vAlign w:val="center"/>
          </w:tcPr>
          <w:p w:rsidR="0049042A" w:rsidRPr="00B820D9" w:rsidRDefault="0049042A" w:rsidP="00A813F9">
            <w:pPr>
              <w:jc w:val="center"/>
              <w:rPr>
                <w:rFonts w:ascii="Arial" w:hAnsi="Arial" w:cs="Arial"/>
                <w:sz w:val="20"/>
                <w:szCs w:val="20"/>
              </w:rPr>
            </w:pPr>
          </w:p>
        </w:tc>
      </w:tr>
      <w:tr w:rsidR="008D3A35" w:rsidRPr="00B820D9">
        <w:trPr>
          <w:trHeight w:val="288"/>
        </w:trPr>
        <w:tc>
          <w:tcPr>
            <w:tcW w:w="819" w:type="dxa"/>
            <w:tcBorders>
              <w:top w:val="nil"/>
              <w:left w:val="nil"/>
              <w:right w:val="nil"/>
            </w:tcBorders>
            <w:vAlign w:val="center"/>
          </w:tcPr>
          <w:p w:rsidR="008D3A35" w:rsidRPr="00B820D9" w:rsidRDefault="008D3A35" w:rsidP="008D3A35">
            <w:pPr>
              <w:jc w:val="center"/>
              <w:rPr>
                <w:rFonts w:ascii="Arial" w:hAnsi="Arial" w:cs="Arial"/>
                <w:sz w:val="20"/>
                <w:szCs w:val="20"/>
              </w:rPr>
            </w:pPr>
            <w:r w:rsidRPr="00B820D9">
              <w:rPr>
                <w:rFonts w:ascii="Arial" w:hAnsi="Arial" w:cs="Arial"/>
                <w:sz w:val="20"/>
                <w:szCs w:val="20"/>
              </w:rPr>
              <w:t>3</w:t>
            </w:r>
          </w:p>
        </w:tc>
        <w:tc>
          <w:tcPr>
            <w:tcW w:w="906" w:type="dxa"/>
            <w:tcBorders>
              <w:top w:val="nil"/>
              <w:left w:val="nil"/>
              <w:right w:val="nil"/>
            </w:tcBorders>
            <w:vAlign w:val="center"/>
          </w:tcPr>
          <w:p w:rsidR="008D3A35" w:rsidRPr="00B820D9" w:rsidRDefault="008D3A35" w:rsidP="008D3A35">
            <w:pPr>
              <w:jc w:val="center"/>
              <w:rPr>
                <w:rFonts w:ascii="Arial" w:hAnsi="Arial" w:cs="Arial"/>
                <w:sz w:val="20"/>
                <w:szCs w:val="20"/>
              </w:rPr>
            </w:pPr>
            <w:r w:rsidRPr="00B820D9">
              <w:rPr>
                <w:rFonts w:ascii="Arial" w:hAnsi="Arial" w:cs="Arial"/>
                <w:sz w:val="20"/>
                <w:szCs w:val="20"/>
              </w:rPr>
              <w:t>KALA</w:t>
            </w:r>
          </w:p>
        </w:tc>
        <w:tc>
          <w:tcPr>
            <w:tcW w:w="2154" w:type="dxa"/>
            <w:tcBorders>
              <w:top w:val="nil"/>
              <w:left w:val="nil"/>
              <w:right w:val="nil"/>
            </w:tcBorders>
            <w:vAlign w:val="center"/>
          </w:tcPr>
          <w:p w:rsidR="008D3A35" w:rsidRPr="00B820D9" w:rsidRDefault="008D3A35" w:rsidP="008D3A35">
            <w:pPr>
              <w:rPr>
                <w:rFonts w:ascii="Arial" w:hAnsi="Arial" w:cs="Arial"/>
                <w:sz w:val="20"/>
                <w:szCs w:val="20"/>
              </w:rPr>
            </w:pPr>
            <w:r>
              <w:rPr>
                <w:rFonts w:ascii="Arial" w:hAnsi="Arial" w:cs="Arial"/>
                <w:sz w:val="20"/>
                <w:szCs w:val="20"/>
              </w:rPr>
              <w:t>Rocky Shoreline</w:t>
            </w:r>
          </w:p>
        </w:tc>
        <w:tc>
          <w:tcPr>
            <w:tcW w:w="2340" w:type="dxa"/>
            <w:tcBorders>
              <w:top w:val="nil"/>
              <w:left w:val="nil"/>
              <w:right w:val="nil"/>
            </w:tcBorders>
            <w:vAlign w:val="center"/>
          </w:tcPr>
          <w:p w:rsidR="008D3A35" w:rsidRPr="00B820D9" w:rsidRDefault="008D3A35" w:rsidP="008D3A35">
            <w:pPr>
              <w:rPr>
                <w:rFonts w:ascii="Arial" w:hAnsi="Arial" w:cs="Arial"/>
                <w:sz w:val="20"/>
                <w:szCs w:val="20"/>
              </w:rPr>
            </w:pPr>
            <w:r w:rsidRPr="00B820D9">
              <w:rPr>
                <w:rFonts w:ascii="Arial" w:hAnsi="Arial" w:cs="Arial"/>
                <w:sz w:val="20"/>
                <w:szCs w:val="20"/>
              </w:rPr>
              <w:t>Coastal Strand</w:t>
            </w:r>
          </w:p>
        </w:tc>
        <w:tc>
          <w:tcPr>
            <w:tcW w:w="883" w:type="dxa"/>
            <w:tcBorders>
              <w:top w:val="nil"/>
              <w:left w:val="nil"/>
              <w:right w:val="nil"/>
            </w:tcBorders>
            <w:noWrap/>
            <w:vAlign w:val="center"/>
          </w:tcPr>
          <w:p w:rsidR="008D3A35" w:rsidRPr="00B820D9" w:rsidRDefault="008D3A35" w:rsidP="008D3A35">
            <w:pPr>
              <w:jc w:val="center"/>
              <w:rPr>
                <w:rFonts w:ascii="Arial" w:hAnsi="Arial" w:cs="Arial"/>
                <w:sz w:val="20"/>
                <w:szCs w:val="20"/>
              </w:rPr>
            </w:pPr>
            <w:r w:rsidRPr="00B820D9">
              <w:rPr>
                <w:rFonts w:ascii="Arial" w:hAnsi="Arial" w:cs="Arial"/>
                <w:sz w:val="20"/>
                <w:szCs w:val="20"/>
              </w:rPr>
              <w:t>0.</w:t>
            </w:r>
            <w:r>
              <w:rPr>
                <w:rFonts w:ascii="Arial" w:hAnsi="Arial" w:cs="Arial"/>
                <w:sz w:val="20"/>
                <w:szCs w:val="20"/>
              </w:rPr>
              <w:t>2</w:t>
            </w:r>
            <w:r w:rsidRPr="00B820D9">
              <w:rPr>
                <w:rFonts w:ascii="Arial" w:hAnsi="Arial" w:cs="Arial"/>
                <w:sz w:val="20"/>
                <w:szCs w:val="20"/>
              </w:rPr>
              <w:t>5</w:t>
            </w:r>
          </w:p>
        </w:tc>
        <w:tc>
          <w:tcPr>
            <w:tcW w:w="1581" w:type="dxa"/>
            <w:tcBorders>
              <w:left w:val="nil"/>
              <w:right w:val="nil"/>
            </w:tcBorders>
            <w:noWrap/>
            <w:vAlign w:val="center"/>
          </w:tcPr>
          <w:p w:rsidR="008D3A35" w:rsidRPr="00B820D9" w:rsidRDefault="008D3A35" w:rsidP="00A813F9">
            <w:pPr>
              <w:jc w:val="center"/>
              <w:rPr>
                <w:rFonts w:ascii="Arial" w:hAnsi="Arial" w:cs="Arial"/>
                <w:sz w:val="20"/>
                <w:szCs w:val="20"/>
              </w:rPr>
            </w:pPr>
          </w:p>
        </w:tc>
      </w:tr>
      <w:tr w:rsidR="008D3A35" w:rsidRPr="00B820D9">
        <w:trPr>
          <w:trHeight w:val="288"/>
        </w:trPr>
        <w:tc>
          <w:tcPr>
            <w:tcW w:w="819" w:type="dxa"/>
            <w:tcBorders>
              <w:top w:val="nil"/>
              <w:left w:val="nil"/>
              <w:right w:val="nil"/>
            </w:tcBorders>
            <w:vAlign w:val="center"/>
          </w:tcPr>
          <w:p w:rsidR="008D3A35" w:rsidRPr="00B820D9" w:rsidRDefault="008D3A35" w:rsidP="00A813F9">
            <w:pPr>
              <w:jc w:val="center"/>
              <w:rPr>
                <w:rFonts w:ascii="Arial" w:hAnsi="Arial" w:cs="Arial"/>
                <w:sz w:val="20"/>
                <w:szCs w:val="20"/>
              </w:rPr>
            </w:pPr>
            <w:r w:rsidRPr="00B820D9">
              <w:rPr>
                <w:rFonts w:ascii="Arial" w:hAnsi="Arial" w:cs="Arial"/>
                <w:sz w:val="20"/>
                <w:szCs w:val="20"/>
              </w:rPr>
              <w:t>4</w:t>
            </w:r>
          </w:p>
        </w:tc>
        <w:tc>
          <w:tcPr>
            <w:tcW w:w="906" w:type="dxa"/>
            <w:tcBorders>
              <w:top w:val="nil"/>
              <w:left w:val="nil"/>
              <w:right w:val="nil"/>
            </w:tcBorders>
            <w:vAlign w:val="center"/>
          </w:tcPr>
          <w:p w:rsidR="008D3A35" w:rsidRPr="00B820D9" w:rsidRDefault="008D3A35" w:rsidP="00A813F9">
            <w:pPr>
              <w:jc w:val="center"/>
              <w:rPr>
                <w:rFonts w:ascii="Arial" w:hAnsi="Arial" w:cs="Arial"/>
                <w:sz w:val="20"/>
                <w:szCs w:val="20"/>
              </w:rPr>
            </w:pPr>
            <w:r w:rsidRPr="00B820D9">
              <w:rPr>
                <w:rFonts w:ascii="Arial" w:hAnsi="Arial" w:cs="Arial"/>
                <w:sz w:val="20"/>
                <w:szCs w:val="20"/>
              </w:rPr>
              <w:t>NPSA</w:t>
            </w:r>
          </w:p>
        </w:tc>
        <w:tc>
          <w:tcPr>
            <w:tcW w:w="2154" w:type="dxa"/>
            <w:tcBorders>
              <w:top w:val="nil"/>
              <w:left w:val="nil"/>
              <w:right w:val="nil"/>
            </w:tcBorders>
            <w:vAlign w:val="center"/>
          </w:tcPr>
          <w:p w:rsidR="008D3A35" w:rsidRPr="00B820D9" w:rsidRDefault="008D3A35" w:rsidP="008D3A35">
            <w:pPr>
              <w:rPr>
                <w:rFonts w:ascii="Arial" w:hAnsi="Arial" w:cs="Arial"/>
                <w:sz w:val="20"/>
                <w:szCs w:val="20"/>
              </w:rPr>
            </w:pPr>
            <w:r w:rsidRPr="00B820D9">
              <w:rPr>
                <w:rFonts w:ascii="Arial" w:hAnsi="Arial" w:cs="Arial"/>
                <w:sz w:val="20"/>
                <w:szCs w:val="20"/>
              </w:rPr>
              <w:t>Ta</w:t>
            </w:r>
            <w:r>
              <w:rPr>
                <w:rFonts w:ascii="Arial" w:hAnsi="Arial" w:cs="Arial"/>
                <w:sz w:val="20"/>
                <w:szCs w:val="20"/>
              </w:rPr>
              <w:t>‘ū</w:t>
            </w:r>
            <w:r w:rsidRPr="00B820D9">
              <w:rPr>
                <w:rFonts w:ascii="Arial" w:hAnsi="Arial" w:cs="Arial"/>
                <w:sz w:val="20"/>
                <w:szCs w:val="20"/>
              </w:rPr>
              <w:t xml:space="preserve"> </w:t>
            </w:r>
          </w:p>
        </w:tc>
        <w:tc>
          <w:tcPr>
            <w:tcW w:w="2340" w:type="dxa"/>
            <w:tcBorders>
              <w:top w:val="nil"/>
              <w:left w:val="nil"/>
              <w:right w:val="nil"/>
            </w:tcBorders>
            <w:vAlign w:val="center"/>
          </w:tcPr>
          <w:p w:rsidR="008D3A35" w:rsidRPr="00B820D9" w:rsidRDefault="008D3A35" w:rsidP="006129F5">
            <w:pPr>
              <w:rPr>
                <w:rFonts w:ascii="Arial" w:hAnsi="Arial" w:cs="Arial"/>
                <w:sz w:val="20"/>
                <w:szCs w:val="20"/>
              </w:rPr>
            </w:pPr>
            <w:r w:rsidRPr="00B820D9">
              <w:rPr>
                <w:rFonts w:ascii="Arial" w:hAnsi="Arial" w:cs="Arial"/>
                <w:sz w:val="20"/>
                <w:szCs w:val="20"/>
              </w:rPr>
              <w:t>Wet Forest</w:t>
            </w:r>
          </w:p>
        </w:tc>
        <w:tc>
          <w:tcPr>
            <w:tcW w:w="883" w:type="dxa"/>
            <w:tcBorders>
              <w:top w:val="nil"/>
              <w:left w:val="nil"/>
              <w:right w:val="nil"/>
            </w:tcBorders>
            <w:noWrap/>
            <w:vAlign w:val="center"/>
          </w:tcPr>
          <w:p w:rsidR="008D3A35" w:rsidRPr="00B820D9" w:rsidRDefault="008D3A35" w:rsidP="00A813F9">
            <w:pPr>
              <w:jc w:val="center"/>
              <w:rPr>
                <w:rFonts w:ascii="Arial" w:hAnsi="Arial" w:cs="Arial"/>
                <w:sz w:val="20"/>
                <w:szCs w:val="20"/>
              </w:rPr>
            </w:pPr>
            <w:r w:rsidRPr="00B820D9">
              <w:rPr>
                <w:rFonts w:ascii="Arial" w:hAnsi="Arial" w:cs="Arial"/>
                <w:sz w:val="20"/>
                <w:szCs w:val="20"/>
              </w:rPr>
              <w:t>1.25</w:t>
            </w:r>
          </w:p>
        </w:tc>
        <w:tc>
          <w:tcPr>
            <w:tcW w:w="1581" w:type="dxa"/>
            <w:tcBorders>
              <w:left w:val="nil"/>
              <w:right w:val="nil"/>
            </w:tcBorders>
            <w:noWrap/>
            <w:vAlign w:val="center"/>
          </w:tcPr>
          <w:p w:rsidR="008D3A35" w:rsidRPr="00B820D9" w:rsidRDefault="008D3A35" w:rsidP="00A813F9">
            <w:pPr>
              <w:jc w:val="center"/>
              <w:rPr>
                <w:rFonts w:ascii="Arial" w:hAnsi="Arial" w:cs="Arial"/>
                <w:sz w:val="20"/>
                <w:szCs w:val="20"/>
              </w:rPr>
            </w:pPr>
            <w:r>
              <w:rPr>
                <w:rFonts w:ascii="Arial" w:hAnsi="Arial" w:cs="Arial"/>
                <w:sz w:val="20"/>
                <w:szCs w:val="20"/>
              </w:rPr>
              <w:t>1.25</w:t>
            </w:r>
          </w:p>
        </w:tc>
      </w:tr>
      <w:tr w:rsidR="008D3A35" w:rsidRPr="00B820D9">
        <w:trPr>
          <w:trHeight w:val="288"/>
        </w:trPr>
        <w:tc>
          <w:tcPr>
            <w:tcW w:w="819" w:type="dxa"/>
            <w:tcBorders>
              <w:top w:val="nil"/>
              <w:left w:val="nil"/>
              <w:bottom w:val="single" w:sz="4" w:space="0" w:color="auto"/>
              <w:right w:val="nil"/>
            </w:tcBorders>
            <w:vAlign w:val="center"/>
          </w:tcPr>
          <w:p w:rsidR="008D3A35" w:rsidRPr="00B820D9" w:rsidRDefault="008D3A35" w:rsidP="00A813F9">
            <w:pPr>
              <w:jc w:val="center"/>
              <w:rPr>
                <w:rFonts w:ascii="Arial" w:hAnsi="Arial" w:cs="Arial"/>
                <w:sz w:val="20"/>
                <w:szCs w:val="20"/>
              </w:rPr>
            </w:pPr>
            <w:r w:rsidRPr="00B820D9">
              <w:rPr>
                <w:rFonts w:ascii="Arial" w:hAnsi="Arial" w:cs="Arial"/>
                <w:sz w:val="20"/>
                <w:szCs w:val="20"/>
              </w:rPr>
              <w:t>5</w:t>
            </w:r>
          </w:p>
        </w:tc>
        <w:tc>
          <w:tcPr>
            <w:tcW w:w="906" w:type="dxa"/>
            <w:tcBorders>
              <w:top w:val="nil"/>
              <w:left w:val="nil"/>
              <w:bottom w:val="single" w:sz="4" w:space="0" w:color="auto"/>
              <w:right w:val="nil"/>
            </w:tcBorders>
            <w:vAlign w:val="center"/>
          </w:tcPr>
          <w:p w:rsidR="008D3A35" w:rsidRPr="00B820D9" w:rsidRDefault="008D3A35" w:rsidP="00A813F9">
            <w:pPr>
              <w:jc w:val="center"/>
              <w:rPr>
                <w:rFonts w:ascii="Arial" w:hAnsi="Arial" w:cs="Arial"/>
                <w:sz w:val="20"/>
                <w:szCs w:val="20"/>
              </w:rPr>
            </w:pPr>
            <w:r w:rsidRPr="00B820D9">
              <w:rPr>
                <w:rFonts w:ascii="Arial" w:hAnsi="Arial" w:cs="Arial"/>
                <w:sz w:val="20"/>
                <w:szCs w:val="20"/>
              </w:rPr>
              <w:t>AMME</w:t>
            </w:r>
          </w:p>
        </w:tc>
        <w:tc>
          <w:tcPr>
            <w:tcW w:w="2154" w:type="dxa"/>
            <w:tcBorders>
              <w:top w:val="nil"/>
              <w:left w:val="nil"/>
              <w:bottom w:val="single" w:sz="4" w:space="0" w:color="auto"/>
              <w:right w:val="nil"/>
            </w:tcBorders>
            <w:vAlign w:val="center"/>
          </w:tcPr>
          <w:p w:rsidR="008D3A35" w:rsidRPr="00B820D9" w:rsidRDefault="008D3A35" w:rsidP="006129F5">
            <w:pPr>
              <w:rPr>
                <w:rFonts w:ascii="Arial" w:hAnsi="Arial" w:cs="Arial"/>
                <w:sz w:val="20"/>
                <w:szCs w:val="20"/>
              </w:rPr>
            </w:pPr>
            <w:r w:rsidRPr="00B820D9">
              <w:rPr>
                <w:rFonts w:ascii="Arial" w:hAnsi="Arial" w:cs="Arial"/>
                <w:sz w:val="20"/>
                <w:szCs w:val="20"/>
              </w:rPr>
              <w:t xml:space="preserve">Mangrove </w:t>
            </w:r>
          </w:p>
        </w:tc>
        <w:tc>
          <w:tcPr>
            <w:tcW w:w="2340" w:type="dxa"/>
            <w:tcBorders>
              <w:top w:val="nil"/>
              <w:left w:val="nil"/>
              <w:bottom w:val="single" w:sz="4" w:space="0" w:color="auto"/>
              <w:right w:val="nil"/>
            </w:tcBorders>
            <w:vAlign w:val="center"/>
          </w:tcPr>
          <w:p w:rsidR="008D3A35" w:rsidRPr="00B820D9" w:rsidRDefault="008D3A35" w:rsidP="006129F5">
            <w:pPr>
              <w:rPr>
                <w:rFonts w:ascii="Arial" w:hAnsi="Arial" w:cs="Arial"/>
                <w:sz w:val="20"/>
                <w:szCs w:val="20"/>
              </w:rPr>
            </w:pPr>
            <w:r w:rsidRPr="00B820D9">
              <w:rPr>
                <w:rFonts w:ascii="Arial" w:hAnsi="Arial" w:cs="Arial"/>
                <w:sz w:val="20"/>
                <w:szCs w:val="20"/>
              </w:rPr>
              <w:t>Mangrove Forest</w:t>
            </w:r>
          </w:p>
        </w:tc>
        <w:tc>
          <w:tcPr>
            <w:tcW w:w="883" w:type="dxa"/>
            <w:tcBorders>
              <w:top w:val="nil"/>
              <w:left w:val="nil"/>
              <w:bottom w:val="single" w:sz="4" w:space="0" w:color="auto"/>
              <w:right w:val="nil"/>
            </w:tcBorders>
            <w:noWrap/>
            <w:vAlign w:val="center"/>
          </w:tcPr>
          <w:p w:rsidR="008D3A35" w:rsidRPr="00B820D9" w:rsidRDefault="008D3A35" w:rsidP="00A813F9">
            <w:pPr>
              <w:jc w:val="center"/>
              <w:rPr>
                <w:rFonts w:ascii="Arial" w:hAnsi="Arial" w:cs="Arial"/>
                <w:sz w:val="20"/>
                <w:szCs w:val="20"/>
              </w:rPr>
            </w:pPr>
            <w:r w:rsidRPr="00B820D9">
              <w:rPr>
                <w:rFonts w:ascii="Arial" w:hAnsi="Arial" w:cs="Arial"/>
                <w:sz w:val="20"/>
                <w:szCs w:val="20"/>
              </w:rPr>
              <w:t>0.5</w:t>
            </w:r>
          </w:p>
        </w:tc>
        <w:tc>
          <w:tcPr>
            <w:tcW w:w="1581" w:type="dxa"/>
            <w:tcBorders>
              <w:top w:val="nil"/>
              <w:left w:val="nil"/>
              <w:bottom w:val="single" w:sz="4" w:space="0" w:color="auto"/>
              <w:right w:val="nil"/>
            </w:tcBorders>
            <w:noWrap/>
            <w:vAlign w:val="center"/>
          </w:tcPr>
          <w:p w:rsidR="008D3A35" w:rsidRPr="00B820D9" w:rsidRDefault="008D3A35" w:rsidP="00A813F9">
            <w:pPr>
              <w:jc w:val="center"/>
              <w:rPr>
                <w:rFonts w:ascii="Arial" w:hAnsi="Arial" w:cs="Arial"/>
                <w:sz w:val="20"/>
                <w:szCs w:val="20"/>
              </w:rPr>
            </w:pPr>
            <w:r w:rsidRPr="00B820D9">
              <w:rPr>
                <w:rFonts w:ascii="Arial" w:hAnsi="Arial" w:cs="Arial"/>
                <w:sz w:val="20"/>
                <w:szCs w:val="20"/>
              </w:rPr>
              <w:t>0.5</w:t>
            </w:r>
          </w:p>
        </w:tc>
      </w:tr>
    </w:tbl>
    <w:p w:rsidR="0049042A" w:rsidRDefault="0049042A" w:rsidP="00585126">
      <w:pPr>
        <w:pStyle w:val="TableCaptionBold"/>
      </w:pPr>
    </w:p>
    <w:p w:rsidR="0049042A" w:rsidRDefault="0049042A" w:rsidP="00585126">
      <w:r>
        <w:t xml:space="preserve">The field season for monitoring established invasives is integrated with the Focal </w:t>
      </w:r>
      <w:r w:rsidR="00077FA2">
        <w:t>Terrestrial</w:t>
      </w:r>
      <w:r>
        <w:t xml:space="preserve"> Plant Communities Monitoring Protocol plot work which typically begins each year in April or May. Depending upon the park, community, and sample frame, the field season for both protocol</w:t>
      </w:r>
      <w:r w:rsidR="00172074">
        <w:t>s</w:t>
      </w:r>
      <w:r>
        <w:t xml:space="preserve"> ends by mid-November. The schedule consists of a 5-year rotating cycle, with field crews visiting 1-2 parks each year and revisiting each park every </w:t>
      </w:r>
      <w:r w:rsidR="004E3C39">
        <w:t>five</w:t>
      </w:r>
      <w:r>
        <w:t xml:space="preserve"> years. The project lead and field leader will plan to visit specific parks at approximately the same time of year every sampling period in order to minimize seasonal differences from one sampling event to the next. For the lowland tropical climate communities (wet forest and mangrove forests) nonnative detectability will not differ dramatically between spring</w:t>
      </w:r>
      <w:r w:rsidR="00D43EE0">
        <w:t>,</w:t>
      </w:r>
      <w:r>
        <w:t xml:space="preserve"> summer</w:t>
      </w:r>
      <w:r w:rsidR="00172074">
        <w:t>,</w:t>
      </w:r>
      <w:r>
        <w:t xml:space="preserve"> and fall.  However, in the subalpine shrubland</w:t>
      </w:r>
      <w:r w:rsidR="00172074">
        <w:t>,</w:t>
      </w:r>
      <w:r>
        <w:t xml:space="preserve"> and to a lesser extent the coastal strand</w:t>
      </w:r>
      <w:r w:rsidR="00172074">
        <w:t>,</w:t>
      </w:r>
      <w:r>
        <w:t xml:space="preserve"> monitoring will be conducted in the spring during the most prominent growth and flowering or fruiting time. </w:t>
      </w:r>
    </w:p>
    <w:p w:rsidR="0049042A" w:rsidRDefault="0049042A" w:rsidP="00585126"/>
    <w:p w:rsidR="0049042A" w:rsidRDefault="0049042A" w:rsidP="00585126">
      <w:r>
        <w:t>Before the beginning of the field season, field crew members need to spend an appropriate amount of time on training (</w:t>
      </w:r>
      <w:r w:rsidR="004E3C39">
        <w:t xml:space="preserve">safety, </w:t>
      </w:r>
      <w:r>
        <w:t>sampling methodology, plant identification) and field skills (e.g., navigati</w:t>
      </w:r>
      <w:r w:rsidR="00172074">
        <w:t>ng</w:t>
      </w:r>
      <w:r>
        <w:t>, marking plots, us</w:t>
      </w:r>
      <w:r w:rsidR="00172074">
        <w:t>ing</w:t>
      </w:r>
      <w:r>
        <w:t xml:space="preserve"> field equipment). The amount of time will vary by year, park and field crew. SOP #2 “Training Observers” </w:t>
      </w:r>
      <w:ins w:id="427" w:author="Ainsworth, Alison" w:date="2012-07-27T13:27:00Z">
        <w:r w:rsidR="00265D30">
          <w:t xml:space="preserve">and SOP#3 </w:t>
        </w:r>
      </w:ins>
      <w:ins w:id="428" w:author="Ainsworth, Alison" w:date="2012-07-27T13:28:00Z">
        <w:r w:rsidR="00265D30">
          <w:t xml:space="preserve">“Safety” </w:t>
        </w:r>
      </w:ins>
      <w:r>
        <w:t>discuss</w:t>
      </w:r>
      <w:del w:id="429" w:author="Ainsworth, Alison" w:date="2012-07-27T13:28:00Z">
        <w:r w:rsidDel="00265D30">
          <w:delText>es the</w:delText>
        </w:r>
      </w:del>
      <w:r>
        <w:t xml:space="preserve"> training requirements in more detail. Also before each field season, the project lead,</w:t>
      </w:r>
      <w:r w:rsidRPr="007D3613">
        <w:t xml:space="preserve"> </w:t>
      </w:r>
      <w:r>
        <w:t>field leader, and GIS specialist</w:t>
      </w:r>
      <w:r w:rsidRPr="007D3613">
        <w:t xml:space="preserve"> will need to generate a list of temporary </w:t>
      </w:r>
      <w:r>
        <w:t>transects</w:t>
      </w:r>
      <w:r w:rsidRPr="007D3613">
        <w:t xml:space="preserve"> to be used in the rotational panel for each</w:t>
      </w:r>
      <w:r>
        <w:t xml:space="preserve"> sampling frame (see SOP #5 “Transect Generation”). Note that for the first cycle in each </w:t>
      </w:r>
      <w:r>
        <w:lastRenderedPageBreak/>
        <w:t xml:space="preserve">park both the fixed and rotational transects have </w:t>
      </w:r>
      <w:r w:rsidR="00172074">
        <w:t xml:space="preserve">already </w:t>
      </w:r>
      <w:r>
        <w:t>been generated (Appendix A “Target Populations and Sampling Frames”).</w:t>
      </w:r>
    </w:p>
    <w:p w:rsidR="0049042A" w:rsidRDefault="0049042A" w:rsidP="00585126"/>
    <w:p w:rsidR="0049042A" w:rsidRPr="00B820D9" w:rsidRDefault="0049042A" w:rsidP="00585126">
      <w:pPr>
        <w:pStyle w:val="NTR-2ndOrder"/>
        <w:rPr>
          <w:sz w:val="24"/>
          <w:szCs w:val="24"/>
        </w:rPr>
      </w:pPr>
      <w:bookmarkStart w:id="430" w:name="_Toc175561940"/>
      <w:bookmarkStart w:id="431" w:name="_Toc215990433"/>
      <w:bookmarkStart w:id="432" w:name="_Toc325544071"/>
      <w:r w:rsidRPr="00B820D9">
        <w:rPr>
          <w:sz w:val="24"/>
          <w:szCs w:val="24"/>
        </w:rPr>
        <w:t>Facility and Equipment Needs</w:t>
      </w:r>
      <w:bookmarkEnd w:id="430"/>
      <w:bookmarkEnd w:id="431"/>
      <w:bookmarkEnd w:id="432"/>
    </w:p>
    <w:p w:rsidR="0049042A" w:rsidRDefault="0049042A" w:rsidP="00585126">
      <w:r>
        <w:t>The nature of invasive plant monitoring work does not require special facilities beyond normal office space, a data management workstation, herbarium space, and a storage place for field equipment. SOP #1 “Before the Field Season” contains a list of equipment needed in the field to perform the required monitoring.</w:t>
      </w:r>
    </w:p>
    <w:p w:rsidR="0049042A" w:rsidRDefault="0049042A" w:rsidP="00585126"/>
    <w:p w:rsidR="0049042A" w:rsidRPr="00B820D9" w:rsidRDefault="0049042A" w:rsidP="00585126">
      <w:pPr>
        <w:pStyle w:val="NTR-2ndOrder"/>
        <w:rPr>
          <w:sz w:val="24"/>
          <w:szCs w:val="24"/>
        </w:rPr>
      </w:pPr>
      <w:bookmarkStart w:id="433" w:name="_Toc175561941"/>
      <w:bookmarkStart w:id="434" w:name="_Toc215990434"/>
      <w:bookmarkStart w:id="435" w:name="_Toc325544072"/>
      <w:r w:rsidRPr="00B820D9">
        <w:rPr>
          <w:sz w:val="24"/>
          <w:szCs w:val="24"/>
        </w:rPr>
        <w:t>Startup Costs and Budget Considerations</w:t>
      </w:r>
      <w:bookmarkEnd w:id="433"/>
      <w:bookmarkEnd w:id="434"/>
      <w:bookmarkEnd w:id="435"/>
    </w:p>
    <w:p w:rsidR="0049042A" w:rsidRDefault="0049042A" w:rsidP="00585126">
      <w:r>
        <w:t xml:space="preserve">Table 6.2 summarizes the Established Invasive Plant Species Monitoring Protocol budget by park and year, breaking down the costs into personnel salary, travel, equipment and supplies. Personnel salaries are based on the 2010 pay schedule with 18% cost of living adjustment and 25% benefits. Expected grade level and step level in the GS as well as the anticipated percent fulltime employment (FTE) are listed in parentheses for each position. Salary costs are expected to increase with step increases if initial hires remain in their positions. The botanist will supervise the field leader, oversee field operations, and analyze and report annual findings </w:t>
      </w:r>
      <w:r w:rsidR="003F6B5D">
        <w:t xml:space="preserve">and periodic trends </w:t>
      </w:r>
      <w:r>
        <w:t xml:space="preserve">(15%). The field leader will spend 25% FTE implementing this vital sign. Primary duties include: preparing for the field season, leading field operations, entering and summarizing data, and draft reporting. Three biological technicians will conduct field work during the two month field season (15%). The program manager will assist by reviewing reports (2%), and the data manager and GIS specialist will aid in pre- and post-field season data management and analysis (4%). </w:t>
      </w:r>
    </w:p>
    <w:p w:rsidR="0049042A" w:rsidRDefault="0049042A" w:rsidP="00585126"/>
    <w:p w:rsidR="0049042A" w:rsidRDefault="0049042A" w:rsidP="00585126">
      <w:r>
        <w:t xml:space="preserve">Travel estimates include airfare, lodging, per diem, and required helicopter time to access remote field sites. Estimates vary across the network due to the great distances among parks and the necessity of airline travel. Values are based on the 2010 lodging and per diem schedule and the estimated amount of time required per park (table 6.1). The field leader will be </w:t>
      </w:r>
      <w:r w:rsidRPr="00C33B5C">
        <w:t>duty-stationed</w:t>
      </w:r>
      <w:r>
        <w:t xml:space="preserve"> in each park (except AMME) during extended field sampling. When possible the biological technicians will be hired from the community to maximize local plant knowledge and reduce travel costs (e.g., NPSA, HALE). Lodging ranges from $0 (camping) to $139 (NPSA) per day and meal per diem ranges from $25 (camping) to $79 (AMME). Travel estimates for AMME are highest because current lodging ($121/ day) and meal ($79/day) estimates are relatively high. HALE travel estimates are also high, but this is due to the fact that most of the field sites are only accessible by helicopter (</w:t>
      </w:r>
      <w:r w:rsidR="00172074">
        <w:t xml:space="preserve">four </w:t>
      </w:r>
      <w:r>
        <w:t>hours of helicopter time at $800/ hour) and require extensive back country camping. Similarly, an estimated six hours of helicopter time are required to access remote wet forest sites in HAVO.</w:t>
      </w:r>
    </w:p>
    <w:p w:rsidR="0049042A" w:rsidRDefault="0049042A" w:rsidP="00585126"/>
    <w:p w:rsidR="0049042A" w:rsidRDefault="0049042A" w:rsidP="00585126">
      <w:r>
        <w:t>Equipment and supplies required for implementation of the Established Invasive Plant Species Monitoring Protocol include standard field monitoring gear (e.g., cameras, field packs, measuring tapes, flagging, etc</w:t>
      </w:r>
      <w:r w:rsidR="00D43EE0">
        <w:t>.</w:t>
      </w:r>
      <w:r>
        <w:t xml:space="preserve">) and larger items such as vehicle rental (estimated at $500/month). </w:t>
      </w:r>
    </w:p>
    <w:p w:rsidR="008D3A35" w:rsidRDefault="008D3A35" w:rsidP="00585126"/>
    <w:p w:rsidR="0049042A" w:rsidRDefault="0049042A" w:rsidP="00585126">
      <w:r>
        <w:t>The annual cost estimate averaged across the five years required to complete one round of monitoring for the Established Invasive Plant Species Monitoring Protocol is approximately $</w:t>
      </w:r>
      <w:r w:rsidR="008D3A35">
        <w:t>53</w:t>
      </w:r>
      <w:r>
        <w:t xml:space="preserve">,000 per year in FY10 dollars (computed by averaging the last line of table 6.2). Thirty </w:t>
      </w:r>
      <w:r>
        <w:lastRenderedPageBreak/>
        <w:t>percent of the total budget is allocated to analyses and reporting through data entry, verification and editing (~15%), analyses and generating field and technical reports ( ~15%). Additional partnerships and collaboration with park staff will be pursued and would aid in reducing implementation costs or increasing our sampling effort (e.g., more frequent sampling and/or additional transects). However, what is presented in this protocol is designed to be accomplished regardless of collaborative efforts.</w:t>
      </w:r>
      <w:r w:rsidRPr="008001BB">
        <w:t xml:space="preserve"> </w:t>
      </w:r>
    </w:p>
    <w:p w:rsidR="0049042A" w:rsidRPr="00B820D9" w:rsidRDefault="0049042A" w:rsidP="00585126">
      <w:pPr>
        <w:rPr>
          <w:sz w:val="20"/>
          <w:szCs w:val="20"/>
        </w:rPr>
      </w:pPr>
    </w:p>
    <w:bookmarkStart w:id="436" w:name="_Toc179017040"/>
    <w:p w:rsidR="0049042A" w:rsidRPr="00B820D9" w:rsidRDefault="00A64C00" w:rsidP="00585126">
      <w:pPr>
        <w:pStyle w:val="NTR-Figure"/>
        <w:rPr>
          <w:sz w:val="20"/>
          <w:szCs w:val="20"/>
        </w:rPr>
      </w:pPr>
      <w:r w:rsidRPr="00B820D9">
        <w:rPr>
          <w:sz w:val="20"/>
          <w:szCs w:val="20"/>
        </w:rPr>
        <w:fldChar w:fldCharType="begin"/>
      </w:r>
      <w:r w:rsidR="0049042A" w:rsidRPr="00B820D9">
        <w:rPr>
          <w:sz w:val="20"/>
          <w:szCs w:val="20"/>
        </w:rPr>
        <w:instrText xml:space="preserve"> TC "</w:instrText>
      </w:r>
      <w:bookmarkStart w:id="437" w:name="_Toc239061041"/>
      <w:bookmarkStart w:id="438" w:name="_Toc299976775"/>
      <w:r w:rsidR="0049042A" w:rsidRPr="00B820D9">
        <w:rPr>
          <w:snapToGrid w:val="0"/>
          <w:sz w:val="20"/>
          <w:szCs w:val="20"/>
        </w:rPr>
        <w:instrText>Table 6.2.</w:instrText>
      </w:r>
      <w:r w:rsidR="0049042A" w:rsidRPr="00B820D9">
        <w:rPr>
          <w:snapToGrid w:val="0"/>
          <w:sz w:val="20"/>
          <w:szCs w:val="20"/>
        </w:rPr>
        <w:tab/>
        <w:instrText xml:space="preserve">Annual monitoring costs for the </w:instrText>
      </w:r>
      <w:bookmarkEnd w:id="437"/>
      <w:r w:rsidR="0049042A" w:rsidRPr="00B820D9">
        <w:rPr>
          <w:sz w:val="20"/>
          <w:szCs w:val="20"/>
        </w:rPr>
        <w:instrText>Established Invasive Plant Species Monitoring Protocol</w:instrText>
      </w:r>
      <w:bookmarkEnd w:id="438"/>
      <w:r w:rsidR="0049042A" w:rsidRPr="00B820D9">
        <w:rPr>
          <w:sz w:val="20"/>
          <w:szCs w:val="20"/>
        </w:rPr>
        <w:instrText xml:space="preserve"> " \f D \l "1" </w:instrText>
      </w:r>
      <w:r w:rsidRPr="00B820D9">
        <w:rPr>
          <w:sz w:val="20"/>
          <w:szCs w:val="20"/>
        </w:rPr>
        <w:fldChar w:fldCharType="end"/>
      </w:r>
      <w:proofErr w:type="gramStart"/>
      <w:r w:rsidR="0049042A" w:rsidRPr="00B820D9">
        <w:rPr>
          <w:sz w:val="20"/>
          <w:szCs w:val="20"/>
        </w:rPr>
        <w:t>Table 6.2.</w:t>
      </w:r>
      <w:proofErr w:type="gramEnd"/>
      <w:r w:rsidR="0049042A" w:rsidRPr="00B820D9">
        <w:rPr>
          <w:sz w:val="20"/>
          <w:szCs w:val="20"/>
        </w:rPr>
        <w:t xml:space="preserve"> </w:t>
      </w:r>
      <w:proofErr w:type="gramStart"/>
      <w:r w:rsidR="0049042A" w:rsidRPr="00B820D9">
        <w:rPr>
          <w:b w:val="0"/>
          <w:sz w:val="20"/>
          <w:szCs w:val="20"/>
        </w:rPr>
        <w:t>Annual monitoring costs for the Established Invasive Plant Species Monitoring Protocol.</w:t>
      </w:r>
      <w:proofErr w:type="gramEnd"/>
      <w:r w:rsidR="0049042A" w:rsidRPr="00B820D9">
        <w:rPr>
          <w:sz w:val="20"/>
          <w:szCs w:val="20"/>
        </w:rPr>
        <w:t xml:space="preserve"> </w:t>
      </w:r>
    </w:p>
    <w:p w:rsidR="0049042A" w:rsidRDefault="0049042A" w:rsidP="00585126">
      <w:r>
        <w:t xml:space="preserve"> </w:t>
      </w:r>
      <w:bookmarkEnd w:id="436"/>
    </w:p>
    <w:tbl>
      <w:tblPr>
        <w:tblW w:w="8614" w:type="dxa"/>
        <w:tblLook w:val="00A0" w:firstRow="1" w:lastRow="0" w:firstColumn="1" w:lastColumn="0" w:noHBand="0" w:noVBand="0"/>
      </w:tblPr>
      <w:tblGrid>
        <w:gridCol w:w="340"/>
        <w:gridCol w:w="1655"/>
        <w:gridCol w:w="900"/>
        <w:gridCol w:w="759"/>
        <w:gridCol w:w="928"/>
        <w:gridCol w:w="711"/>
        <w:gridCol w:w="928"/>
        <w:gridCol w:w="759"/>
        <w:gridCol w:w="868"/>
        <w:gridCol w:w="928"/>
      </w:tblGrid>
      <w:tr w:rsidR="008D3A35" w:rsidRPr="006129F5" w:rsidTr="008D3A35">
        <w:trPr>
          <w:trHeight w:val="242"/>
        </w:trPr>
        <w:tc>
          <w:tcPr>
            <w:tcW w:w="1995" w:type="dxa"/>
            <w:gridSpan w:val="2"/>
            <w:vMerge w:val="restart"/>
            <w:tcBorders>
              <w:top w:val="single" w:sz="4" w:space="0" w:color="auto"/>
              <w:left w:val="nil"/>
              <w:right w:val="nil"/>
            </w:tcBorders>
            <w:noWrap/>
            <w:vAlign w:val="center"/>
          </w:tcPr>
          <w:p w:rsidR="008D3A35" w:rsidRPr="006129F5" w:rsidRDefault="008D3A35" w:rsidP="00A813F9">
            <w:pPr>
              <w:jc w:val="center"/>
              <w:rPr>
                <w:rFonts w:ascii="Arial" w:hAnsi="Arial" w:cs="Arial"/>
                <w:b/>
                <w:bCs/>
                <w:sz w:val="18"/>
                <w:szCs w:val="20"/>
              </w:rPr>
            </w:pPr>
            <w:r w:rsidRPr="006129F5">
              <w:rPr>
                <w:rFonts w:ascii="Arial" w:hAnsi="Arial" w:cs="Arial"/>
                <w:b/>
                <w:bCs/>
                <w:sz w:val="18"/>
                <w:szCs w:val="20"/>
              </w:rPr>
              <w:t>Budget Item</w:t>
            </w:r>
          </w:p>
        </w:tc>
        <w:tc>
          <w:tcPr>
            <w:tcW w:w="900" w:type="dxa"/>
            <w:tcBorders>
              <w:top w:val="single" w:sz="4" w:space="0" w:color="auto"/>
              <w:left w:val="nil"/>
              <w:right w:val="dotted" w:sz="4" w:space="0" w:color="auto"/>
            </w:tcBorders>
            <w:noWrap/>
            <w:vAlign w:val="bottom"/>
          </w:tcPr>
          <w:p w:rsidR="008D3A35" w:rsidRPr="006129F5" w:rsidRDefault="008D3A35" w:rsidP="00A813F9">
            <w:pPr>
              <w:jc w:val="center"/>
              <w:rPr>
                <w:rFonts w:ascii="Arial" w:hAnsi="Arial" w:cs="Arial"/>
                <w:b/>
                <w:sz w:val="18"/>
                <w:szCs w:val="20"/>
              </w:rPr>
            </w:pPr>
            <w:r w:rsidRPr="006129F5">
              <w:rPr>
                <w:rFonts w:ascii="Arial" w:hAnsi="Arial" w:cs="Arial"/>
                <w:b/>
                <w:sz w:val="18"/>
                <w:szCs w:val="20"/>
              </w:rPr>
              <w:t>Year 1</w:t>
            </w:r>
          </w:p>
        </w:tc>
        <w:tc>
          <w:tcPr>
            <w:tcW w:w="1687" w:type="dxa"/>
            <w:gridSpan w:val="2"/>
            <w:tcBorders>
              <w:top w:val="single" w:sz="4" w:space="0" w:color="auto"/>
              <w:left w:val="dotted" w:sz="4" w:space="0" w:color="auto"/>
              <w:right w:val="dotted" w:sz="4" w:space="0" w:color="auto"/>
            </w:tcBorders>
            <w:noWrap/>
            <w:vAlign w:val="bottom"/>
          </w:tcPr>
          <w:p w:rsidR="008D3A35" w:rsidRPr="006129F5" w:rsidRDefault="008D3A35" w:rsidP="00A813F9">
            <w:pPr>
              <w:jc w:val="center"/>
              <w:rPr>
                <w:rFonts w:ascii="Arial" w:hAnsi="Arial" w:cs="Arial"/>
                <w:b/>
                <w:sz w:val="18"/>
                <w:szCs w:val="20"/>
              </w:rPr>
            </w:pPr>
            <w:r w:rsidRPr="006129F5">
              <w:rPr>
                <w:rFonts w:ascii="Arial" w:hAnsi="Arial" w:cs="Arial"/>
                <w:b/>
                <w:sz w:val="18"/>
                <w:szCs w:val="20"/>
              </w:rPr>
              <w:t>Year 2</w:t>
            </w:r>
          </w:p>
        </w:tc>
        <w:tc>
          <w:tcPr>
            <w:tcW w:w="2398" w:type="dxa"/>
            <w:gridSpan w:val="3"/>
            <w:tcBorders>
              <w:top w:val="single" w:sz="4" w:space="0" w:color="auto"/>
              <w:left w:val="dotted" w:sz="4" w:space="0" w:color="auto"/>
              <w:right w:val="dotted" w:sz="4" w:space="0" w:color="auto"/>
            </w:tcBorders>
            <w:noWrap/>
            <w:vAlign w:val="bottom"/>
          </w:tcPr>
          <w:p w:rsidR="008D3A35" w:rsidRPr="006129F5" w:rsidRDefault="008D3A35" w:rsidP="00A813F9">
            <w:pPr>
              <w:jc w:val="center"/>
              <w:rPr>
                <w:rFonts w:ascii="Arial" w:hAnsi="Arial" w:cs="Arial"/>
                <w:b/>
                <w:sz w:val="18"/>
                <w:szCs w:val="20"/>
              </w:rPr>
            </w:pPr>
            <w:r w:rsidRPr="006129F5">
              <w:rPr>
                <w:rFonts w:ascii="Arial" w:hAnsi="Arial" w:cs="Arial"/>
                <w:b/>
                <w:sz w:val="18"/>
                <w:szCs w:val="20"/>
              </w:rPr>
              <w:t>Year 3</w:t>
            </w:r>
          </w:p>
        </w:tc>
        <w:tc>
          <w:tcPr>
            <w:tcW w:w="868" w:type="dxa"/>
            <w:tcBorders>
              <w:top w:val="single" w:sz="4" w:space="0" w:color="auto"/>
              <w:left w:val="dotted" w:sz="4" w:space="0" w:color="auto"/>
              <w:right w:val="dotted" w:sz="4" w:space="0" w:color="auto"/>
            </w:tcBorders>
            <w:vAlign w:val="bottom"/>
          </w:tcPr>
          <w:p w:rsidR="008D3A35" w:rsidRPr="006129F5" w:rsidRDefault="008D3A35" w:rsidP="00A813F9">
            <w:pPr>
              <w:jc w:val="center"/>
              <w:rPr>
                <w:rFonts w:ascii="Arial" w:hAnsi="Arial" w:cs="Arial"/>
                <w:b/>
                <w:sz w:val="18"/>
                <w:szCs w:val="20"/>
              </w:rPr>
            </w:pPr>
            <w:r w:rsidRPr="006129F5">
              <w:rPr>
                <w:rFonts w:ascii="Arial" w:hAnsi="Arial" w:cs="Arial"/>
                <w:b/>
                <w:sz w:val="18"/>
                <w:szCs w:val="20"/>
              </w:rPr>
              <w:t>Year 4</w:t>
            </w:r>
          </w:p>
        </w:tc>
        <w:tc>
          <w:tcPr>
            <w:tcW w:w="766" w:type="dxa"/>
            <w:tcBorders>
              <w:top w:val="single" w:sz="4" w:space="0" w:color="auto"/>
              <w:left w:val="dotted" w:sz="4" w:space="0" w:color="auto"/>
              <w:right w:val="nil"/>
            </w:tcBorders>
            <w:noWrap/>
            <w:vAlign w:val="bottom"/>
          </w:tcPr>
          <w:p w:rsidR="008D3A35" w:rsidRPr="006129F5" w:rsidRDefault="008D3A35" w:rsidP="00A813F9">
            <w:pPr>
              <w:jc w:val="center"/>
              <w:rPr>
                <w:rFonts w:ascii="Arial" w:hAnsi="Arial" w:cs="Arial"/>
                <w:b/>
                <w:sz w:val="18"/>
                <w:szCs w:val="20"/>
              </w:rPr>
            </w:pPr>
            <w:r w:rsidRPr="006129F5">
              <w:rPr>
                <w:rFonts w:ascii="Arial" w:hAnsi="Arial" w:cs="Arial"/>
                <w:b/>
                <w:sz w:val="18"/>
                <w:szCs w:val="20"/>
              </w:rPr>
              <w:t>Year 5</w:t>
            </w:r>
          </w:p>
        </w:tc>
      </w:tr>
      <w:tr w:rsidR="008D3A35" w:rsidRPr="006129F5" w:rsidTr="008D3A35">
        <w:trPr>
          <w:trHeight w:val="180"/>
        </w:trPr>
        <w:tc>
          <w:tcPr>
            <w:tcW w:w="1995" w:type="dxa"/>
            <w:gridSpan w:val="2"/>
            <w:vMerge/>
            <w:tcBorders>
              <w:left w:val="nil"/>
              <w:right w:val="nil"/>
            </w:tcBorders>
            <w:noWrap/>
            <w:vAlign w:val="bottom"/>
          </w:tcPr>
          <w:p w:rsidR="008D3A35" w:rsidRPr="006129F5" w:rsidRDefault="008D3A35" w:rsidP="00A813F9">
            <w:pPr>
              <w:jc w:val="center"/>
              <w:rPr>
                <w:rFonts w:ascii="Arial" w:hAnsi="Arial" w:cs="Arial"/>
                <w:b/>
                <w:bCs/>
                <w:sz w:val="18"/>
                <w:szCs w:val="20"/>
              </w:rPr>
            </w:pPr>
          </w:p>
        </w:tc>
        <w:tc>
          <w:tcPr>
            <w:tcW w:w="900" w:type="dxa"/>
            <w:tcBorders>
              <w:left w:val="nil"/>
              <w:bottom w:val="nil"/>
              <w:right w:val="dotted" w:sz="4" w:space="0" w:color="auto"/>
            </w:tcBorders>
            <w:noWrap/>
            <w:vAlign w:val="bottom"/>
          </w:tcPr>
          <w:p w:rsidR="008D3A35" w:rsidRPr="006129F5" w:rsidRDefault="008D3A35" w:rsidP="00A813F9">
            <w:pPr>
              <w:jc w:val="center"/>
              <w:rPr>
                <w:rFonts w:ascii="Arial" w:hAnsi="Arial" w:cs="Arial"/>
                <w:sz w:val="16"/>
                <w:szCs w:val="20"/>
              </w:rPr>
            </w:pPr>
            <w:r w:rsidRPr="006129F5">
              <w:rPr>
                <w:rFonts w:ascii="Arial" w:hAnsi="Arial" w:cs="Arial"/>
                <w:sz w:val="16"/>
                <w:szCs w:val="20"/>
              </w:rPr>
              <w:t>HAVO</w:t>
            </w:r>
          </w:p>
        </w:tc>
        <w:tc>
          <w:tcPr>
            <w:tcW w:w="759" w:type="dxa"/>
            <w:tcBorders>
              <w:left w:val="dotted" w:sz="4" w:space="0" w:color="auto"/>
              <w:bottom w:val="nil"/>
              <w:right w:val="nil"/>
            </w:tcBorders>
            <w:noWrap/>
            <w:vAlign w:val="bottom"/>
          </w:tcPr>
          <w:p w:rsidR="008D3A35" w:rsidRPr="006129F5" w:rsidRDefault="008D3A35" w:rsidP="00A813F9">
            <w:pPr>
              <w:jc w:val="center"/>
              <w:rPr>
                <w:rFonts w:ascii="Arial" w:hAnsi="Arial" w:cs="Arial"/>
                <w:sz w:val="16"/>
                <w:szCs w:val="20"/>
              </w:rPr>
            </w:pPr>
            <w:r w:rsidRPr="006129F5">
              <w:rPr>
                <w:rFonts w:ascii="Arial" w:hAnsi="Arial" w:cs="Arial"/>
                <w:sz w:val="16"/>
                <w:szCs w:val="20"/>
              </w:rPr>
              <w:t>HAVO</w:t>
            </w:r>
          </w:p>
        </w:tc>
        <w:tc>
          <w:tcPr>
            <w:tcW w:w="928" w:type="dxa"/>
            <w:tcBorders>
              <w:left w:val="nil"/>
              <w:bottom w:val="nil"/>
              <w:right w:val="dotted" w:sz="4" w:space="0" w:color="auto"/>
            </w:tcBorders>
            <w:noWrap/>
            <w:vAlign w:val="bottom"/>
          </w:tcPr>
          <w:p w:rsidR="008D3A35" w:rsidRPr="006129F5" w:rsidRDefault="008D3A35" w:rsidP="00A813F9">
            <w:pPr>
              <w:jc w:val="center"/>
              <w:rPr>
                <w:rFonts w:ascii="Arial" w:hAnsi="Arial" w:cs="Arial"/>
                <w:sz w:val="16"/>
                <w:szCs w:val="20"/>
              </w:rPr>
            </w:pPr>
            <w:r w:rsidRPr="006129F5">
              <w:rPr>
                <w:rFonts w:ascii="Arial" w:hAnsi="Arial" w:cs="Arial"/>
                <w:sz w:val="16"/>
                <w:szCs w:val="20"/>
              </w:rPr>
              <w:t>HAVO</w:t>
            </w:r>
          </w:p>
        </w:tc>
        <w:tc>
          <w:tcPr>
            <w:tcW w:w="711" w:type="dxa"/>
            <w:tcBorders>
              <w:left w:val="dotted" w:sz="4" w:space="0" w:color="auto"/>
              <w:bottom w:val="nil"/>
              <w:right w:val="nil"/>
            </w:tcBorders>
            <w:noWrap/>
            <w:vAlign w:val="bottom"/>
          </w:tcPr>
          <w:p w:rsidR="008D3A35" w:rsidRPr="006129F5" w:rsidRDefault="008D3A35" w:rsidP="00A813F9">
            <w:pPr>
              <w:jc w:val="center"/>
              <w:rPr>
                <w:rFonts w:ascii="Arial" w:hAnsi="Arial" w:cs="Arial"/>
                <w:sz w:val="16"/>
                <w:szCs w:val="20"/>
              </w:rPr>
            </w:pPr>
            <w:r w:rsidRPr="006129F5">
              <w:rPr>
                <w:rFonts w:ascii="Arial" w:hAnsi="Arial" w:cs="Arial"/>
                <w:sz w:val="16"/>
                <w:szCs w:val="20"/>
              </w:rPr>
              <w:t>HALE</w:t>
            </w:r>
          </w:p>
        </w:tc>
        <w:tc>
          <w:tcPr>
            <w:tcW w:w="928" w:type="dxa"/>
            <w:tcBorders>
              <w:left w:val="nil"/>
              <w:bottom w:val="nil"/>
              <w:right w:val="nil"/>
            </w:tcBorders>
            <w:noWrap/>
            <w:vAlign w:val="bottom"/>
          </w:tcPr>
          <w:p w:rsidR="008D3A35" w:rsidRPr="006129F5" w:rsidRDefault="008D3A35" w:rsidP="00A813F9">
            <w:pPr>
              <w:jc w:val="center"/>
              <w:rPr>
                <w:rFonts w:ascii="Arial" w:hAnsi="Arial" w:cs="Arial"/>
                <w:sz w:val="16"/>
                <w:szCs w:val="20"/>
              </w:rPr>
            </w:pPr>
            <w:r w:rsidRPr="006129F5">
              <w:rPr>
                <w:rFonts w:ascii="Arial" w:hAnsi="Arial" w:cs="Arial"/>
                <w:sz w:val="16"/>
                <w:szCs w:val="20"/>
              </w:rPr>
              <w:t>HALE</w:t>
            </w:r>
          </w:p>
        </w:tc>
        <w:tc>
          <w:tcPr>
            <w:tcW w:w="759" w:type="dxa"/>
            <w:tcBorders>
              <w:left w:val="nil"/>
              <w:bottom w:val="nil"/>
              <w:right w:val="dotted" w:sz="4" w:space="0" w:color="auto"/>
            </w:tcBorders>
            <w:noWrap/>
            <w:vAlign w:val="bottom"/>
          </w:tcPr>
          <w:p w:rsidR="008D3A35" w:rsidRPr="006129F5" w:rsidRDefault="008D3A35" w:rsidP="00A813F9">
            <w:pPr>
              <w:jc w:val="center"/>
              <w:rPr>
                <w:rFonts w:ascii="Arial" w:hAnsi="Arial" w:cs="Arial"/>
                <w:sz w:val="16"/>
                <w:szCs w:val="20"/>
              </w:rPr>
            </w:pPr>
            <w:r w:rsidRPr="006129F5">
              <w:rPr>
                <w:rFonts w:ascii="Arial" w:hAnsi="Arial" w:cs="Arial"/>
                <w:sz w:val="16"/>
                <w:szCs w:val="20"/>
              </w:rPr>
              <w:t>KALA</w:t>
            </w:r>
          </w:p>
        </w:tc>
        <w:tc>
          <w:tcPr>
            <w:tcW w:w="868" w:type="dxa"/>
            <w:tcBorders>
              <w:left w:val="nil"/>
              <w:bottom w:val="nil"/>
              <w:right w:val="dotted" w:sz="4" w:space="0" w:color="auto"/>
            </w:tcBorders>
            <w:noWrap/>
            <w:vAlign w:val="bottom"/>
          </w:tcPr>
          <w:p w:rsidR="008D3A35" w:rsidRPr="006129F5" w:rsidRDefault="008D3A35" w:rsidP="00A813F9">
            <w:pPr>
              <w:jc w:val="center"/>
              <w:rPr>
                <w:rFonts w:ascii="Arial" w:hAnsi="Arial" w:cs="Arial"/>
                <w:sz w:val="16"/>
                <w:szCs w:val="20"/>
              </w:rPr>
            </w:pPr>
            <w:r w:rsidRPr="006129F5">
              <w:rPr>
                <w:rFonts w:ascii="Arial" w:hAnsi="Arial" w:cs="Arial"/>
                <w:sz w:val="16"/>
                <w:szCs w:val="20"/>
              </w:rPr>
              <w:t>NPSA</w:t>
            </w:r>
          </w:p>
        </w:tc>
        <w:tc>
          <w:tcPr>
            <w:tcW w:w="766" w:type="dxa"/>
            <w:tcBorders>
              <w:left w:val="dotted" w:sz="4" w:space="0" w:color="auto"/>
              <w:bottom w:val="nil"/>
              <w:right w:val="nil"/>
            </w:tcBorders>
            <w:noWrap/>
            <w:vAlign w:val="bottom"/>
          </w:tcPr>
          <w:p w:rsidR="008D3A35" w:rsidRPr="006129F5" w:rsidRDefault="008D3A35" w:rsidP="00A813F9">
            <w:pPr>
              <w:jc w:val="center"/>
              <w:rPr>
                <w:rFonts w:ascii="Arial" w:hAnsi="Arial" w:cs="Arial"/>
                <w:sz w:val="16"/>
                <w:szCs w:val="20"/>
              </w:rPr>
            </w:pPr>
            <w:r w:rsidRPr="006129F5">
              <w:rPr>
                <w:rFonts w:ascii="Arial" w:hAnsi="Arial" w:cs="Arial"/>
                <w:sz w:val="16"/>
                <w:szCs w:val="20"/>
              </w:rPr>
              <w:t>AMME</w:t>
            </w:r>
          </w:p>
        </w:tc>
      </w:tr>
      <w:tr w:rsidR="008D3A35" w:rsidRPr="006129F5" w:rsidTr="008D3A35">
        <w:trPr>
          <w:trHeight w:val="102"/>
        </w:trPr>
        <w:tc>
          <w:tcPr>
            <w:tcW w:w="1995" w:type="dxa"/>
            <w:gridSpan w:val="2"/>
            <w:vMerge/>
            <w:tcBorders>
              <w:left w:val="nil"/>
              <w:bottom w:val="single" w:sz="12" w:space="0" w:color="auto"/>
              <w:right w:val="nil"/>
            </w:tcBorders>
            <w:noWrap/>
            <w:vAlign w:val="bottom"/>
          </w:tcPr>
          <w:p w:rsidR="008D3A35" w:rsidRPr="006129F5" w:rsidRDefault="008D3A35" w:rsidP="00A813F9">
            <w:pPr>
              <w:jc w:val="center"/>
              <w:rPr>
                <w:rFonts w:ascii="Arial" w:hAnsi="Arial" w:cs="Arial"/>
                <w:sz w:val="18"/>
                <w:szCs w:val="20"/>
              </w:rPr>
            </w:pPr>
          </w:p>
        </w:tc>
        <w:tc>
          <w:tcPr>
            <w:tcW w:w="900" w:type="dxa"/>
            <w:tcBorders>
              <w:top w:val="nil"/>
              <w:left w:val="nil"/>
              <w:bottom w:val="single" w:sz="12" w:space="0" w:color="auto"/>
              <w:right w:val="dotted" w:sz="4" w:space="0" w:color="auto"/>
            </w:tcBorders>
            <w:noWrap/>
            <w:vAlign w:val="bottom"/>
          </w:tcPr>
          <w:p w:rsidR="008D3A35" w:rsidRPr="006129F5" w:rsidRDefault="008D3A35" w:rsidP="00A813F9">
            <w:pPr>
              <w:jc w:val="center"/>
              <w:rPr>
                <w:rFonts w:ascii="Arial" w:hAnsi="Arial" w:cs="Arial"/>
                <w:sz w:val="16"/>
                <w:szCs w:val="20"/>
              </w:rPr>
            </w:pPr>
            <w:r w:rsidRPr="006129F5">
              <w:rPr>
                <w:rFonts w:ascii="Arial" w:hAnsi="Arial" w:cs="Arial"/>
                <w:sz w:val="16"/>
                <w:szCs w:val="20"/>
              </w:rPr>
              <w:t>Wet</w:t>
            </w:r>
          </w:p>
        </w:tc>
        <w:tc>
          <w:tcPr>
            <w:tcW w:w="759" w:type="dxa"/>
            <w:tcBorders>
              <w:top w:val="nil"/>
              <w:left w:val="dotted" w:sz="4" w:space="0" w:color="auto"/>
              <w:bottom w:val="single" w:sz="12" w:space="0" w:color="auto"/>
              <w:right w:val="nil"/>
            </w:tcBorders>
            <w:noWrap/>
            <w:vAlign w:val="bottom"/>
          </w:tcPr>
          <w:p w:rsidR="008D3A35" w:rsidRPr="006129F5" w:rsidRDefault="008D3A35" w:rsidP="00A813F9">
            <w:pPr>
              <w:jc w:val="center"/>
              <w:rPr>
                <w:rFonts w:ascii="Arial" w:hAnsi="Arial" w:cs="Arial"/>
                <w:sz w:val="16"/>
                <w:szCs w:val="20"/>
              </w:rPr>
            </w:pPr>
            <w:r w:rsidRPr="006129F5">
              <w:rPr>
                <w:rFonts w:ascii="Arial" w:hAnsi="Arial" w:cs="Arial"/>
                <w:sz w:val="16"/>
                <w:szCs w:val="20"/>
              </w:rPr>
              <w:t>Kahuku</w:t>
            </w:r>
          </w:p>
        </w:tc>
        <w:tc>
          <w:tcPr>
            <w:tcW w:w="928" w:type="dxa"/>
            <w:tcBorders>
              <w:top w:val="nil"/>
              <w:left w:val="nil"/>
              <w:bottom w:val="single" w:sz="12" w:space="0" w:color="auto"/>
              <w:right w:val="dotted" w:sz="4" w:space="0" w:color="auto"/>
            </w:tcBorders>
            <w:noWrap/>
            <w:vAlign w:val="bottom"/>
          </w:tcPr>
          <w:p w:rsidR="008D3A35" w:rsidRPr="006129F5" w:rsidRDefault="008D3A35" w:rsidP="00A813F9">
            <w:pPr>
              <w:jc w:val="center"/>
              <w:rPr>
                <w:rFonts w:ascii="Arial" w:hAnsi="Arial" w:cs="Arial"/>
                <w:sz w:val="16"/>
                <w:szCs w:val="20"/>
              </w:rPr>
            </w:pPr>
            <w:r w:rsidRPr="006129F5">
              <w:rPr>
                <w:rFonts w:ascii="Arial" w:hAnsi="Arial" w:cs="Arial"/>
                <w:sz w:val="16"/>
                <w:szCs w:val="20"/>
              </w:rPr>
              <w:t>Subalpine</w:t>
            </w:r>
          </w:p>
        </w:tc>
        <w:tc>
          <w:tcPr>
            <w:tcW w:w="711" w:type="dxa"/>
            <w:tcBorders>
              <w:top w:val="nil"/>
              <w:left w:val="dotted" w:sz="4" w:space="0" w:color="auto"/>
              <w:bottom w:val="single" w:sz="12" w:space="0" w:color="auto"/>
              <w:right w:val="nil"/>
            </w:tcBorders>
            <w:noWrap/>
            <w:vAlign w:val="bottom"/>
          </w:tcPr>
          <w:p w:rsidR="008D3A35" w:rsidRPr="006129F5" w:rsidRDefault="008D3A35" w:rsidP="00A813F9">
            <w:pPr>
              <w:jc w:val="center"/>
              <w:rPr>
                <w:rFonts w:ascii="Arial" w:hAnsi="Arial" w:cs="Arial"/>
                <w:sz w:val="16"/>
                <w:szCs w:val="20"/>
              </w:rPr>
            </w:pPr>
            <w:r w:rsidRPr="006129F5">
              <w:rPr>
                <w:rFonts w:ascii="Arial" w:hAnsi="Arial" w:cs="Arial"/>
                <w:sz w:val="16"/>
                <w:szCs w:val="20"/>
              </w:rPr>
              <w:t>Wet</w:t>
            </w:r>
          </w:p>
        </w:tc>
        <w:tc>
          <w:tcPr>
            <w:tcW w:w="928" w:type="dxa"/>
            <w:tcBorders>
              <w:top w:val="nil"/>
              <w:left w:val="nil"/>
              <w:bottom w:val="single" w:sz="12" w:space="0" w:color="auto"/>
              <w:right w:val="nil"/>
            </w:tcBorders>
            <w:noWrap/>
            <w:vAlign w:val="bottom"/>
          </w:tcPr>
          <w:p w:rsidR="008D3A35" w:rsidRPr="006129F5" w:rsidRDefault="008D3A35" w:rsidP="00A813F9">
            <w:pPr>
              <w:jc w:val="center"/>
              <w:rPr>
                <w:rFonts w:ascii="Arial" w:hAnsi="Arial" w:cs="Arial"/>
                <w:sz w:val="16"/>
                <w:szCs w:val="20"/>
              </w:rPr>
            </w:pPr>
            <w:r w:rsidRPr="006129F5">
              <w:rPr>
                <w:rFonts w:ascii="Arial" w:hAnsi="Arial" w:cs="Arial"/>
                <w:sz w:val="16"/>
                <w:szCs w:val="20"/>
              </w:rPr>
              <w:t>Subalpine</w:t>
            </w:r>
          </w:p>
        </w:tc>
        <w:tc>
          <w:tcPr>
            <w:tcW w:w="759" w:type="dxa"/>
            <w:tcBorders>
              <w:top w:val="nil"/>
              <w:left w:val="nil"/>
              <w:bottom w:val="single" w:sz="12" w:space="0" w:color="auto"/>
              <w:right w:val="dotted" w:sz="4" w:space="0" w:color="auto"/>
            </w:tcBorders>
            <w:noWrap/>
            <w:vAlign w:val="bottom"/>
          </w:tcPr>
          <w:p w:rsidR="008D3A35" w:rsidRPr="006129F5" w:rsidRDefault="008D3A35" w:rsidP="00A813F9">
            <w:pPr>
              <w:jc w:val="center"/>
              <w:rPr>
                <w:rFonts w:ascii="Arial" w:hAnsi="Arial" w:cs="Arial"/>
                <w:sz w:val="16"/>
                <w:szCs w:val="20"/>
              </w:rPr>
            </w:pPr>
            <w:r w:rsidRPr="006129F5">
              <w:rPr>
                <w:rFonts w:ascii="Arial" w:hAnsi="Arial" w:cs="Arial"/>
                <w:sz w:val="16"/>
                <w:szCs w:val="20"/>
              </w:rPr>
              <w:t>Coastal</w:t>
            </w:r>
          </w:p>
        </w:tc>
        <w:tc>
          <w:tcPr>
            <w:tcW w:w="868" w:type="dxa"/>
            <w:tcBorders>
              <w:top w:val="nil"/>
              <w:left w:val="nil"/>
              <w:bottom w:val="single" w:sz="12" w:space="0" w:color="auto"/>
              <w:right w:val="dotted" w:sz="4" w:space="0" w:color="auto"/>
            </w:tcBorders>
            <w:noWrap/>
            <w:vAlign w:val="bottom"/>
          </w:tcPr>
          <w:p w:rsidR="008D3A35" w:rsidRPr="006129F5" w:rsidRDefault="008D3A35" w:rsidP="008D3A35">
            <w:pPr>
              <w:jc w:val="center"/>
              <w:rPr>
                <w:rFonts w:ascii="Arial" w:hAnsi="Arial" w:cs="Arial"/>
                <w:sz w:val="16"/>
                <w:szCs w:val="20"/>
              </w:rPr>
            </w:pPr>
            <w:r w:rsidRPr="006129F5">
              <w:rPr>
                <w:rFonts w:ascii="Arial" w:hAnsi="Arial" w:cs="Arial"/>
                <w:sz w:val="16"/>
                <w:szCs w:val="20"/>
              </w:rPr>
              <w:t>Ta</w:t>
            </w:r>
            <w:r>
              <w:rPr>
                <w:rFonts w:ascii="Arial" w:hAnsi="Arial" w:cs="Arial"/>
                <w:sz w:val="16"/>
                <w:szCs w:val="20"/>
              </w:rPr>
              <w:t>‘ū</w:t>
            </w:r>
          </w:p>
        </w:tc>
        <w:tc>
          <w:tcPr>
            <w:tcW w:w="766" w:type="dxa"/>
            <w:tcBorders>
              <w:top w:val="nil"/>
              <w:left w:val="dotted" w:sz="4" w:space="0" w:color="auto"/>
              <w:bottom w:val="single" w:sz="12" w:space="0" w:color="auto"/>
              <w:right w:val="nil"/>
            </w:tcBorders>
            <w:noWrap/>
            <w:vAlign w:val="bottom"/>
          </w:tcPr>
          <w:p w:rsidR="008D3A35" w:rsidRPr="006129F5" w:rsidRDefault="008D3A35" w:rsidP="00A813F9">
            <w:pPr>
              <w:jc w:val="center"/>
              <w:rPr>
                <w:rFonts w:ascii="Arial" w:hAnsi="Arial" w:cs="Arial"/>
                <w:sz w:val="16"/>
                <w:szCs w:val="20"/>
              </w:rPr>
            </w:pPr>
            <w:r w:rsidRPr="006129F5">
              <w:rPr>
                <w:rFonts w:ascii="Arial" w:hAnsi="Arial" w:cs="Arial"/>
                <w:sz w:val="16"/>
                <w:szCs w:val="20"/>
              </w:rPr>
              <w:t>Mangrove</w:t>
            </w:r>
          </w:p>
        </w:tc>
      </w:tr>
      <w:tr w:rsidR="008D3A35" w:rsidRPr="006129F5" w:rsidTr="008D3A35">
        <w:trPr>
          <w:trHeight w:val="315"/>
        </w:trPr>
        <w:tc>
          <w:tcPr>
            <w:tcW w:w="1995" w:type="dxa"/>
            <w:gridSpan w:val="2"/>
            <w:tcBorders>
              <w:top w:val="single" w:sz="12" w:space="0" w:color="auto"/>
              <w:left w:val="nil"/>
              <w:bottom w:val="nil"/>
              <w:right w:val="nil"/>
            </w:tcBorders>
            <w:noWrap/>
            <w:vAlign w:val="bottom"/>
          </w:tcPr>
          <w:p w:rsidR="008D3A35" w:rsidRPr="006129F5" w:rsidRDefault="008D3A35" w:rsidP="00A813F9">
            <w:pPr>
              <w:rPr>
                <w:rFonts w:ascii="Arial" w:hAnsi="Arial" w:cs="Arial"/>
                <w:i/>
                <w:iCs/>
                <w:sz w:val="18"/>
                <w:szCs w:val="20"/>
              </w:rPr>
            </w:pPr>
            <w:r w:rsidRPr="006129F5">
              <w:rPr>
                <w:rFonts w:ascii="Arial" w:hAnsi="Arial" w:cs="Arial"/>
                <w:i/>
                <w:iCs/>
                <w:sz w:val="18"/>
                <w:szCs w:val="20"/>
              </w:rPr>
              <w:t>Personnel</w:t>
            </w:r>
          </w:p>
        </w:tc>
        <w:tc>
          <w:tcPr>
            <w:tcW w:w="900" w:type="dxa"/>
            <w:tcBorders>
              <w:top w:val="single" w:sz="12" w:space="0" w:color="auto"/>
              <w:left w:val="nil"/>
              <w:bottom w:val="nil"/>
              <w:right w:val="dotted" w:sz="4" w:space="0" w:color="auto"/>
            </w:tcBorders>
            <w:noWrap/>
            <w:vAlign w:val="bottom"/>
          </w:tcPr>
          <w:p w:rsidR="008D3A35" w:rsidRPr="006129F5" w:rsidRDefault="008D3A35" w:rsidP="00A813F9">
            <w:pPr>
              <w:rPr>
                <w:rFonts w:ascii="Arial" w:hAnsi="Arial" w:cs="Arial"/>
                <w:sz w:val="16"/>
                <w:szCs w:val="20"/>
              </w:rPr>
            </w:pPr>
            <w:r w:rsidRPr="006129F5">
              <w:rPr>
                <w:rFonts w:ascii="Arial" w:hAnsi="Arial" w:cs="Arial"/>
                <w:sz w:val="16"/>
                <w:szCs w:val="20"/>
              </w:rPr>
              <w:t> </w:t>
            </w:r>
          </w:p>
        </w:tc>
        <w:tc>
          <w:tcPr>
            <w:tcW w:w="759" w:type="dxa"/>
            <w:tcBorders>
              <w:top w:val="single" w:sz="12" w:space="0" w:color="auto"/>
              <w:left w:val="dotted" w:sz="4" w:space="0" w:color="auto"/>
              <w:bottom w:val="nil"/>
              <w:right w:val="nil"/>
            </w:tcBorders>
            <w:noWrap/>
            <w:vAlign w:val="bottom"/>
          </w:tcPr>
          <w:p w:rsidR="008D3A35" w:rsidRPr="006129F5" w:rsidRDefault="008D3A35" w:rsidP="00A813F9">
            <w:pPr>
              <w:rPr>
                <w:rFonts w:ascii="Arial" w:hAnsi="Arial" w:cs="Arial"/>
                <w:sz w:val="16"/>
                <w:szCs w:val="20"/>
              </w:rPr>
            </w:pPr>
            <w:r w:rsidRPr="006129F5">
              <w:rPr>
                <w:rFonts w:ascii="Arial" w:hAnsi="Arial" w:cs="Arial"/>
                <w:sz w:val="16"/>
                <w:szCs w:val="20"/>
              </w:rPr>
              <w:t> </w:t>
            </w:r>
          </w:p>
        </w:tc>
        <w:tc>
          <w:tcPr>
            <w:tcW w:w="928" w:type="dxa"/>
            <w:tcBorders>
              <w:top w:val="single" w:sz="12" w:space="0" w:color="auto"/>
              <w:left w:val="nil"/>
              <w:bottom w:val="nil"/>
              <w:right w:val="dotted" w:sz="4" w:space="0" w:color="auto"/>
            </w:tcBorders>
            <w:noWrap/>
            <w:vAlign w:val="bottom"/>
          </w:tcPr>
          <w:p w:rsidR="008D3A35" w:rsidRPr="006129F5" w:rsidRDefault="008D3A35" w:rsidP="00A813F9">
            <w:pPr>
              <w:rPr>
                <w:rFonts w:ascii="Arial" w:hAnsi="Arial" w:cs="Arial"/>
                <w:sz w:val="16"/>
                <w:szCs w:val="20"/>
              </w:rPr>
            </w:pPr>
            <w:r w:rsidRPr="006129F5">
              <w:rPr>
                <w:rFonts w:ascii="Arial" w:hAnsi="Arial" w:cs="Arial"/>
                <w:sz w:val="16"/>
                <w:szCs w:val="20"/>
              </w:rPr>
              <w:t> </w:t>
            </w:r>
          </w:p>
        </w:tc>
        <w:tc>
          <w:tcPr>
            <w:tcW w:w="711" w:type="dxa"/>
            <w:tcBorders>
              <w:top w:val="single" w:sz="12" w:space="0" w:color="auto"/>
              <w:left w:val="dotted" w:sz="4" w:space="0" w:color="auto"/>
              <w:bottom w:val="nil"/>
              <w:right w:val="nil"/>
            </w:tcBorders>
            <w:noWrap/>
            <w:vAlign w:val="bottom"/>
          </w:tcPr>
          <w:p w:rsidR="008D3A35" w:rsidRPr="006129F5" w:rsidRDefault="008D3A35" w:rsidP="00A813F9">
            <w:pPr>
              <w:rPr>
                <w:rFonts w:ascii="Arial" w:hAnsi="Arial" w:cs="Arial"/>
                <w:sz w:val="16"/>
                <w:szCs w:val="20"/>
              </w:rPr>
            </w:pPr>
            <w:r w:rsidRPr="006129F5">
              <w:rPr>
                <w:rFonts w:ascii="Arial" w:hAnsi="Arial" w:cs="Arial"/>
                <w:sz w:val="16"/>
                <w:szCs w:val="20"/>
              </w:rPr>
              <w:t> </w:t>
            </w:r>
          </w:p>
        </w:tc>
        <w:tc>
          <w:tcPr>
            <w:tcW w:w="928" w:type="dxa"/>
            <w:tcBorders>
              <w:top w:val="single" w:sz="12" w:space="0" w:color="auto"/>
              <w:left w:val="nil"/>
              <w:bottom w:val="nil"/>
              <w:right w:val="nil"/>
            </w:tcBorders>
            <w:noWrap/>
            <w:vAlign w:val="bottom"/>
          </w:tcPr>
          <w:p w:rsidR="008D3A35" w:rsidRPr="006129F5" w:rsidRDefault="008D3A35" w:rsidP="00A813F9">
            <w:pPr>
              <w:rPr>
                <w:rFonts w:ascii="Arial" w:hAnsi="Arial" w:cs="Arial"/>
                <w:sz w:val="16"/>
                <w:szCs w:val="20"/>
              </w:rPr>
            </w:pPr>
            <w:r w:rsidRPr="006129F5">
              <w:rPr>
                <w:rFonts w:ascii="Arial" w:hAnsi="Arial" w:cs="Arial"/>
                <w:sz w:val="16"/>
                <w:szCs w:val="20"/>
              </w:rPr>
              <w:t> </w:t>
            </w:r>
          </w:p>
        </w:tc>
        <w:tc>
          <w:tcPr>
            <w:tcW w:w="759" w:type="dxa"/>
            <w:tcBorders>
              <w:top w:val="single" w:sz="12" w:space="0" w:color="auto"/>
              <w:left w:val="nil"/>
              <w:bottom w:val="nil"/>
              <w:right w:val="dotted" w:sz="4" w:space="0" w:color="auto"/>
            </w:tcBorders>
            <w:noWrap/>
            <w:vAlign w:val="bottom"/>
          </w:tcPr>
          <w:p w:rsidR="008D3A35" w:rsidRPr="006129F5" w:rsidRDefault="008D3A35" w:rsidP="00A813F9">
            <w:pPr>
              <w:rPr>
                <w:rFonts w:ascii="Arial" w:hAnsi="Arial" w:cs="Arial"/>
                <w:sz w:val="16"/>
                <w:szCs w:val="20"/>
              </w:rPr>
            </w:pPr>
            <w:r w:rsidRPr="006129F5">
              <w:rPr>
                <w:rFonts w:ascii="Arial" w:hAnsi="Arial" w:cs="Arial"/>
                <w:sz w:val="16"/>
                <w:szCs w:val="20"/>
              </w:rPr>
              <w:t> </w:t>
            </w:r>
          </w:p>
        </w:tc>
        <w:tc>
          <w:tcPr>
            <w:tcW w:w="868" w:type="dxa"/>
            <w:tcBorders>
              <w:top w:val="single" w:sz="12" w:space="0" w:color="auto"/>
              <w:left w:val="nil"/>
              <w:bottom w:val="nil"/>
              <w:right w:val="dotted" w:sz="4" w:space="0" w:color="auto"/>
            </w:tcBorders>
            <w:noWrap/>
            <w:vAlign w:val="bottom"/>
          </w:tcPr>
          <w:p w:rsidR="008D3A35" w:rsidRPr="006129F5" w:rsidRDefault="008D3A35" w:rsidP="00A813F9">
            <w:pPr>
              <w:rPr>
                <w:rFonts w:ascii="Arial" w:hAnsi="Arial" w:cs="Arial"/>
                <w:sz w:val="16"/>
                <w:szCs w:val="20"/>
              </w:rPr>
            </w:pPr>
            <w:r w:rsidRPr="006129F5">
              <w:rPr>
                <w:rFonts w:ascii="Arial" w:hAnsi="Arial" w:cs="Arial"/>
                <w:sz w:val="16"/>
                <w:szCs w:val="20"/>
              </w:rPr>
              <w:t> </w:t>
            </w:r>
          </w:p>
        </w:tc>
        <w:tc>
          <w:tcPr>
            <w:tcW w:w="766" w:type="dxa"/>
            <w:tcBorders>
              <w:top w:val="single" w:sz="12" w:space="0" w:color="auto"/>
              <w:left w:val="dotted" w:sz="4" w:space="0" w:color="auto"/>
              <w:bottom w:val="nil"/>
              <w:right w:val="nil"/>
            </w:tcBorders>
            <w:noWrap/>
            <w:vAlign w:val="bottom"/>
          </w:tcPr>
          <w:p w:rsidR="008D3A35" w:rsidRPr="006129F5" w:rsidRDefault="008D3A35" w:rsidP="00A813F9">
            <w:pPr>
              <w:rPr>
                <w:rFonts w:ascii="Arial" w:hAnsi="Arial" w:cs="Arial"/>
                <w:sz w:val="16"/>
                <w:szCs w:val="20"/>
              </w:rPr>
            </w:pPr>
            <w:r w:rsidRPr="006129F5">
              <w:rPr>
                <w:rFonts w:ascii="Arial" w:hAnsi="Arial" w:cs="Arial"/>
                <w:sz w:val="16"/>
                <w:szCs w:val="20"/>
              </w:rPr>
              <w:t> </w:t>
            </w:r>
          </w:p>
        </w:tc>
      </w:tr>
      <w:tr w:rsidR="008D3A35" w:rsidRPr="006129F5" w:rsidTr="008D3A35">
        <w:trPr>
          <w:trHeight w:val="315"/>
        </w:trPr>
        <w:tc>
          <w:tcPr>
            <w:tcW w:w="340" w:type="dxa"/>
            <w:tcBorders>
              <w:top w:val="nil"/>
              <w:left w:val="nil"/>
              <w:bottom w:val="nil"/>
              <w:right w:val="nil"/>
            </w:tcBorders>
            <w:noWrap/>
            <w:vAlign w:val="bottom"/>
          </w:tcPr>
          <w:p w:rsidR="008D3A35" w:rsidRPr="006129F5" w:rsidRDefault="008D3A35" w:rsidP="00A813F9">
            <w:pPr>
              <w:rPr>
                <w:rFonts w:ascii="Arial" w:hAnsi="Arial" w:cs="Arial"/>
                <w:sz w:val="18"/>
                <w:szCs w:val="20"/>
              </w:rPr>
            </w:pPr>
            <w:r w:rsidRPr="006129F5">
              <w:rPr>
                <w:rFonts w:ascii="Arial" w:hAnsi="Arial" w:cs="Arial"/>
                <w:sz w:val="18"/>
                <w:szCs w:val="20"/>
              </w:rPr>
              <w:t> </w:t>
            </w:r>
          </w:p>
        </w:tc>
        <w:tc>
          <w:tcPr>
            <w:tcW w:w="1655" w:type="dxa"/>
            <w:tcBorders>
              <w:top w:val="nil"/>
              <w:left w:val="nil"/>
              <w:bottom w:val="nil"/>
              <w:right w:val="nil"/>
            </w:tcBorders>
            <w:noWrap/>
            <w:vAlign w:val="bottom"/>
          </w:tcPr>
          <w:p w:rsidR="008D3A35" w:rsidRPr="006129F5" w:rsidRDefault="008D3A35" w:rsidP="006129F5">
            <w:pPr>
              <w:ind w:left="107" w:hanging="197"/>
              <w:rPr>
                <w:rFonts w:ascii="Arial" w:hAnsi="Arial" w:cs="Arial"/>
                <w:sz w:val="18"/>
                <w:szCs w:val="20"/>
              </w:rPr>
            </w:pPr>
            <w:r w:rsidRPr="006129F5">
              <w:rPr>
                <w:rFonts w:ascii="Arial" w:hAnsi="Arial" w:cs="Arial"/>
                <w:sz w:val="18"/>
                <w:szCs w:val="20"/>
              </w:rPr>
              <w:t>Botanist           (GS11.1; 15%)</w:t>
            </w:r>
          </w:p>
        </w:tc>
        <w:tc>
          <w:tcPr>
            <w:tcW w:w="900"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10,840</w:t>
            </w:r>
          </w:p>
        </w:tc>
        <w:tc>
          <w:tcPr>
            <w:tcW w:w="759" w:type="dxa"/>
            <w:tcBorders>
              <w:top w:val="nil"/>
              <w:left w:val="dotted" w:sz="4" w:space="0" w:color="auto"/>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5,420</w:t>
            </w:r>
          </w:p>
        </w:tc>
        <w:tc>
          <w:tcPr>
            <w:tcW w:w="928"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5,420</w:t>
            </w:r>
          </w:p>
        </w:tc>
        <w:tc>
          <w:tcPr>
            <w:tcW w:w="711" w:type="dxa"/>
            <w:tcBorders>
              <w:top w:val="nil"/>
              <w:left w:val="dotted" w:sz="4" w:space="0" w:color="auto"/>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5,420</w:t>
            </w:r>
          </w:p>
        </w:tc>
        <w:tc>
          <w:tcPr>
            <w:tcW w:w="928" w:type="dxa"/>
            <w:tcBorders>
              <w:top w:val="nil"/>
              <w:left w:val="nil"/>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5,420</w:t>
            </w:r>
          </w:p>
        </w:tc>
        <w:tc>
          <w:tcPr>
            <w:tcW w:w="759"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2,710</w:t>
            </w:r>
          </w:p>
        </w:tc>
        <w:tc>
          <w:tcPr>
            <w:tcW w:w="868"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8,130</w:t>
            </w:r>
          </w:p>
        </w:tc>
        <w:tc>
          <w:tcPr>
            <w:tcW w:w="766" w:type="dxa"/>
            <w:tcBorders>
              <w:top w:val="nil"/>
              <w:left w:val="dotted" w:sz="4" w:space="0" w:color="auto"/>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2,710</w:t>
            </w:r>
          </w:p>
        </w:tc>
      </w:tr>
      <w:tr w:rsidR="008D3A35" w:rsidRPr="006129F5" w:rsidTr="008D3A35">
        <w:trPr>
          <w:trHeight w:val="315"/>
        </w:trPr>
        <w:tc>
          <w:tcPr>
            <w:tcW w:w="340" w:type="dxa"/>
            <w:tcBorders>
              <w:top w:val="nil"/>
              <w:left w:val="nil"/>
              <w:bottom w:val="nil"/>
              <w:right w:val="nil"/>
            </w:tcBorders>
            <w:noWrap/>
            <w:vAlign w:val="bottom"/>
          </w:tcPr>
          <w:p w:rsidR="008D3A35" w:rsidRPr="006129F5" w:rsidRDefault="008D3A35" w:rsidP="00A813F9">
            <w:pPr>
              <w:rPr>
                <w:rFonts w:ascii="Arial" w:hAnsi="Arial" w:cs="Arial"/>
                <w:sz w:val="18"/>
                <w:szCs w:val="20"/>
              </w:rPr>
            </w:pPr>
            <w:r w:rsidRPr="006129F5">
              <w:rPr>
                <w:rFonts w:ascii="Arial" w:hAnsi="Arial" w:cs="Arial"/>
                <w:sz w:val="18"/>
                <w:szCs w:val="20"/>
              </w:rPr>
              <w:t> </w:t>
            </w:r>
          </w:p>
        </w:tc>
        <w:tc>
          <w:tcPr>
            <w:tcW w:w="1655" w:type="dxa"/>
            <w:tcBorders>
              <w:top w:val="nil"/>
              <w:left w:val="nil"/>
              <w:bottom w:val="nil"/>
              <w:right w:val="nil"/>
            </w:tcBorders>
            <w:noWrap/>
            <w:vAlign w:val="bottom"/>
          </w:tcPr>
          <w:p w:rsidR="008D3A35" w:rsidRPr="006129F5" w:rsidRDefault="008D3A35" w:rsidP="006129F5">
            <w:pPr>
              <w:ind w:left="107" w:hanging="197"/>
              <w:rPr>
                <w:rFonts w:ascii="Arial" w:hAnsi="Arial" w:cs="Arial"/>
                <w:sz w:val="18"/>
                <w:szCs w:val="20"/>
              </w:rPr>
            </w:pPr>
            <w:r w:rsidRPr="006129F5">
              <w:rPr>
                <w:rFonts w:ascii="Arial" w:hAnsi="Arial" w:cs="Arial"/>
                <w:sz w:val="18"/>
                <w:szCs w:val="20"/>
              </w:rPr>
              <w:t>Field Leader         (GS7.1; 25%)</w:t>
            </w:r>
          </w:p>
        </w:tc>
        <w:tc>
          <w:tcPr>
            <w:tcW w:w="900"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12,208</w:t>
            </w:r>
          </w:p>
        </w:tc>
        <w:tc>
          <w:tcPr>
            <w:tcW w:w="759" w:type="dxa"/>
            <w:tcBorders>
              <w:top w:val="nil"/>
              <w:left w:val="dotted" w:sz="4" w:space="0" w:color="auto"/>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6,104</w:t>
            </w:r>
          </w:p>
        </w:tc>
        <w:tc>
          <w:tcPr>
            <w:tcW w:w="928"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6,104</w:t>
            </w:r>
          </w:p>
        </w:tc>
        <w:tc>
          <w:tcPr>
            <w:tcW w:w="711" w:type="dxa"/>
            <w:tcBorders>
              <w:top w:val="nil"/>
              <w:left w:val="dotted" w:sz="4" w:space="0" w:color="auto"/>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6,104</w:t>
            </w:r>
          </w:p>
        </w:tc>
        <w:tc>
          <w:tcPr>
            <w:tcW w:w="928" w:type="dxa"/>
            <w:tcBorders>
              <w:top w:val="nil"/>
              <w:left w:val="nil"/>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6,104</w:t>
            </w:r>
          </w:p>
        </w:tc>
        <w:tc>
          <w:tcPr>
            <w:tcW w:w="759"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3,052</w:t>
            </w:r>
          </w:p>
        </w:tc>
        <w:tc>
          <w:tcPr>
            <w:tcW w:w="868"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9,156</w:t>
            </w:r>
          </w:p>
        </w:tc>
        <w:tc>
          <w:tcPr>
            <w:tcW w:w="766" w:type="dxa"/>
            <w:tcBorders>
              <w:top w:val="nil"/>
              <w:left w:val="dotted" w:sz="4" w:space="0" w:color="auto"/>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3,052</w:t>
            </w:r>
          </w:p>
        </w:tc>
      </w:tr>
      <w:tr w:rsidR="008D3A35" w:rsidRPr="006129F5" w:rsidTr="008D3A35">
        <w:trPr>
          <w:trHeight w:val="315"/>
        </w:trPr>
        <w:tc>
          <w:tcPr>
            <w:tcW w:w="340" w:type="dxa"/>
            <w:tcBorders>
              <w:top w:val="nil"/>
              <w:left w:val="nil"/>
              <w:bottom w:val="nil"/>
              <w:right w:val="nil"/>
            </w:tcBorders>
            <w:noWrap/>
            <w:vAlign w:val="bottom"/>
          </w:tcPr>
          <w:p w:rsidR="008D3A35" w:rsidRPr="00F937F4" w:rsidRDefault="008D3A35" w:rsidP="00A813F9">
            <w:pPr>
              <w:rPr>
                <w:rFonts w:ascii="Arial" w:hAnsi="Arial" w:cs="Arial"/>
                <w:sz w:val="18"/>
                <w:szCs w:val="20"/>
              </w:rPr>
            </w:pPr>
            <w:r w:rsidRPr="00F937F4">
              <w:rPr>
                <w:rFonts w:ascii="Arial" w:hAnsi="Arial" w:cs="Arial"/>
                <w:sz w:val="18"/>
                <w:szCs w:val="20"/>
              </w:rPr>
              <w:t> </w:t>
            </w:r>
          </w:p>
        </w:tc>
        <w:tc>
          <w:tcPr>
            <w:tcW w:w="1655" w:type="dxa"/>
            <w:tcBorders>
              <w:top w:val="nil"/>
              <w:left w:val="nil"/>
              <w:bottom w:val="nil"/>
              <w:right w:val="nil"/>
            </w:tcBorders>
            <w:noWrap/>
            <w:vAlign w:val="bottom"/>
          </w:tcPr>
          <w:p w:rsidR="008D3A35" w:rsidRPr="00F937F4" w:rsidRDefault="008D3A35" w:rsidP="00F937F4">
            <w:pPr>
              <w:ind w:left="107" w:hanging="197"/>
              <w:rPr>
                <w:rFonts w:ascii="Arial" w:hAnsi="Arial" w:cs="Arial"/>
                <w:sz w:val="18"/>
                <w:szCs w:val="20"/>
              </w:rPr>
            </w:pPr>
            <w:r w:rsidRPr="00F937F4">
              <w:rPr>
                <w:rFonts w:ascii="Arial" w:hAnsi="Arial" w:cs="Arial"/>
                <w:sz w:val="18"/>
                <w:szCs w:val="20"/>
              </w:rPr>
              <w:t>Field Crew                 (3xGS5.1; 15%)</w:t>
            </w:r>
          </w:p>
        </w:tc>
        <w:tc>
          <w:tcPr>
            <w:tcW w:w="900" w:type="dxa"/>
            <w:tcBorders>
              <w:top w:val="nil"/>
              <w:left w:val="nil"/>
              <w:bottom w:val="nil"/>
              <w:right w:val="dotted" w:sz="4" w:space="0" w:color="auto"/>
            </w:tcBorders>
            <w:noWrap/>
            <w:vAlign w:val="bottom"/>
          </w:tcPr>
          <w:p w:rsidR="008D3A35" w:rsidRPr="00F937F4" w:rsidRDefault="008D3A35">
            <w:pPr>
              <w:jc w:val="right"/>
              <w:rPr>
                <w:rFonts w:ascii="Arial" w:hAnsi="Arial" w:cs="Arial"/>
                <w:sz w:val="16"/>
                <w:szCs w:val="18"/>
              </w:rPr>
            </w:pPr>
            <w:r w:rsidRPr="00F937F4">
              <w:rPr>
                <w:rFonts w:ascii="Arial" w:hAnsi="Arial" w:cs="Arial"/>
                <w:sz w:val="16"/>
                <w:szCs w:val="18"/>
              </w:rPr>
              <w:t>17,739</w:t>
            </w:r>
          </w:p>
        </w:tc>
        <w:tc>
          <w:tcPr>
            <w:tcW w:w="759" w:type="dxa"/>
            <w:tcBorders>
              <w:top w:val="nil"/>
              <w:left w:val="dotted" w:sz="4" w:space="0" w:color="auto"/>
              <w:bottom w:val="nil"/>
              <w:right w:val="nil"/>
            </w:tcBorders>
            <w:noWrap/>
            <w:vAlign w:val="bottom"/>
          </w:tcPr>
          <w:p w:rsidR="008D3A35" w:rsidRPr="00F937F4" w:rsidRDefault="008D3A35">
            <w:pPr>
              <w:jc w:val="right"/>
              <w:rPr>
                <w:rFonts w:ascii="Arial" w:hAnsi="Arial" w:cs="Arial"/>
                <w:sz w:val="16"/>
                <w:szCs w:val="18"/>
              </w:rPr>
            </w:pPr>
            <w:r w:rsidRPr="00F937F4">
              <w:rPr>
                <w:rFonts w:ascii="Arial" w:hAnsi="Arial" w:cs="Arial"/>
                <w:sz w:val="16"/>
                <w:szCs w:val="18"/>
              </w:rPr>
              <w:t>8,870</w:t>
            </w:r>
          </w:p>
        </w:tc>
        <w:tc>
          <w:tcPr>
            <w:tcW w:w="928" w:type="dxa"/>
            <w:tcBorders>
              <w:top w:val="nil"/>
              <w:left w:val="nil"/>
              <w:bottom w:val="nil"/>
              <w:right w:val="dotted" w:sz="4" w:space="0" w:color="auto"/>
            </w:tcBorders>
            <w:noWrap/>
            <w:vAlign w:val="bottom"/>
          </w:tcPr>
          <w:p w:rsidR="008D3A35" w:rsidRPr="00F937F4" w:rsidRDefault="008D3A35">
            <w:pPr>
              <w:jc w:val="right"/>
              <w:rPr>
                <w:rFonts w:ascii="Arial" w:hAnsi="Arial" w:cs="Arial"/>
                <w:sz w:val="16"/>
                <w:szCs w:val="18"/>
              </w:rPr>
            </w:pPr>
            <w:r w:rsidRPr="00F937F4">
              <w:rPr>
                <w:rFonts w:ascii="Arial" w:hAnsi="Arial" w:cs="Arial"/>
                <w:sz w:val="16"/>
                <w:szCs w:val="18"/>
              </w:rPr>
              <w:t>8,870</w:t>
            </w:r>
          </w:p>
        </w:tc>
        <w:tc>
          <w:tcPr>
            <w:tcW w:w="711" w:type="dxa"/>
            <w:tcBorders>
              <w:top w:val="nil"/>
              <w:left w:val="dotted" w:sz="4" w:space="0" w:color="auto"/>
              <w:bottom w:val="nil"/>
              <w:right w:val="nil"/>
            </w:tcBorders>
            <w:noWrap/>
            <w:vAlign w:val="bottom"/>
          </w:tcPr>
          <w:p w:rsidR="008D3A35" w:rsidRPr="00F937F4" w:rsidRDefault="008D3A35">
            <w:pPr>
              <w:jc w:val="right"/>
              <w:rPr>
                <w:rFonts w:ascii="Arial" w:hAnsi="Arial" w:cs="Arial"/>
                <w:sz w:val="16"/>
                <w:szCs w:val="18"/>
              </w:rPr>
            </w:pPr>
            <w:r w:rsidRPr="00F937F4">
              <w:rPr>
                <w:rFonts w:ascii="Arial" w:hAnsi="Arial" w:cs="Arial"/>
                <w:sz w:val="16"/>
                <w:szCs w:val="18"/>
              </w:rPr>
              <w:t>8,870</w:t>
            </w:r>
          </w:p>
        </w:tc>
        <w:tc>
          <w:tcPr>
            <w:tcW w:w="928" w:type="dxa"/>
            <w:tcBorders>
              <w:top w:val="nil"/>
              <w:left w:val="nil"/>
              <w:bottom w:val="nil"/>
              <w:right w:val="nil"/>
            </w:tcBorders>
            <w:noWrap/>
            <w:vAlign w:val="bottom"/>
          </w:tcPr>
          <w:p w:rsidR="008D3A35" w:rsidRPr="00F937F4" w:rsidRDefault="008D3A35">
            <w:pPr>
              <w:jc w:val="right"/>
              <w:rPr>
                <w:rFonts w:ascii="Arial" w:hAnsi="Arial" w:cs="Arial"/>
                <w:sz w:val="16"/>
                <w:szCs w:val="18"/>
              </w:rPr>
            </w:pPr>
            <w:r w:rsidRPr="00F937F4">
              <w:rPr>
                <w:rFonts w:ascii="Arial" w:hAnsi="Arial" w:cs="Arial"/>
                <w:sz w:val="16"/>
                <w:szCs w:val="18"/>
              </w:rPr>
              <w:t>8,870</w:t>
            </w:r>
          </w:p>
        </w:tc>
        <w:tc>
          <w:tcPr>
            <w:tcW w:w="759" w:type="dxa"/>
            <w:tcBorders>
              <w:top w:val="nil"/>
              <w:left w:val="nil"/>
              <w:bottom w:val="nil"/>
              <w:right w:val="dotted" w:sz="4" w:space="0" w:color="auto"/>
            </w:tcBorders>
            <w:noWrap/>
            <w:vAlign w:val="bottom"/>
          </w:tcPr>
          <w:p w:rsidR="008D3A35" w:rsidRPr="00F937F4" w:rsidRDefault="008D3A35" w:rsidP="00F937F4">
            <w:pPr>
              <w:jc w:val="right"/>
              <w:rPr>
                <w:rFonts w:ascii="Arial" w:hAnsi="Arial" w:cs="Arial"/>
                <w:sz w:val="16"/>
                <w:szCs w:val="18"/>
              </w:rPr>
            </w:pPr>
            <w:r w:rsidRPr="00F937F4">
              <w:rPr>
                <w:rFonts w:ascii="Arial" w:hAnsi="Arial" w:cs="Arial"/>
                <w:sz w:val="16"/>
                <w:szCs w:val="18"/>
              </w:rPr>
              <w:t>4,435</w:t>
            </w:r>
          </w:p>
        </w:tc>
        <w:tc>
          <w:tcPr>
            <w:tcW w:w="868" w:type="dxa"/>
            <w:tcBorders>
              <w:top w:val="nil"/>
              <w:left w:val="nil"/>
              <w:bottom w:val="nil"/>
              <w:right w:val="dotted" w:sz="4" w:space="0" w:color="auto"/>
            </w:tcBorders>
            <w:noWrap/>
            <w:vAlign w:val="bottom"/>
          </w:tcPr>
          <w:p w:rsidR="008D3A35" w:rsidRPr="00F937F4" w:rsidRDefault="008D3A35">
            <w:pPr>
              <w:jc w:val="right"/>
              <w:rPr>
                <w:rFonts w:ascii="Arial" w:hAnsi="Arial" w:cs="Arial"/>
                <w:sz w:val="16"/>
                <w:szCs w:val="18"/>
              </w:rPr>
            </w:pPr>
            <w:r w:rsidRPr="00F937F4">
              <w:rPr>
                <w:rFonts w:ascii="Arial" w:hAnsi="Arial" w:cs="Arial"/>
                <w:sz w:val="16"/>
                <w:szCs w:val="18"/>
              </w:rPr>
              <w:t>13,304</w:t>
            </w:r>
          </w:p>
        </w:tc>
        <w:tc>
          <w:tcPr>
            <w:tcW w:w="766" w:type="dxa"/>
            <w:tcBorders>
              <w:top w:val="nil"/>
              <w:left w:val="dotted" w:sz="4" w:space="0" w:color="auto"/>
              <w:bottom w:val="nil"/>
              <w:right w:val="nil"/>
            </w:tcBorders>
            <w:noWrap/>
            <w:vAlign w:val="bottom"/>
          </w:tcPr>
          <w:p w:rsidR="008D3A35" w:rsidRPr="00F937F4" w:rsidRDefault="008D3A35">
            <w:pPr>
              <w:jc w:val="right"/>
              <w:rPr>
                <w:rFonts w:ascii="Arial" w:hAnsi="Arial" w:cs="Arial"/>
                <w:sz w:val="16"/>
                <w:szCs w:val="18"/>
              </w:rPr>
            </w:pPr>
            <w:r w:rsidRPr="00F937F4">
              <w:rPr>
                <w:rFonts w:ascii="Arial" w:hAnsi="Arial" w:cs="Arial"/>
                <w:sz w:val="16"/>
                <w:szCs w:val="18"/>
              </w:rPr>
              <w:t>4,435</w:t>
            </w:r>
          </w:p>
        </w:tc>
      </w:tr>
      <w:tr w:rsidR="008D3A35" w:rsidRPr="006129F5" w:rsidTr="008D3A35">
        <w:trPr>
          <w:trHeight w:val="315"/>
        </w:trPr>
        <w:tc>
          <w:tcPr>
            <w:tcW w:w="340" w:type="dxa"/>
            <w:tcBorders>
              <w:top w:val="nil"/>
              <w:left w:val="nil"/>
              <w:bottom w:val="nil"/>
              <w:right w:val="nil"/>
            </w:tcBorders>
            <w:noWrap/>
            <w:vAlign w:val="bottom"/>
          </w:tcPr>
          <w:p w:rsidR="008D3A35" w:rsidRPr="006129F5" w:rsidRDefault="008D3A35" w:rsidP="00A813F9">
            <w:pPr>
              <w:rPr>
                <w:rFonts w:ascii="Arial" w:hAnsi="Arial" w:cs="Arial"/>
                <w:sz w:val="18"/>
                <w:szCs w:val="20"/>
              </w:rPr>
            </w:pPr>
            <w:r w:rsidRPr="006129F5">
              <w:rPr>
                <w:rFonts w:ascii="Arial" w:hAnsi="Arial" w:cs="Arial"/>
                <w:sz w:val="18"/>
                <w:szCs w:val="20"/>
              </w:rPr>
              <w:t> </w:t>
            </w:r>
          </w:p>
        </w:tc>
        <w:tc>
          <w:tcPr>
            <w:tcW w:w="1655" w:type="dxa"/>
            <w:tcBorders>
              <w:top w:val="nil"/>
              <w:left w:val="nil"/>
              <w:bottom w:val="nil"/>
              <w:right w:val="nil"/>
            </w:tcBorders>
            <w:noWrap/>
            <w:vAlign w:val="bottom"/>
          </w:tcPr>
          <w:p w:rsidR="008D3A35" w:rsidRPr="006129F5" w:rsidRDefault="008D3A35" w:rsidP="006129F5">
            <w:pPr>
              <w:ind w:left="107" w:hanging="197"/>
              <w:rPr>
                <w:rFonts w:ascii="Arial" w:hAnsi="Arial" w:cs="Arial"/>
                <w:sz w:val="18"/>
                <w:szCs w:val="20"/>
              </w:rPr>
            </w:pPr>
            <w:r w:rsidRPr="006129F5">
              <w:rPr>
                <w:rFonts w:ascii="Arial" w:hAnsi="Arial" w:cs="Arial"/>
                <w:sz w:val="18"/>
                <w:szCs w:val="20"/>
              </w:rPr>
              <w:t>Program Manager (GS13.2; 2%)</w:t>
            </w:r>
          </w:p>
        </w:tc>
        <w:tc>
          <w:tcPr>
            <w:tcW w:w="900"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2,129</w:t>
            </w:r>
          </w:p>
        </w:tc>
        <w:tc>
          <w:tcPr>
            <w:tcW w:w="759" w:type="dxa"/>
            <w:tcBorders>
              <w:top w:val="nil"/>
              <w:left w:val="dotted" w:sz="4" w:space="0" w:color="auto"/>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1,064</w:t>
            </w:r>
          </w:p>
        </w:tc>
        <w:tc>
          <w:tcPr>
            <w:tcW w:w="928"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1,064</w:t>
            </w:r>
          </w:p>
        </w:tc>
        <w:tc>
          <w:tcPr>
            <w:tcW w:w="711" w:type="dxa"/>
            <w:tcBorders>
              <w:top w:val="nil"/>
              <w:left w:val="dotted" w:sz="4" w:space="0" w:color="auto"/>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1,064</w:t>
            </w:r>
          </w:p>
        </w:tc>
        <w:tc>
          <w:tcPr>
            <w:tcW w:w="928" w:type="dxa"/>
            <w:tcBorders>
              <w:top w:val="nil"/>
              <w:left w:val="nil"/>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1,064</w:t>
            </w:r>
          </w:p>
        </w:tc>
        <w:tc>
          <w:tcPr>
            <w:tcW w:w="759"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532</w:t>
            </w:r>
          </w:p>
        </w:tc>
        <w:tc>
          <w:tcPr>
            <w:tcW w:w="868"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1,596</w:t>
            </w:r>
          </w:p>
        </w:tc>
        <w:tc>
          <w:tcPr>
            <w:tcW w:w="766" w:type="dxa"/>
            <w:tcBorders>
              <w:top w:val="nil"/>
              <w:left w:val="dotted" w:sz="4" w:space="0" w:color="auto"/>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532</w:t>
            </w:r>
          </w:p>
        </w:tc>
      </w:tr>
      <w:tr w:rsidR="008D3A35" w:rsidRPr="006129F5" w:rsidTr="008D3A35">
        <w:trPr>
          <w:trHeight w:val="315"/>
        </w:trPr>
        <w:tc>
          <w:tcPr>
            <w:tcW w:w="340" w:type="dxa"/>
            <w:tcBorders>
              <w:top w:val="nil"/>
              <w:left w:val="nil"/>
              <w:bottom w:val="nil"/>
              <w:right w:val="nil"/>
            </w:tcBorders>
            <w:noWrap/>
            <w:vAlign w:val="bottom"/>
          </w:tcPr>
          <w:p w:rsidR="008D3A35" w:rsidRPr="006129F5" w:rsidRDefault="008D3A35" w:rsidP="00A813F9">
            <w:pPr>
              <w:rPr>
                <w:rFonts w:ascii="Arial" w:hAnsi="Arial" w:cs="Arial"/>
                <w:sz w:val="18"/>
                <w:szCs w:val="20"/>
              </w:rPr>
            </w:pPr>
            <w:r w:rsidRPr="006129F5">
              <w:rPr>
                <w:rFonts w:ascii="Arial" w:hAnsi="Arial" w:cs="Arial"/>
                <w:sz w:val="18"/>
                <w:szCs w:val="20"/>
              </w:rPr>
              <w:t> </w:t>
            </w:r>
          </w:p>
        </w:tc>
        <w:tc>
          <w:tcPr>
            <w:tcW w:w="1655" w:type="dxa"/>
            <w:tcBorders>
              <w:top w:val="nil"/>
              <w:left w:val="nil"/>
              <w:bottom w:val="nil"/>
              <w:right w:val="nil"/>
            </w:tcBorders>
            <w:noWrap/>
            <w:vAlign w:val="bottom"/>
          </w:tcPr>
          <w:p w:rsidR="008D3A35" w:rsidRPr="006129F5" w:rsidRDefault="008D3A35" w:rsidP="006129F5">
            <w:pPr>
              <w:ind w:left="107" w:hanging="197"/>
              <w:rPr>
                <w:rFonts w:ascii="Arial" w:hAnsi="Arial" w:cs="Arial"/>
                <w:sz w:val="18"/>
                <w:szCs w:val="20"/>
              </w:rPr>
            </w:pPr>
            <w:r w:rsidRPr="006129F5">
              <w:rPr>
                <w:rFonts w:ascii="Arial" w:hAnsi="Arial" w:cs="Arial"/>
                <w:sz w:val="18"/>
                <w:szCs w:val="20"/>
              </w:rPr>
              <w:t>Data Manager (GS11.3; 4%)</w:t>
            </w:r>
          </w:p>
        </w:tc>
        <w:tc>
          <w:tcPr>
            <w:tcW w:w="900"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3,083</w:t>
            </w:r>
          </w:p>
        </w:tc>
        <w:tc>
          <w:tcPr>
            <w:tcW w:w="759" w:type="dxa"/>
            <w:tcBorders>
              <w:top w:val="nil"/>
              <w:left w:val="dotted" w:sz="4" w:space="0" w:color="auto"/>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1,542</w:t>
            </w:r>
          </w:p>
        </w:tc>
        <w:tc>
          <w:tcPr>
            <w:tcW w:w="928"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1,542</w:t>
            </w:r>
          </w:p>
        </w:tc>
        <w:tc>
          <w:tcPr>
            <w:tcW w:w="711" w:type="dxa"/>
            <w:tcBorders>
              <w:top w:val="nil"/>
              <w:left w:val="dotted" w:sz="4" w:space="0" w:color="auto"/>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1,542</w:t>
            </w:r>
          </w:p>
        </w:tc>
        <w:tc>
          <w:tcPr>
            <w:tcW w:w="928" w:type="dxa"/>
            <w:tcBorders>
              <w:top w:val="nil"/>
              <w:left w:val="nil"/>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1,542</w:t>
            </w:r>
          </w:p>
        </w:tc>
        <w:tc>
          <w:tcPr>
            <w:tcW w:w="759"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771</w:t>
            </w:r>
          </w:p>
        </w:tc>
        <w:tc>
          <w:tcPr>
            <w:tcW w:w="868"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2,312</w:t>
            </w:r>
          </w:p>
        </w:tc>
        <w:tc>
          <w:tcPr>
            <w:tcW w:w="766" w:type="dxa"/>
            <w:tcBorders>
              <w:top w:val="nil"/>
              <w:left w:val="dotted" w:sz="4" w:space="0" w:color="auto"/>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771</w:t>
            </w:r>
          </w:p>
        </w:tc>
      </w:tr>
      <w:tr w:rsidR="008D3A35" w:rsidRPr="006129F5" w:rsidTr="008D3A35">
        <w:trPr>
          <w:trHeight w:val="315"/>
        </w:trPr>
        <w:tc>
          <w:tcPr>
            <w:tcW w:w="340" w:type="dxa"/>
            <w:tcBorders>
              <w:top w:val="nil"/>
              <w:left w:val="nil"/>
              <w:bottom w:val="nil"/>
              <w:right w:val="nil"/>
            </w:tcBorders>
            <w:noWrap/>
            <w:vAlign w:val="bottom"/>
          </w:tcPr>
          <w:p w:rsidR="008D3A35" w:rsidRPr="006129F5" w:rsidRDefault="008D3A35" w:rsidP="00A813F9">
            <w:pPr>
              <w:rPr>
                <w:rFonts w:ascii="Arial" w:hAnsi="Arial" w:cs="Arial"/>
                <w:sz w:val="18"/>
                <w:szCs w:val="20"/>
              </w:rPr>
            </w:pPr>
            <w:r w:rsidRPr="006129F5">
              <w:rPr>
                <w:rFonts w:ascii="Arial" w:hAnsi="Arial" w:cs="Arial"/>
                <w:sz w:val="18"/>
                <w:szCs w:val="20"/>
              </w:rPr>
              <w:t> </w:t>
            </w:r>
          </w:p>
        </w:tc>
        <w:tc>
          <w:tcPr>
            <w:tcW w:w="1655" w:type="dxa"/>
            <w:tcBorders>
              <w:top w:val="nil"/>
              <w:left w:val="nil"/>
              <w:bottom w:val="nil"/>
              <w:right w:val="nil"/>
            </w:tcBorders>
            <w:noWrap/>
            <w:vAlign w:val="bottom"/>
          </w:tcPr>
          <w:p w:rsidR="008D3A35" w:rsidRPr="006129F5" w:rsidRDefault="008D3A35" w:rsidP="006129F5">
            <w:pPr>
              <w:ind w:left="107" w:hanging="197"/>
              <w:rPr>
                <w:rFonts w:ascii="Arial" w:hAnsi="Arial" w:cs="Arial"/>
                <w:sz w:val="18"/>
                <w:szCs w:val="20"/>
              </w:rPr>
            </w:pPr>
            <w:r w:rsidRPr="006129F5">
              <w:rPr>
                <w:rFonts w:ascii="Arial" w:hAnsi="Arial" w:cs="Arial"/>
                <w:sz w:val="18"/>
                <w:szCs w:val="20"/>
              </w:rPr>
              <w:t>GIS Specialist (GS11.1; 4%)</w:t>
            </w:r>
          </w:p>
        </w:tc>
        <w:tc>
          <w:tcPr>
            <w:tcW w:w="900"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2,891</w:t>
            </w:r>
          </w:p>
        </w:tc>
        <w:tc>
          <w:tcPr>
            <w:tcW w:w="759" w:type="dxa"/>
            <w:tcBorders>
              <w:top w:val="nil"/>
              <w:left w:val="dotted" w:sz="4" w:space="0" w:color="auto"/>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1,445</w:t>
            </w:r>
          </w:p>
        </w:tc>
        <w:tc>
          <w:tcPr>
            <w:tcW w:w="928"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1,445</w:t>
            </w:r>
          </w:p>
        </w:tc>
        <w:tc>
          <w:tcPr>
            <w:tcW w:w="711" w:type="dxa"/>
            <w:tcBorders>
              <w:top w:val="nil"/>
              <w:left w:val="dotted" w:sz="4" w:space="0" w:color="auto"/>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1,445</w:t>
            </w:r>
          </w:p>
        </w:tc>
        <w:tc>
          <w:tcPr>
            <w:tcW w:w="928" w:type="dxa"/>
            <w:tcBorders>
              <w:top w:val="nil"/>
              <w:left w:val="nil"/>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1,445</w:t>
            </w:r>
          </w:p>
        </w:tc>
        <w:tc>
          <w:tcPr>
            <w:tcW w:w="759"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723</w:t>
            </w:r>
          </w:p>
        </w:tc>
        <w:tc>
          <w:tcPr>
            <w:tcW w:w="868"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2,168</w:t>
            </w:r>
          </w:p>
        </w:tc>
        <w:tc>
          <w:tcPr>
            <w:tcW w:w="766" w:type="dxa"/>
            <w:tcBorders>
              <w:top w:val="nil"/>
              <w:left w:val="dotted" w:sz="4" w:space="0" w:color="auto"/>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723</w:t>
            </w:r>
          </w:p>
        </w:tc>
      </w:tr>
      <w:tr w:rsidR="008D3A35" w:rsidRPr="006129F5" w:rsidTr="008D3A35">
        <w:trPr>
          <w:trHeight w:val="315"/>
        </w:trPr>
        <w:tc>
          <w:tcPr>
            <w:tcW w:w="1995" w:type="dxa"/>
            <w:gridSpan w:val="2"/>
            <w:tcBorders>
              <w:top w:val="nil"/>
              <w:left w:val="nil"/>
              <w:bottom w:val="nil"/>
              <w:right w:val="nil"/>
            </w:tcBorders>
            <w:noWrap/>
            <w:vAlign w:val="bottom"/>
          </w:tcPr>
          <w:p w:rsidR="008D3A35" w:rsidRPr="006129F5" w:rsidRDefault="008D3A35" w:rsidP="00A813F9">
            <w:pPr>
              <w:rPr>
                <w:rFonts w:ascii="Arial" w:hAnsi="Arial" w:cs="Arial"/>
                <w:i/>
                <w:iCs/>
                <w:sz w:val="18"/>
                <w:szCs w:val="20"/>
              </w:rPr>
            </w:pPr>
            <w:r w:rsidRPr="006129F5">
              <w:rPr>
                <w:rFonts w:ascii="Arial" w:hAnsi="Arial" w:cs="Arial"/>
                <w:i/>
                <w:iCs/>
                <w:sz w:val="18"/>
                <w:szCs w:val="20"/>
              </w:rPr>
              <w:t>Travel (with per diem)</w:t>
            </w:r>
          </w:p>
        </w:tc>
        <w:tc>
          <w:tcPr>
            <w:tcW w:w="900"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2,758</w:t>
            </w:r>
          </w:p>
        </w:tc>
        <w:tc>
          <w:tcPr>
            <w:tcW w:w="759" w:type="dxa"/>
            <w:tcBorders>
              <w:top w:val="nil"/>
              <w:left w:val="dotted" w:sz="4" w:space="0" w:color="auto"/>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3,075</w:t>
            </w:r>
          </w:p>
        </w:tc>
        <w:tc>
          <w:tcPr>
            <w:tcW w:w="928"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1,938</w:t>
            </w:r>
          </w:p>
        </w:tc>
        <w:tc>
          <w:tcPr>
            <w:tcW w:w="711" w:type="dxa"/>
            <w:tcBorders>
              <w:top w:val="nil"/>
              <w:left w:val="dotted" w:sz="4" w:space="0" w:color="auto"/>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7,575</w:t>
            </w:r>
          </w:p>
        </w:tc>
        <w:tc>
          <w:tcPr>
            <w:tcW w:w="928" w:type="dxa"/>
            <w:tcBorders>
              <w:top w:val="nil"/>
              <w:left w:val="nil"/>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5,325</w:t>
            </w:r>
          </w:p>
        </w:tc>
        <w:tc>
          <w:tcPr>
            <w:tcW w:w="759"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1,350</w:t>
            </w:r>
          </w:p>
        </w:tc>
        <w:tc>
          <w:tcPr>
            <w:tcW w:w="868"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8,700</w:t>
            </w:r>
          </w:p>
        </w:tc>
        <w:tc>
          <w:tcPr>
            <w:tcW w:w="766" w:type="dxa"/>
            <w:tcBorders>
              <w:top w:val="nil"/>
              <w:left w:val="dotted" w:sz="4" w:space="0" w:color="auto"/>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11,780</w:t>
            </w:r>
          </w:p>
        </w:tc>
      </w:tr>
      <w:tr w:rsidR="008D3A35" w:rsidRPr="006129F5" w:rsidTr="008D3A35">
        <w:trPr>
          <w:trHeight w:val="315"/>
        </w:trPr>
        <w:tc>
          <w:tcPr>
            <w:tcW w:w="1995" w:type="dxa"/>
            <w:gridSpan w:val="2"/>
            <w:tcBorders>
              <w:top w:val="nil"/>
              <w:left w:val="nil"/>
              <w:bottom w:val="nil"/>
              <w:right w:val="nil"/>
            </w:tcBorders>
            <w:noWrap/>
            <w:vAlign w:val="bottom"/>
          </w:tcPr>
          <w:p w:rsidR="008D3A35" w:rsidRPr="006129F5" w:rsidRDefault="008D3A35" w:rsidP="00A813F9">
            <w:pPr>
              <w:rPr>
                <w:rFonts w:ascii="Arial" w:hAnsi="Arial" w:cs="Arial"/>
                <w:i/>
                <w:iCs/>
                <w:sz w:val="18"/>
                <w:szCs w:val="20"/>
              </w:rPr>
            </w:pPr>
            <w:r w:rsidRPr="006129F5">
              <w:rPr>
                <w:rFonts w:ascii="Arial" w:hAnsi="Arial" w:cs="Arial"/>
                <w:i/>
                <w:iCs/>
                <w:sz w:val="18"/>
                <w:szCs w:val="20"/>
              </w:rPr>
              <w:t>Equipment and Supplies</w:t>
            </w:r>
          </w:p>
        </w:tc>
        <w:tc>
          <w:tcPr>
            <w:tcW w:w="900"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3,000</w:t>
            </w:r>
          </w:p>
        </w:tc>
        <w:tc>
          <w:tcPr>
            <w:tcW w:w="759" w:type="dxa"/>
            <w:tcBorders>
              <w:top w:val="nil"/>
              <w:left w:val="dotted" w:sz="4" w:space="0" w:color="auto"/>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1,500</w:t>
            </w:r>
          </w:p>
        </w:tc>
        <w:tc>
          <w:tcPr>
            <w:tcW w:w="928"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1,500</w:t>
            </w:r>
          </w:p>
        </w:tc>
        <w:tc>
          <w:tcPr>
            <w:tcW w:w="711" w:type="dxa"/>
            <w:tcBorders>
              <w:top w:val="nil"/>
              <w:left w:val="dotted" w:sz="4" w:space="0" w:color="auto"/>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3,000</w:t>
            </w:r>
          </w:p>
        </w:tc>
        <w:tc>
          <w:tcPr>
            <w:tcW w:w="928" w:type="dxa"/>
            <w:tcBorders>
              <w:top w:val="nil"/>
              <w:left w:val="nil"/>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2,500</w:t>
            </w:r>
          </w:p>
        </w:tc>
        <w:tc>
          <w:tcPr>
            <w:tcW w:w="759"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500</w:t>
            </w:r>
          </w:p>
        </w:tc>
        <w:tc>
          <w:tcPr>
            <w:tcW w:w="868" w:type="dxa"/>
            <w:tcBorders>
              <w:top w:val="nil"/>
              <w:left w:val="nil"/>
              <w:bottom w:val="nil"/>
              <w:right w:val="dotted" w:sz="4" w:space="0" w:color="auto"/>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1,500</w:t>
            </w:r>
          </w:p>
        </w:tc>
        <w:tc>
          <w:tcPr>
            <w:tcW w:w="766" w:type="dxa"/>
            <w:tcBorders>
              <w:top w:val="nil"/>
              <w:left w:val="dotted" w:sz="4" w:space="0" w:color="auto"/>
              <w:bottom w:val="nil"/>
              <w:right w:val="nil"/>
            </w:tcBorders>
            <w:noWrap/>
            <w:vAlign w:val="bottom"/>
          </w:tcPr>
          <w:p w:rsidR="008D3A35" w:rsidRPr="006129F5" w:rsidRDefault="008D3A35" w:rsidP="00A813F9">
            <w:pPr>
              <w:jc w:val="right"/>
              <w:rPr>
                <w:rFonts w:ascii="Arial" w:hAnsi="Arial" w:cs="Arial"/>
                <w:sz w:val="16"/>
                <w:szCs w:val="20"/>
              </w:rPr>
            </w:pPr>
            <w:r w:rsidRPr="006129F5">
              <w:rPr>
                <w:rFonts w:ascii="Arial" w:hAnsi="Arial" w:cs="Arial"/>
                <w:sz w:val="16"/>
                <w:szCs w:val="20"/>
              </w:rPr>
              <w:t>1,000</w:t>
            </w:r>
          </w:p>
        </w:tc>
      </w:tr>
      <w:tr w:rsidR="008D3A35" w:rsidRPr="006129F5" w:rsidTr="008D3A35">
        <w:trPr>
          <w:trHeight w:val="315"/>
        </w:trPr>
        <w:tc>
          <w:tcPr>
            <w:tcW w:w="1995" w:type="dxa"/>
            <w:gridSpan w:val="2"/>
            <w:tcBorders>
              <w:top w:val="nil"/>
              <w:left w:val="nil"/>
              <w:bottom w:val="nil"/>
              <w:right w:val="nil"/>
            </w:tcBorders>
            <w:noWrap/>
            <w:vAlign w:val="bottom"/>
          </w:tcPr>
          <w:p w:rsidR="008D3A35" w:rsidRPr="006129F5" w:rsidRDefault="008D3A35" w:rsidP="00A813F9">
            <w:pPr>
              <w:rPr>
                <w:rFonts w:ascii="Arial" w:hAnsi="Arial" w:cs="Arial"/>
                <w:i/>
                <w:iCs/>
                <w:sz w:val="18"/>
                <w:szCs w:val="20"/>
              </w:rPr>
            </w:pPr>
            <w:r w:rsidRPr="006129F5">
              <w:rPr>
                <w:rFonts w:ascii="Arial" w:hAnsi="Arial" w:cs="Arial"/>
                <w:i/>
                <w:iCs/>
                <w:sz w:val="18"/>
                <w:szCs w:val="20"/>
              </w:rPr>
              <w:t>Total Cost</w:t>
            </w:r>
          </w:p>
        </w:tc>
        <w:tc>
          <w:tcPr>
            <w:tcW w:w="900" w:type="dxa"/>
            <w:tcBorders>
              <w:top w:val="nil"/>
              <w:left w:val="nil"/>
              <w:bottom w:val="nil"/>
              <w:right w:val="dotted" w:sz="4" w:space="0" w:color="auto"/>
            </w:tcBorders>
            <w:noWrap/>
            <w:vAlign w:val="bottom"/>
          </w:tcPr>
          <w:p w:rsidR="008D3A35" w:rsidRPr="006129F5" w:rsidRDefault="008D3A35">
            <w:pPr>
              <w:jc w:val="right"/>
              <w:rPr>
                <w:rFonts w:ascii="Arial" w:hAnsi="Arial" w:cs="Arial"/>
                <w:sz w:val="16"/>
                <w:szCs w:val="24"/>
              </w:rPr>
            </w:pPr>
            <w:r>
              <w:rPr>
                <w:rFonts w:ascii="Arial" w:hAnsi="Arial" w:cs="Arial"/>
                <w:sz w:val="16"/>
              </w:rPr>
              <w:t>54,647</w:t>
            </w:r>
          </w:p>
        </w:tc>
        <w:tc>
          <w:tcPr>
            <w:tcW w:w="759" w:type="dxa"/>
            <w:tcBorders>
              <w:top w:val="nil"/>
              <w:left w:val="dotted" w:sz="4" w:space="0" w:color="auto"/>
              <w:bottom w:val="nil"/>
              <w:right w:val="nil"/>
            </w:tcBorders>
            <w:noWrap/>
            <w:vAlign w:val="bottom"/>
          </w:tcPr>
          <w:p w:rsidR="008D3A35" w:rsidRPr="006129F5" w:rsidRDefault="008D3A35">
            <w:pPr>
              <w:jc w:val="right"/>
              <w:rPr>
                <w:rFonts w:ascii="Arial" w:hAnsi="Arial" w:cs="Arial"/>
                <w:sz w:val="16"/>
                <w:szCs w:val="24"/>
              </w:rPr>
            </w:pPr>
            <w:r>
              <w:rPr>
                <w:rFonts w:ascii="Arial" w:hAnsi="Arial" w:cs="Arial"/>
                <w:sz w:val="16"/>
              </w:rPr>
              <w:t>29,019</w:t>
            </w:r>
          </w:p>
        </w:tc>
        <w:tc>
          <w:tcPr>
            <w:tcW w:w="928" w:type="dxa"/>
            <w:tcBorders>
              <w:top w:val="nil"/>
              <w:left w:val="nil"/>
              <w:bottom w:val="nil"/>
              <w:right w:val="dotted" w:sz="4" w:space="0" w:color="auto"/>
            </w:tcBorders>
            <w:noWrap/>
            <w:vAlign w:val="bottom"/>
          </w:tcPr>
          <w:p w:rsidR="008D3A35" w:rsidRPr="006129F5" w:rsidRDefault="008D3A35">
            <w:pPr>
              <w:jc w:val="right"/>
              <w:rPr>
                <w:rFonts w:ascii="Arial" w:hAnsi="Arial" w:cs="Arial"/>
                <w:sz w:val="16"/>
                <w:szCs w:val="24"/>
              </w:rPr>
            </w:pPr>
            <w:r>
              <w:rPr>
                <w:rFonts w:ascii="Arial" w:hAnsi="Arial" w:cs="Arial"/>
                <w:sz w:val="16"/>
              </w:rPr>
              <w:t>27,882</w:t>
            </w:r>
          </w:p>
        </w:tc>
        <w:tc>
          <w:tcPr>
            <w:tcW w:w="711" w:type="dxa"/>
            <w:tcBorders>
              <w:top w:val="nil"/>
              <w:left w:val="dotted" w:sz="4" w:space="0" w:color="auto"/>
              <w:bottom w:val="nil"/>
              <w:right w:val="nil"/>
            </w:tcBorders>
            <w:noWrap/>
            <w:vAlign w:val="bottom"/>
          </w:tcPr>
          <w:p w:rsidR="008D3A35" w:rsidRPr="006129F5" w:rsidRDefault="008D3A35">
            <w:pPr>
              <w:jc w:val="right"/>
              <w:rPr>
                <w:rFonts w:ascii="Arial" w:hAnsi="Arial" w:cs="Arial"/>
                <w:sz w:val="16"/>
                <w:szCs w:val="24"/>
              </w:rPr>
            </w:pPr>
            <w:r>
              <w:rPr>
                <w:rFonts w:ascii="Arial" w:hAnsi="Arial" w:cs="Arial"/>
                <w:sz w:val="16"/>
              </w:rPr>
              <w:t>35,019</w:t>
            </w:r>
          </w:p>
        </w:tc>
        <w:tc>
          <w:tcPr>
            <w:tcW w:w="928" w:type="dxa"/>
            <w:tcBorders>
              <w:top w:val="nil"/>
              <w:left w:val="nil"/>
              <w:bottom w:val="nil"/>
              <w:right w:val="nil"/>
            </w:tcBorders>
            <w:noWrap/>
            <w:vAlign w:val="bottom"/>
          </w:tcPr>
          <w:p w:rsidR="008D3A35" w:rsidRPr="006129F5" w:rsidRDefault="008D3A35">
            <w:pPr>
              <w:jc w:val="right"/>
              <w:rPr>
                <w:rFonts w:ascii="Arial" w:hAnsi="Arial" w:cs="Arial"/>
                <w:sz w:val="16"/>
                <w:szCs w:val="24"/>
              </w:rPr>
            </w:pPr>
            <w:r>
              <w:rPr>
                <w:rFonts w:ascii="Arial" w:hAnsi="Arial" w:cs="Arial"/>
                <w:sz w:val="16"/>
              </w:rPr>
              <w:t>32,269</w:t>
            </w:r>
          </w:p>
        </w:tc>
        <w:tc>
          <w:tcPr>
            <w:tcW w:w="759" w:type="dxa"/>
            <w:tcBorders>
              <w:top w:val="nil"/>
              <w:left w:val="nil"/>
              <w:bottom w:val="nil"/>
              <w:right w:val="dotted" w:sz="4" w:space="0" w:color="auto"/>
            </w:tcBorders>
            <w:noWrap/>
            <w:vAlign w:val="bottom"/>
          </w:tcPr>
          <w:p w:rsidR="008D3A35" w:rsidRPr="006129F5" w:rsidRDefault="008D3A35">
            <w:pPr>
              <w:jc w:val="right"/>
              <w:rPr>
                <w:rFonts w:ascii="Arial" w:hAnsi="Arial" w:cs="Arial"/>
                <w:sz w:val="16"/>
                <w:szCs w:val="24"/>
              </w:rPr>
            </w:pPr>
            <w:r>
              <w:rPr>
                <w:rFonts w:ascii="Arial" w:hAnsi="Arial" w:cs="Arial"/>
                <w:sz w:val="16"/>
              </w:rPr>
              <w:t>14,072</w:t>
            </w:r>
          </w:p>
        </w:tc>
        <w:tc>
          <w:tcPr>
            <w:tcW w:w="868" w:type="dxa"/>
            <w:tcBorders>
              <w:top w:val="nil"/>
              <w:left w:val="nil"/>
              <w:bottom w:val="nil"/>
              <w:right w:val="dotted" w:sz="4" w:space="0" w:color="auto"/>
            </w:tcBorders>
            <w:noWrap/>
            <w:vAlign w:val="bottom"/>
          </w:tcPr>
          <w:p w:rsidR="008D3A35" w:rsidRPr="006129F5" w:rsidRDefault="008D3A35">
            <w:pPr>
              <w:jc w:val="right"/>
              <w:rPr>
                <w:rFonts w:ascii="Arial" w:hAnsi="Arial" w:cs="Arial"/>
                <w:sz w:val="16"/>
                <w:szCs w:val="24"/>
              </w:rPr>
            </w:pPr>
            <w:r>
              <w:rPr>
                <w:rFonts w:ascii="Arial" w:hAnsi="Arial" w:cs="Arial"/>
                <w:sz w:val="16"/>
              </w:rPr>
              <w:t>46,867</w:t>
            </w:r>
          </w:p>
        </w:tc>
        <w:tc>
          <w:tcPr>
            <w:tcW w:w="766" w:type="dxa"/>
            <w:tcBorders>
              <w:top w:val="nil"/>
              <w:left w:val="dotted" w:sz="4" w:space="0" w:color="auto"/>
              <w:bottom w:val="nil"/>
              <w:right w:val="nil"/>
            </w:tcBorders>
            <w:noWrap/>
            <w:vAlign w:val="bottom"/>
          </w:tcPr>
          <w:p w:rsidR="008D3A35" w:rsidRPr="006129F5" w:rsidRDefault="008D3A35">
            <w:pPr>
              <w:jc w:val="right"/>
              <w:rPr>
                <w:rFonts w:ascii="Arial" w:hAnsi="Arial" w:cs="Arial"/>
                <w:sz w:val="16"/>
                <w:szCs w:val="24"/>
              </w:rPr>
            </w:pPr>
            <w:r>
              <w:rPr>
                <w:rFonts w:ascii="Arial" w:hAnsi="Arial" w:cs="Arial"/>
                <w:sz w:val="16"/>
              </w:rPr>
              <w:t>25,002</w:t>
            </w:r>
          </w:p>
        </w:tc>
      </w:tr>
      <w:tr w:rsidR="008D3A35" w:rsidRPr="006129F5" w:rsidTr="008D3A35">
        <w:trPr>
          <w:trHeight w:val="315"/>
        </w:trPr>
        <w:tc>
          <w:tcPr>
            <w:tcW w:w="1995" w:type="dxa"/>
            <w:gridSpan w:val="2"/>
            <w:tcBorders>
              <w:top w:val="single" w:sz="4" w:space="0" w:color="auto"/>
              <w:left w:val="nil"/>
              <w:bottom w:val="single" w:sz="4" w:space="0" w:color="auto"/>
              <w:right w:val="nil"/>
            </w:tcBorders>
            <w:noWrap/>
            <w:vAlign w:val="center"/>
          </w:tcPr>
          <w:p w:rsidR="008D3A35" w:rsidRPr="006129F5" w:rsidRDefault="008D3A35" w:rsidP="005B1C59">
            <w:pPr>
              <w:rPr>
                <w:rFonts w:ascii="Arial" w:hAnsi="Arial" w:cs="Arial"/>
                <w:b/>
                <w:bCs/>
                <w:i/>
                <w:iCs/>
                <w:sz w:val="18"/>
                <w:szCs w:val="20"/>
              </w:rPr>
            </w:pPr>
            <w:r w:rsidRPr="006129F5">
              <w:rPr>
                <w:rFonts w:ascii="Arial" w:hAnsi="Arial" w:cs="Arial"/>
                <w:b/>
                <w:bCs/>
                <w:i/>
                <w:iCs/>
                <w:sz w:val="18"/>
                <w:szCs w:val="20"/>
              </w:rPr>
              <w:t>Annual Cost</w:t>
            </w:r>
          </w:p>
        </w:tc>
        <w:tc>
          <w:tcPr>
            <w:tcW w:w="900" w:type="dxa"/>
            <w:tcBorders>
              <w:top w:val="single" w:sz="4" w:space="0" w:color="auto"/>
              <w:left w:val="nil"/>
              <w:bottom w:val="single" w:sz="4" w:space="0" w:color="auto"/>
              <w:right w:val="dotted" w:sz="4" w:space="0" w:color="auto"/>
            </w:tcBorders>
            <w:noWrap/>
            <w:vAlign w:val="center"/>
          </w:tcPr>
          <w:p w:rsidR="008D3A35" w:rsidRPr="006129F5" w:rsidRDefault="008D3A35" w:rsidP="005B1C59">
            <w:pPr>
              <w:jc w:val="center"/>
              <w:rPr>
                <w:rFonts w:ascii="Arial" w:hAnsi="Arial" w:cs="Arial"/>
                <w:b/>
                <w:bCs/>
                <w:sz w:val="18"/>
                <w:szCs w:val="24"/>
              </w:rPr>
            </w:pPr>
            <w:r>
              <w:rPr>
                <w:rFonts w:ascii="Arial" w:hAnsi="Arial" w:cs="Arial"/>
                <w:b/>
                <w:bCs/>
                <w:sz w:val="18"/>
              </w:rPr>
              <w:t>54,647</w:t>
            </w:r>
          </w:p>
        </w:tc>
        <w:tc>
          <w:tcPr>
            <w:tcW w:w="1687" w:type="dxa"/>
            <w:gridSpan w:val="2"/>
            <w:tcBorders>
              <w:top w:val="single" w:sz="4" w:space="0" w:color="auto"/>
              <w:left w:val="dotted" w:sz="4" w:space="0" w:color="auto"/>
              <w:bottom w:val="single" w:sz="4" w:space="0" w:color="auto"/>
              <w:right w:val="dotted" w:sz="4" w:space="0" w:color="auto"/>
            </w:tcBorders>
            <w:noWrap/>
            <w:vAlign w:val="center"/>
          </w:tcPr>
          <w:p w:rsidR="008D3A35" w:rsidRPr="006129F5" w:rsidRDefault="008D3A35" w:rsidP="005B1C59">
            <w:pPr>
              <w:jc w:val="center"/>
              <w:rPr>
                <w:rFonts w:ascii="Arial" w:hAnsi="Arial" w:cs="Arial"/>
                <w:b/>
                <w:bCs/>
                <w:sz w:val="18"/>
                <w:szCs w:val="24"/>
              </w:rPr>
            </w:pPr>
            <w:r>
              <w:rPr>
                <w:rFonts w:ascii="Arial" w:hAnsi="Arial" w:cs="Arial"/>
                <w:b/>
                <w:bCs/>
                <w:sz w:val="18"/>
              </w:rPr>
              <w:t>56,901</w:t>
            </w:r>
          </w:p>
        </w:tc>
        <w:tc>
          <w:tcPr>
            <w:tcW w:w="2398" w:type="dxa"/>
            <w:gridSpan w:val="3"/>
            <w:tcBorders>
              <w:top w:val="single" w:sz="4" w:space="0" w:color="auto"/>
              <w:left w:val="dotted" w:sz="4" w:space="0" w:color="auto"/>
              <w:bottom w:val="single" w:sz="4" w:space="0" w:color="auto"/>
              <w:right w:val="dotted" w:sz="4" w:space="0" w:color="auto"/>
            </w:tcBorders>
            <w:noWrap/>
            <w:vAlign w:val="center"/>
          </w:tcPr>
          <w:p w:rsidR="008D3A35" w:rsidRPr="006129F5" w:rsidRDefault="008D3A35" w:rsidP="005B1C59">
            <w:pPr>
              <w:jc w:val="center"/>
              <w:rPr>
                <w:rFonts w:ascii="Arial" w:hAnsi="Arial" w:cs="Arial"/>
                <w:b/>
                <w:bCs/>
                <w:sz w:val="18"/>
                <w:szCs w:val="24"/>
              </w:rPr>
            </w:pPr>
            <w:r>
              <w:rPr>
                <w:rFonts w:ascii="Arial" w:hAnsi="Arial" w:cs="Arial"/>
                <w:b/>
                <w:bCs/>
                <w:sz w:val="18"/>
              </w:rPr>
              <w:t>81,361</w:t>
            </w:r>
          </w:p>
        </w:tc>
        <w:tc>
          <w:tcPr>
            <w:tcW w:w="868" w:type="dxa"/>
            <w:tcBorders>
              <w:top w:val="single" w:sz="4" w:space="0" w:color="auto"/>
              <w:left w:val="dotted" w:sz="4" w:space="0" w:color="auto"/>
              <w:bottom w:val="single" w:sz="4" w:space="0" w:color="auto"/>
              <w:right w:val="dotted" w:sz="4" w:space="0" w:color="auto"/>
            </w:tcBorders>
            <w:vAlign w:val="center"/>
          </w:tcPr>
          <w:p w:rsidR="008D3A35" w:rsidRPr="006129F5" w:rsidRDefault="008D3A35" w:rsidP="005B1C59">
            <w:pPr>
              <w:jc w:val="center"/>
              <w:rPr>
                <w:rFonts w:ascii="Arial" w:hAnsi="Arial" w:cs="Arial"/>
                <w:b/>
                <w:bCs/>
                <w:sz w:val="18"/>
                <w:szCs w:val="24"/>
              </w:rPr>
            </w:pPr>
            <w:r>
              <w:rPr>
                <w:rFonts w:ascii="Arial" w:hAnsi="Arial" w:cs="Arial"/>
                <w:b/>
                <w:bCs/>
                <w:sz w:val="18"/>
                <w:szCs w:val="24"/>
              </w:rPr>
              <w:t>46,867</w:t>
            </w:r>
          </w:p>
        </w:tc>
        <w:tc>
          <w:tcPr>
            <w:tcW w:w="766" w:type="dxa"/>
            <w:tcBorders>
              <w:top w:val="single" w:sz="4" w:space="0" w:color="auto"/>
              <w:left w:val="dotted" w:sz="4" w:space="0" w:color="auto"/>
              <w:bottom w:val="single" w:sz="4" w:space="0" w:color="auto"/>
              <w:right w:val="nil"/>
            </w:tcBorders>
            <w:noWrap/>
            <w:vAlign w:val="center"/>
          </w:tcPr>
          <w:p w:rsidR="008D3A35" w:rsidRPr="006129F5" w:rsidRDefault="008D3A35" w:rsidP="005B1C59">
            <w:pPr>
              <w:jc w:val="right"/>
              <w:rPr>
                <w:rFonts w:ascii="Arial" w:hAnsi="Arial" w:cs="Arial"/>
                <w:b/>
                <w:bCs/>
                <w:sz w:val="18"/>
                <w:szCs w:val="24"/>
              </w:rPr>
            </w:pPr>
            <w:r>
              <w:rPr>
                <w:rFonts w:ascii="Arial" w:hAnsi="Arial" w:cs="Arial"/>
                <w:b/>
                <w:bCs/>
                <w:sz w:val="18"/>
              </w:rPr>
              <w:t>25,002</w:t>
            </w:r>
          </w:p>
        </w:tc>
      </w:tr>
    </w:tbl>
    <w:p w:rsidR="0049042A" w:rsidRDefault="0049042A" w:rsidP="00585126"/>
    <w:p w:rsidR="0049042A" w:rsidRPr="00B820D9" w:rsidRDefault="0049042A" w:rsidP="00585126">
      <w:pPr>
        <w:pStyle w:val="NTR-2ndOrder"/>
        <w:rPr>
          <w:sz w:val="24"/>
          <w:szCs w:val="24"/>
        </w:rPr>
      </w:pPr>
      <w:bookmarkStart w:id="439" w:name="_Toc215990435"/>
      <w:bookmarkStart w:id="440" w:name="_Toc325544073"/>
      <w:r w:rsidRPr="00B820D9">
        <w:rPr>
          <w:sz w:val="24"/>
          <w:szCs w:val="24"/>
        </w:rPr>
        <w:t>Permits, Permissions and Cooperative Agreements</w:t>
      </w:r>
      <w:bookmarkEnd w:id="439"/>
      <w:bookmarkEnd w:id="440"/>
    </w:p>
    <w:p w:rsidR="0049042A" w:rsidRDefault="0049042A" w:rsidP="00585126">
      <w:r>
        <w:t>Various research permits and compliance procedures are required to implement this monitoring. As this protocol is implemented, the project lead or PACN staff designee, in cooperation with NPS point of contacts, will proceed through project compliance as appropriate for each park according to federal, state, commonwealth, and territory guidelines, or any other compliance processes that need to be completed. The project lead, in cooperation with the PACN staff designee, will ensure full compliance with all existing and future regulations. All permitting will be reviewed by a park designee (e.g., Park Point of Contact) responsible for National Environmental Policy Act (NEPA), Section 106 of the National Historic Preservation Act (NHPA), Section 7 of the Endangered Species Act, park research permits, and approved by the compliance specialists. The project lead or PACN staff designee will be responsible for ensuring appropriate park permitting contacts are notified. Some specific permits already known to be required for this protocol are described in the following sections. The project lead is responsible for following all stipulations identified through the compliance process.</w:t>
      </w:r>
    </w:p>
    <w:p w:rsidR="0049042A" w:rsidRDefault="0049042A" w:rsidP="00585126">
      <w:bookmarkStart w:id="441" w:name="_Toc215990436"/>
    </w:p>
    <w:p w:rsidR="0049042A" w:rsidRPr="00B820D9" w:rsidRDefault="0049042A" w:rsidP="00585126">
      <w:pPr>
        <w:pStyle w:val="NTR-3rdOrder"/>
        <w:rPr>
          <w:sz w:val="22"/>
          <w:szCs w:val="22"/>
        </w:rPr>
      </w:pPr>
      <w:bookmarkStart w:id="442" w:name="_Toc325544074"/>
      <w:bookmarkEnd w:id="441"/>
      <w:r w:rsidRPr="00B820D9">
        <w:rPr>
          <w:sz w:val="22"/>
          <w:szCs w:val="22"/>
        </w:rPr>
        <w:t>National Park Service</w:t>
      </w:r>
      <w:bookmarkEnd w:id="442"/>
    </w:p>
    <w:p w:rsidR="0049042A" w:rsidRDefault="0049042A" w:rsidP="00585126">
      <w:r>
        <w:t xml:space="preserve">National Park Service research permits will be obtained, in advance of any field activities, for each park where monitoring occurs. Permits are evaluated on an annual basis, or other time frame as stipulated in the permit itself. The research permit review process also includes NEPA </w:t>
      </w:r>
      <w:r>
        <w:lastRenderedPageBreak/>
        <w:t xml:space="preserve">compliance documentation, as discussed below. The project lead (or designee) in cooperation with NPS contacts will maintain all appropriate documentation. NPS applications will be submitted at: </w:t>
      </w:r>
      <w:hyperlink r:id="rId61" w:history="1">
        <w:r>
          <w:rPr>
            <w:rStyle w:val="Hyperlink"/>
            <w:sz w:val="24"/>
          </w:rPr>
          <w:t>http://science.nature.nps.gov/research/ac/ResearchIndex</w:t>
        </w:r>
      </w:hyperlink>
      <w:r>
        <w:t>.</w:t>
      </w:r>
    </w:p>
    <w:p w:rsidR="0049042A" w:rsidRDefault="0049042A" w:rsidP="00585126"/>
    <w:p w:rsidR="0049042A" w:rsidRPr="00B820D9" w:rsidRDefault="0049042A" w:rsidP="00585126">
      <w:pPr>
        <w:pStyle w:val="NTR-3rdOrder"/>
        <w:rPr>
          <w:sz w:val="22"/>
          <w:szCs w:val="22"/>
        </w:rPr>
      </w:pPr>
      <w:bookmarkStart w:id="443" w:name="_Toc325544075"/>
      <w:r w:rsidRPr="00B820D9">
        <w:rPr>
          <w:sz w:val="22"/>
          <w:szCs w:val="22"/>
        </w:rPr>
        <w:t>National Environmental Policy Act (NEPA)</w:t>
      </w:r>
      <w:bookmarkEnd w:id="443"/>
    </w:p>
    <w:p w:rsidR="0049042A" w:rsidRDefault="0049042A" w:rsidP="00585126">
      <w:r>
        <w:t>At present, under NEPA, we anticipate that this protocol falls under a Categorical Exclusion, i.e., “a category of actions which do not individually or cumulatively have a significant effect …and for which, therefore, neither an environmental assessment nor an environmental impact statement is required” (40 CFR 1508.4). Under Director</w:t>
      </w:r>
      <w:r w:rsidR="00172074">
        <w:t>’</w:t>
      </w:r>
      <w:r>
        <w:t xml:space="preserve">s Order 12 </w:t>
      </w:r>
      <w:r w:rsidR="00A64C00">
        <w:fldChar w:fldCharType="begin"/>
      </w:r>
      <w:r>
        <w:instrText xml:space="preserve"> ADDIN EN.CITE &lt;EndNote&gt;&lt;Cite ExcludeAuth="1"&gt;&lt;Author&gt;National Park Service (NPS)&lt;/Author&gt;&lt;Year&gt;2001&lt;/Year&gt;&lt;RecNum&gt;354&lt;/RecNum&gt;&lt;Prefix&gt;NPS &lt;/Prefix&gt;&lt;DisplayText&gt;(NPS 2001)&lt;/DisplayText&gt;&lt;record&gt;&lt;rec-number&gt;354&lt;/rec-number&gt;&lt;foreign-keys&gt;&lt;key app="EN" db-id="29wd9fdxkttawpevre3ptatrsdx2se0wz5da"&gt;354&lt;/key&gt;&lt;/foreign-keys&gt;&lt;ref-type name="Web Page"&gt;12&lt;/ref-type&gt;&lt;contributors&gt;&lt;authors&gt;&lt;author&gt;National Park Service (NPS),&lt;/author&gt;&lt;/authors&gt;&lt;/contributors&gt;&lt;titles&gt;&lt;title&gt;Director&amp;apos;s Orders and Related Documents&lt;/title&gt;&lt;/titles&gt;&lt;dates&gt;&lt;year&gt;2001&lt;/year&gt;&lt;/dates&gt;&lt;publisher&gt;Department of the Interior, National Park Service, Office of Policy. Available at http://home.nps.gov/applications/npspolicy/DOrders.cfm (accessed 1 Oct 2007)&lt;/publisher&gt;&lt;urls&gt;&lt;/urls&gt;&lt;/record&gt;&lt;/Cite&gt;&lt;/EndNote&gt;</w:instrText>
      </w:r>
      <w:r w:rsidR="00A64C00">
        <w:fldChar w:fldCharType="separate"/>
      </w:r>
      <w:r>
        <w:rPr>
          <w:noProof/>
        </w:rPr>
        <w:t>(NPS 2001)</w:t>
      </w:r>
      <w:r w:rsidR="00A64C00">
        <w:fldChar w:fldCharType="end"/>
      </w:r>
      <w:r>
        <w:t>, a Categorical Exclusion is “an action with no measurable environmental impact which is described in one of the categorical exclusion lists in section 3.3 or 3.4 and for which no exceptional circumstances (section 3.5) exist.” NEPA compliance review and documentation will occur as part of the NPS research permitting process.</w:t>
      </w:r>
    </w:p>
    <w:p w:rsidR="0049042A" w:rsidRDefault="0049042A" w:rsidP="00585126"/>
    <w:p w:rsidR="0049042A" w:rsidRPr="00B820D9" w:rsidRDefault="0049042A" w:rsidP="00585126">
      <w:pPr>
        <w:pStyle w:val="NTR-3rdOrder"/>
        <w:rPr>
          <w:sz w:val="24"/>
          <w:szCs w:val="24"/>
        </w:rPr>
      </w:pPr>
      <w:bookmarkStart w:id="444" w:name="_Toc325544076"/>
      <w:r w:rsidRPr="00B820D9">
        <w:rPr>
          <w:sz w:val="24"/>
          <w:szCs w:val="24"/>
        </w:rPr>
        <w:t>National Historic Preservation Act (NHPA)</w:t>
      </w:r>
      <w:bookmarkEnd w:id="444"/>
    </w:p>
    <w:p w:rsidR="0049042A" w:rsidRPr="002E6BD9" w:rsidRDefault="0049042A" w:rsidP="00585126">
      <w:r>
        <w:t>Compliance with NHPA must occur prior to monitoring and the establishment of permanent plots which requires burying stainless steel threaded rods as markers. Most likely, digging or burying will be prohibited in areas with valuable cultural resources. The project lead is responsible for consulting with Cultural Resources staff at each park prior to conducting field work, ensuring compliance with the NHPA and conducting field work in a manner that does not have any adverse effects on cultural resources.</w:t>
      </w:r>
    </w:p>
    <w:p w:rsidR="0049042A" w:rsidRDefault="0049042A" w:rsidP="00585126"/>
    <w:p w:rsidR="0049042A" w:rsidRPr="00B820D9" w:rsidRDefault="0049042A" w:rsidP="00585126">
      <w:pPr>
        <w:pStyle w:val="NTR-3rdOrder"/>
        <w:rPr>
          <w:sz w:val="22"/>
          <w:szCs w:val="22"/>
        </w:rPr>
      </w:pPr>
      <w:bookmarkStart w:id="445" w:name="_Toc325544077"/>
      <w:r w:rsidRPr="00B820D9">
        <w:rPr>
          <w:sz w:val="22"/>
          <w:szCs w:val="22"/>
        </w:rPr>
        <w:t>State of Hawai</w:t>
      </w:r>
      <w:r w:rsidRPr="00B820D9">
        <w:rPr>
          <w:rFonts w:cs="Arial"/>
          <w:sz w:val="22"/>
          <w:szCs w:val="22"/>
        </w:rPr>
        <w:t>‘</w:t>
      </w:r>
      <w:r w:rsidRPr="00B820D9">
        <w:rPr>
          <w:sz w:val="22"/>
          <w:szCs w:val="22"/>
        </w:rPr>
        <w:t>i</w:t>
      </w:r>
      <w:bookmarkEnd w:id="445"/>
    </w:p>
    <w:p w:rsidR="0049042A" w:rsidRDefault="0049042A" w:rsidP="00585126">
      <w:r>
        <w:t>No permits are needed from the state of Hawai‘i for work conducted on NPS lands. However, all wildlife activities conducted under the U.S. Fish and Wildlife Service permit in Hawai‘i must be coordinated with the Department of Land and Natural Resources, Division of Forestry and Wildlife.</w:t>
      </w:r>
      <w:r w:rsidR="008B5E70">
        <w:t xml:space="preserve"> </w:t>
      </w:r>
    </w:p>
    <w:p w:rsidR="0049042A" w:rsidRDefault="0049042A" w:rsidP="00585126"/>
    <w:p w:rsidR="0049042A" w:rsidRPr="00B820D9" w:rsidRDefault="0049042A" w:rsidP="00585126">
      <w:pPr>
        <w:pStyle w:val="NTR-3rdOrder"/>
        <w:rPr>
          <w:sz w:val="22"/>
          <w:szCs w:val="22"/>
        </w:rPr>
      </w:pPr>
      <w:bookmarkStart w:id="446" w:name="_Toc325544078"/>
      <w:r w:rsidRPr="00B820D9">
        <w:rPr>
          <w:sz w:val="22"/>
          <w:szCs w:val="22"/>
        </w:rPr>
        <w:t>Territory of American Samoa</w:t>
      </w:r>
      <w:bookmarkEnd w:id="446"/>
    </w:p>
    <w:p w:rsidR="0049042A" w:rsidRDefault="0049042A" w:rsidP="00585126">
      <w:r>
        <w:t>The territory requires that a Scientific Study and Collection Permit be obtained through the Department of Marine and Wildlife Resources, American Samoa Government.</w:t>
      </w:r>
    </w:p>
    <w:p w:rsidR="0049042A" w:rsidRDefault="0049042A" w:rsidP="00585126"/>
    <w:p w:rsidR="0049042A" w:rsidRDefault="0049042A" w:rsidP="00585126">
      <w:bookmarkStart w:id="447" w:name="_Toc215990438"/>
      <w:r w:rsidRPr="00671041">
        <w:t>Village Permissions</w:t>
      </w:r>
      <w:bookmarkEnd w:id="447"/>
      <w:r>
        <w:t>: On Ta</w:t>
      </w:r>
      <w:r w:rsidR="004E3C39">
        <w:t>‘ū</w:t>
      </w:r>
      <w:r>
        <w:t xml:space="preserve"> Island, American Samoa, permissions should be obtained by personally contacting each mayor of the village near the park unit where monitoring may occur</w:t>
      </w:r>
      <w:r w:rsidR="004E3C39">
        <w:t>.</w:t>
      </w:r>
      <w:r>
        <w:t xml:space="preserve"> Field crew members should describe what the study is about prior to initiating any work, according to park cultural resource staff guidelines. Surveying is typically not allowed in or near villages on Sundays.</w:t>
      </w:r>
    </w:p>
    <w:p w:rsidR="0049042A" w:rsidRDefault="0049042A" w:rsidP="00585126"/>
    <w:p w:rsidR="0049042A" w:rsidRDefault="0049042A" w:rsidP="00585126">
      <w:r>
        <w:t xml:space="preserve">Sa, or time for prayer, is observed at dusk (around 18:00 hrs), so if entering or traveling through villages via vehicle or on foot at this time, field crew members must stop until Sa is over. Ringing bells in the villages indicate the beginning and ending of </w:t>
      </w:r>
      <w:proofErr w:type="gramStart"/>
      <w:r>
        <w:t>Sa</w:t>
      </w:r>
      <w:proofErr w:type="gramEnd"/>
      <w:r>
        <w:t xml:space="preserve">. If field crew members are on the main roads of Tutuila, it is not necessary to stop. </w:t>
      </w:r>
    </w:p>
    <w:p w:rsidR="0049042A" w:rsidRDefault="0049042A" w:rsidP="00585126">
      <w:bookmarkStart w:id="448" w:name="_Toc215990439"/>
    </w:p>
    <w:p w:rsidR="00B7012D" w:rsidRDefault="0049042A" w:rsidP="004807ED">
      <w:r w:rsidRPr="00671041">
        <w:t>Cooperative Agreements</w:t>
      </w:r>
      <w:bookmarkEnd w:id="448"/>
      <w:r>
        <w:t>: A cooperative agreement should be developed with the Department of Marine and Wildlife Resources for conducting and sharing plant community</w:t>
      </w:r>
      <w:r w:rsidR="00B7012D">
        <w:t xml:space="preserve"> survey data on American Samoa</w:t>
      </w:r>
      <w:bookmarkStart w:id="449" w:name="_Toc262050570"/>
      <w:bookmarkStart w:id="450" w:name="_Toc261943463"/>
      <w:r w:rsidR="004E3C39">
        <w:t>.</w:t>
      </w:r>
    </w:p>
    <w:p w:rsidR="0049042A" w:rsidRPr="00B7012D" w:rsidRDefault="00B7012D" w:rsidP="004807ED">
      <w:pPr>
        <w:rPr>
          <w:rStyle w:val="NTR-1stOrderChar"/>
          <w:rFonts w:ascii="Times New Roman" w:hAnsi="Times New Roman"/>
          <w:b w:val="0"/>
          <w:bCs w:val="0"/>
          <w:sz w:val="24"/>
          <w:szCs w:val="22"/>
        </w:rPr>
      </w:pPr>
      <w:r>
        <w:br w:type="page"/>
      </w:r>
      <w:bookmarkStart w:id="451" w:name="_Toc325544079"/>
      <w:r w:rsidR="0049042A" w:rsidRPr="00B820D9">
        <w:rPr>
          <w:rStyle w:val="NTR-1stOrderChar"/>
          <w:rFonts w:cs="Arial"/>
          <w:sz w:val="32"/>
          <w:szCs w:val="32"/>
        </w:rPr>
        <w:lastRenderedPageBreak/>
        <w:t xml:space="preserve">Chapter 7: </w:t>
      </w:r>
      <w:bookmarkEnd w:id="449"/>
      <w:bookmarkEnd w:id="450"/>
      <w:r w:rsidR="0049042A" w:rsidRPr="00B820D9">
        <w:rPr>
          <w:rStyle w:val="NTR-1stOrderChar"/>
          <w:rFonts w:cs="Arial"/>
          <w:sz w:val="32"/>
          <w:szCs w:val="32"/>
        </w:rPr>
        <w:t>Literature Cited</w:t>
      </w:r>
      <w:bookmarkEnd w:id="451"/>
    </w:p>
    <w:p w:rsidR="0049042A" w:rsidRPr="005A6F69" w:rsidRDefault="0049042A" w:rsidP="003654A6"/>
    <w:p w:rsidR="0049042A" w:rsidRDefault="00A64C00" w:rsidP="00C5424E">
      <w:pPr>
        <w:spacing w:after="240"/>
        <w:ind w:left="720" w:hanging="720"/>
      </w:pPr>
      <w:r>
        <w:fldChar w:fldCharType="begin"/>
      </w:r>
      <w:r w:rsidR="0049042A">
        <w:instrText xml:space="preserve"> ADDIN EN.SECTION.REFLIST </w:instrText>
      </w:r>
      <w:r>
        <w:fldChar w:fldCharType="separate"/>
      </w:r>
      <w:r w:rsidR="0049042A" w:rsidRPr="0021685E">
        <w:t xml:space="preserve"> </w:t>
      </w:r>
      <w:r w:rsidR="0049042A" w:rsidRPr="00957596">
        <w:t>Ainsworth, A., P. Berkowitz, J. D. Jacobi, R. K. Loh, and K. Kozar. 2011. Focal terrestrial plant communities monitoring protocol: Pacific Island Network. Natural Resource Report NPS/PACN/NRR—2011/410. National Park Service, Fort Collins, Colorado.</w:t>
      </w:r>
    </w:p>
    <w:p w:rsidR="0049042A" w:rsidRDefault="0049042A" w:rsidP="00C5424E">
      <w:pPr>
        <w:spacing w:after="240"/>
        <w:ind w:left="720" w:hanging="720"/>
        <w:rPr>
          <w:noProof/>
        </w:rPr>
      </w:pPr>
      <w:r>
        <w:rPr>
          <w:noProof/>
        </w:rPr>
        <w:t xml:space="preserve">Ainsworth, A., J. A. Christian, J. Jacobi, R. K. Loh, S, Harrison, P. Berkowitz, J. M. Yoshioka, F. Starr, K. Starr, and L. Loope. </w:t>
      </w:r>
      <w:r w:rsidR="008A036A">
        <w:rPr>
          <w:i/>
          <w:noProof/>
        </w:rPr>
        <w:t>In prep</w:t>
      </w:r>
      <w:r>
        <w:rPr>
          <w:noProof/>
        </w:rPr>
        <w:t>. Early detection of invasive plant species vital sign protocol: Pacific Island Network. National Park Service, Fort Collins, Colorado.</w:t>
      </w:r>
    </w:p>
    <w:p w:rsidR="0049042A" w:rsidRDefault="0049042A" w:rsidP="00C5424E">
      <w:pPr>
        <w:spacing w:after="240"/>
        <w:ind w:left="720" w:hanging="720"/>
        <w:rPr>
          <w:noProof/>
        </w:rPr>
      </w:pPr>
      <w:r>
        <w:rPr>
          <w:noProof/>
        </w:rPr>
        <w:t>Ainsworth, A., B. Stevens, L. Hadway, N. Agorastos, I. Cole, and C. M. Litton. 2008. Vegetation response to eight years of feral pig (</w:t>
      </w:r>
      <w:r w:rsidRPr="00C5424E">
        <w:rPr>
          <w:i/>
          <w:noProof/>
        </w:rPr>
        <w:t>Sus scrofa</w:t>
      </w:r>
      <w:r>
        <w:rPr>
          <w:noProof/>
        </w:rPr>
        <w:t>) removal in Pu‘u Maka‘ala Natural Area Reserve, Hawai‘i. State of Hawaii, Division of Forestry and Wildlife Unpublished Report, Hilo, Hawaii.</w:t>
      </w:r>
    </w:p>
    <w:p w:rsidR="0049042A" w:rsidRDefault="0049042A" w:rsidP="00C5424E">
      <w:pPr>
        <w:spacing w:after="240"/>
        <w:ind w:left="720" w:hanging="720"/>
        <w:rPr>
          <w:noProof/>
        </w:rPr>
      </w:pPr>
      <w:r>
        <w:rPr>
          <w:noProof/>
        </w:rPr>
        <w:t xml:space="preserve">Anderson, S. J., C. P. Stone, and P. K. Higashino. 1992. Distribution and spread of alien plants in Kipahulu Valley, Haleakala National Park, above 2,300 ft elevation. Pages 300-338 </w:t>
      </w:r>
      <w:r w:rsidRPr="00C5424E">
        <w:rPr>
          <w:i/>
          <w:noProof/>
        </w:rPr>
        <w:t>in</w:t>
      </w:r>
      <w:r>
        <w:rPr>
          <w:noProof/>
        </w:rPr>
        <w:t xml:space="preserve"> C. P. Stone, C. W. Smith, and J. T. Tunison, editors. Alien plant invasions in native ecosystems of Hawaii: Management and research. Cooperative National Park Resources Study Unit, Univeristy of Hawaii at Manoa, Honolulu, Hawaii.</w:t>
      </w:r>
    </w:p>
    <w:p w:rsidR="003150C2" w:rsidRDefault="003150C2" w:rsidP="003150C2">
      <w:pPr>
        <w:spacing w:after="240"/>
        <w:ind w:left="720" w:hanging="720"/>
      </w:pPr>
      <w:r>
        <w:t>Asner, G. P. and P. M. Vitousek. 2005. Remote analysis of biological invasion and biogeochemical change. Proceedings of the National Academy of Sciences 102:4383-4386.</w:t>
      </w:r>
    </w:p>
    <w:p w:rsidR="003500A3" w:rsidRDefault="003150C2" w:rsidP="00C5424E">
      <w:pPr>
        <w:spacing w:after="240"/>
        <w:ind w:left="720" w:hanging="720"/>
      </w:pPr>
      <w:r>
        <w:t>Bellingham, P. J., E. J. Tanner, and J. R. Healey. 2005. Hurricane disturbance accelerates invasion by alien tree Pittosporum undulatum in Jamaican montane rain forests. Journal of Vegetation Science 16:675-684.</w:t>
      </w:r>
    </w:p>
    <w:p w:rsidR="0049042A" w:rsidRDefault="0049042A" w:rsidP="00C5424E">
      <w:pPr>
        <w:spacing w:after="240"/>
        <w:ind w:left="720" w:hanging="720"/>
        <w:rPr>
          <w:noProof/>
        </w:rPr>
      </w:pPr>
      <w:r>
        <w:rPr>
          <w:noProof/>
        </w:rPr>
        <w:t xml:space="preserve">Benitez, D. M. and R. K. Loh. </w:t>
      </w:r>
      <w:r w:rsidR="008A036A">
        <w:rPr>
          <w:i/>
          <w:noProof/>
        </w:rPr>
        <w:t>In prep</w:t>
      </w:r>
      <w:r w:rsidRPr="00C5424E">
        <w:rPr>
          <w:i/>
          <w:noProof/>
        </w:rPr>
        <w:t>.</w:t>
      </w:r>
      <w:r>
        <w:rPr>
          <w:noProof/>
        </w:rPr>
        <w:t xml:space="preserve"> The distribution of localized weed species in  Hawai‘i Volcanoes National Park. Department of the Interior, National Park Service, Resource Mangement Division, Hawaii National Park, Hawaii.</w:t>
      </w:r>
    </w:p>
    <w:p w:rsidR="00962ADF" w:rsidRDefault="00962ADF" w:rsidP="00C5424E">
      <w:pPr>
        <w:spacing w:after="240"/>
        <w:ind w:left="720" w:hanging="720"/>
        <w:rPr>
          <w:noProof/>
        </w:rPr>
      </w:pPr>
      <w:r w:rsidRPr="00DA5826">
        <w:rPr>
          <w:noProof/>
        </w:rPr>
        <w:t>Blossey</w:t>
      </w:r>
      <w:r w:rsidR="00DA1A48" w:rsidRPr="00DA5826">
        <w:rPr>
          <w:noProof/>
        </w:rPr>
        <w:t>, B.</w:t>
      </w:r>
      <w:r w:rsidRPr="00DA5826">
        <w:rPr>
          <w:noProof/>
        </w:rPr>
        <w:t xml:space="preserve"> 1999</w:t>
      </w:r>
      <w:r w:rsidR="00DA1A48" w:rsidRPr="00DA5826">
        <w:rPr>
          <w:noProof/>
        </w:rPr>
        <w:t>. Bef</w:t>
      </w:r>
      <w:r w:rsidR="00DA1A48">
        <w:rPr>
          <w:noProof/>
        </w:rPr>
        <w:t>ore, during and after: the need for long-term monitoring in invasive plant mana</w:t>
      </w:r>
      <w:r w:rsidR="00DA3D5C">
        <w:rPr>
          <w:noProof/>
        </w:rPr>
        <w:t>gement. Biological Invasions 1:301-</w:t>
      </w:r>
      <w:r w:rsidR="00DA1A48">
        <w:rPr>
          <w:noProof/>
        </w:rPr>
        <w:t>311.</w:t>
      </w:r>
    </w:p>
    <w:p w:rsidR="003500A3" w:rsidRDefault="003150C2" w:rsidP="00C5424E">
      <w:pPr>
        <w:spacing w:after="240"/>
        <w:ind w:left="720" w:hanging="720"/>
      </w:pPr>
      <w:r>
        <w:t xml:space="preserve">Buddenhagen, C. E., J. L. Rentería, M. Gardener, S. R. Wilkinson, M. Soria, P. Yánez, A. Tye, and R. Valle. 2004. The control of a highly invasive tree </w:t>
      </w:r>
      <w:r w:rsidRPr="000B4DA5">
        <w:rPr>
          <w:i/>
        </w:rPr>
        <w:t xml:space="preserve">Cinchona pubescens </w:t>
      </w:r>
      <w:r>
        <w:t>in Galápagos. Weed Technology 18:1194-1202.</w:t>
      </w:r>
    </w:p>
    <w:p w:rsidR="0049042A" w:rsidRDefault="0049042A" w:rsidP="00C5424E">
      <w:pPr>
        <w:spacing w:after="240"/>
        <w:ind w:left="720" w:hanging="720"/>
        <w:rPr>
          <w:noProof/>
        </w:rPr>
      </w:pPr>
      <w:r>
        <w:rPr>
          <w:noProof/>
        </w:rPr>
        <w:t>California Invasive Plant Council (Cal</w:t>
      </w:r>
      <w:r w:rsidR="00A239D5">
        <w:rPr>
          <w:noProof/>
        </w:rPr>
        <w:t>-</w:t>
      </w:r>
      <w:r>
        <w:rPr>
          <w:noProof/>
        </w:rPr>
        <w:t xml:space="preserve">IPC). 2006-2010. California Invasive Plant Council website. </w:t>
      </w:r>
      <w:hyperlink r:id="rId62" w:history="1">
        <w:r w:rsidRPr="00C5424E">
          <w:rPr>
            <w:rStyle w:val="Hyperlink"/>
            <w:noProof/>
            <w:sz w:val="24"/>
            <w:szCs w:val="22"/>
          </w:rPr>
          <w:t>http://www.cal-ipc.org/</w:t>
        </w:r>
      </w:hyperlink>
      <w:r>
        <w:rPr>
          <w:noProof/>
        </w:rPr>
        <w:t xml:space="preserve"> (accessed 2 February 2010).</w:t>
      </w:r>
    </w:p>
    <w:p w:rsidR="0049042A" w:rsidRDefault="0049042A">
      <w:pPr>
        <w:ind w:left="720" w:hanging="720"/>
      </w:pPr>
      <w:r w:rsidRPr="008101F3">
        <w:t>Camp, R. J., T. K. Pratt, C. Bailey, and D. Hu. 2011. Landbirds vital sign monitoring protocol – Pacific Island Network. Natural Resources Report NPS/PACN/NRR—2011/402. National Park Service, Fort Collins, Colorado.</w:t>
      </w:r>
    </w:p>
    <w:p w:rsidR="0049042A" w:rsidRDefault="0049042A">
      <w:pPr>
        <w:ind w:left="720" w:hanging="720"/>
      </w:pPr>
    </w:p>
    <w:p w:rsidR="0049042A" w:rsidRDefault="0049042A" w:rsidP="00C5424E">
      <w:pPr>
        <w:spacing w:after="240"/>
        <w:ind w:left="720" w:hanging="720"/>
        <w:rPr>
          <w:noProof/>
        </w:rPr>
      </w:pPr>
      <w:r>
        <w:rPr>
          <w:noProof/>
        </w:rPr>
        <w:lastRenderedPageBreak/>
        <w:t xml:space="preserve">Canfield, J. E. 1990. Description and map of the plant communities of the northeast coastal spray zone of Kalaupapa National Historical Park. Technical Report 71. Cooperative National Park Resources Studies Unit, University of Hawaii at Manoa, Honolulu, </w:t>
      </w:r>
      <w:r w:rsidRPr="000D21AA">
        <w:rPr>
          <w:noProof/>
        </w:rPr>
        <w:t xml:space="preserve"> </w:t>
      </w:r>
      <w:r>
        <w:rPr>
          <w:noProof/>
        </w:rPr>
        <w:t>Hawaii.</w:t>
      </w:r>
    </w:p>
    <w:p w:rsidR="0049042A" w:rsidRDefault="0049042A" w:rsidP="00C5424E">
      <w:pPr>
        <w:spacing w:after="240"/>
        <w:ind w:left="720" w:hanging="720"/>
        <w:rPr>
          <w:noProof/>
        </w:rPr>
      </w:pPr>
      <w:r>
        <w:rPr>
          <w:noProof/>
        </w:rPr>
        <w:t>D'Antonio, C. M. and P. M. Vitousek. 1992. Biological invasions by exotic grasses, the grass/fire cycle, and global change. Annual Review of Ecology and Systematics 23:63-87.</w:t>
      </w:r>
    </w:p>
    <w:p w:rsidR="000517AF" w:rsidRDefault="003150C2">
      <w:pPr>
        <w:autoSpaceDE w:val="0"/>
        <w:autoSpaceDN w:val="0"/>
        <w:adjustRightInd w:val="0"/>
        <w:rPr>
          <w:szCs w:val="24"/>
        </w:rPr>
      </w:pPr>
      <w:r w:rsidRPr="00B068E3">
        <w:rPr>
          <w:szCs w:val="24"/>
        </w:rPr>
        <w:t>Darwin, C. R. [1859] 1972. The Origin of Species, 6th Ed. John Murray. London.</w:t>
      </w:r>
    </w:p>
    <w:p w:rsidR="00B77821" w:rsidRDefault="00B77821" w:rsidP="00B77821">
      <w:pPr>
        <w:ind w:left="720" w:hanging="720"/>
        <w:rPr>
          <w:noProof/>
        </w:rPr>
      </w:pPr>
    </w:p>
    <w:p w:rsidR="0049042A" w:rsidRDefault="0049042A" w:rsidP="00C5424E">
      <w:pPr>
        <w:spacing w:after="240"/>
        <w:ind w:left="720" w:hanging="720"/>
        <w:rPr>
          <w:noProof/>
        </w:rPr>
      </w:pPr>
      <w:r>
        <w:rPr>
          <w:noProof/>
        </w:rPr>
        <w:t>DeBacker, M. D., C. C. Young, P. Adams, L. Morrison, D. Peitz, G. A. Rowell, M. Williams, and D. Bowles. 2005. Heartland inventory and monitoring network and prairie cluster prototype monitoring program vital signs monitoring plan. National Park Service, Heartland Inventory and Monitoring Network and Prairie Cluster Prototype Monitoring Program, Wilson's Creek National Battlefield, Republic, Missouri.</w:t>
      </w:r>
    </w:p>
    <w:p w:rsidR="00B77821" w:rsidRDefault="003150C2" w:rsidP="00C5424E">
      <w:pPr>
        <w:spacing w:after="240"/>
        <w:ind w:left="720" w:hanging="720"/>
      </w:pPr>
      <w:r>
        <w:t>Denslow, J. S. 2003. Weeds in paradise: Thoughts on the invasibility of tropical islands. Annals of the Missouri Botanical Garden 90:119-127.</w:t>
      </w:r>
    </w:p>
    <w:p w:rsidR="0049042A" w:rsidRDefault="0049042A" w:rsidP="00C5424E">
      <w:pPr>
        <w:spacing w:after="240"/>
        <w:ind w:left="720" w:hanging="720"/>
        <w:rPr>
          <w:noProof/>
        </w:rPr>
      </w:pPr>
      <w:r>
        <w:rPr>
          <w:noProof/>
        </w:rPr>
        <w:t xml:space="preserve">Dicus, G. 2006. Data management plan for the Pacific Island Network. Department of the Interior, National Park Service, Pacific Island Network. Available at </w:t>
      </w:r>
      <w:hyperlink r:id="rId63" w:history="1">
        <w:r w:rsidRPr="00C5424E">
          <w:rPr>
            <w:rStyle w:val="Hyperlink"/>
            <w:noProof/>
            <w:sz w:val="24"/>
            <w:szCs w:val="22"/>
          </w:rPr>
          <w:t>http://science.nature.nps.gov/im/units/pacn/data/PACN_data-mgmt-plan.pdf</w:t>
        </w:r>
      </w:hyperlink>
      <w:r>
        <w:rPr>
          <w:noProof/>
        </w:rPr>
        <w:t xml:space="preserve"> (accessed 27 April 2011).</w:t>
      </w:r>
    </w:p>
    <w:p w:rsidR="0049042A" w:rsidRDefault="0049042A" w:rsidP="00C5424E">
      <w:pPr>
        <w:spacing w:after="240"/>
        <w:ind w:left="720" w:hanging="720"/>
        <w:rPr>
          <w:noProof/>
        </w:rPr>
      </w:pPr>
      <w:r>
        <w:rPr>
          <w:noProof/>
        </w:rPr>
        <w:t>Elzinga, C. L., D. W. Salzer, J. W. Willoughby, and J. P. Gibbs. 2001. Monitoring Plant and Animal Populations. Blackwell Science, Malden, Massachusetts.</w:t>
      </w:r>
    </w:p>
    <w:p w:rsidR="0049042A" w:rsidRDefault="0049042A" w:rsidP="00C5424E">
      <w:pPr>
        <w:spacing w:after="240"/>
        <w:ind w:left="720" w:hanging="720"/>
        <w:rPr>
          <w:noProof/>
        </w:rPr>
      </w:pPr>
      <w:r>
        <w:rPr>
          <w:noProof/>
        </w:rPr>
        <w:t>Falanruw, M. C., T. G. Cole, and A. H. Ambacher. 1989. Vegetation survey of Rota, Tinian, and Saipan, Commonwealth of the Northern Mariana Islands. Resource Bulletin PSW-27. Department of Agriculture, US Forest Service, Pacific Southwest Research Station, Berkeley, California.</w:t>
      </w:r>
    </w:p>
    <w:p w:rsidR="00C41BAA" w:rsidRDefault="00C41BAA" w:rsidP="00C5424E">
      <w:pPr>
        <w:spacing w:after="240"/>
        <w:ind w:left="720" w:hanging="720"/>
        <w:rPr>
          <w:noProof/>
        </w:rPr>
      </w:pPr>
      <w:r>
        <w:rPr>
          <w:noProof/>
        </w:rPr>
        <w:t>Gelbard J. L. and J. Belnap. 2003. Roads as conduits for exotic plant invasions in a semiarid landscape. Conservation Biology 17:420-432.</w:t>
      </w:r>
    </w:p>
    <w:p w:rsidR="0049042A" w:rsidRDefault="0049042A" w:rsidP="00C5424E">
      <w:pPr>
        <w:spacing w:after="240"/>
        <w:ind w:left="720" w:hanging="720"/>
        <w:rPr>
          <w:noProof/>
        </w:rPr>
      </w:pPr>
      <w:r>
        <w:rPr>
          <w:noProof/>
        </w:rPr>
        <w:t xml:space="preserve">Hawaii Association of Watershed Partnerships (HAWP). 2008. Watershed partnerships. Hawaii Association of Watershed Partnerships.  Available at </w:t>
      </w:r>
      <w:hyperlink r:id="rId64" w:history="1">
        <w:r w:rsidRPr="00C5424E">
          <w:rPr>
            <w:rStyle w:val="Hyperlink"/>
            <w:noProof/>
            <w:sz w:val="24"/>
            <w:szCs w:val="22"/>
          </w:rPr>
          <w:t>http://hawp.org/partnerships.asp</w:t>
        </w:r>
      </w:hyperlink>
      <w:r>
        <w:rPr>
          <w:noProof/>
        </w:rPr>
        <w:t xml:space="preserve"> (accessed 22 June 2010).</w:t>
      </w:r>
    </w:p>
    <w:p w:rsidR="0049042A" w:rsidRDefault="0049042A" w:rsidP="00C5424E">
      <w:pPr>
        <w:spacing w:after="240"/>
        <w:ind w:left="720" w:hanging="720"/>
        <w:rPr>
          <w:noProof/>
        </w:rPr>
      </w:pPr>
      <w:r>
        <w:rPr>
          <w:noProof/>
        </w:rPr>
        <w:t xml:space="preserve">Hawaii Invasive Species Council (HISC). 2008. Hawaii Invasive Species Council. Available at </w:t>
      </w:r>
      <w:hyperlink r:id="rId65" w:history="1">
        <w:r w:rsidRPr="00C5424E">
          <w:rPr>
            <w:rStyle w:val="Hyperlink"/>
            <w:noProof/>
            <w:sz w:val="24"/>
            <w:szCs w:val="22"/>
          </w:rPr>
          <w:t>http://www.hawaiiinvasivespecies.org/hisc/</w:t>
        </w:r>
      </w:hyperlink>
      <w:r>
        <w:rPr>
          <w:noProof/>
        </w:rPr>
        <w:t xml:space="preserve"> (accessed 2 February 2010).</w:t>
      </w:r>
    </w:p>
    <w:p w:rsidR="003150C2" w:rsidRDefault="003150C2" w:rsidP="003150C2">
      <w:pPr>
        <w:spacing w:after="240"/>
        <w:ind w:left="720" w:hanging="720"/>
      </w:pPr>
      <w:r>
        <w:t xml:space="preserve">Huenneke, L. F. and P. M. Vitousek. 1989. Seedling and clonal recruitment of the invasive tree </w:t>
      </w:r>
      <w:r w:rsidRPr="000B4DA5">
        <w:rPr>
          <w:i/>
        </w:rPr>
        <w:t>Psidium cattleianum</w:t>
      </w:r>
      <w:r>
        <w:t>: Implications for manage</w:t>
      </w:r>
      <w:r w:rsidR="00D91852">
        <w:t>ment of native Hawaiian forests</w:t>
      </w:r>
      <w:r>
        <w:t>. Biological Conservation 53:199-211.</w:t>
      </w:r>
    </w:p>
    <w:p w:rsidR="00B77821" w:rsidRDefault="003150C2" w:rsidP="00C5424E">
      <w:pPr>
        <w:spacing w:after="240"/>
        <w:ind w:left="720" w:hanging="720"/>
      </w:pPr>
      <w:r>
        <w:t>Hughes, F. and J. S. Denslow. 2005. Invasion by a N2-fixing tree alters function and structure in wet lowland forests of Hawaii. Ecological Applications 15:1615-1628.</w:t>
      </w:r>
    </w:p>
    <w:p w:rsidR="0049042A" w:rsidRDefault="0049042A" w:rsidP="00C5424E">
      <w:pPr>
        <w:spacing w:after="240"/>
        <w:ind w:left="720" w:hanging="720"/>
        <w:rPr>
          <w:noProof/>
        </w:rPr>
      </w:pPr>
      <w:r>
        <w:rPr>
          <w:noProof/>
        </w:rPr>
        <w:lastRenderedPageBreak/>
        <w:t>Hughes, F., T. Togia, A. Uowolo, and P. Craig. 2009. Impacts of tamaligi (</w:t>
      </w:r>
      <w:r w:rsidRPr="00C5424E">
        <w:rPr>
          <w:i/>
          <w:noProof/>
        </w:rPr>
        <w:t>Falcataria moluccana</w:t>
      </w:r>
      <w:r>
        <w:rPr>
          <w:noProof/>
        </w:rPr>
        <w:t xml:space="preserve">) invasion and subsequent control in forests across Tutuila Island, American Samoa </w:t>
      </w:r>
      <w:r w:rsidRPr="00C5424E">
        <w:rPr>
          <w:i/>
          <w:noProof/>
        </w:rPr>
        <w:t xml:space="preserve">in </w:t>
      </w:r>
      <w:r>
        <w:rPr>
          <w:noProof/>
        </w:rPr>
        <w:t xml:space="preserve"> 2009 Hawaii Conservation Conference: Hawaii in a changing climate. Available at </w:t>
      </w:r>
      <w:hyperlink r:id="rId66" w:history="1">
        <w:r w:rsidRPr="00C5424E">
          <w:rPr>
            <w:rStyle w:val="Hyperlink"/>
            <w:noProof/>
            <w:sz w:val="24"/>
            <w:szCs w:val="22"/>
          </w:rPr>
          <w:t>http://itunes.apple.com/us/podcast/hawaii-conservation-conference/id329377708</w:t>
        </w:r>
      </w:hyperlink>
      <w:r>
        <w:rPr>
          <w:noProof/>
        </w:rPr>
        <w:t xml:space="preserve"> (accessed 18 May 2010), Honolulu, Hawaii.</w:t>
      </w:r>
    </w:p>
    <w:p w:rsidR="0049042A" w:rsidRDefault="0049042A" w:rsidP="00C5424E">
      <w:pPr>
        <w:spacing w:after="240"/>
        <w:ind w:left="720" w:hanging="720"/>
        <w:rPr>
          <w:noProof/>
        </w:rPr>
      </w:pPr>
      <w:r>
        <w:rPr>
          <w:noProof/>
        </w:rPr>
        <w:t xml:space="preserve">Jacobi, J. D. and K. Bio. 2001. Invasive </w:t>
      </w:r>
      <w:r w:rsidR="007C5C43">
        <w:rPr>
          <w:noProof/>
        </w:rPr>
        <w:t>p</w:t>
      </w:r>
      <w:r>
        <w:rPr>
          <w:noProof/>
        </w:rPr>
        <w:t xml:space="preserve">lant </w:t>
      </w:r>
      <w:r w:rsidR="007C5C43">
        <w:rPr>
          <w:noProof/>
        </w:rPr>
        <w:t>s</w:t>
      </w:r>
      <w:r>
        <w:rPr>
          <w:noProof/>
        </w:rPr>
        <w:t xml:space="preserve">pecies </w:t>
      </w:r>
      <w:r w:rsidR="007C5C43">
        <w:rPr>
          <w:noProof/>
        </w:rPr>
        <w:t>s</w:t>
      </w:r>
      <w:r>
        <w:rPr>
          <w:noProof/>
        </w:rPr>
        <w:t>urveys, Olaa-Kilauea Management Area. Department of the Interior, US Geological Survey, Biological Resources Division, Kilauea Field Station Unpublished Report, Hawaii National Park, Hawaii.</w:t>
      </w:r>
    </w:p>
    <w:p w:rsidR="0049042A" w:rsidRDefault="0049042A" w:rsidP="00C5424E">
      <w:pPr>
        <w:spacing w:after="240"/>
        <w:ind w:left="720" w:hanging="720"/>
        <w:rPr>
          <w:noProof/>
        </w:rPr>
      </w:pPr>
      <w:r>
        <w:rPr>
          <w:noProof/>
        </w:rPr>
        <w:t xml:space="preserve">Kageler, D. W., L. W. Cuddihy, and J. T. Tunison. 1985. Exotic plant monitoring in Kipuka Puaulu SEA. Department of the Interior, Hawaii Volcanoes National Park, Resources Management Unpublished Report, Hawaii National Park, Hawaii. </w:t>
      </w:r>
    </w:p>
    <w:p w:rsidR="00B94992" w:rsidRDefault="00B94992" w:rsidP="00C5424E">
      <w:pPr>
        <w:spacing w:after="240"/>
        <w:ind w:left="720" w:hanging="720"/>
        <w:rPr>
          <w:noProof/>
        </w:rPr>
      </w:pPr>
      <w:r>
        <w:rPr>
          <w:noProof/>
        </w:rPr>
        <w:t xml:space="preserve">Kowarik, I. 1995. Time lags in biological invasions with regard to the success and filure of alien species. Pages 15-38 </w:t>
      </w:r>
      <w:r w:rsidRPr="00B94992">
        <w:rPr>
          <w:i/>
          <w:noProof/>
        </w:rPr>
        <w:t>in</w:t>
      </w:r>
      <w:r>
        <w:rPr>
          <w:noProof/>
        </w:rPr>
        <w:t xml:space="preserve"> P. Pysek, K. Prach, M. Rejmanek, and M. Wade, editors. Plant Invasions, SPB Academic Publishing, The Netherlands.</w:t>
      </w:r>
    </w:p>
    <w:p w:rsidR="00B77821" w:rsidRDefault="003150C2" w:rsidP="00C5424E">
      <w:pPr>
        <w:spacing w:after="240"/>
        <w:ind w:left="720" w:hanging="720"/>
      </w:pPr>
      <w:r>
        <w:t xml:space="preserve">Lavergne, C., J. Rameau, and J. Figier. 1999. The invasive woody weed </w:t>
      </w:r>
      <w:r w:rsidRPr="000B4DA5">
        <w:rPr>
          <w:i/>
        </w:rPr>
        <w:t>Ligustrum robustum</w:t>
      </w:r>
      <w:r>
        <w:t xml:space="preserve"> subsp. </w:t>
      </w:r>
      <w:r w:rsidRPr="000B4DA5">
        <w:rPr>
          <w:i/>
        </w:rPr>
        <w:t xml:space="preserve">walkeri </w:t>
      </w:r>
      <w:r>
        <w:t>threatens native forests on La Réunion. 1:377–392. Biological Invasions 1:377-392.</w:t>
      </w:r>
    </w:p>
    <w:p w:rsidR="00B454AC" w:rsidRDefault="00B454AC" w:rsidP="00C5424E">
      <w:pPr>
        <w:spacing w:after="240"/>
        <w:ind w:left="720" w:hanging="720"/>
        <w:rPr>
          <w:noProof/>
        </w:rPr>
      </w:pPr>
      <w:r>
        <w:rPr>
          <w:noProof/>
        </w:rPr>
        <w:t>Lehnhoff, E. A., L. J. Rew, B. D. Maxwell, and M. L. Taper. 2008. Quantifying invasiveness of plants: A test case with yellow toadflax (</w:t>
      </w:r>
      <w:r w:rsidRPr="00B454AC">
        <w:rPr>
          <w:i/>
          <w:noProof/>
        </w:rPr>
        <w:t>Linaria vulgaris</w:t>
      </w:r>
      <w:r>
        <w:rPr>
          <w:noProof/>
        </w:rPr>
        <w:t xml:space="preserve">). Invasive Plant Science and Management 1:319-325. </w:t>
      </w:r>
    </w:p>
    <w:p w:rsidR="0049042A" w:rsidRDefault="0049042A" w:rsidP="00C5424E">
      <w:pPr>
        <w:spacing w:after="240"/>
        <w:ind w:left="720" w:hanging="720"/>
        <w:rPr>
          <w:noProof/>
        </w:rPr>
      </w:pPr>
      <w:r>
        <w:rPr>
          <w:noProof/>
        </w:rPr>
        <w:t>Leung, B., D. M. Lodge, D. Finnoff, J. F. Shogreen, M. A. Lewis, and G. Lamberti. 2002. An ounce of prevention or a pound of cure: bioeconomic risk analysis of invasive species. Proceedings of the Royal Society of London Series B 269:2407-2413.</w:t>
      </w:r>
    </w:p>
    <w:p w:rsidR="0049042A" w:rsidRDefault="0049042A" w:rsidP="00C5424E">
      <w:pPr>
        <w:spacing w:after="240"/>
        <w:ind w:left="720" w:hanging="720"/>
        <w:rPr>
          <w:noProof/>
        </w:rPr>
      </w:pPr>
      <w:r>
        <w:rPr>
          <w:noProof/>
        </w:rPr>
        <w:t>Lockwood, J., M. Hoopes, and M. Marchetti. 2007. Invasion Ecology. Blackwell Publishing, Malden, Massachusetts.</w:t>
      </w:r>
    </w:p>
    <w:p w:rsidR="0049042A" w:rsidRDefault="0049042A" w:rsidP="00C5424E">
      <w:pPr>
        <w:spacing w:after="240"/>
        <w:ind w:left="720" w:hanging="720"/>
        <w:rPr>
          <w:noProof/>
        </w:rPr>
      </w:pPr>
      <w:r>
        <w:rPr>
          <w:noProof/>
        </w:rPr>
        <w:t>Loh, R. K., A. Ainsworth, B. Miner, R. Russell, J. Makaike, and J. T. Tunison. 2000. Mullein survey and removal efforts on Mauna Loa in Hawaii Volcanoes National Park. Technical Report 126. Pacific Cooperative Studies Unit, University of Hawaii at Manoa, Honolulu, Hawaii.</w:t>
      </w:r>
    </w:p>
    <w:p w:rsidR="0049042A" w:rsidRDefault="0049042A" w:rsidP="00C5424E">
      <w:pPr>
        <w:spacing w:after="240"/>
        <w:ind w:left="720" w:hanging="720"/>
        <w:rPr>
          <w:noProof/>
        </w:rPr>
      </w:pPr>
      <w:r>
        <w:rPr>
          <w:noProof/>
        </w:rPr>
        <w:t>Loh, R. K. and J. T. Tunison. 1999. Vegetation recovery following pig removal in ‘</w:t>
      </w:r>
      <w:r w:rsidR="00C200BC">
        <w:rPr>
          <w:noProof/>
        </w:rPr>
        <w:t>Ō</w:t>
      </w:r>
      <w:r>
        <w:rPr>
          <w:noProof/>
        </w:rPr>
        <w:t>la‘a-Koa rainforest unit, Hawaii Volcanoes National Park. Technical Report 123. Pacific Cooperative Studies Unit, University of Hawaii at Manoa, Honolulu, Hawaii.</w:t>
      </w:r>
    </w:p>
    <w:p w:rsidR="003E5B2F" w:rsidRDefault="003E5B2F" w:rsidP="003E5B2F">
      <w:pPr>
        <w:spacing w:after="240"/>
        <w:ind w:left="720" w:hanging="720"/>
      </w:pPr>
      <w:r>
        <w:t xml:space="preserve">Loope, L. L. 1998. Hawaii and Pacific Islands. Pages 747-774 </w:t>
      </w:r>
      <w:r w:rsidRPr="000B4DA5">
        <w:rPr>
          <w:i/>
        </w:rPr>
        <w:t>in</w:t>
      </w:r>
      <w:r>
        <w:t xml:space="preserve"> M. J. Mac, P. A. Opler, C. E. Puckett Haecker, and P. D. Doran, editors. Status and Trends of the Nation’s Biological Resources, Vol. 2. Department of the Interior, US Geological Survey, Reston, Virginia.</w:t>
      </w:r>
    </w:p>
    <w:p w:rsidR="004E3C39" w:rsidRDefault="004E3C39" w:rsidP="00C5424E">
      <w:pPr>
        <w:spacing w:after="240"/>
        <w:ind w:left="720" w:hanging="720"/>
      </w:pPr>
    </w:p>
    <w:p w:rsidR="00B77821" w:rsidRDefault="003E5B2F" w:rsidP="00C5424E">
      <w:pPr>
        <w:spacing w:after="240"/>
        <w:ind w:left="720" w:hanging="720"/>
      </w:pPr>
      <w:r>
        <w:lastRenderedPageBreak/>
        <w:t xml:space="preserve">Loope, L. L. and D. Mueller-Dombois. 1989. Characteristics of invaded islands. Pages 257-280 </w:t>
      </w:r>
      <w:r w:rsidRPr="000B4DA5">
        <w:rPr>
          <w:i/>
        </w:rPr>
        <w:t>in</w:t>
      </w:r>
      <w:r>
        <w:t xml:space="preserve"> H. A. M. J.A. Drake, F. di Castri, R.H. Groves, F.J. Kruger, M. Rejmanek, and M. Williamson, editor. Ecology of Biological Invasions: A Global Perspective. John Wiley &amp; Sons, Chichester, U.K.</w:t>
      </w:r>
    </w:p>
    <w:p w:rsidR="003C4ED5" w:rsidRDefault="003C4ED5" w:rsidP="00C5424E">
      <w:pPr>
        <w:spacing w:after="240"/>
        <w:ind w:left="720" w:hanging="720"/>
        <w:rPr>
          <w:noProof/>
        </w:rPr>
      </w:pPr>
      <w:r>
        <w:rPr>
          <w:noProof/>
        </w:rPr>
        <w:t>Maxwell, B. D., E. Lehnhoff, and L. J. Rew. 2009. The rationale for monitoring invasive plant populations as a crucial step for management. Invasive Plant Science and Management 2:1-9.</w:t>
      </w:r>
    </w:p>
    <w:p w:rsidR="0049042A" w:rsidRDefault="0049042A" w:rsidP="00C5424E">
      <w:pPr>
        <w:spacing w:after="240"/>
        <w:ind w:left="720" w:hanging="720"/>
        <w:rPr>
          <w:noProof/>
        </w:rPr>
      </w:pPr>
      <w:r>
        <w:rPr>
          <w:noProof/>
        </w:rPr>
        <w:t>McDonald, T. L. 2003. Review of environmental monitoring methods: Survey designs. Environmental Monitoring and Assessment 85:277-292.</w:t>
      </w:r>
    </w:p>
    <w:p w:rsidR="0049042A" w:rsidRDefault="003E5B2F" w:rsidP="00C5424E">
      <w:pPr>
        <w:spacing w:after="240"/>
        <w:ind w:left="720" w:hanging="720"/>
        <w:rPr>
          <w:noProof/>
        </w:rPr>
      </w:pPr>
      <w:r>
        <w:t xml:space="preserve">Meyer, J. Y. and J. Florence. 1996. Tahiti's native flora endangered by the invasion of </w:t>
      </w:r>
      <w:r w:rsidRPr="000B4DA5">
        <w:rPr>
          <w:i/>
        </w:rPr>
        <w:t>Miconia calvescens</w:t>
      </w:r>
      <w:r>
        <w:t xml:space="preserve"> DC. (Melastomataceae). Journal of Biogeography 23:775-781.</w:t>
      </w:r>
      <w:r w:rsidR="0049042A">
        <w:rPr>
          <w:noProof/>
        </w:rPr>
        <w:t>Milne, A. 1959. The centric systematic area-sample treated as a random sample. Biometrics 15:270-297.</w:t>
      </w:r>
    </w:p>
    <w:p w:rsidR="0049042A" w:rsidRDefault="0049042A" w:rsidP="00C5424E">
      <w:pPr>
        <w:spacing w:after="240"/>
        <w:ind w:left="720" w:hanging="720"/>
        <w:rPr>
          <w:noProof/>
        </w:rPr>
      </w:pPr>
      <w:r>
        <w:rPr>
          <w:noProof/>
        </w:rPr>
        <w:t>Mueller-Dombois, D. and H. Ellenberg. 1974. Aims and Methods of Vegetation Ecology. John Wiley &amp; Sons, New York, New York.</w:t>
      </w:r>
    </w:p>
    <w:p w:rsidR="0049042A" w:rsidRDefault="0049042A" w:rsidP="00C5424E">
      <w:pPr>
        <w:spacing w:after="240"/>
        <w:ind w:left="720" w:hanging="720"/>
        <w:rPr>
          <w:noProof/>
        </w:rPr>
      </w:pPr>
      <w:r>
        <w:rPr>
          <w:noProof/>
        </w:rPr>
        <w:t xml:space="preserve">Naboa, E. 2006. Ka‘u Preserve Weed Management Plan: Kaiholena Unit Weed Distribution Survey. The Nature Conservancy Hawaii Island Unpublished Report, Naalehu, Hawaii. </w:t>
      </w:r>
    </w:p>
    <w:p w:rsidR="0049042A" w:rsidRDefault="0049042A" w:rsidP="00C5424E">
      <w:pPr>
        <w:spacing w:after="240"/>
        <w:ind w:left="720" w:hanging="720"/>
        <w:rPr>
          <w:noProof/>
        </w:rPr>
      </w:pPr>
      <w:r>
        <w:rPr>
          <w:noProof/>
        </w:rPr>
        <w:t xml:space="preserve">National Park Service (NPS). 2001. Director's Orders and Related Documents. Department of the Interior, National Park Service, Office of Policy. Available at </w:t>
      </w:r>
      <w:hyperlink r:id="rId67" w:history="1">
        <w:r w:rsidRPr="00C5424E">
          <w:rPr>
            <w:rStyle w:val="Hyperlink"/>
            <w:noProof/>
            <w:sz w:val="24"/>
            <w:szCs w:val="22"/>
          </w:rPr>
          <w:t>http://home.nps.gov/applications/npspolicy/DOrders.cfm</w:t>
        </w:r>
      </w:hyperlink>
      <w:r>
        <w:rPr>
          <w:noProof/>
        </w:rPr>
        <w:t xml:space="preserve"> (accessed 1 Oct 2007).</w:t>
      </w:r>
    </w:p>
    <w:p w:rsidR="0049042A" w:rsidRDefault="0049042A" w:rsidP="00C5424E">
      <w:pPr>
        <w:spacing w:after="240"/>
        <w:ind w:left="720" w:hanging="720"/>
        <w:rPr>
          <w:noProof/>
        </w:rPr>
      </w:pPr>
      <w:r>
        <w:rPr>
          <w:noProof/>
        </w:rPr>
        <w:t>National Park Service (NPS). 2007a. Draft invasive plant protocol for Colorado Plateau Parks. Department of the Interior, Inventory &amp; Monitoring, Northern Colorado Plateau Network, Partial Draft.</w:t>
      </w:r>
    </w:p>
    <w:p w:rsidR="0049042A" w:rsidRDefault="0049042A" w:rsidP="00C5424E">
      <w:pPr>
        <w:spacing w:after="240"/>
        <w:ind w:left="720" w:hanging="720"/>
        <w:rPr>
          <w:noProof/>
        </w:rPr>
      </w:pPr>
      <w:r>
        <w:rPr>
          <w:noProof/>
        </w:rPr>
        <w:t xml:space="preserve">National Park Service (NPS). 2007b. Nature and Science: The Natural Resource Database Template. Department of the Interior, National Park Service, Inventory and Monitoring. Available at </w:t>
      </w:r>
      <w:hyperlink r:id="rId68" w:history="1">
        <w:r w:rsidRPr="00C5424E">
          <w:rPr>
            <w:rStyle w:val="Hyperlink"/>
            <w:noProof/>
            <w:sz w:val="24"/>
            <w:szCs w:val="22"/>
          </w:rPr>
          <w:t>http://science.nature.nps.gov/im/apps/template/index.cfm</w:t>
        </w:r>
      </w:hyperlink>
      <w:r>
        <w:rPr>
          <w:noProof/>
        </w:rPr>
        <w:t xml:space="preserve"> (accessed 1 Oct 2007).</w:t>
      </w:r>
    </w:p>
    <w:p w:rsidR="0049042A" w:rsidRDefault="0049042A" w:rsidP="00C5424E">
      <w:pPr>
        <w:spacing w:after="240"/>
        <w:ind w:left="720" w:hanging="720"/>
        <w:rPr>
          <w:noProof/>
        </w:rPr>
      </w:pPr>
      <w:r>
        <w:rPr>
          <w:noProof/>
        </w:rPr>
        <w:t xml:space="preserve">National Park Service (NPS). 2007c. Pacific Island Network: Data Management website. </w:t>
      </w:r>
      <w:hyperlink r:id="rId69" w:history="1">
        <w:r w:rsidRPr="00C5424E">
          <w:rPr>
            <w:rStyle w:val="Hyperlink"/>
            <w:noProof/>
            <w:sz w:val="24"/>
            <w:szCs w:val="22"/>
          </w:rPr>
          <w:t>http://science.nature.nps.gov/im/units/pacn/data.cfm</w:t>
        </w:r>
      </w:hyperlink>
      <w:r>
        <w:rPr>
          <w:noProof/>
        </w:rPr>
        <w:t xml:space="preserve"> (accessed 1 Oct 2007).</w:t>
      </w:r>
    </w:p>
    <w:p w:rsidR="0049042A" w:rsidRDefault="0049042A" w:rsidP="00C5424E">
      <w:pPr>
        <w:spacing w:after="240"/>
        <w:ind w:left="720" w:hanging="720"/>
        <w:rPr>
          <w:noProof/>
        </w:rPr>
      </w:pPr>
      <w:r>
        <w:rPr>
          <w:noProof/>
        </w:rPr>
        <w:t xml:space="preserve">National Park Service (NPS). 2007d. Pacific Island Network: Standard Operating Procedures for Geographic Information Systems website. </w:t>
      </w:r>
      <w:hyperlink r:id="rId70" w:history="1">
        <w:r w:rsidRPr="00C5424E">
          <w:rPr>
            <w:rStyle w:val="Hyperlink"/>
            <w:noProof/>
            <w:sz w:val="24"/>
            <w:szCs w:val="22"/>
          </w:rPr>
          <w:t>http://science.nature.nps.gov/im/units/pacn/gis/SOP.cfm</w:t>
        </w:r>
      </w:hyperlink>
      <w:r>
        <w:rPr>
          <w:noProof/>
        </w:rPr>
        <w:t xml:space="preserve"> (accessed 1 Oct 2007).</w:t>
      </w:r>
    </w:p>
    <w:p w:rsidR="0049042A" w:rsidRDefault="0049042A" w:rsidP="00C5424E">
      <w:pPr>
        <w:spacing w:after="240"/>
        <w:ind w:left="720" w:hanging="720"/>
        <w:rPr>
          <w:noProof/>
        </w:rPr>
      </w:pPr>
      <w:r>
        <w:rPr>
          <w:noProof/>
        </w:rPr>
        <w:t>Office of Technology Assessment (OTA). 1993. Harmful non-indigenous species in the United States. OTA-F-565. US Government Printing Office, Washington, D.C.</w:t>
      </w:r>
    </w:p>
    <w:p w:rsidR="0049042A" w:rsidRDefault="0049042A" w:rsidP="00C5424E">
      <w:pPr>
        <w:spacing w:after="240"/>
        <w:ind w:left="720" w:hanging="720"/>
        <w:rPr>
          <w:noProof/>
        </w:rPr>
      </w:pPr>
      <w:r>
        <w:rPr>
          <w:noProof/>
        </w:rPr>
        <w:t xml:space="preserve">Pratt, L. W. and L. L. Abbott. 1996a. Distribution and abundance of alien and native plant species in Kaloko-Honokohau National Historical Park. Technical Report 103. </w:t>
      </w:r>
      <w:r>
        <w:rPr>
          <w:noProof/>
        </w:rPr>
        <w:lastRenderedPageBreak/>
        <w:t>Cooperative National Park Resources Studies Unit, University of Hawaii at Manoa, Honolulu, Hawaii.</w:t>
      </w:r>
    </w:p>
    <w:p w:rsidR="0049042A" w:rsidRDefault="0049042A" w:rsidP="00C5424E">
      <w:pPr>
        <w:spacing w:after="240"/>
        <w:ind w:left="720" w:hanging="720"/>
        <w:rPr>
          <w:noProof/>
        </w:rPr>
      </w:pPr>
      <w:r>
        <w:rPr>
          <w:noProof/>
        </w:rPr>
        <w:t>Pratt, L. W. and L. L. Abbott. 1996b. Vascular plants of Pu'uhonua O Honaunau National Historical Park. Technical Report 105. Cooperative National Park Resources Studies Unit, University of Hawaii at Manoa, Honolulu, Hawaii.</w:t>
      </w:r>
    </w:p>
    <w:p w:rsidR="0049042A" w:rsidRDefault="0049042A" w:rsidP="00C5424E">
      <w:pPr>
        <w:spacing w:after="240"/>
        <w:ind w:left="720" w:hanging="720"/>
        <w:rPr>
          <w:noProof/>
        </w:rPr>
      </w:pPr>
      <w:r>
        <w:rPr>
          <w:noProof/>
        </w:rPr>
        <w:t>Pratt, L. W. and L. L. Abbott. 1996c. Vascular plants of Pu'ukohola Heiau National Historic Site, Hawaii Island. Technical Report 101. Cooperative National Park Resources Studies Unit, University of Hawaii at Manoa, Honolulu, Hawaii.</w:t>
      </w:r>
    </w:p>
    <w:p w:rsidR="0049042A" w:rsidRDefault="0049042A" w:rsidP="00C5424E">
      <w:pPr>
        <w:spacing w:after="240"/>
        <w:ind w:left="720" w:hanging="720"/>
        <w:rPr>
          <w:noProof/>
        </w:rPr>
      </w:pPr>
      <w:r>
        <w:rPr>
          <w:noProof/>
        </w:rPr>
        <w:t>Price, J. P. 2004. Floristic biogeography of the Hawaiian Islands: Influences of area, environment, and paleogeography</w:t>
      </w:r>
      <w:r w:rsidRPr="0045764A">
        <w:rPr>
          <w:noProof/>
        </w:rPr>
        <w:t>. J</w:t>
      </w:r>
      <w:r>
        <w:rPr>
          <w:noProof/>
        </w:rPr>
        <w:t>ournal</w:t>
      </w:r>
      <w:r w:rsidRPr="0045764A">
        <w:rPr>
          <w:noProof/>
        </w:rPr>
        <w:t xml:space="preserve"> of Biogeography 31</w:t>
      </w:r>
      <w:r>
        <w:rPr>
          <w:noProof/>
        </w:rPr>
        <w:t>:487-500.</w:t>
      </w:r>
    </w:p>
    <w:p w:rsidR="00B77821" w:rsidRDefault="003E5B2F" w:rsidP="00C5424E">
      <w:pPr>
        <w:spacing w:after="240"/>
        <w:ind w:left="720" w:hanging="720"/>
      </w:pPr>
      <w:r>
        <w:t>Price, J. P. and D. A. Clague. 2002. How old is the Hawaiian biota? Geology and phylogeny suggest recent divergence. Proceedings of the Royal Society of London Series B 269:2429-2435.</w:t>
      </w:r>
    </w:p>
    <w:p w:rsidR="0049042A" w:rsidRDefault="0049042A" w:rsidP="00C5424E">
      <w:pPr>
        <w:spacing w:after="240"/>
        <w:ind w:left="720" w:hanging="720"/>
        <w:rPr>
          <w:noProof/>
        </w:rPr>
      </w:pPr>
      <w:r>
        <w:rPr>
          <w:noProof/>
        </w:rPr>
        <w:t>Price, J. P., S. Gon III, J. D. Jacobi, and D. Matsuwaki. 2007. Mapping plant species ranges in the Hawaiian Islands: Developing a methodology and associated GIS layers. Technical Report HCSU-008. Hawaii Cooperative Studies Unit, University of Hawaii at Hilo.</w:t>
      </w:r>
    </w:p>
    <w:p w:rsidR="0049042A" w:rsidRDefault="0049042A" w:rsidP="00C5424E">
      <w:pPr>
        <w:spacing w:after="240"/>
        <w:ind w:left="720" w:hanging="720"/>
        <w:rPr>
          <w:noProof/>
        </w:rPr>
      </w:pPr>
      <w:r>
        <w:rPr>
          <w:noProof/>
        </w:rPr>
        <w:t>Raulerson, L. and A. Rinehart. 1989. Vegetation of American Memorial Park, Saipan, Mariana Islands. Technical Report 70. Cooperative National Park Resources Studies Unit, University of Hawaii at Manoa, Honolulu, Hawaii.</w:t>
      </w:r>
    </w:p>
    <w:p w:rsidR="00962ADF" w:rsidRDefault="0049042A" w:rsidP="00962ADF">
      <w:pPr>
        <w:spacing w:after="240"/>
        <w:ind w:left="720" w:hanging="720"/>
        <w:rPr>
          <w:noProof/>
        </w:rPr>
      </w:pPr>
      <w:r>
        <w:rPr>
          <w:noProof/>
        </w:rPr>
        <w:t xml:space="preserve">Raulerson, L. and A. F. Witteman. </w:t>
      </w:r>
      <w:r w:rsidR="008A036A">
        <w:rPr>
          <w:i/>
          <w:noProof/>
        </w:rPr>
        <w:t>In prep</w:t>
      </w:r>
      <w:r>
        <w:rPr>
          <w:noProof/>
        </w:rPr>
        <w:t>. Floral survey of American Memorial Park. American Memorial National Park Unpublished Report, Northern Mariana Islands, Saipan.</w:t>
      </w:r>
    </w:p>
    <w:p w:rsidR="00902135" w:rsidRDefault="00902135" w:rsidP="00902135">
      <w:pPr>
        <w:spacing w:after="240"/>
        <w:ind w:left="720" w:hanging="720"/>
        <w:rPr>
          <w:noProof/>
          <w:lang w:val="de-DE"/>
        </w:rPr>
      </w:pPr>
      <w:r>
        <w:rPr>
          <w:noProof/>
          <w:lang w:val="de-DE"/>
        </w:rPr>
        <w:t>Rew L. J, B. D. Maxwell, F. L. Dougher, and R. Aspinall. 2006. Searching for a needle in a  haystack: evaluating survey mthods for non-indigenous plant species. Biological Invasions 8:523-539.</w:t>
      </w:r>
    </w:p>
    <w:p w:rsidR="0060643C" w:rsidRDefault="0060643C" w:rsidP="00D16E45">
      <w:pPr>
        <w:spacing w:after="240"/>
        <w:ind w:left="720" w:hanging="720"/>
        <w:rPr>
          <w:noProof/>
          <w:lang w:val="de-DE"/>
        </w:rPr>
      </w:pPr>
      <w:r>
        <w:rPr>
          <w:noProof/>
          <w:lang w:val="de-DE"/>
        </w:rPr>
        <w:t>Rew L. J</w:t>
      </w:r>
      <w:r w:rsidR="00B77821">
        <w:rPr>
          <w:noProof/>
          <w:lang w:val="de-DE"/>
        </w:rPr>
        <w:t>.</w:t>
      </w:r>
      <w:r>
        <w:rPr>
          <w:noProof/>
          <w:lang w:val="de-DE"/>
        </w:rPr>
        <w:t>, E. A. Lehnhoff, and B. D. Maxwell. 2008. Non-indigenous species management using a population prioritization framework. Canadian Journal of Plant Science 87:1027-1036.</w:t>
      </w:r>
    </w:p>
    <w:p w:rsidR="00B77821" w:rsidRDefault="003E5B2F" w:rsidP="00D16E45">
      <w:pPr>
        <w:spacing w:after="240"/>
        <w:ind w:left="720" w:hanging="720"/>
      </w:pPr>
      <w:r>
        <w:t>Richardson, D. M., P. Pysek, M. Rejmanek, M. G. Barbour, F. D. Panetta, and C. J. West. 2000. Naturalization and invasion of alien plants: Concepts and definitions. Diversity and Distributions 6:93-107.</w:t>
      </w:r>
    </w:p>
    <w:p w:rsidR="0049042A" w:rsidRDefault="0049042A" w:rsidP="00D16E45">
      <w:pPr>
        <w:spacing w:after="240"/>
        <w:ind w:left="720" w:hanging="720"/>
        <w:rPr>
          <w:noProof/>
        </w:rPr>
      </w:pPr>
      <w:r w:rsidRPr="009C24C6">
        <w:rPr>
          <w:noProof/>
          <w:lang w:val="de-DE"/>
        </w:rPr>
        <w:t xml:space="preserve">Rubenstein, T. and P. Berkowitz. </w:t>
      </w:r>
      <w:r>
        <w:rPr>
          <w:noProof/>
        </w:rPr>
        <w:t xml:space="preserve">2009. Three Mountain Alliance weed management plan: 2009-2015. Available at </w:t>
      </w:r>
      <w:r w:rsidRPr="00404704">
        <w:rPr>
          <w:noProof/>
        </w:rPr>
        <w:t>http://hawp.org/three-mountain-alliance.asp</w:t>
      </w:r>
      <w:r>
        <w:rPr>
          <w:noProof/>
        </w:rPr>
        <w:t xml:space="preserve"> (accessed 27 April 2011).</w:t>
      </w:r>
    </w:p>
    <w:p w:rsidR="0049042A" w:rsidRDefault="0049042A" w:rsidP="00C5424E">
      <w:pPr>
        <w:spacing w:after="240"/>
        <w:ind w:left="720" w:hanging="720"/>
        <w:rPr>
          <w:noProof/>
        </w:rPr>
      </w:pPr>
      <w:r>
        <w:rPr>
          <w:noProof/>
        </w:rPr>
        <w:t>Schneider, D. 2007. Example of Generalized Model (GzLM) Using Splus. National Park Service, Pacific Island Network</w:t>
      </w:r>
      <w:r w:rsidRPr="005D3AF7">
        <w:rPr>
          <w:noProof/>
        </w:rPr>
        <w:t xml:space="preserve"> </w:t>
      </w:r>
      <w:r>
        <w:rPr>
          <w:noProof/>
        </w:rPr>
        <w:t>Unpublished Report, Hawaii National Park, Hawaii.</w:t>
      </w:r>
    </w:p>
    <w:p w:rsidR="0049042A" w:rsidRDefault="0049042A" w:rsidP="00C5424E">
      <w:pPr>
        <w:spacing w:after="240"/>
        <w:ind w:left="720" w:hanging="720"/>
        <w:rPr>
          <w:noProof/>
        </w:rPr>
      </w:pPr>
      <w:r>
        <w:rPr>
          <w:noProof/>
        </w:rPr>
        <w:lastRenderedPageBreak/>
        <w:t>Scott, J. M., S. Mountainspring, F. L. Ramsey, and C. B. Kepler. 1986. Forest Bird Communities of the Hawaiian Islands: Their Dynamics, Ecology, and Conservation. Studies in Avian Biology No. 9. Cooper Ornithological Society.</w:t>
      </w:r>
    </w:p>
    <w:p w:rsidR="00D06E92" w:rsidRDefault="00D06E92" w:rsidP="00C5424E">
      <w:pPr>
        <w:spacing w:after="240"/>
        <w:ind w:left="720" w:hanging="720"/>
        <w:rPr>
          <w:noProof/>
        </w:rPr>
      </w:pPr>
      <w:r>
        <w:rPr>
          <w:noProof/>
        </w:rPr>
        <w:t>Simberloff, D. and B. Von Holle. 1999. Positive interactions of nonindigenous species: invasional meltdown? Biological Invasions 1:21-32.</w:t>
      </w:r>
    </w:p>
    <w:p w:rsidR="0049042A" w:rsidRDefault="0049042A" w:rsidP="00C5424E">
      <w:pPr>
        <w:spacing w:after="240"/>
        <w:ind w:left="720" w:hanging="720"/>
        <w:rPr>
          <w:noProof/>
        </w:rPr>
      </w:pPr>
      <w:r>
        <w:rPr>
          <w:noProof/>
        </w:rPr>
        <w:t>Skalski, J. R. 1990. A design for long-term status and trends monitoring. Journal of Environmental Management 30:139-144.</w:t>
      </w:r>
    </w:p>
    <w:p w:rsidR="0049042A" w:rsidRDefault="0049042A" w:rsidP="00C5424E">
      <w:pPr>
        <w:spacing w:after="240"/>
        <w:ind w:left="720" w:hanging="720"/>
        <w:rPr>
          <w:noProof/>
        </w:rPr>
      </w:pPr>
      <w:r>
        <w:rPr>
          <w:noProof/>
        </w:rPr>
        <w:t>Space, J. C. and M. C. Falanruw. 1999. Observations on invasive plant species in Micronesia. Department of Agriculture, US Forest Service, Pacific Southwest Research Station, Institute of Pacific Islands Forestry, Honolulu, Hawaii.</w:t>
      </w:r>
    </w:p>
    <w:p w:rsidR="0049042A" w:rsidRDefault="0049042A" w:rsidP="00C5424E">
      <w:pPr>
        <w:spacing w:after="240"/>
        <w:ind w:left="720" w:hanging="720"/>
        <w:rPr>
          <w:noProof/>
        </w:rPr>
      </w:pPr>
      <w:r>
        <w:rPr>
          <w:noProof/>
        </w:rPr>
        <w:t>Space, J. C. and T. W. Flynn. 2000. Observations on invasive plant species in American Samoa. Department of Agriculture, US Forest Service, Pacific Southwest Research Station, Institute of Pacific Islands Forestry, Honolulu, Hawaii.</w:t>
      </w:r>
    </w:p>
    <w:p w:rsidR="0049042A" w:rsidRDefault="0049042A" w:rsidP="00C5424E">
      <w:pPr>
        <w:spacing w:after="240"/>
        <w:ind w:left="720" w:hanging="720"/>
        <w:rPr>
          <w:noProof/>
        </w:rPr>
      </w:pPr>
      <w:r>
        <w:rPr>
          <w:noProof/>
        </w:rPr>
        <w:t xml:space="preserve">Starr, F., K. Starr, and L. L. Loope. 2005. Roadside survey and expert interviews for selected plant species on Molokai, Hawaii. Available at </w:t>
      </w:r>
      <w:hyperlink r:id="rId71" w:history="1">
        <w:r w:rsidRPr="00C5424E">
          <w:rPr>
            <w:rStyle w:val="Hyperlink"/>
            <w:noProof/>
            <w:sz w:val="24"/>
            <w:szCs w:val="22"/>
          </w:rPr>
          <w:t>http://www.hear.org/starr/publications/2005_molokai_road_survey.pdf</w:t>
        </w:r>
      </w:hyperlink>
      <w:r>
        <w:rPr>
          <w:noProof/>
        </w:rPr>
        <w:t xml:space="preserve"> (accessed 16 Feb 2010).</w:t>
      </w:r>
    </w:p>
    <w:p w:rsidR="0049042A" w:rsidRDefault="0049042A" w:rsidP="00C5424E">
      <w:pPr>
        <w:spacing w:after="240"/>
        <w:ind w:left="720" w:hanging="720"/>
        <w:rPr>
          <w:noProof/>
        </w:rPr>
      </w:pPr>
      <w:r>
        <w:rPr>
          <w:noProof/>
        </w:rPr>
        <w:t xml:space="preserve">Starr, F., K. Starr, and L. L. Loope. 2006. Roadside survey and expert interviews for selected plant species on Maui, Hawai'i. Available at </w:t>
      </w:r>
      <w:hyperlink r:id="rId72" w:history="1">
        <w:r w:rsidRPr="00C5424E">
          <w:rPr>
            <w:rStyle w:val="Hyperlink"/>
            <w:noProof/>
            <w:sz w:val="24"/>
            <w:szCs w:val="22"/>
          </w:rPr>
          <w:t>http://www.hear.org/starr/publications/2006_maui_roadside_botanical_survey.pdf</w:t>
        </w:r>
      </w:hyperlink>
      <w:r>
        <w:rPr>
          <w:noProof/>
        </w:rPr>
        <w:t xml:space="preserve"> (accessed 27 April 2011).</w:t>
      </w:r>
    </w:p>
    <w:p w:rsidR="0049042A" w:rsidRDefault="0049042A" w:rsidP="00C5424E">
      <w:pPr>
        <w:spacing w:after="240"/>
        <w:ind w:left="720" w:hanging="720"/>
        <w:rPr>
          <w:noProof/>
        </w:rPr>
      </w:pPr>
      <w:r>
        <w:rPr>
          <w:noProof/>
        </w:rPr>
        <w:t xml:space="preserve">Starr, F., K. Starr, and L. L. Loope. 2007. Roadside survey and expert interviews for selected plant species on Lanai, Hawaii. Available at </w:t>
      </w:r>
      <w:hyperlink r:id="rId73" w:history="1">
        <w:r w:rsidRPr="00C5424E">
          <w:rPr>
            <w:rStyle w:val="Hyperlink"/>
            <w:noProof/>
            <w:sz w:val="24"/>
            <w:szCs w:val="22"/>
          </w:rPr>
          <w:t>http://www.hear.org/starr/publications/starr_2007_lanai_road_survey.pdf</w:t>
        </w:r>
      </w:hyperlink>
      <w:r>
        <w:rPr>
          <w:noProof/>
        </w:rPr>
        <w:t xml:space="preserve"> (accessed 16 Feb 2010).</w:t>
      </w:r>
    </w:p>
    <w:p w:rsidR="0049042A" w:rsidRDefault="0049042A" w:rsidP="00C5424E">
      <w:pPr>
        <w:spacing w:after="240"/>
        <w:ind w:left="720" w:hanging="720"/>
        <w:rPr>
          <w:noProof/>
        </w:rPr>
      </w:pPr>
      <w:r>
        <w:rPr>
          <w:noProof/>
        </w:rPr>
        <w:t xml:space="preserve">Stohlgren, T. J., D. T. Barnett, and S. E. Simonson. 2003. Beyond North American Weed Management Association Standards. North American Weed Management Association, Meade, Kansas. Available at </w:t>
      </w:r>
      <w:hyperlink r:id="rId74" w:history="1">
        <w:r w:rsidRPr="00C5424E">
          <w:rPr>
            <w:rStyle w:val="Hyperlink"/>
            <w:noProof/>
            <w:sz w:val="24"/>
            <w:szCs w:val="22"/>
          </w:rPr>
          <w:t>http://www.nawma.org/Mappingpg.html</w:t>
        </w:r>
      </w:hyperlink>
      <w:r>
        <w:rPr>
          <w:noProof/>
        </w:rPr>
        <w:t xml:space="preserve"> (accessed 12 January 2010).</w:t>
      </w:r>
    </w:p>
    <w:p w:rsidR="0049042A" w:rsidRDefault="0049042A" w:rsidP="00C5424E">
      <w:pPr>
        <w:spacing w:after="240"/>
        <w:ind w:left="720" w:hanging="720"/>
        <w:rPr>
          <w:noProof/>
        </w:rPr>
      </w:pPr>
      <w:r>
        <w:rPr>
          <w:noProof/>
        </w:rPr>
        <w:t>Togia, T., P. Craig, F. Hughes, and A. Uowolo. 2009. Integrating conservation, management, and science in a traditional cultural context: famaligi (</w:t>
      </w:r>
      <w:r w:rsidRPr="00303F73">
        <w:rPr>
          <w:i/>
          <w:noProof/>
        </w:rPr>
        <w:t>Falcataria moluccana</w:t>
      </w:r>
      <w:r>
        <w:rPr>
          <w:noProof/>
        </w:rPr>
        <w:t xml:space="preserve">) control in forests across Tutuila Island, American Samoa </w:t>
      </w:r>
      <w:r w:rsidRPr="00C5424E">
        <w:rPr>
          <w:i/>
          <w:noProof/>
        </w:rPr>
        <w:t xml:space="preserve">in </w:t>
      </w:r>
      <w:r>
        <w:rPr>
          <w:noProof/>
        </w:rPr>
        <w:t xml:space="preserve"> 2009 Hawaii Conservation Conference: Hawaii in a changing climate. Available at </w:t>
      </w:r>
      <w:hyperlink r:id="rId75" w:history="1">
        <w:r w:rsidRPr="00C5424E">
          <w:rPr>
            <w:rStyle w:val="Hyperlink"/>
            <w:noProof/>
            <w:sz w:val="24"/>
            <w:szCs w:val="22"/>
          </w:rPr>
          <w:t>http://itunes.apple.com/us/podcast/hawaii-conservation-conference/id329377708</w:t>
        </w:r>
      </w:hyperlink>
      <w:r>
        <w:rPr>
          <w:noProof/>
        </w:rPr>
        <w:t xml:space="preserve"> (accessed 18 May 2010), Honolulu, Hawaii.</w:t>
      </w:r>
    </w:p>
    <w:p w:rsidR="0049042A" w:rsidRDefault="0049042A" w:rsidP="00C5424E">
      <w:pPr>
        <w:spacing w:after="240"/>
        <w:ind w:left="720" w:hanging="720"/>
        <w:rPr>
          <w:noProof/>
        </w:rPr>
      </w:pPr>
      <w:r>
        <w:rPr>
          <w:noProof/>
        </w:rPr>
        <w:t xml:space="preserve">Tunison, J. T., D. W. Kageler, and L. W. Cuddihy. 1984. Pre and post treatment monitoring of nasturtium in Kipuka Puaulu. Hawaii Volcanoes National Park, Division of Resources Management Unpublished Report, Hawaii National Park, Hawaii.  </w:t>
      </w:r>
    </w:p>
    <w:p w:rsidR="0049042A" w:rsidRDefault="0049042A" w:rsidP="00C5424E">
      <w:pPr>
        <w:spacing w:after="240"/>
        <w:ind w:left="720" w:hanging="720"/>
        <w:rPr>
          <w:noProof/>
        </w:rPr>
      </w:pPr>
      <w:r w:rsidRPr="009C24C6">
        <w:rPr>
          <w:noProof/>
          <w:lang w:val="de-DE"/>
        </w:rPr>
        <w:lastRenderedPageBreak/>
        <w:t xml:space="preserve">Tunison, J. T., R. K. Loh, L. W. Pratt, and D. W. Kageler. </w:t>
      </w:r>
      <w:r>
        <w:rPr>
          <w:noProof/>
        </w:rPr>
        <w:t>1994. Early succession in pig-disturbed mountain parkland, Hawaii Volcanoes National Park. Technical Report 89. Cooperative National Park Resources Studies Unit, University of Hawaii at Manoa, Honolulu, Hawaii.</w:t>
      </w:r>
    </w:p>
    <w:p w:rsidR="0049042A" w:rsidRDefault="0049042A" w:rsidP="00C5424E">
      <w:pPr>
        <w:spacing w:after="240"/>
        <w:ind w:left="720" w:hanging="720"/>
        <w:rPr>
          <w:noProof/>
        </w:rPr>
      </w:pPr>
      <w:r>
        <w:rPr>
          <w:noProof/>
        </w:rPr>
        <w:t>Tunison, J. T., L. D. Whiteaker, L. W. Cuddihy, A. M. La Rosa, D. W. Kageler, M. R. Gates, N. G. Zimmer, and L. Stemmermann. 1992. The distribution of selected localized alien plant species in Hawaii Volcanoes National Park. Technical Report 84. Cooperative National Park Resources Studies Unit, University of Hawaii at Manoa, Honolulu, Hawaii.</w:t>
      </w:r>
    </w:p>
    <w:p w:rsidR="0049042A" w:rsidRDefault="0049042A" w:rsidP="00C5424E">
      <w:pPr>
        <w:spacing w:after="240"/>
        <w:ind w:left="720" w:hanging="720"/>
        <w:rPr>
          <w:noProof/>
        </w:rPr>
      </w:pPr>
      <w:r>
        <w:rPr>
          <w:noProof/>
        </w:rPr>
        <w:t xml:space="preserve">US Fish and Wildlife Service (USFWS). 2009. Congressional and Legislative Affairs: Digest of Federal Resource Laws. Department of the Interior, US Fish and Wildlife. Available at </w:t>
      </w:r>
      <w:hyperlink r:id="rId76" w:history="1">
        <w:r w:rsidRPr="00C5424E">
          <w:rPr>
            <w:rStyle w:val="Hyperlink"/>
            <w:noProof/>
            <w:sz w:val="24"/>
            <w:szCs w:val="22"/>
          </w:rPr>
          <w:t>http://www.fws.gov/laws/Lawsdigest.html</w:t>
        </w:r>
      </w:hyperlink>
      <w:r>
        <w:rPr>
          <w:noProof/>
        </w:rPr>
        <w:t xml:space="preserve"> (accessed 2 February 2010).</w:t>
      </w:r>
    </w:p>
    <w:p w:rsidR="0049042A" w:rsidRDefault="0049042A" w:rsidP="00C5424E">
      <w:pPr>
        <w:spacing w:after="240"/>
        <w:ind w:left="720" w:hanging="720"/>
        <w:rPr>
          <w:noProof/>
        </w:rPr>
      </w:pPr>
      <w:r>
        <w:rPr>
          <w:noProof/>
        </w:rPr>
        <w:t>USDA Forest Service. 2005. Field instructions for the inventory of Pacific Islands. Forest Inventory and Analysis Program, Pacific Northwest Research Station, Portland, Oregon.</w:t>
      </w:r>
    </w:p>
    <w:p w:rsidR="00B77821" w:rsidRDefault="003E5B2F" w:rsidP="00C5424E">
      <w:pPr>
        <w:spacing w:after="240"/>
        <w:ind w:left="720" w:hanging="720"/>
      </w:pPr>
      <w:r>
        <w:t>U.S. Presidential Executive Order (USPEO). 1999. Invasive Species. Executive Order 13112 of February 3, 1999. Federal Register 64:6183-6186.</w:t>
      </w:r>
    </w:p>
    <w:p w:rsidR="0049042A" w:rsidRDefault="0049042A" w:rsidP="00C5424E">
      <w:pPr>
        <w:spacing w:after="240"/>
        <w:ind w:left="720" w:hanging="720"/>
        <w:rPr>
          <w:noProof/>
        </w:rPr>
      </w:pPr>
      <w:r>
        <w:rPr>
          <w:noProof/>
        </w:rPr>
        <w:t xml:space="preserve">Vitousek, P. M. and L. R. Walker. 1989. Biological invasion of </w:t>
      </w:r>
      <w:r w:rsidRPr="00303F73">
        <w:rPr>
          <w:i/>
          <w:noProof/>
        </w:rPr>
        <w:t>Myrica faya</w:t>
      </w:r>
      <w:r>
        <w:rPr>
          <w:noProof/>
        </w:rPr>
        <w:t xml:space="preserve"> in Hawaii: Plant demography, nitrogen fixation, and ecosystem effects. Ecological Monographs 59:247-265.</w:t>
      </w:r>
    </w:p>
    <w:p w:rsidR="003E5B2F" w:rsidRDefault="003E5B2F" w:rsidP="003E5B2F">
      <w:pPr>
        <w:spacing w:after="240"/>
        <w:ind w:left="720" w:hanging="720"/>
      </w:pPr>
      <w:r>
        <w:t xml:space="preserve">Vitousek, P. M., J. D. Aber, R. W. Howarth, G. E. Likens, P. A. Matson, D. W. Schindler, W. H. Schlesinger, and D. G. Tilman. 1997. Human alteration of the global nitrogen cycle: sources and consequences. Ecological Applications 7:737-750. </w:t>
      </w:r>
    </w:p>
    <w:p w:rsidR="000517AF" w:rsidRDefault="003E5B2F">
      <w:pPr>
        <w:ind w:left="720" w:hanging="720"/>
      </w:pPr>
      <w:r>
        <w:t>Walker, L. R. and P. M. Vitousek. 1991. An invader alters germination and growth of a native dominant tree in Hawai'i. Ecology 72:1149-1455.</w:t>
      </w:r>
    </w:p>
    <w:p w:rsidR="00B77821" w:rsidRDefault="00B77821">
      <w:pPr>
        <w:ind w:left="720" w:hanging="720"/>
      </w:pPr>
    </w:p>
    <w:p w:rsidR="0049042A" w:rsidRDefault="0049042A" w:rsidP="00C5424E">
      <w:pPr>
        <w:spacing w:after="240"/>
        <w:ind w:left="720" w:hanging="720"/>
        <w:rPr>
          <w:noProof/>
        </w:rPr>
      </w:pPr>
      <w:r>
        <w:rPr>
          <w:noProof/>
        </w:rPr>
        <w:t>Whistler, W. A. 1995. Permanent forest plot data from the National Park of American Samoa. Technical Report 98. National Park Service project CA8034-2-0001. Honolulu, Hawaii.</w:t>
      </w:r>
    </w:p>
    <w:p w:rsidR="000517AF" w:rsidRDefault="003E5B2F">
      <w:pPr>
        <w:autoSpaceDE w:val="0"/>
        <w:autoSpaceDN w:val="0"/>
        <w:adjustRightInd w:val="0"/>
        <w:rPr>
          <w:szCs w:val="24"/>
        </w:rPr>
      </w:pPr>
      <w:r w:rsidRPr="00E43CC0">
        <w:rPr>
          <w:szCs w:val="24"/>
        </w:rPr>
        <w:t>Williamson, M. 1996. Biological Invasions. Chapman &amp; Hall. London.</w:t>
      </w:r>
    </w:p>
    <w:p w:rsidR="004E3C39" w:rsidRDefault="004E3C39" w:rsidP="00B77821">
      <w:pPr>
        <w:ind w:left="720" w:hanging="720"/>
        <w:rPr>
          <w:noProof/>
        </w:rPr>
      </w:pPr>
    </w:p>
    <w:p w:rsidR="0049042A" w:rsidRDefault="0049042A" w:rsidP="00C5424E">
      <w:pPr>
        <w:spacing w:after="240"/>
        <w:ind w:left="720" w:hanging="720"/>
        <w:rPr>
          <w:noProof/>
        </w:rPr>
      </w:pPr>
      <w:r>
        <w:rPr>
          <w:noProof/>
        </w:rPr>
        <w:t>Yoshinaga, A. Y. 1980. Upper Kipahulu Valley weed survey. Technical Report 33. Cooperative National Park Resources Studies Unit, University of Hawaii at Manoa, Honolulu, Hawaii.</w:t>
      </w:r>
    </w:p>
    <w:p w:rsidR="0049042A" w:rsidRDefault="0049042A" w:rsidP="00C5424E">
      <w:pPr>
        <w:ind w:left="720" w:hanging="720"/>
        <w:rPr>
          <w:noProof/>
        </w:rPr>
      </w:pPr>
      <w:r>
        <w:rPr>
          <w:noProof/>
        </w:rPr>
        <w:t>Yoshioka, J. M. 2008. Botanical survey of the War in the Pacific National Historical Park, Guam, Mariana Islands. Technical Report 161. Pacific Cooperative Studies Unit, Univeristy of Hawaii at Manoa, Honolulu, Hawaii.</w:t>
      </w:r>
    </w:p>
    <w:p w:rsidR="0049042A" w:rsidRDefault="0049042A" w:rsidP="00C5424E">
      <w:pPr>
        <w:ind w:left="720" w:hanging="720"/>
        <w:rPr>
          <w:noProof/>
        </w:rPr>
      </w:pPr>
    </w:p>
    <w:p w:rsidR="0049042A" w:rsidRDefault="00A64C00" w:rsidP="00B06458">
      <w:r>
        <w:fldChar w:fldCharType="end"/>
      </w:r>
    </w:p>
    <w:p w:rsidR="0049042A" w:rsidRDefault="0049042A" w:rsidP="00B06458"/>
    <w:p w:rsidR="0049042A" w:rsidRDefault="0049042A" w:rsidP="00B06458"/>
    <w:p w:rsidR="0049042A" w:rsidRDefault="0049042A" w:rsidP="00B06458">
      <w:pPr>
        <w:sectPr w:rsidR="0049042A" w:rsidSect="00B7012D">
          <w:footerReference w:type="default" r:id="rId77"/>
          <w:pgSz w:w="12240" w:h="15840" w:code="1"/>
          <w:pgMar w:top="1440" w:right="1440" w:bottom="1440" w:left="1440" w:header="720" w:footer="720" w:gutter="0"/>
          <w:pgNumType w:start="35"/>
          <w:cols w:space="720"/>
          <w:noEndnote/>
        </w:sectPr>
      </w:pPr>
    </w:p>
    <w:p w:rsidR="00390E5C" w:rsidRPr="00983CE3" w:rsidRDefault="00390E5C" w:rsidP="00983CE3">
      <w:pPr>
        <w:pStyle w:val="APPTitle"/>
        <w:rPr>
          <w:sz w:val="32"/>
        </w:rPr>
        <w:sectPr w:rsidR="00390E5C" w:rsidRPr="00983CE3" w:rsidSect="00C57EFC">
          <w:headerReference w:type="default" r:id="rId78"/>
          <w:footerReference w:type="default" r:id="rId79"/>
          <w:pgSz w:w="12240" w:h="15840"/>
          <w:pgMar w:top="1440" w:right="1440" w:bottom="1440" w:left="1440" w:header="720" w:footer="720" w:gutter="0"/>
          <w:pgNumType w:start="1"/>
          <w:cols w:space="720"/>
          <w:docGrid w:linePitch="360"/>
        </w:sectPr>
      </w:pPr>
      <w:bookmarkStart w:id="452" w:name="APP_A"/>
      <w:bookmarkStart w:id="453" w:name="_Toc195596349"/>
      <w:bookmarkStart w:id="454" w:name="_Toc207167717"/>
    </w:p>
    <w:p w:rsidR="0078396B" w:rsidRPr="00983CE3" w:rsidRDefault="0078396B" w:rsidP="00983CE3">
      <w:pPr>
        <w:pStyle w:val="APPTitle"/>
        <w:rPr>
          <w:sz w:val="32"/>
        </w:rPr>
      </w:pPr>
      <w:bookmarkStart w:id="455" w:name="_Toc322876115"/>
      <w:bookmarkStart w:id="456" w:name="_Toc322878030"/>
      <w:bookmarkStart w:id="457" w:name="_Toc322932454"/>
      <w:bookmarkEnd w:id="452"/>
      <w:r w:rsidRPr="00983CE3">
        <w:rPr>
          <w:sz w:val="32"/>
        </w:rPr>
        <w:lastRenderedPageBreak/>
        <w:t>Appendix A. Target Populations and Sampling Frames</w:t>
      </w:r>
      <w:bookmarkEnd w:id="455"/>
      <w:bookmarkEnd w:id="456"/>
      <w:bookmarkEnd w:id="457"/>
    </w:p>
    <w:p w:rsidR="0078396B" w:rsidRDefault="0078396B" w:rsidP="0078396B"/>
    <w:p w:rsidR="0078396B" w:rsidRDefault="0078396B" w:rsidP="0078396B">
      <w:r>
        <w:t>This appendix lists the selected focal communities and sampling frames by park, provides figures showing the locations of each sampling frame and transect, and tables that describe each transect in detail. Table A.1 summarizes the schedule of a sampling cycle, provides an overview of the number and type of transects for each sampling frame, and indicates if legacy transects were used for fixed transect locations. Following the summary table, this appendix presents maps of proposed transect locations and transect description tables in chronological order of the monitoring cycle. Alternative transect locations, to be used when a location is rejected in the field, are listed in the tables but are not on the figures. Transect locations were generated according to the guidelines in SOP #5 “Selecting Transects.” Locations for rotational transects are only valid for the first cycle of monitoring; new rotational transect locations will be generated at the start of a new cycle following the procedure in SOP #5.</w:t>
      </w:r>
    </w:p>
    <w:p w:rsidR="0078396B" w:rsidRDefault="0078396B" w:rsidP="0078396B"/>
    <w:p w:rsidR="0078396B" w:rsidRDefault="0078396B" w:rsidP="0078396B">
      <w:r>
        <w:t>The coordinates for the transect endpoints are Universal Transverse Mercator (UTM) based on the following projections and zones.</w:t>
      </w:r>
    </w:p>
    <w:p w:rsidR="0078396B" w:rsidRDefault="0078396B" w:rsidP="00E04E2A">
      <w:pPr>
        <w:numPr>
          <w:ilvl w:val="0"/>
          <w:numId w:val="83"/>
        </w:numPr>
        <w:tabs>
          <w:tab w:val="clear" w:pos="720"/>
          <w:tab w:val="num" w:pos="540"/>
        </w:tabs>
        <w:spacing w:after="60"/>
        <w:ind w:left="360" w:firstLine="0"/>
      </w:pPr>
      <w:r>
        <w:t>Hawai‘i Island: ESRI (or EPSG) POSC code of 26905 (NAD83 UTM zone_5N).</w:t>
      </w:r>
    </w:p>
    <w:p w:rsidR="0078396B" w:rsidRDefault="0078396B" w:rsidP="00E04E2A">
      <w:pPr>
        <w:numPr>
          <w:ilvl w:val="0"/>
          <w:numId w:val="83"/>
        </w:numPr>
        <w:tabs>
          <w:tab w:val="clear" w:pos="720"/>
          <w:tab w:val="num" w:pos="540"/>
        </w:tabs>
        <w:spacing w:after="60"/>
        <w:ind w:left="360" w:firstLine="0"/>
      </w:pPr>
      <w:r>
        <w:t>Maui Island: ESRI (or EPSG) POSC code of 26904 (NAD83 UTM zone_4N).</w:t>
      </w:r>
    </w:p>
    <w:p w:rsidR="0078396B" w:rsidRDefault="0078396B" w:rsidP="00E04E2A">
      <w:pPr>
        <w:numPr>
          <w:ilvl w:val="0"/>
          <w:numId w:val="83"/>
        </w:numPr>
        <w:tabs>
          <w:tab w:val="clear" w:pos="720"/>
          <w:tab w:val="num" w:pos="540"/>
        </w:tabs>
        <w:spacing w:after="60"/>
        <w:ind w:left="360" w:firstLine="0"/>
      </w:pPr>
      <w:r>
        <w:t>Molokai Island: ESRI (or EPSG) POSC code of 26904 (NAD83 UTM zone_4N).</w:t>
      </w:r>
    </w:p>
    <w:p w:rsidR="0078396B" w:rsidRDefault="0078396B" w:rsidP="00E04E2A">
      <w:pPr>
        <w:numPr>
          <w:ilvl w:val="0"/>
          <w:numId w:val="83"/>
        </w:numPr>
        <w:tabs>
          <w:tab w:val="clear" w:pos="720"/>
          <w:tab w:val="num" w:pos="540"/>
        </w:tabs>
        <w:spacing w:after="60"/>
        <w:ind w:left="360" w:firstLine="0"/>
      </w:pPr>
      <w:r>
        <w:t>American Samoa: ESRI (or EPSG) POSC code of 32775 (WGS 84 UTM zone_2S).</w:t>
      </w:r>
    </w:p>
    <w:p w:rsidR="0078396B" w:rsidRDefault="0078396B" w:rsidP="00E04E2A">
      <w:pPr>
        <w:numPr>
          <w:ilvl w:val="0"/>
          <w:numId w:val="83"/>
        </w:numPr>
        <w:tabs>
          <w:tab w:val="clear" w:pos="720"/>
          <w:tab w:val="num" w:pos="540"/>
        </w:tabs>
        <w:spacing w:after="60"/>
        <w:ind w:left="360" w:firstLine="0"/>
      </w:pPr>
      <w:r>
        <w:t>Saipan: ESRI (or EPSG) POSC code of 32602 (WGS 84 UTM zone_55N).</w:t>
      </w:r>
    </w:p>
    <w:p w:rsidR="0078396B" w:rsidRDefault="0078396B" w:rsidP="0078396B">
      <w:pPr>
        <w:pStyle w:val="NTR-Caption"/>
        <w:rPr>
          <w:rStyle w:val="NRRTableChar"/>
        </w:rPr>
      </w:pPr>
    </w:p>
    <w:p w:rsidR="0078396B" w:rsidRDefault="0078396B" w:rsidP="0078396B">
      <w:pPr>
        <w:pStyle w:val="NTR-Caption"/>
        <w:keepNext/>
      </w:pPr>
      <w:r w:rsidRPr="0004220E">
        <w:rPr>
          <w:rStyle w:val="NRRTableChar"/>
        </w:rPr>
        <w:t>Table A.1.</w:t>
      </w:r>
      <w:r w:rsidRPr="00AD03BC">
        <w:t xml:space="preserve"> </w:t>
      </w:r>
      <w:r w:rsidRPr="0004220E">
        <w:t xml:space="preserve">Overview of the sampling </w:t>
      </w:r>
      <w:r>
        <w:t>cycle</w:t>
      </w:r>
      <w:r w:rsidRPr="0004220E">
        <w:t xml:space="preserve">, parks, </w:t>
      </w:r>
      <w:r>
        <w:t xml:space="preserve">select </w:t>
      </w:r>
      <w:r w:rsidRPr="0004220E">
        <w:t xml:space="preserve">focal plant communities, </w:t>
      </w:r>
      <w:r>
        <w:t xml:space="preserve">sampling </w:t>
      </w:r>
      <w:r w:rsidRPr="0004220E">
        <w:t>frames</w:t>
      </w:r>
      <w:r>
        <w:t>,</w:t>
      </w:r>
      <w:r w:rsidRPr="0004220E">
        <w:t xml:space="preserve"> and </w:t>
      </w:r>
      <w:r>
        <w:t>transect</w:t>
      </w:r>
      <w:r w:rsidRPr="0004220E">
        <w:t>s.</w:t>
      </w:r>
    </w:p>
    <w:p w:rsidR="0078396B" w:rsidRDefault="0078396B" w:rsidP="0078396B">
      <w:pPr>
        <w:pStyle w:val="NTR-Caption"/>
        <w:keepNext/>
      </w:pPr>
    </w:p>
    <w:tbl>
      <w:tblPr>
        <w:tblW w:w="9553" w:type="dxa"/>
        <w:tblLayout w:type="fixed"/>
        <w:tblLook w:val="00A0" w:firstRow="1" w:lastRow="0" w:firstColumn="1" w:lastColumn="0" w:noHBand="0" w:noVBand="0"/>
      </w:tblPr>
      <w:tblGrid>
        <w:gridCol w:w="823"/>
        <w:gridCol w:w="839"/>
        <w:gridCol w:w="1231"/>
        <w:gridCol w:w="1260"/>
        <w:gridCol w:w="1080"/>
        <w:gridCol w:w="1170"/>
        <w:gridCol w:w="990"/>
        <w:gridCol w:w="1260"/>
        <w:gridCol w:w="900"/>
      </w:tblGrid>
      <w:tr w:rsidR="0078396B" w:rsidRPr="003E059F" w:rsidTr="0078396B">
        <w:trPr>
          <w:trHeight w:val="300"/>
        </w:trPr>
        <w:tc>
          <w:tcPr>
            <w:tcW w:w="823" w:type="dxa"/>
            <w:vMerge w:val="restart"/>
            <w:tcBorders>
              <w:top w:val="single" w:sz="4" w:space="0" w:color="auto"/>
              <w:left w:val="nil"/>
              <w:bottom w:val="single" w:sz="12" w:space="0" w:color="auto"/>
              <w:right w:val="nil"/>
            </w:tcBorders>
            <w:vAlign w:val="center"/>
          </w:tcPr>
          <w:p w:rsidR="0078396B" w:rsidRPr="003E059F" w:rsidRDefault="0078396B" w:rsidP="0078396B">
            <w:pPr>
              <w:keepNext/>
              <w:keepLines/>
              <w:jc w:val="center"/>
              <w:rPr>
                <w:rFonts w:ascii="Arial" w:hAnsi="Arial" w:cs="Arial"/>
                <w:b/>
                <w:bCs/>
                <w:color w:val="000000"/>
                <w:sz w:val="18"/>
                <w:szCs w:val="20"/>
              </w:rPr>
            </w:pPr>
            <w:r w:rsidRPr="003E059F">
              <w:rPr>
                <w:rFonts w:ascii="Arial" w:hAnsi="Arial" w:cs="Arial"/>
                <w:b/>
                <w:bCs/>
                <w:color w:val="000000"/>
                <w:sz w:val="18"/>
                <w:szCs w:val="20"/>
              </w:rPr>
              <w:t>Cycle Year</w:t>
            </w:r>
          </w:p>
        </w:tc>
        <w:tc>
          <w:tcPr>
            <w:tcW w:w="839" w:type="dxa"/>
            <w:vMerge w:val="restart"/>
            <w:tcBorders>
              <w:top w:val="single" w:sz="4" w:space="0" w:color="auto"/>
              <w:left w:val="nil"/>
              <w:bottom w:val="single" w:sz="12" w:space="0" w:color="auto"/>
              <w:right w:val="nil"/>
            </w:tcBorders>
            <w:noWrap/>
            <w:vAlign w:val="center"/>
          </w:tcPr>
          <w:p w:rsidR="0078396B" w:rsidRPr="003E059F" w:rsidRDefault="0078396B" w:rsidP="0078396B">
            <w:pPr>
              <w:keepNext/>
              <w:keepLines/>
              <w:jc w:val="center"/>
              <w:rPr>
                <w:rFonts w:ascii="Arial" w:hAnsi="Arial" w:cs="Arial"/>
                <w:b/>
                <w:bCs/>
                <w:color w:val="000000"/>
                <w:sz w:val="18"/>
                <w:szCs w:val="20"/>
              </w:rPr>
            </w:pPr>
            <w:r w:rsidRPr="003E059F">
              <w:rPr>
                <w:rFonts w:ascii="Arial" w:hAnsi="Arial" w:cs="Arial"/>
                <w:b/>
                <w:bCs/>
                <w:color w:val="000000"/>
                <w:sz w:val="18"/>
                <w:szCs w:val="20"/>
              </w:rPr>
              <w:t>Park</w:t>
            </w:r>
          </w:p>
        </w:tc>
        <w:tc>
          <w:tcPr>
            <w:tcW w:w="1231" w:type="dxa"/>
            <w:vMerge w:val="restart"/>
            <w:tcBorders>
              <w:top w:val="single" w:sz="4" w:space="0" w:color="auto"/>
              <w:left w:val="nil"/>
              <w:bottom w:val="single" w:sz="12" w:space="0" w:color="auto"/>
              <w:right w:val="nil"/>
            </w:tcBorders>
            <w:vAlign w:val="center"/>
          </w:tcPr>
          <w:p w:rsidR="0078396B" w:rsidRPr="003E059F" w:rsidRDefault="0078396B" w:rsidP="0078396B">
            <w:pPr>
              <w:keepNext/>
              <w:keepLines/>
              <w:jc w:val="center"/>
              <w:rPr>
                <w:rFonts w:ascii="Arial" w:hAnsi="Arial" w:cs="Arial"/>
                <w:b/>
                <w:bCs/>
                <w:color w:val="000000"/>
                <w:sz w:val="18"/>
                <w:szCs w:val="20"/>
              </w:rPr>
            </w:pPr>
            <w:r w:rsidRPr="003E059F">
              <w:rPr>
                <w:rFonts w:ascii="Arial" w:hAnsi="Arial" w:cs="Arial"/>
                <w:b/>
                <w:bCs/>
                <w:color w:val="000000"/>
                <w:sz w:val="18"/>
                <w:szCs w:val="20"/>
              </w:rPr>
              <w:t>Focal Community</w:t>
            </w:r>
          </w:p>
        </w:tc>
        <w:tc>
          <w:tcPr>
            <w:tcW w:w="1260" w:type="dxa"/>
            <w:vMerge w:val="restart"/>
            <w:tcBorders>
              <w:top w:val="single" w:sz="4" w:space="0" w:color="auto"/>
              <w:left w:val="nil"/>
              <w:bottom w:val="single" w:sz="12" w:space="0" w:color="auto"/>
              <w:right w:val="nil"/>
            </w:tcBorders>
            <w:vAlign w:val="center"/>
          </w:tcPr>
          <w:p w:rsidR="0078396B" w:rsidRPr="003E059F" w:rsidRDefault="0078396B" w:rsidP="0078396B">
            <w:pPr>
              <w:keepNext/>
              <w:keepLines/>
              <w:jc w:val="center"/>
              <w:rPr>
                <w:rFonts w:ascii="Arial" w:hAnsi="Arial" w:cs="Arial"/>
                <w:b/>
                <w:bCs/>
                <w:color w:val="000000"/>
                <w:sz w:val="18"/>
                <w:szCs w:val="20"/>
              </w:rPr>
            </w:pPr>
            <w:r w:rsidRPr="003E059F">
              <w:rPr>
                <w:rFonts w:ascii="Arial" w:hAnsi="Arial" w:cs="Arial"/>
                <w:b/>
                <w:bCs/>
                <w:color w:val="000000"/>
                <w:sz w:val="18"/>
                <w:szCs w:val="20"/>
              </w:rPr>
              <w:t>Sampling Frame</w:t>
            </w:r>
          </w:p>
        </w:tc>
        <w:tc>
          <w:tcPr>
            <w:tcW w:w="1080" w:type="dxa"/>
            <w:vMerge w:val="restart"/>
            <w:tcBorders>
              <w:top w:val="single" w:sz="4" w:space="0" w:color="auto"/>
              <w:left w:val="nil"/>
              <w:bottom w:val="single" w:sz="12" w:space="0" w:color="auto"/>
              <w:right w:val="nil"/>
            </w:tcBorders>
            <w:vAlign w:val="center"/>
          </w:tcPr>
          <w:p w:rsidR="0078396B" w:rsidRPr="003E059F" w:rsidRDefault="0078396B" w:rsidP="0078396B">
            <w:pPr>
              <w:keepNext/>
              <w:keepLines/>
              <w:jc w:val="center"/>
              <w:rPr>
                <w:rFonts w:ascii="Arial" w:hAnsi="Arial" w:cs="Arial"/>
                <w:b/>
                <w:bCs/>
                <w:color w:val="000000"/>
                <w:sz w:val="18"/>
                <w:szCs w:val="20"/>
              </w:rPr>
            </w:pPr>
            <w:r w:rsidRPr="003E059F">
              <w:rPr>
                <w:rFonts w:ascii="Arial" w:hAnsi="Arial" w:cs="Arial"/>
                <w:b/>
                <w:bCs/>
                <w:color w:val="000000"/>
                <w:sz w:val="18"/>
                <w:szCs w:val="20"/>
              </w:rPr>
              <w:t>Fixed Transects</w:t>
            </w:r>
          </w:p>
        </w:tc>
        <w:tc>
          <w:tcPr>
            <w:tcW w:w="1170" w:type="dxa"/>
            <w:vMerge w:val="restart"/>
            <w:tcBorders>
              <w:top w:val="single" w:sz="4" w:space="0" w:color="auto"/>
              <w:left w:val="nil"/>
              <w:bottom w:val="single" w:sz="12" w:space="0" w:color="auto"/>
              <w:right w:val="nil"/>
            </w:tcBorders>
            <w:vAlign w:val="center"/>
          </w:tcPr>
          <w:p w:rsidR="0078396B" w:rsidRPr="003E059F" w:rsidRDefault="0078396B" w:rsidP="0078396B">
            <w:pPr>
              <w:keepNext/>
              <w:keepLines/>
              <w:jc w:val="center"/>
              <w:rPr>
                <w:rFonts w:ascii="Arial" w:hAnsi="Arial" w:cs="Arial"/>
                <w:b/>
                <w:bCs/>
                <w:color w:val="000000"/>
                <w:sz w:val="18"/>
                <w:szCs w:val="20"/>
              </w:rPr>
            </w:pPr>
            <w:r w:rsidRPr="003E059F">
              <w:rPr>
                <w:rFonts w:ascii="Arial" w:hAnsi="Arial" w:cs="Arial"/>
                <w:b/>
                <w:bCs/>
                <w:color w:val="000000"/>
                <w:sz w:val="18"/>
                <w:szCs w:val="20"/>
              </w:rPr>
              <w:t>Rotational Transects</w:t>
            </w:r>
          </w:p>
        </w:tc>
        <w:tc>
          <w:tcPr>
            <w:tcW w:w="990" w:type="dxa"/>
            <w:vMerge w:val="restart"/>
            <w:tcBorders>
              <w:top w:val="single" w:sz="4" w:space="0" w:color="auto"/>
              <w:left w:val="nil"/>
              <w:bottom w:val="single" w:sz="12" w:space="0" w:color="auto"/>
              <w:right w:val="nil"/>
            </w:tcBorders>
            <w:vAlign w:val="center"/>
          </w:tcPr>
          <w:p w:rsidR="0078396B" w:rsidRPr="003E059F" w:rsidRDefault="0078396B" w:rsidP="0078396B">
            <w:pPr>
              <w:keepNext/>
              <w:keepLines/>
              <w:jc w:val="center"/>
              <w:rPr>
                <w:rFonts w:ascii="Arial" w:hAnsi="Arial" w:cs="Arial"/>
                <w:b/>
                <w:bCs/>
                <w:color w:val="000000"/>
                <w:sz w:val="18"/>
                <w:szCs w:val="20"/>
              </w:rPr>
            </w:pPr>
            <w:r w:rsidRPr="003E059F">
              <w:rPr>
                <w:rFonts w:ascii="Arial" w:hAnsi="Arial" w:cs="Arial"/>
                <w:b/>
                <w:bCs/>
                <w:color w:val="000000"/>
                <w:sz w:val="18"/>
                <w:szCs w:val="20"/>
              </w:rPr>
              <w:t>Transect Length (m)</w:t>
            </w:r>
          </w:p>
        </w:tc>
        <w:tc>
          <w:tcPr>
            <w:tcW w:w="1260" w:type="dxa"/>
            <w:vMerge w:val="restart"/>
            <w:tcBorders>
              <w:top w:val="single" w:sz="4" w:space="0" w:color="auto"/>
              <w:left w:val="nil"/>
              <w:bottom w:val="single" w:sz="12" w:space="0" w:color="auto"/>
              <w:right w:val="nil"/>
            </w:tcBorders>
            <w:vAlign w:val="center"/>
          </w:tcPr>
          <w:p w:rsidR="0078396B" w:rsidRPr="003E059F" w:rsidRDefault="0078396B" w:rsidP="0078396B">
            <w:pPr>
              <w:keepNext/>
              <w:keepLines/>
              <w:jc w:val="center"/>
              <w:rPr>
                <w:rFonts w:ascii="Arial" w:hAnsi="Arial" w:cs="Arial"/>
                <w:b/>
                <w:bCs/>
                <w:color w:val="000000"/>
                <w:sz w:val="18"/>
                <w:szCs w:val="20"/>
              </w:rPr>
            </w:pPr>
            <w:r w:rsidRPr="003E059F">
              <w:rPr>
                <w:rFonts w:ascii="Arial" w:hAnsi="Arial" w:cs="Arial"/>
                <w:b/>
                <w:bCs/>
                <w:color w:val="000000"/>
                <w:sz w:val="18"/>
                <w:szCs w:val="20"/>
              </w:rPr>
              <w:t>Plot Dimensions (m)</w:t>
            </w:r>
          </w:p>
        </w:tc>
        <w:tc>
          <w:tcPr>
            <w:tcW w:w="900" w:type="dxa"/>
            <w:vMerge w:val="restart"/>
            <w:tcBorders>
              <w:top w:val="single" w:sz="4" w:space="0" w:color="auto"/>
              <w:left w:val="nil"/>
              <w:bottom w:val="single" w:sz="12" w:space="0" w:color="auto"/>
              <w:right w:val="nil"/>
            </w:tcBorders>
            <w:vAlign w:val="center"/>
          </w:tcPr>
          <w:p w:rsidR="0078396B" w:rsidRPr="003E059F" w:rsidRDefault="0078396B" w:rsidP="0078396B">
            <w:pPr>
              <w:keepNext/>
              <w:keepLines/>
              <w:jc w:val="center"/>
              <w:rPr>
                <w:rFonts w:ascii="Arial" w:hAnsi="Arial" w:cs="Arial"/>
                <w:b/>
                <w:bCs/>
                <w:color w:val="000000"/>
                <w:sz w:val="18"/>
                <w:szCs w:val="20"/>
              </w:rPr>
            </w:pPr>
            <w:r w:rsidRPr="003E059F">
              <w:rPr>
                <w:rFonts w:ascii="Arial" w:hAnsi="Arial" w:cs="Arial"/>
                <w:b/>
                <w:bCs/>
                <w:color w:val="000000"/>
                <w:sz w:val="18"/>
                <w:szCs w:val="20"/>
              </w:rPr>
              <w:t xml:space="preserve">Legacy </w:t>
            </w:r>
            <w:r>
              <w:rPr>
                <w:rFonts w:ascii="Arial" w:hAnsi="Arial" w:cs="Arial"/>
                <w:b/>
                <w:bCs/>
                <w:color w:val="000000"/>
                <w:sz w:val="18"/>
                <w:szCs w:val="20"/>
              </w:rPr>
              <w:t>Used</w:t>
            </w:r>
            <w:r w:rsidRPr="003E059F">
              <w:rPr>
                <w:rFonts w:ascii="Arial" w:hAnsi="Arial" w:cs="Arial"/>
                <w:b/>
                <w:bCs/>
                <w:color w:val="000000"/>
                <w:sz w:val="18"/>
                <w:szCs w:val="20"/>
              </w:rPr>
              <w:t>?</w:t>
            </w:r>
          </w:p>
        </w:tc>
      </w:tr>
      <w:tr w:rsidR="0078396B" w:rsidRPr="00686BAB" w:rsidTr="0078396B">
        <w:trPr>
          <w:trHeight w:val="270"/>
        </w:trPr>
        <w:tc>
          <w:tcPr>
            <w:tcW w:w="823" w:type="dxa"/>
            <w:vMerge/>
            <w:tcBorders>
              <w:left w:val="nil"/>
              <w:bottom w:val="single" w:sz="12" w:space="0" w:color="auto"/>
              <w:right w:val="nil"/>
            </w:tcBorders>
            <w:vAlign w:val="center"/>
          </w:tcPr>
          <w:p w:rsidR="0078396B" w:rsidRPr="00686BAB" w:rsidRDefault="0078396B" w:rsidP="0078396B">
            <w:pPr>
              <w:keepNext/>
              <w:keepLines/>
              <w:rPr>
                <w:rFonts w:ascii="Arial" w:hAnsi="Arial" w:cs="Arial"/>
                <w:b/>
                <w:bCs/>
                <w:color w:val="000000"/>
                <w:sz w:val="20"/>
                <w:szCs w:val="20"/>
              </w:rPr>
            </w:pPr>
          </w:p>
        </w:tc>
        <w:tc>
          <w:tcPr>
            <w:tcW w:w="839" w:type="dxa"/>
            <w:vMerge/>
            <w:tcBorders>
              <w:left w:val="nil"/>
              <w:bottom w:val="single" w:sz="12" w:space="0" w:color="auto"/>
              <w:right w:val="nil"/>
            </w:tcBorders>
            <w:vAlign w:val="center"/>
          </w:tcPr>
          <w:p w:rsidR="0078396B" w:rsidRPr="00686BAB" w:rsidRDefault="0078396B" w:rsidP="0078396B">
            <w:pPr>
              <w:keepNext/>
              <w:keepLines/>
              <w:rPr>
                <w:rFonts w:ascii="Arial" w:hAnsi="Arial" w:cs="Arial"/>
                <w:b/>
                <w:bCs/>
                <w:color w:val="000000"/>
                <w:sz w:val="20"/>
                <w:szCs w:val="20"/>
              </w:rPr>
            </w:pPr>
          </w:p>
        </w:tc>
        <w:tc>
          <w:tcPr>
            <w:tcW w:w="1231" w:type="dxa"/>
            <w:vMerge/>
            <w:tcBorders>
              <w:left w:val="nil"/>
              <w:bottom w:val="single" w:sz="12" w:space="0" w:color="auto"/>
              <w:right w:val="nil"/>
            </w:tcBorders>
            <w:vAlign w:val="center"/>
          </w:tcPr>
          <w:p w:rsidR="0078396B" w:rsidRDefault="0078396B" w:rsidP="0078396B">
            <w:pPr>
              <w:keepNext/>
              <w:keepLines/>
              <w:jc w:val="center"/>
              <w:rPr>
                <w:rFonts w:ascii="Arial" w:hAnsi="Arial" w:cs="Arial"/>
                <w:b/>
                <w:bCs/>
                <w:color w:val="000000"/>
                <w:sz w:val="20"/>
                <w:szCs w:val="20"/>
              </w:rPr>
            </w:pPr>
          </w:p>
        </w:tc>
        <w:tc>
          <w:tcPr>
            <w:tcW w:w="1260" w:type="dxa"/>
            <w:vMerge/>
            <w:tcBorders>
              <w:left w:val="nil"/>
              <w:bottom w:val="single" w:sz="12" w:space="0" w:color="auto"/>
              <w:right w:val="nil"/>
            </w:tcBorders>
            <w:vAlign w:val="center"/>
          </w:tcPr>
          <w:p w:rsidR="0078396B" w:rsidRDefault="0078396B" w:rsidP="0078396B">
            <w:pPr>
              <w:keepNext/>
              <w:keepLines/>
              <w:jc w:val="center"/>
              <w:rPr>
                <w:rFonts w:ascii="Arial" w:hAnsi="Arial" w:cs="Arial"/>
                <w:b/>
                <w:bCs/>
                <w:color w:val="000000"/>
                <w:sz w:val="20"/>
                <w:szCs w:val="20"/>
              </w:rPr>
            </w:pPr>
          </w:p>
        </w:tc>
        <w:tc>
          <w:tcPr>
            <w:tcW w:w="1080" w:type="dxa"/>
            <w:vMerge/>
            <w:tcBorders>
              <w:left w:val="nil"/>
              <w:bottom w:val="single" w:sz="12" w:space="0" w:color="auto"/>
              <w:right w:val="nil"/>
            </w:tcBorders>
            <w:vAlign w:val="center"/>
          </w:tcPr>
          <w:p w:rsidR="0078396B" w:rsidRPr="00686BAB" w:rsidRDefault="0078396B" w:rsidP="0078396B">
            <w:pPr>
              <w:keepNext/>
              <w:keepLines/>
              <w:rPr>
                <w:rFonts w:ascii="Arial" w:hAnsi="Arial" w:cs="Arial"/>
                <w:b/>
                <w:bCs/>
                <w:color w:val="000000"/>
                <w:sz w:val="20"/>
                <w:szCs w:val="20"/>
              </w:rPr>
            </w:pPr>
          </w:p>
        </w:tc>
        <w:tc>
          <w:tcPr>
            <w:tcW w:w="1170" w:type="dxa"/>
            <w:vMerge/>
            <w:tcBorders>
              <w:left w:val="nil"/>
              <w:bottom w:val="single" w:sz="12" w:space="0" w:color="auto"/>
              <w:right w:val="nil"/>
            </w:tcBorders>
            <w:vAlign w:val="center"/>
          </w:tcPr>
          <w:p w:rsidR="0078396B" w:rsidRPr="00686BAB" w:rsidRDefault="0078396B" w:rsidP="0078396B">
            <w:pPr>
              <w:keepNext/>
              <w:keepLines/>
              <w:rPr>
                <w:rFonts w:ascii="Arial" w:hAnsi="Arial" w:cs="Arial"/>
                <w:b/>
                <w:bCs/>
                <w:color w:val="000000"/>
                <w:sz w:val="20"/>
                <w:szCs w:val="20"/>
              </w:rPr>
            </w:pPr>
          </w:p>
        </w:tc>
        <w:tc>
          <w:tcPr>
            <w:tcW w:w="990" w:type="dxa"/>
            <w:vMerge/>
            <w:tcBorders>
              <w:left w:val="nil"/>
              <w:bottom w:val="single" w:sz="12" w:space="0" w:color="auto"/>
              <w:right w:val="nil"/>
            </w:tcBorders>
            <w:vAlign w:val="center"/>
          </w:tcPr>
          <w:p w:rsidR="0078396B" w:rsidRPr="00686BAB" w:rsidRDefault="0078396B" w:rsidP="0078396B">
            <w:pPr>
              <w:keepNext/>
              <w:keepLines/>
              <w:rPr>
                <w:rFonts w:ascii="Arial" w:hAnsi="Arial" w:cs="Arial"/>
                <w:b/>
                <w:bCs/>
                <w:color w:val="000000"/>
                <w:sz w:val="20"/>
                <w:szCs w:val="20"/>
              </w:rPr>
            </w:pPr>
          </w:p>
        </w:tc>
        <w:tc>
          <w:tcPr>
            <w:tcW w:w="1260" w:type="dxa"/>
            <w:vMerge/>
            <w:tcBorders>
              <w:left w:val="nil"/>
              <w:bottom w:val="single" w:sz="12" w:space="0" w:color="auto"/>
              <w:right w:val="nil"/>
            </w:tcBorders>
            <w:vAlign w:val="center"/>
          </w:tcPr>
          <w:p w:rsidR="0078396B" w:rsidRPr="00686BAB" w:rsidRDefault="0078396B" w:rsidP="0078396B">
            <w:pPr>
              <w:keepNext/>
              <w:keepLines/>
              <w:rPr>
                <w:rFonts w:ascii="Arial" w:hAnsi="Arial" w:cs="Arial"/>
                <w:b/>
                <w:bCs/>
                <w:color w:val="000000"/>
                <w:sz w:val="20"/>
                <w:szCs w:val="20"/>
              </w:rPr>
            </w:pPr>
          </w:p>
        </w:tc>
        <w:tc>
          <w:tcPr>
            <w:tcW w:w="900" w:type="dxa"/>
            <w:vMerge/>
            <w:tcBorders>
              <w:left w:val="nil"/>
              <w:bottom w:val="single" w:sz="12" w:space="0" w:color="auto"/>
              <w:right w:val="nil"/>
            </w:tcBorders>
            <w:vAlign w:val="center"/>
          </w:tcPr>
          <w:p w:rsidR="0078396B" w:rsidRPr="00686BAB" w:rsidRDefault="0078396B" w:rsidP="0078396B">
            <w:pPr>
              <w:keepNext/>
              <w:keepLines/>
              <w:rPr>
                <w:rFonts w:ascii="Arial" w:hAnsi="Arial" w:cs="Arial"/>
                <w:b/>
                <w:bCs/>
                <w:color w:val="000000"/>
                <w:sz w:val="20"/>
                <w:szCs w:val="20"/>
              </w:rPr>
            </w:pPr>
          </w:p>
        </w:tc>
      </w:tr>
      <w:tr w:rsidR="0078396B" w:rsidRPr="00686BAB" w:rsidTr="0078396B">
        <w:trPr>
          <w:trHeight w:val="510"/>
        </w:trPr>
        <w:tc>
          <w:tcPr>
            <w:tcW w:w="823" w:type="dxa"/>
            <w:tcBorders>
              <w:top w:val="single" w:sz="12" w:space="0" w:color="auto"/>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1</w:t>
            </w:r>
          </w:p>
        </w:tc>
        <w:tc>
          <w:tcPr>
            <w:tcW w:w="839" w:type="dxa"/>
            <w:tcBorders>
              <w:top w:val="single" w:sz="12" w:space="0" w:color="auto"/>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HAVO</w:t>
            </w:r>
          </w:p>
        </w:tc>
        <w:tc>
          <w:tcPr>
            <w:tcW w:w="1231" w:type="dxa"/>
            <w:tcBorders>
              <w:top w:val="single" w:sz="12" w:space="0" w:color="auto"/>
              <w:left w:val="nil"/>
              <w:bottom w:val="nil"/>
              <w:right w:val="nil"/>
            </w:tcBorders>
            <w:vAlign w:val="center"/>
          </w:tcPr>
          <w:p w:rsidR="0078396B" w:rsidRDefault="0078396B" w:rsidP="0078396B">
            <w:pPr>
              <w:keepNext/>
              <w:keepLines/>
              <w:rPr>
                <w:rFonts w:ascii="Arial" w:hAnsi="Arial" w:cs="Arial"/>
                <w:color w:val="000000"/>
                <w:sz w:val="20"/>
                <w:szCs w:val="20"/>
              </w:rPr>
            </w:pPr>
            <w:r w:rsidRPr="00686BAB">
              <w:rPr>
                <w:rFonts w:ascii="Arial" w:hAnsi="Arial" w:cs="Arial"/>
                <w:color w:val="000000"/>
                <w:sz w:val="20"/>
                <w:szCs w:val="20"/>
              </w:rPr>
              <w:t>Wet Forest</w:t>
            </w:r>
          </w:p>
        </w:tc>
        <w:tc>
          <w:tcPr>
            <w:tcW w:w="1260" w:type="dxa"/>
            <w:tcBorders>
              <w:top w:val="single" w:sz="12" w:space="0" w:color="auto"/>
              <w:left w:val="nil"/>
              <w:bottom w:val="nil"/>
              <w:right w:val="nil"/>
            </w:tcBorders>
            <w:vAlign w:val="center"/>
          </w:tcPr>
          <w:p w:rsidR="0078396B" w:rsidRDefault="0078396B" w:rsidP="0078396B">
            <w:pPr>
              <w:keepNext/>
              <w:keepLines/>
              <w:ind w:left="103" w:hanging="103"/>
              <w:rPr>
                <w:rFonts w:ascii="Arial" w:hAnsi="Arial" w:cs="Arial"/>
                <w:color w:val="000000"/>
                <w:sz w:val="20"/>
                <w:szCs w:val="20"/>
              </w:rPr>
            </w:pPr>
            <w:r>
              <w:rPr>
                <w:rFonts w:ascii="Arial" w:hAnsi="Arial" w:cs="Arial"/>
                <w:color w:val="000000"/>
                <w:sz w:val="20"/>
                <w:szCs w:val="20"/>
              </w:rPr>
              <w:t>Nāhuku</w:t>
            </w:r>
            <w:r w:rsidRPr="00686BAB">
              <w:rPr>
                <w:rFonts w:ascii="Arial" w:hAnsi="Arial" w:cs="Arial"/>
                <w:color w:val="000000"/>
                <w:sz w:val="20"/>
                <w:szCs w:val="20"/>
              </w:rPr>
              <w:t>/ East Rift</w:t>
            </w:r>
          </w:p>
        </w:tc>
        <w:tc>
          <w:tcPr>
            <w:tcW w:w="1080" w:type="dxa"/>
            <w:tcBorders>
              <w:top w:val="single" w:sz="12" w:space="0" w:color="auto"/>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10</w:t>
            </w:r>
          </w:p>
        </w:tc>
        <w:tc>
          <w:tcPr>
            <w:tcW w:w="1170" w:type="dxa"/>
            <w:tcBorders>
              <w:top w:val="single" w:sz="12" w:space="0" w:color="auto"/>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10</w:t>
            </w:r>
          </w:p>
        </w:tc>
        <w:tc>
          <w:tcPr>
            <w:tcW w:w="990" w:type="dxa"/>
            <w:tcBorders>
              <w:top w:val="single" w:sz="12" w:space="0" w:color="auto"/>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1000</w:t>
            </w:r>
          </w:p>
        </w:tc>
        <w:tc>
          <w:tcPr>
            <w:tcW w:w="1260" w:type="dxa"/>
            <w:tcBorders>
              <w:top w:val="single" w:sz="12" w:space="0" w:color="auto"/>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5 x 20</w:t>
            </w:r>
          </w:p>
        </w:tc>
        <w:tc>
          <w:tcPr>
            <w:tcW w:w="900" w:type="dxa"/>
            <w:tcBorders>
              <w:top w:val="single" w:sz="12" w:space="0" w:color="auto"/>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Yes</w:t>
            </w:r>
          </w:p>
        </w:tc>
      </w:tr>
      <w:tr w:rsidR="0078396B" w:rsidRPr="00686BAB" w:rsidTr="0078396B">
        <w:trPr>
          <w:trHeight w:val="255"/>
        </w:trPr>
        <w:tc>
          <w:tcPr>
            <w:tcW w:w="823"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1</w:t>
            </w:r>
          </w:p>
        </w:tc>
        <w:tc>
          <w:tcPr>
            <w:tcW w:w="839"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HAVO</w:t>
            </w:r>
          </w:p>
        </w:tc>
        <w:tc>
          <w:tcPr>
            <w:tcW w:w="1231" w:type="dxa"/>
            <w:tcBorders>
              <w:top w:val="nil"/>
              <w:left w:val="nil"/>
              <w:bottom w:val="nil"/>
              <w:right w:val="nil"/>
            </w:tcBorders>
            <w:vAlign w:val="center"/>
          </w:tcPr>
          <w:p w:rsidR="0078396B" w:rsidRDefault="0078396B" w:rsidP="0078396B">
            <w:pPr>
              <w:keepNext/>
              <w:keepLines/>
              <w:rPr>
                <w:rFonts w:ascii="Arial" w:hAnsi="Arial" w:cs="Arial"/>
                <w:color w:val="000000"/>
                <w:sz w:val="20"/>
                <w:szCs w:val="20"/>
              </w:rPr>
            </w:pPr>
            <w:r w:rsidRPr="00686BAB">
              <w:rPr>
                <w:rFonts w:ascii="Arial" w:hAnsi="Arial" w:cs="Arial"/>
                <w:color w:val="000000"/>
                <w:sz w:val="20"/>
                <w:szCs w:val="20"/>
              </w:rPr>
              <w:t>Wet Forest</w:t>
            </w:r>
          </w:p>
        </w:tc>
        <w:tc>
          <w:tcPr>
            <w:tcW w:w="1260" w:type="dxa"/>
            <w:tcBorders>
              <w:top w:val="nil"/>
              <w:left w:val="nil"/>
              <w:bottom w:val="nil"/>
              <w:right w:val="nil"/>
            </w:tcBorders>
            <w:vAlign w:val="center"/>
          </w:tcPr>
          <w:p w:rsidR="0078396B" w:rsidRDefault="0078396B" w:rsidP="0078396B">
            <w:pPr>
              <w:keepNext/>
              <w:keepLines/>
              <w:rPr>
                <w:rFonts w:ascii="Arial" w:hAnsi="Arial" w:cs="Arial"/>
                <w:b/>
                <w:bCs/>
                <w:i/>
                <w:color w:val="000000"/>
                <w:sz w:val="20"/>
                <w:szCs w:val="20"/>
              </w:rPr>
            </w:pPr>
            <w:r w:rsidRPr="00686BAB">
              <w:rPr>
                <w:rFonts w:ascii="Arial" w:hAnsi="Arial" w:cs="Arial"/>
                <w:color w:val="000000"/>
                <w:sz w:val="20"/>
                <w:szCs w:val="20"/>
              </w:rPr>
              <w:t>‘Ōla‘a</w:t>
            </w:r>
          </w:p>
        </w:tc>
        <w:tc>
          <w:tcPr>
            <w:tcW w:w="108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10</w:t>
            </w:r>
          </w:p>
        </w:tc>
        <w:tc>
          <w:tcPr>
            <w:tcW w:w="117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10</w:t>
            </w:r>
          </w:p>
        </w:tc>
        <w:tc>
          <w:tcPr>
            <w:tcW w:w="99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1000</w:t>
            </w:r>
          </w:p>
        </w:tc>
        <w:tc>
          <w:tcPr>
            <w:tcW w:w="126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5 x 20</w:t>
            </w:r>
          </w:p>
        </w:tc>
        <w:tc>
          <w:tcPr>
            <w:tcW w:w="90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Yes</w:t>
            </w:r>
          </w:p>
        </w:tc>
      </w:tr>
      <w:tr w:rsidR="0078396B" w:rsidRPr="00686BAB" w:rsidTr="0078396B">
        <w:trPr>
          <w:trHeight w:val="255"/>
        </w:trPr>
        <w:tc>
          <w:tcPr>
            <w:tcW w:w="823"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2</w:t>
            </w:r>
          </w:p>
        </w:tc>
        <w:tc>
          <w:tcPr>
            <w:tcW w:w="839"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HAVO</w:t>
            </w:r>
          </w:p>
        </w:tc>
        <w:tc>
          <w:tcPr>
            <w:tcW w:w="1231" w:type="dxa"/>
            <w:tcBorders>
              <w:top w:val="nil"/>
              <w:left w:val="nil"/>
              <w:bottom w:val="nil"/>
              <w:right w:val="nil"/>
            </w:tcBorders>
            <w:vAlign w:val="center"/>
          </w:tcPr>
          <w:p w:rsidR="0078396B" w:rsidRDefault="0078396B" w:rsidP="0078396B">
            <w:pPr>
              <w:keepNext/>
              <w:keepLines/>
              <w:rPr>
                <w:rFonts w:ascii="Arial" w:hAnsi="Arial" w:cs="Arial"/>
                <w:color w:val="000000"/>
                <w:sz w:val="20"/>
                <w:szCs w:val="20"/>
              </w:rPr>
            </w:pPr>
            <w:r w:rsidRPr="00686BAB">
              <w:rPr>
                <w:rFonts w:ascii="Arial" w:hAnsi="Arial" w:cs="Arial"/>
                <w:color w:val="000000"/>
                <w:sz w:val="20"/>
                <w:szCs w:val="20"/>
              </w:rPr>
              <w:t>Wet Forest</w:t>
            </w:r>
          </w:p>
        </w:tc>
        <w:tc>
          <w:tcPr>
            <w:tcW w:w="1260" w:type="dxa"/>
            <w:tcBorders>
              <w:top w:val="nil"/>
              <w:left w:val="nil"/>
              <w:bottom w:val="nil"/>
              <w:right w:val="nil"/>
            </w:tcBorders>
            <w:vAlign w:val="center"/>
          </w:tcPr>
          <w:p w:rsidR="0078396B" w:rsidRDefault="0078396B" w:rsidP="0078396B">
            <w:pPr>
              <w:keepNext/>
              <w:keepLines/>
              <w:rPr>
                <w:rFonts w:ascii="Arial" w:hAnsi="Arial" w:cs="Arial"/>
                <w:color w:val="000000"/>
                <w:sz w:val="20"/>
                <w:szCs w:val="20"/>
              </w:rPr>
            </w:pPr>
            <w:r w:rsidRPr="00686BAB">
              <w:rPr>
                <w:rFonts w:ascii="Arial" w:hAnsi="Arial" w:cs="Arial"/>
                <w:color w:val="000000"/>
                <w:sz w:val="20"/>
                <w:szCs w:val="20"/>
              </w:rPr>
              <w:t>Kahuku</w:t>
            </w:r>
          </w:p>
        </w:tc>
        <w:tc>
          <w:tcPr>
            <w:tcW w:w="108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15</w:t>
            </w:r>
          </w:p>
        </w:tc>
        <w:tc>
          <w:tcPr>
            <w:tcW w:w="117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15</w:t>
            </w:r>
          </w:p>
        </w:tc>
        <w:tc>
          <w:tcPr>
            <w:tcW w:w="99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250</w:t>
            </w:r>
          </w:p>
        </w:tc>
        <w:tc>
          <w:tcPr>
            <w:tcW w:w="126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5 x 10</w:t>
            </w:r>
          </w:p>
        </w:tc>
        <w:tc>
          <w:tcPr>
            <w:tcW w:w="90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Yes</w:t>
            </w:r>
          </w:p>
        </w:tc>
      </w:tr>
      <w:tr w:rsidR="0078396B" w:rsidRPr="00686BAB" w:rsidTr="0078396B">
        <w:trPr>
          <w:trHeight w:val="510"/>
        </w:trPr>
        <w:tc>
          <w:tcPr>
            <w:tcW w:w="823"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2</w:t>
            </w:r>
          </w:p>
        </w:tc>
        <w:tc>
          <w:tcPr>
            <w:tcW w:w="839"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HAVO</w:t>
            </w:r>
          </w:p>
        </w:tc>
        <w:tc>
          <w:tcPr>
            <w:tcW w:w="1231" w:type="dxa"/>
            <w:tcBorders>
              <w:top w:val="nil"/>
              <w:left w:val="nil"/>
              <w:bottom w:val="nil"/>
              <w:right w:val="nil"/>
            </w:tcBorders>
            <w:vAlign w:val="center"/>
          </w:tcPr>
          <w:p w:rsidR="0078396B" w:rsidRDefault="0078396B" w:rsidP="0078396B">
            <w:pPr>
              <w:keepNext/>
              <w:keepLines/>
              <w:ind w:left="82" w:hanging="82"/>
              <w:rPr>
                <w:rFonts w:ascii="Arial" w:hAnsi="Arial" w:cs="Arial"/>
                <w:color w:val="000000"/>
                <w:sz w:val="20"/>
                <w:szCs w:val="20"/>
              </w:rPr>
            </w:pPr>
            <w:r w:rsidRPr="00686BAB">
              <w:rPr>
                <w:rFonts w:ascii="Arial" w:hAnsi="Arial" w:cs="Arial"/>
                <w:color w:val="000000"/>
                <w:sz w:val="20"/>
                <w:szCs w:val="20"/>
              </w:rPr>
              <w:t xml:space="preserve">Subalpine </w:t>
            </w:r>
            <w:r>
              <w:rPr>
                <w:rFonts w:ascii="Arial" w:hAnsi="Arial" w:cs="Arial"/>
                <w:color w:val="000000"/>
                <w:sz w:val="20"/>
                <w:szCs w:val="20"/>
              </w:rPr>
              <w:t xml:space="preserve">  S</w:t>
            </w:r>
            <w:r w:rsidRPr="00686BAB">
              <w:rPr>
                <w:rFonts w:ascii="Arial" w:hAnsi="Arial" w:cs="Arial"/>
                <w:color w:val="000000"/>
                <w:sz w:val="20"/>
                <w:szCs w:val="20"/>
              </w:rPr>
              <w:t>hrubland</w:t>
            </w:r>
          </w:p>
        </w:tc>
        <w:tc>
          <w:tcPr>
            <w:tcW w:w="1260" w:type="dxa"/>
            <w:tcBorders>
              <w:top w:val="nil"/>
              <w:left w:val="nil"/>
              <w:bottom w:val="nil"/>
              <w:right w:val="nil"/>
            </w:tcBorders>
            <w:vAlign w:val="center"/>
          </w:tcPr>
          <w:p w:rsidR="0078396B" w:rsidRDefault="0078396B" w:rsidP="0078396B">
            <w:pPr>
              <w:keepNext/>
              <w:keepLines/>
              <w:ind w:left="103" w:hanging="103"/>
              <w:rPr>
                <w:rFonts w:ascii="Arial" w:hAnsi="Arial" w:cs="Arial"/>
                <w:color w:val="000000"/>
                <w:sz w:val="20"/>
                <w:szCs w:val="20"/>
              </w:rPr>
            </w:pPr>
            <w:r w:rsidRPr="00686BAB">
              <w:rPr>
                <w:rFonts w:ascii="Arial" w:hAnsi="Arial" w:cs="Arial"/>
                <w:color w:val="000000"/>
                <w:sz w:val="20"/>
                <w:szCs w:val="20"/>
              </w:rPr>
              <w:t>Subalpin</w:t>
            </w:r>
            <w:r>
              <w:rPr>
                <w:rFonts w:ascii="Arial" w:hAnsi="Arial" w:cs="Arial"/>
                <w:color w:val="000000"/>
                <w:sz w:val="20"/>
                <w:szCs w:val="20"/>
              </w:rPr>
              <w:t>e</w:t>
            </w:r>
          </w:p>
          <w:p w:rsidR="0078396B" w:rsidRDefault="0078396B" w:rsidP="0078396B">
            <w:pPr>
              <w:keepNext/>
              <w:keepLines/>
              <w:ind w:left="103" w:hanging="103"/>
              <w:rPr>
                <w:rFonts w:ascii="Arial" w:hAnsi="Arial" w:cs="Arial"/>
                <w:color w:val="000000"/>
                <w:sz w:val="20"/>
                <w:szCs w:val="20"/>
              </w:rPr>
            </w:pPr>
            <w:r>
              <w:rPr>
                <w:rFonts w:ascii="Arial" w:hAnsi="Arial" w:cs="Arial"/>
                <w:color w:val="000000"/>
                <w:sz w:val="20"/>
                <w:szCs w:val="20"/>
              </w:rPr>
              <w:t xml:space="preserve">  S</w:t>
            </w:r>
            <w:r w:rsidRPr="00686BAB">
              <w:rPr>
                <w:rFonts w:ascii="Arial" w:hAnsi="Arial" w:cs="Arial"/>
                <w:color w:val="000000"/>
                <w:sz w:val="20"/>
                <w:szCs w:val="20"/>
              </w:rPr>
              <w:t>hrubland</w:t>
            </w:r>
          </w:p>
        </w:tc>
        <w:tc>
          <w:tcPr>
            <w:tcW w:w="108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10</w:t>
            </w:r>
          </w:p>
        </w:tc>
        <w:tc>
          <w:tcPr>
            <w:tcW w:w="117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10</w:t>
            </w:r>
          </w:p>
        </w:tc>
        <w:tc>
          <w:tcPr>
            <w:tcW w:w="99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500</w:t>
            </w:r>
          </w:p>
        </w:tc>
        <w:tc>
          <w:tcPr>
            <w:tcW w:w="126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5 x 20</w:t>
            </w:r>
          </w:p>
        </w:tc>
        <w:tc>
          <w:tcPr>
            <w:tcW w:w="90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No</w:t>
            </w:r>
          </w:p>
        </w:tc>
      </w:tr>
      <w:tr w:rsidR="0078396B" w:rsidRPr="00686BAB" w:rsidTr="0078396B">
        <w:trPr>
          <w:trHeight w:val="255"/>
        </w:trPr>
        <w:tc>
          <w:tcPr>
            <w:tcW w:w="823"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3</w:t>
            </w:r>
          </w:p>
        </w:tc>
        <w:tc>
          <w:tcPr>
            <w:tcW w:w="839"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HALE</w:t>
            </w:r>
          </w:p>
        </w:tc>
        <w:tc>
          <w:tcPr>
            <w:tcW w:w="1231" w:type="dxa"/>
            <w:tcBorders>
              <w:top w:val="nil"/>
              <w:left w:val="nil"/>
              <w:bottom w:val="nil"/>
              <w:right w:val="nil"/>
            </w:tcBorders>
            <w:vAlign w:val="center"/>
          </w:tcPr>
          <w:p w:rsidR="0078396B" w:rsidRDefault="0078396B" w:rsidP="0078396B">
            <w:pPr>
              <w:keepNext/>
              <w:keepLines/>
              <w:rPr>
                <w:rFonts w:ascii="Arial" w:hAnsi="Arial" w:cs="Arial"/>
                <w:color w:val="000000"/>
                <w:sz w:val="20"/>
                <w:szCs w:val="20"/>
              </w:rPr>
            </w:pPr>
            <w:r w:rsidRPr="00686BAB">
              <w:rPr>
                <w:rFonts w:ascii="Arial" w:hAnsi="Arial" w:cs="Arial"/>
                <w:color w:val="000000"/>
                <w:sz w:val="20"/>
                <w:szCs w:val="20"/>
              </w:rPr>
              <w:t>Wet Forest</w:t>
            </w:r>
          </w:p>
        </w:tc>
        <w:tc>
          <w:tcPr>
            <w:tcW w:w="1260" w:type="dxa"/>
            <w:tcBorders>
              <w:top w:val="nil"/>
              <w:left w:val="nil"/>
              <w:bottom w:val="nil"/>
              <w:right w:val="nil"/>
            </w:tcBorders>
            <w:vAlign w:val="center"/>
          </w:tcPr>
          <w:p w:rsidR="0078396B" w:rsidRDefault="0078396B" w:rsidP="0078396B">
            <w:pPr>
              <w:keepNext/>
              <w:keepLines/>
              <w:rPr>
                <w:rFonts w:ascii="Arial" w:hAnsi="Arial" w:cs="Arial"/>
                <w:color w:val="000000"/>
                <w:sz w:val="20"/>
                <w:szCs w:val="20"/>
              </w:rPr>
            </w:pPr>
            <w:r w:rsidRPr="00686BAB">
              <w:rPr>
                <w:rFonts w:ascii="Arial" w:hAnsi="Arial" w:cs="Arial"/>
                <w:color w:val="000000"/>
                <w:sz w:val="20"/>
                <w:szCs w:val="20"/>
              </w:rPr>
              <w:t>Wet forest</w:t>
            </w:r>
          </w:p>
        </w:tc>
        <w:tc>
          <w:tcPr>
            <w:tcW w:w="108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10</w:t>
            </w:r>
          </w:p>
        </w:tc>
        <w:tc>
          <w:tcPr>
            <w:tcW w:w="117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10</w:t>
            </w:r>
          </w:p>
        </w:tc>
        <w:tc>
          <w:tcPr>
            <w:tcW w:w="99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1000</w:t>
            </w:r>
          </w:p>
        </w:tc>
        <w:tc>
          <w:tcPr>
            <w:tcW w:w="126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5 x 20</w:t>
            </w:r>
          </w:p>
        </w:tc>
        <w:tc>
          <w:tcPr>
            <w:tcW w:w="90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Yes</w:t>
            </w:r>
          </w:p>
        </w:tc>
      </w:tr>
      <w:tr w:rsidR="0078396B" w:rsidRPr="00686BAB" w:rsidTr="0078396B">
        <w:trPr>
          <w:trHeight w:val="510"/>
        </w:trPr>
        <w:tc>
          <w:tcPr>
            <w:tcW w:w="823"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3</w:t>
            </w:r>
          </w:p>
        </w:tc>
        <w:tc>
          <w:tcPr>
            <w:tcW w:w="839"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HALE</w:t>
            </w:r>
          </w:p>
        </w:tc>
        <w:tc>
          <w:tcPr>
            <w:tcW w:w="1231" w:type="dxa"/>
            <w:tcBorders>
              <w:top w:val="nil"/>
              <w:left w:val="nil"/>
              <w:bottom w:val="nil"/>
              <w:right w:val="nil"/>
            </w:tcBorders>
            <w:vAlign w:val="center"/>
          </w:tcPr>
          <w:p w:rsidR="0078396B" w:rsidRDefault="0078396B" w:rsidP="0078396B">
            <w:pPr>
              <w:keepNext/>
              <w:keepLines/>
              <w:ind w:left="82" w:hanging="82"/>
              <w:rPr>
                <w:rFonts w:ascii="Arial" w:hAnsi="Arial" w:cs="Arial"/>
                <w:color w:val="000000"/>
                <w:sz w:val="20"/>
                <w:szCs w:val="20"/>
              </w:rPr>
            </w:pPr>
            <w:r w:rsidRPr="00686BAB">
              <w:rPr>
                <w:rFonts w:ascii="Arial" w:hAnsi="Arial" w:cs="Arial"/>
                <w:color w:val="000000"/>
                <w:sz w:val="20"/>
                <w:szCs w:val="20"/>
              </w:rPr>
              <w:t xml:space="preserve">Subalpine </w:t>
            </w:r>
            <w:r>
              <w:rPr>
                <w:rFonts w:ascii="Arial" w:hAnsi="Arial" w:cs="Arial"/>
                <w:color w:val="000000"/>
                <w:sz w:val="20"/>
                <w:szCs w:val="20"/>
              </w:rPr>
              <w:t xml:space="preserve">  S</w:t>
            </w:r>
            <w:r w:rsidRPr="00686BAB">
              <w:rPr>
                <w:rFonts w:ascii="Arial" w:hAnsi="Arial" w:cs="Arial"/>
                <w:color w:val="000000"/>
                <w:sz w:val="20"/>
                <w:szCs w:val="20"/>
              </w:rPr>
              <w:t>hrubland</w:t>
            </w:r>
          </w:p>
        </w:tc>
        <w:tc>
          <w:tcPr>
            <w:tcW w:w="1260" w:type="dxa"/>
            <w:tcBorders>
              <w:top w:val="nil"/>
              <w:left w:val="nil"/>
              <w:bottom w:val="nil"/>
              <w:right w:val="nil"/>
            </w:tcBorders>
            <w:vAlign w:val="center"/>
          </w:tcPr>
          <w:p w:rsidR="0078396B" w:rsidRDefault="0078396B" w:rsidP="0078396B">
            <w:pPr>
              <w:keepNext/>
              <w:keepLines/>
              <w:ind w:left="103" w:hanging="103"/>
              <w:rPr>
                <w:rFonts w:ascii="Arial" w:hAnsi="Arial" w:cs="Arial"/>
                <w:color w:val="000000"/>
                <w:sz w:val="20"/>
                <w:szCs w:val="20"/>
              </w:rPr>
            </w:pPr>
            <w:r>
              <w:rPr>
                <w:rFonts w:ascii="Arial" w:hAnsi="Arial" w:cs="Arial"/>
                <w:color w:val="000000"/>
                <w:sz w:val="20"/>
                <w:szCs w:val="20"/>
              </w:rPr>
              <w:t>Subalpine</w:t>
            </w:r>
          </w:p>
          <w:p w:rsidR="0078396B" w:rsidRDefault="0078396B" w:rsidP="0078396B">
            <w:pPr>
              <w:keepNext/>
              <w:keepLines/>
              <w:ind w:left="103" w:hanging="103"/>
              <w:rPr>
                <w:rFonts w:ascii="Arial" w:hAnsi="Arial" w:cs="Arial"/>
                <w:color w:val="000000"/>
                <w:sz w:val="20"/>
                <w:szCs w:val="20"/>
              </w:rPr>
            </w:pPr>
            <w:r>
              <w:rPr>
                <w:rFonts w:ascii="Arial" w:hAnsi="Arial" w:cs="Arial"/>
                <w:color w:val="000000"/>
                <w:sz w:val="20"/>
                <w:szCs w:val="20"/>
              </w:rPr>
              <w:t xml:space="preserve">  S</w:t>
            </w:r>
            <w:r w:rsidRPr="00686BAB">
              <w:rPr>
                <w:rFonts w:ascii="Arial" w:hAnsi="Arial" w:cs="Arial"/>
                <w:color w:val="000000"/>
                <w:sz w:val="20"/>
                <w:szCs w:val="20"/>
              </w:rPr>
              <w:t>hrubland</w:t>
            </w:r>
          </w:p>
        </w:tc>
        <w:tc>
          <w:tcPr>
            <w:tcW w:w="108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10</w:t>
            </w:r>
          </w:p>
        </w:tc>
        <w:tc>
          <w:tcPr>
            <w:tcW w:w="117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10</w:t>
            </w:r>
          </w:p>
        </w:tc>
        <w:tc>
          <w:tcPr>
            <w:tcW w:w="99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500</w:t>
            </w:r>
          </w:p>
        </w:tc>
        <w:tc>
          <w:tcPr>
            <w:tcW w:w="126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5 x 20</w:t>
            </w:r>
          </w:p>
        </w:tc>
        <w:tc>
          <w:tcPr>
            <w:tcW w:w="90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No</w:t>
            </w:r>
          </w:p>
        </w:tc>
      </w:tr>
      <w:tr w:rsidR="0078396B" w:rsidRPr="00686BAB" w:rsidTr="0078396B">
        <w:trPr>
          <w:trHeight w:val="255"/>
        </w:trPr>
        <w:tc>
          <w:tcPr>
            <w:tcW w:w="823"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3</w:t>
            </w:r>
          </w:p>
        </w:tc>
        <w:tc>
          <w:tcPr>
            <w:tcW w:w="839"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KALA</w:t>
            </w:r>
          </w:p>
        </w:tc>
        <w:tc>
          <w:tcPr>
            <w:tcW w:w="1231" w:type="dxa"/>
            <w:tcBorders>
              <w:top w:val="nil"/>
              <w:left w:val="nil"/>
              <w:bottom w:val="nil"/>
              <w:right w:val="nil"/>
            </w:tcBorders>
            <w:vAlign w:val="center"/>
          </w:tcPr>
          <w:p w:rsidR="0078396B" w:rsidRDefault="0048631D" w:rsidP="0078396B">
            <w:pPr>
              <w:keepNext/>
              <w:keepLines/>
              <w:ind w:left="82" w:hanging="82"/>
              <w:rPr>
                <w:rFonts w:ascii="Arial" w:hAnsi="Arial" w:cs="Arial"/>
                <w:color w:val="000000"/>
                <w:sz w:val="20"/>
                <w:szCs w:val="20"/>
              </w:rPr>
            </w:pPr>
            <w:r>
              <w:rPr>
                <w:rFonts w:ascii="Arial" w:hAnsi="Arial" w:cs="Arial"/>
                <w:color w:val="000000"/>
                <w:sz w:val="20"/>
                <w:szCs w:val="20"/>
              </w:rPr>
              <w:t>Coastal Strand</w:t>
            </w:r>
          </w:p>
        </w:tc>
        <w:tc>
          <w:tcPr>
            <w:tcW w:w="1260" w:type="dxa"/>
            <w:tcBorders>
              <w:top w:val="nil"/>
              <w:left w:val="nil"/>
              <w:bottom w:val="nil"/>
              <w:right w:val="nil"/>
            </w:tcBorders>
            <w:vAlign w:val="center"/>
          </w:tcPr>
          <w:p w:rsidR="0078396B" w:rsidRDefault="0048631D" w:rsidP="0078396B">
            <w:pPr>
              <w:keepNext/>
              <w:keepLines/>
              <w:ind w:left="103" w:hanging="103"/>
              <w:rPr>
                <w:rFonts w:ascii="Arial" w:hAnsi="Arial" w:cs="Arial"/>
                <w:color w:val="000000"/>
                <w:sz w:val="20"/>
                <w:szCs w:val="20"/>
              </w:rPr>
            </w:pPr>
            <w:r>
              <w:rPr>
                <w:rFonts w:ascii="Arial" w:hAnsi="Arial" w:cs="Arial"/>
                <w:color w:val="000000"/>
                <w:sz w:val="20"/>
                <w:szCs w:val="20"/>
              </w:rPr>
              <w:t>Rocky Shoreline</w:t>
            </w:r>
          </w:p>
        </w:tc>
        <w:tc>
          <w:tcPr>
            <w:tcW w:w="108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Pr>
                <w:rFonts w:ascii="Arial" w:hAnsi="Arial" w:cs="Arial"/>
                <w:color w:val="000000"/>
                <w:sz w:val="20"/>
                <w:szCs w:val="20"/>
              </w:rPr>
              <w:t>16</w:t>
            </w:r>
          </w:p>
        </w:tc>
        <w:tc>
          <w:tcPr>
            <w:tcW w:w="117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0</w:t>
            </w:r>
          </w:p>
        </w:tc>
        <w:tc>
          <w:tcPr>
            <w:tcW w:w="99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Variable</w:t>
            </w:r>
          </w:p>
        </w:tc>
        <w:tc>
          <w:tcPr>
            <w:tcW w:w="126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5 x 10</w:t>
            </w:r>
          </w:p>
        </w:tc>
        <w:tc>
          <w:tcPr>
            <w:tcW w:w="90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No</w:t>
            </w:r>
          </w:p>
        </w:tc>
      </w:tr>
      <w:tr w:rsidR="0078396B" w:rsidRPr="00686BAB" w:rsidTr="0078396B">
        <w:trPr>
          <w:trHeight w:val="255"/>
        </w:trPr>
        <w:tc>
          <w:tcPr>
            <w:tcW w:w="823"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Pr>
                <w:rFonts w:ascii="Arial" w:hAnsi="Arial" w:cs="Arial"/>
                <w:color w:val="000000"/>
                <w:sz w:val="20"/>
                <w:szCs w:val="20"/>
              </w:rPr>
              <w:t>3</w:t>
            </w:r>
          </w:p>
        </w:tc>
        <w:tc>
          <w:tcPr>
            <w:tcW w:w="839"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Pr>
                <w:rFonts w:ascii="Arial" w:hAnsi="Arial" w:cs="Arial"/>
                <w:color w:val="000000"/>
                <w:sz w:val="20"/>
                <w:szCs w:val="20"/>
              </w:rPr>
              <w:t>KALA</w:t>
            </w:r>
          </w:p>
        </w:tc>
        <w:tc>
          <w:tcPr>
            <w:tcW w:w="1231" w:type="dxa"/>
            <w:tcBorders>
              <w:top w:val="nil"/>
              <w:left w:val="nil"/>
              <w:bottom w:val="nil"/>
              <w:right w:val="nil"/>
            </w:tcBorders>
            <w:vAlign w:val="center"/>
          </w:tcPr>
          <w:p w:rsidR="0078396B" w:rsidRPr="00686BAB" w:rsidRDefault="0048631D" w:rsidP="0078396B">
            <w:pPr>
              <w:keepNext/>
              <w:keepLines/>
              <w:ind w:left="82" w:hanging="82"/>
              <w:rPr>
                <w:rFonts w:ascii="Arial" w:hAnsi="Arial" w:cs="Arial"/>
                <w:color w:val="000000"/>
                <w:sz w:val="20"/>
                <w:szCs w:val="20"/>
              </w:rPr>
            </w:pPr>
            <w:r>
              <w:rPr>
                <w:rFonts w:ascii="Arial" w:hAnsi="Arial" w:cs="Arial"/>
                <w:color w:val="000000"/>
                <w:sz w:val="20"/>
                <w:szCs w:val="20"/>
              </w:rPr>
              <w:t>Coastal Strand</w:t>
            </w:r>
          </w:p>
        </w:tc>
        <w:tc>
          <w:tcPr>
            <w:tcW w:w="1260" w:type="dxa"/>
            <w:tcBorders>
              <w:top w:val="nil"/>
              <w:left w:val="nil"/>
              <w:bottom w:val="nil"/>
              <w:right w:val="nil"/>
            </w:tcBorders>
            <w:vAlign w:val="center"/>
          </w:tcPr>
          <w:p w:rsidR="0078396B" w:rsidRPr="00686BAB" w:rsidRDefault="0048631D" w:rsidP="0078396B">
            <w:pPr>
              <w:keepNext/>
              <w:keepLines/>
              <w:ind w:left="103" w:hanging="103"/>
              <w:rPr>
                <w:rFonts w:ascii="Arial" w:hAnsi="Arial" w:cs="Arial"/>
                <w:color w:val="000000"/>
                <w:sz w:val="20"/>
                <w:szCs w:val="20"/>
              </w:rPr>
            </w:pPr>
            <w:r>
              <w:rPr>
                <w:rFonts w:ascii="Arial" w:hAnsi="Arial" w:cs="Arial"/>
                <w:color w:val="000000"/>
                <w:sz w:val="20"/>
                <w:szCs w:val="20"/>
              </w:rPr>
              <w:t>Sandy Shoreline</w:t>
            </w:r>
          </w:p>
        </w:tc>
        <w:tc>
          <w:tcPr>
            <w:tcW w:w="108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Pr>
                <w:rFonts w:ascii="Arial" w:hAnsi="Arial" w:cs="Arial"/>
                <w:color w:val="000000"/>
                <w:sz w:val="20"/>
                <w:szCs w:val="20"/>
              </w:rPr>
              <w:t>11</w:t>
            </w:r>
          </w:p>
        </w:tc>
        <w:tc>
          <w:tcPr>
            <w:tcW w:w="117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Pr>
                <w:rFonts w:ascii="Arial" w:hAnsi="Arial" w:cs="Arial"/>
                <w:color w:val="000000"/>
                <w:sz w:val="20"/>
                <w:szCs w:val="20"/>
              </w:rPr>
              <w:t>0</w:t>
            </w:r>
          </w:p>
        </w:tc>
        <w:tc>
          <w:tcPr>
            <w:tcW w:w="99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Pr>
                <w:rFonts w:ascii="Arial" w:hAnsi="Arial" w:cs="Arial"/>
                <w:color w:val="000000"/>
                <w:sz w:val="20"/>
                <w:szCs w:val="20"/>
              </w:rPr>
              <w:t>Variable</w:t>
            </w:r>
          </w:p>
        </w:tc>
        <w:tc>
          <w:tcPr>
            <w:tcW w:w="126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Pr>
                <w:rFonts w:ascii="Arial" w:hAnsi="Arial" w:cs="Arial"/>
                <w:color w:val="000000"/>
                <w:sz w:val="20"/>
                <w:szCs w:val="20"/>
              </w:rPr>
              <w:t>5 x 10</w:t>
            </w:r>
          </w:p>
        </w:tc>
        <w:tc>
          <w:tcPr>
            <w:tcW w:w="90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Pr>
                <w:rFonts w:ascii="Arial" w:hAnsi="Arial" w:cs="Arial"/>
                <w:color w:val="000000"/>
                <w:sz w:val="20"/>
                <w:szCs w:val="20"/>
              </w:rPr>
              <w:t>No</w:t>
            </w:r>
          </w:p>
        </w:tc>
      </w:tr>
      <w:tr w:rsidR="0078396B" w:rsidRPr="00686BAB" w:rsidTr="0078396B">
        <w:trPr>
          <w:trHeight w:val="255"/>
        </w:trPr>
        <w:tc>
          <w:tcPr>
            <w:tcW w:w="823"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4</w:t>
            </w:r>
          </w:p>
        </w:tc>
        <w:tc>
          <w:tcPr>
            <w:tcW w:w="839"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NPSA</w:t>
            </w:r>
          </w:p>
        </w:tc>
        <w:tc>
          <w:tcPr>
            <w:tcW w:w="1231" w:type="dxa"/>
            <w:tcBorders>
              <w:top w:val="nil"/>
              <w:left w:val="nil"/>
              <w:bottom w:val="nil"/>
              <w:right w:val="nil"/>
            </w:tcBorders>
            <w:vAlign w:val="center"/>
          </w:tcPr>
          <w:p w:rsidR="0078396B" w:rsidRDefault="0078396B" w:rsidP="0078396B">
            <w:pPr>
              <w:keepNext/>
              <w:keepLines/>
              <w:rPr>
                <w:rFonts w:ascii="Arial" w:hAnsi="Arial" w:cs="Arial"/>
                <w:color w:val="000000"/>
                <w:sz w:val="20"/>
                <w:szCs w:val="20"/>
              </w:rPr>
            </w:pPr>
            <w:r w:rsidRPr="00686BAB">
              <w:rPr>
                <w:rFonts w:ascii="Arial" w:hAnsi="Arial" w:cs="Arial"/>
                <w:color w:val="000000"/>
                <w:sz w:val="20"/>
                <w:szCs w:val="20"/>
              </w:rPr>
              <w:t>Wet Forest</w:t>
            </w:r>
          </w:p>
        </w:tc>
        <w:tc>
          <w:tcPr>
            <w:tcW w:w="1260" w:type="dxa"/>
            <w:tcBorders>
              <w:top w:val="nil"/>
              <w:left w:val="nil"/>
              <w:bottom w:val="nil"/>
              <w:right w:val="nil"/>
            </w:tcBorders>
            <w:vAlign w:val="center"/>
          </w:tcPr>
          <w:p w:rsidR="0078396B" w:rsidRDefault="0078396B" w:rsidP="0078396B">
            <w:pPr>
              <w:keepNext/>
              <w:keepLines/>
              <w:rPr>
                <w:rFonts w:ascii="Arial" w:hAnsi="Arial" w:cs="Arial"/>
                <w:color w:val="000000"/>
                <w:sz w:val="20"/>
                <w:szCs w:val="20"/>
              </w:rPr>
            </w:pPr>
            <w:r w:rsidRPr="00686BAB">
              <w:rPr>
                <w:rFonts w:ascii="Arial" w:hAnsi="Arial" w:cs="Arial"/>
                <w:color w:val="000000"/>
                <w:sz w:val="20"/>
                <w:szCs w:val="20"/>
              </w:rPr>
              <w:t>Ta</w:t>
            </w:r>
            <w:r>
              <w:rPr>
                <w:rFonts w:ascii="Arial" w:hAnsi="Arial" w:cs="Arial"/>
                <w:color w:val="000000"/>
                <w:sz w:val="20"/>
                <w:szCs w:val="20"/>
              </w:rPr>
              <w:t>‘ū</w:t>
            </w:r>
          </w:p>
        </w:tc>
        <w:tc>
          <w:tcPr>
            <w:tcW w:w="108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10</w:t>
            </w:r>
          </w:p>
        </w:tc>
        <w:tc>
          <w:tcPr>
            <w:tcW w:w="117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10</w:t>
            </w:r>
          </w:p>
        </w:tc>
        <w:tc>
          <w:tcPr>
            <w:tcW w:w="99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500</w:t>
            </w:r>
          </w:p>
        </w:tc>
        <w:tc>
          <w:tcPr>
            <w:tcW w:w="126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5 x 20</w:t>
            </w:r>
          </w:p>
        </w:tc>
        <w:tc>
          <w:tcPr>
            <w:tcW w:w="900" w:type="dxa"/>
            <w:tcBorders>
              <w:top w:val="nil"/>
              <w:left w:val="nil"/>
              <w:bottom w:val="nil"/>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Yes</w:t>
            </w:r>
          </w:p>
        </w:tc>
      </w:tr>
      <w:tr w:rsidR="0078396B" w:rsidRPr="00686BAB" w:rsidTr="0078396B">
        <w:trPr>
          <w:trHeight w:val="510"/>
        </w:trPr>
        <w:tc>
          <w:tcPr>
            <w:tcW w:w="823" w:type="dxa"/>
            <w:tcBorders>
              <w:top w:val="nil"/>
              <w:left w:val="nil"/>
              <w:bottom w:val="single" w:sz="4" w:space="0" w:color="auto"/>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5</w:t>
            </w:r>
          </w:p>
        </w:tc>
        <w:tc>
          <w:tcPr>
            <w:tcW w:w="839" w:type="dxa"/>
            <w:tcBorders>
              <w:top w:val="nil"/>
              <w:left w:val="nil"/>
              <w:bottom w:val="single" w:sz="4" w:space="0" w:color="auto"/>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AMME</w:t>
            </w:r>
          </w:p>
        </w:tc>
        <w:tc>
          <w:tcPr>
            <w:tcW w:w="1231" w:type="dxa"/>
            <w:tcBorders>
              <w:top w:val="nil"/>
              <w:left w:val="nil"/>
              <w:bottom w:val="single" w:sz="4" w:space="0" w:color="auto"/>
              <w:right w:val="nil"/>
            </w:tcBorders>
            <w:vAlign w:val="center"/>
          </w:tcPr>
          <w:p w:rsidR="0078396B" w:rsidRDefault="0078396B" w:rsidP="0078396B">
            <w:pPr>
              <w:keepNext/>
              <w:keepLines/>
              <w:ind w:left="82" w:hanging="82"/>
              <w:rPr>
                <w:rFonts w:ascii="Arial" w:hAnsi="Arial" w:cs="Arial"/>
                <w:color w:val="000000"/>
                <w:sz w:val="20"/>
                <w:szCs w:val="20"/>
              </w:rPr>
            </w:pPr>
            <w:r w:rsidRPr="00686BAB">
              <w:rPr>
                <w:rFonts w:ascii="Arial" w:hAnsi="Arial" w:cs="Arial"/>
                <w:color w:val="000000"/>
                <w:sz w:val="20"/>
                <w:szCs w:val="20"/>
              </w:rPr>
              <w:t>Mangrove Forest</w:t>
            </w:r>
          </w:p>
        </w:tc>
        <w:tc>
          <w:tcPr>
            <w:tcW w:w="1260" w:type="dxa"/>
            <w:tcBorders>
              <w:top w:val="nil"/>
              <w:left w:val="nil"/>
              <w:bottom w:val="single" w:sz="4" w:space="0" w:color="auto"/>
              <w:right w:val="nil"/>
            </w:tcBorders>
            <w:vAlign w:val="center"/>
          </w:tcPr>
          <w:p w:rsidR="0078396B" w:rsidRDefault="0078396B" w:rsidP="0078396B">
            <w:pPr>
              <w:keepNext/>
              <w:keepLines/>
              <w:ind w:left="103" w:hanging="103"/>
              <w:rPr>
                <w:rFonts w:ascii="Arial" w:hAnsi="Arial" w:cs="Arial"/>
                <w:color w:val="000000"/>
                <w:sz w:val="20"/>
                <w:szCs w:val="20"/>
              </w:rPr>
            </w:pPr>
            <w:r w:rsidRPr="00686BAB">
              <w:rPr>
                <w:rFonts w:ascii="Arial" w:hAnsi="Arial" w:cs="Arial"/>
                <w:color w:val="000000"/>
                <w:sz w:val="20"/>
                <w:szCs w:val="20"/>
              </w:rPr>
              <w:t>Mangrove Forest</w:t>
            </w:r>
          </w:p>
        </w:tc>
        <w:tc>
          <w:tcPr>
            <w:tcW w:w="1080" w:type="dxa"/>
            <w:tcBorders>
              <w:top w:val="nil"/>
              <w:left w:val="nil"/>
              <w:bottom w:val="single" w:sz="4" w:space="0" w:color="auto"/>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6</w:t>
            </w:r>
          </w:p>
        </w:tc>
        <w:tc>
          <w:tcPr>
            <w:tcW w:w="1170" w:type="dxa"/>
            <w:tcBorders>
              <w:top w:val="nil"/>
              <w:left w:val="nil"/>
              <w:bottom w:val="single" w:sz="4" w:space="0" w:color="auto"/>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0</w:t>
            </w:r>
          </w:p>
        </w:tc>
        <w:tc>
          <w:tcPr>
            <w:tcW w:w="990" w:type="dxa"/>
            <w:tcBorders>
              <w:top w:val="nil"/>
              <w:left w:val="nil"/>
              <w:bottom w:val="single" w:sz="4" w:space="0" w:color="auto"/>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Variable</w:t>
            </w:r>
          </w:p>
        </w:tc>
        <w:tc>
          <w:tcPr>
            <w:tcW w:w="1260" w:type="dxa"/>
            <w:tcBorders>
              <w:top w:val="nil"/>
              <w:left w:val="nil"/>
              <w:bottom w:val="single" w:sz="4" w:space="0" w:color="auto"/>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5 x 10</w:t>
            </w:r>
          </w:p>
        </w:tc>
        <w:tc>
          <w:tcPr>
            <w:tcW w:w="900" w:type="dxa"/>
            <w:tcBorders>
              <w:top w:val="nil"/>
              <w:left w:val="nil"/>
              <w:bottom w:val="single" w:sz="4" w:space="0" w:color="auto"/>
              <w:right w:val="nil"/>
            </w:tcBorders>
            <w:noWrap/>
            <w:vAlign w:val="center"/>
          </w:tcPr>
          <w:p w:rsidR="0078396B" w:rsidRPr="00686BAB" w:rsidRDefault="0078396B" w:rsidP="0078396B">
            <w:pPr>
              <w:keepNext/>
              <w:keepLines/>
              <w:jc w:val="center"/>
              <w:rPr>
                <w:rFonts w:ascii="Arial" w:hAnsi="Arial" w:cs="Arial"/>
                <w:color w:val="000000"/>
                <w:sz w:val="20"/>
                <w:szCs w:val="20"/>
              </w:rPr>
            </w:pPr>
            <w:r w:rsidRPr="00686BAB">
              <w:rPr>
                <w:rFonts w:ascii="Arial" w:hAnsi="Arial" w:cs="Arial"/>
                <w:color w:val="000000"/>
                <w:sz w:val="20"/>
                <w:szCs w:val="20"/>
              </w:rPr>
              <w:t>Yes</w:t>
            </w:r>
          </w:p>
        </w:tc>
      </w:tr>
    </w:tbl>
    <w:p w:rsidR="0078396B" w:rsidRDefault="0078396B" w:rsidP="0078396B">
      <w:pPr>
        <w:pStyle w:val="NTR-Caption"/>
      </w:pPr>
    </w:p>
    <w:p w:rsidR="0078396B" w:rsidRDefault="0078396B" w:rsidP="0078396B">
      <w:pPr>
        <w:pStyle w:val="NTR-Caption"/>
        <w:sectPr w:rsidR="0078396B" w:rsidSect="0078396B">
          <w:headerReference w:type="default" r:id="rId80"/>
          <w:footerReference w:type="default" r:id="rId81"/>
          <w:pgSz w:w="12240" w:h="15840"/>
          <w:pgMar w:top="1440" w:right="1440" w:bottom="1440" w:left="1440" w:header="720" w:footer="720" w:gutter="0"/>
          <w:pgNumType w:start="1"/>
          <w:cols w:space="720"/>
          <w:docGrid w:linePitch="360"/>
        </w:sectPr>
      </w:pPr>
    </w:p>
    <w:p w:rsidR="0078396B" w:rsidRDefault="0078396B" w:rsidP="0078396B">
      <w:pPr>
        <w:pStyle w:val="NTR-Caption"/>
        <w:jc w:val="center"/>
        <w:rPr>
          <w:b/>
        </w:rPr>
      </w:pPr>
      <w:r>
        <w:rPr>
          <w:b/>
          <w:noProof/>
        </w:rPr>
        <w:lastRenderedPageBreak/>
        <w:drawing>
          <wp:inline distT="0" distB="0" distL="0" distR="0">
            <wp:extent cx="7213495" cy="5577840"/>
            <wp:effectExtent l="19050" t="0" r="6455" b="0"/>
            <wp:docPr id="238" name="Picture 17" descr="2011_HAVO_EIPS_Sampling_Frames_proto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_HAVO_EIPS_Sampling_Frames_protocol.jpg"/>
                    <pic:cNvPicPr/>
                  </pic:nvPicPr>
                  <pic:blipFill>
                    <a:blip r:embed="rId82" cstate="print"/>
                    <a:stretch>
                      <a:fillRect/>
                    </a:stretch>
                  </pic:blipFill>
                  <pic:spPr>
                    <a:xfrm>
                      <a:off x="0" y="0"/>
                      <a:ext cx="7213495" cy="5577840"/>
                    </a:xfrm>
                    <a:prstGeom prst="rect">
                      <a:avLst/>
                    </a:prstGeom>
                  </pic:spPr>
                </pic:pic>
              </a:graphicData>
            </a:graphic>
          </wp:inline>
        </w:drawing>
      </w:r>
    </w:p>
    <w:p w:rsidR="0078396B" w:rsidRDefault="0078396B" w:rsidP="0078396B">
      <w:pPr>
        <w:pStyle w:val="NTR-Caption"/>
        <w:rPr>
          <w:b/>
        </w:rPr>
      </w:pPr>
    </w:p>
    <w:p w:rsidR="0078396B" w:rsidRDefault="0078396B" w:rsidP="0078396B">
      <w:pPr>
        <w:pStyle w:val="NTR-Caption"/>
        <w:rPr>
          <w:rStyle w:val="CaptionTextCharChar"/>
          <w:rFonts w:cs="Arial"/>
        </w:rPr>
      </w:pPr>
      <w:r w:rsidRPr="000D0B47">
        <w:rPr>
          <w:b/>
        </w:rPr>
        <w:t>Figure A.1.</w:t>
      </w:r>
      <w:r w:rsidRPr="000D0B47">
        <w:t xml:space="preserve"> </w:t>
      </w:r>
      <w:r>
        <w:t>T</w:t>
      </w:r>
      <w:r w:rsidRPr="000D0B47">
        <w:t xml:space="preserve">hree wet forest and one subalpine shrubland sampling frames at HAVO. </w:t>
      </w:r>
    </w:p>
    <w:p w:rsidR="0078396B" w:rsidRDefault="0078396B" w:rsidP="0078396B">
      <w:pPr>
        <w:rPr>
          <w:rStyle w:val="CaptionTextCharChar"/>
          <w:szCs w:val="20"/>
        </w:rPr>
        <w:sectPr w:rsidR="0078396B" w:rsidSect="0078396B">
          <w:headerReference w:type="default" r:id="rId83"/>
          <w:footerReference w:type="default" r:id="rId84"/>
          <w:pgSz w:w="15840" w:h="12240" w:orient="landscape"/>
          <w:pgMar w:top="1440" w:right="1440" w:bottom="1440" w:left="1440" w:header="720" w:footer="720" w:gutter="0"/>
          <w:cols w:space="720"/>
          <w:docGrid w:linePitch="360"/>
        </w:sectPr>
      </w:pPr>
    </w:p>
    <w:p w:rsidR="0078396B" w:rsidRDefault="0078396B" w:rsidP="0078396B">
      <w:pPr>
        <w:pStyle w:val="NTR-Caption"/>
        <w:jc w:val="center"/>
        <w:rPr>
          <w:b/>
        </w:rPr>
      </w:pPr>
      <w:r>
        <w:rPr>
          <w:b/>
          <w:noProof/>
        </w:rPr>
        <w:lastRenderedPageBreak/>
        <w:drawing>
          <wp:inline distT="0" distB="0" distL="0" distR="0">
            <wp:extent cx="7211091" cy="5577840"/>
            <wp:effectExtent l="19050" t="0" r="8859" b="0"/>
            <wp:docPr id="239" name="Picture 18" descr="2010_EIPS_HAVO_NER_proto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_EIPS_HAVO_NER_protocol.jpg"/>
                    <pic:cNvPicPr/>
                  </pic:nvPicPr>
                  <pic:blipFill>
                    <a:blip r:embed="rId85" cstate="print"/>
                    <a:stretch>
                      <a:fillRect/>
                    </a:stretch>
                  </pic:blipFill>
                  <pic:spPr>
                    <a:xfrm>
                      <a:off x="0" y="0"/>
                      <a:ext cx="7211091" cy="5577840"/>
                    </a:xfrm>
                    <a:prstGeom prst="rect">
                      <a:avLst/>
                    </a:prstGeom>
                  </pic:spPr>
                </pic:pic>
              </a:graphicData>
            </a:graphic>
          </wp:inline>
        </w:drawing>
      </w:r>
    </w:p>
    <w:p w:rsidR="0078396B" w:rsidRDefault="0078396B" w:rsidP="0078396B">
      <w:pPr>
        <w:pStyle w:val="NTR-Caption"/>
        <w:rPr>
          <w:b/>
        </w:rPr>
      </w:pPr>
    </w:p>
    <w:p w:rsidR="0078396B" w:rsidRDefault="0078396B" w:rsidP="0078396B">
      <w:pPr>
        <w:pStyle w:val="NTR-Caption"/>
        <w:rPr>
          <w:rStyle w:val="FigureCaptionPACNCharChar"/>
          <w:rFonts w:cs="Arial"/>
        </w:rPr>
      </w:pPr>
      <w:r w:rsidRPr="000D0B47">
        <w:rPr>
          <w:b/>
        </w:rPr>
        <w:t>Figure A.2.</w:t>
      </w:r>
      <w:r w:rsidRPr="000D0B47">
        <w:t xml:space="preserve"> </w:t>
      </w:r>
      <w:r>
        <w:t>F</w:t>
      </w:r>
      <w:r w:rsidRPr="000D0B47">
        <w:t xml:space="preserve">ixed and rotational </w:t>
      </w:r>
      <w:r>
        <w:t>transects</w:t>
      </w:r>
      <w:r w:rsidRPr="000D0B47">
        <w:t xml:space="preserve"> for the </w:t>
      </w:r>
      <w:r>
        <w:t>N</w:t>
      </w:r>
      <w:r>
        <w:rPr>
          <w:rFonts w:cs="Arial"/>
        </w:rPr>
        <w:t>ā</w:t>
      </w:r>
      <w:r>
        <w:t>huku</w:t>
      </w:r>
      <w:r w:rsidRPr="000D0B47">
        <w:t xml:space="preserve">/East Rift wet forest sampling frame at HAVO. </w:t>
      </w:r>
    </w:p>
    <w:p w:rsidR="0078396B" w:rsidRDefault="0078396B" w:rsidP="0078396B">
      <w:pPr>
        <w:pStyle w:val="NTR-Caption"/>
        <w:rPr>
          <w:rStyle w:val="FigureCaptionPACNCharChar"/>
          <w:rFonts w:cs="Arial"/>
        </w:rPr>
        <w:sectPr w:rsidR="0078396B" w:rsidSect="0078396B">
          <w:headerReference w:type="default" r:id="rId86"/>
          <w:footerReference w:type="default" r:id="rId87"/>
          <w:pgSz w:w="15840" w:h="12240" w:orient="landscape"/>
          <w:pgMar w:top="1440" w:right="1440" w:bottom="1440" w:left="1440" w:header="720" w:footer="720" w:gutter="0"/>
          <w:cols w:space="720"/>
          <w:docGrid w:linePitch="360"/>
        </w:sectPr>
      </w:pPr>
    </w:p>
    <w:p w:rsidR="0078396B" w:rsidRPr="00DA2C9D" w:rsidRDefault="0078396B" w:rsidP="0078396B">
      <w:pPr>
        <w:pStyle w:val="NTR-Caption"/>
        <w:rPr>
          <w:rStyle w:val="TableCaptionChar"/>
          <w:szCs w:val="24"/>
        </w:rPr>
      </w:pPr>
      <w:r w:rsidRPr="000D0B47">
        <w:rPr>
          <w:b/>
        </w:rPr>
        <w:lastRenderedPageBreak/>
        <w:t>Table A.2.</w:t>
      </w:r>
      <w:r w:rsidRPr="000D0B47">
        <w:t xml:space="preserve"> Fixed </w:t>
      </w:r>
      <w:r>
        <w:t>and rotational transect</w:t>
      </w:r>
      <w:r w:rsidRPr="000D0B47">
        <w:t xml:space="preserve"> locations for the </w:t>
      </w:r>
      <w:r>
        <w:t>N</w:t>
      </w:r>
      <w:r>
        <w:rPr>
          <w:rFonts w:cs="Arial"/>
        </w:rPr>
        <w:t>ā</w:t>
      </w:r>
      <w:r>
        <w:t>huku</w:t>
      </w:r>
      <w:r w:rsidRPr="000D0B47">
        <w:t xml:space="preserve">/East Rift wet forest sampling frame at </w:t>
      </w:r>
      <w:r w:rsidRPr="00651A7B">
        <w:t>HAVO. An asterisk (*) indicates that the transect fall</w:t>
      </w:r>
      <w:r>
        <w:t>s</w:t>
      </w:r>
      <w:r w:rsidRPr="00651A7B">
        <w:t xml:space="preserve"> along a legacy transect. Alternate locations are</w:t>
      </w:r>
      <w:r w:rsidRPr="0004220E">
        <w:rPr>
          <w:rStyle w:val="CaptionTextCharChar"/>
          <w:rFonts w:cs="Arial"/>
        </w:rPr>
        <w:t xml:space="preserve"> provided in case any of the </w:t>
      </w:r>
      <w:r>
        <w:rPr>
          <w:rStyle w:val="CaptionTextCharChar"/>
          <w:rFonts w:cs="Arial"/>
        </w:rPr>
        <w:t>rotational</w:t>
      </w:r>
      <w:r w:rsidRPr="0004220E">
        <w:rPr>
          <w:rStyle w:val="CaptionTextCharChar"/>
          <w:rFonts w:cs="Arial"/>
        </w:rPr>
        <w:t xml:space="preserve"> </w:t>
      </w:r>
      <w:r>
        <w:rPr>
          <w:rStyle w:val="CaptionTextCharChar"/>
          <w:rFonts w:cs="Arial"/>
        </w:rPr>
        <w:t>transect</w:t>
      </w:r>
      <w:r w:rsidRPr="0004220E">
        <w:rPr>
          <w:rStyle w:val="CaptionTextCharChar"/>
          <w:rFonts w:cs="Arial"/>
        </w:rPr>
        <w:t>s cannot be established and s</w:t>
      </w:r>
      <w:r>
        <w:rPr>
          <w:rStyle w:val="CaptionTextCharChar"/>
          <w:rFonts w:cs="Arial"/>
        </w:rPr>
        <w:t>ampl</w:t>
      </w:r>
      <w:r w:rsidRPr="0004220E">
        <w:rPr>
          <w:rStyle w:val="CaptionTextCharChar"/>
          <w:rFonts w:cs="Arial"/>
        </w:rPr>
        <w:t>ed.</w:t>
      </w:r>
      <w:r>
        <w:rPr>
          <w:rStyle w:val="CaptionTextCharChar"/>
          <w:rFonts w:cs="Arial"/>
        </w:rPr>
        <w:t xml:space="preserve"> Coordinates are UTM, NAD83, </w:t>
      </w:r>
      <w:proofErr w:type="gramStart"/>
      <w:r>
        <w:rPr>
          <w:rStyle w:val="CaptionTextCharChar"/>
          <w:rFonts w:cs="Arial"/>
        </w:rPr>
        <w:t>zone</w:t>
      </w:r>
      <w:proofErr w:type="gramEnd"/>
      <w:r>
        <w:rPr>
          <w:rStyle w:val="CaptionTextCharChar"/>
          <w:rFonts w:cs="Arial"/>
        </w:rPr>
        <w:t xml:space="preserve"> 5N.</w:t>
      </w:r>
    </w:p>
    <w:p w:rsidR="0078396B" w:rsidRDefault="0078396B" w:rsidP="0078396B"/>
    <w:tbl>
      <w:tblPr>
        <w:tblW w:w="8478" w:type="dxa"/>
        <w:tblLook w:val="00A0" w:firstRow="1" w:lastRow="0" w:firstColumn="1" w:lastColumn="0" w:noHBand="0" w:noVBand="0"/>
      </w:tblPr>
      <w:tblGrid>
        <w:gridCol w:w="1097"/>
        <w:gridCol w:w="1278"/>
        <w:gridCol w:w="1061"/>
        <w:gridCol w:w="944"/>
        <w:gridCol w:w="1016"/>
        <w:gridCol w:w="916"/>
        <w:gridCol w:w="1016"/>
        <w:gridCol w:w="1150"/>
      </w:tblGrid>
      <w:tr w:rsidR="0078396B" w:rsidRPr="003E059F" w:rsidTr="0078396B">
        <w:trPr>
          <w:trHeight w:val="525"/>
        </w:trPr>
        <w:tc>
          <w:tcPr>
            <w:tcW w:w="1097"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Transect Number</w:t>
            </w:r>
          </w:p>
        </w:tc>
        <w:tc>
          <w:tcPr>
            <w:tcW w:w="1278"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Length (m)</w:t>
            </w:r>
          </w:p>
        </w:tc>
        <w:tc>
          <w:tcPr>
            <w:tcW w:w="1061"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Azimuth</w:t>
            </w:r>
          </w:p>
        </w:tc>
        <w:tc>
          <w:tcPr>
            <w:tcW w:w="944"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Start X</w:t>
            </w:r>
          </w:p>
        </w:tc>
        <w:tc>
          <w:tcPr>
            <w:tcW w:w="1016"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Start Y</w:t>
            </w:r>
          </w:p>
        </w:tc>
        <w:tc>
          <w:tcPr>
            <w:tcW w:w="916"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End X</w:t>
            </w:r>
          </w:p>
        </w:tc>
        <w:tc>
          <w:tcPr>
            <w:tcW w:w="1016"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End Y</w:t>
            </w:r>
          </w:p>
        </w:tc>
        <w:tc>
          <w:tcPr>
            <w:tcW w:w="1150"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Panel</w:t>
            </w:r>
          </w:p>
        </w:tc>
      </w:tr>
      <w:tr w:rsidR="0078396B" w:rsidRPr="003E059F" w:rsidTr="0078396B">
        <w:trPr>
          <w:trHeight w:val="300"/>
        </w:trPr>
        <w:tc>
          <w:tcPr>
            <w:tcW w:w="1097"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w:t>
            </w:r>
          </w:p>
        </w:tc>
        <w:tc>
          <w:tcPr>
            <w:tcW w:w="1278"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Pr>
                <w:rFonts w:ascii="Arial" w:hAnsi="Arial" w:cs="Arial"/>
                <w:color w:val="000000"/>
                <w:sz w:val="20"/>
                <w:szCs w:val="20"/>
              </w:rPr>
              <w:t>1000</w:t>
            </w:r>
          </w:p>
        </w:tc>
        <w:tc>
          <w:tcPr>
            <w:tcW w:w="1061"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153</w:t>
            </w:r>
          </w:p>
        </w:tc>
        <w:tc>
          <w:tcPr>
            <w:tcW w:w="944"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265835</w:t>
            </w:r>
          </w:p>
        </w:tc>
        <w:tc>
          <w:tcPr>
            <w:tcW w:w="1016"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2145062</w:t>
            </w:r>
          </w:p>
        </w:tc>
        <w:tc>
          <w:tcPr>
            <w:tcW w:w="916"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266062</w:t>
            </w:r>
          </w:p>
        </w:tc>
        <w:tc>
          <w:tcPr>
            <w:tcW w:w="1016"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2144617</w:t>
            </w:r>
          </w:p>
        </w:tc>
        <w:tc>
          <w:tcPr>
            <w:tcW w:w="1150"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109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Pr>
                <w:rFonts w:ascii="Arial" w:hAnsi="Arial" w:cs="Arial"/>
                <w:color w:val="000000"/>
                <w:sz w:val="20"/>
                <w:szCs w:val="20"/>
              </w:rPr>
              <w:t>1000</w:t>
            </w:r>
          </w:p>
        </w:tc>
        <w:tc>
          <w:tcPr>
            <w:tcW w:w="10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153</w:t>
            </w:r>
          </w:p>
        </w:tc>
        <w:tc>
          <w:tcPr>
            <w:tcW w:w="94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267228</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2144981</w:t>
            </w:r>
          </w:p>
        </w:tc>
        <w:tc>
          <w:tcPr>
            <w:tcW w:w="9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267455</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2144536</w:t>
            </w:r>
          </w:p>
        </w:tc>
        <w:tc>
          <w:tcPr>
            <w:tcW w:w="11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109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Pr>
                <w:rFonts w:ascii="Arial" w:hAnsi="Arial" w:cs="Arial"/>
                <w:color w:val="000000"/>
                <w:sz w:val="20"/>
                <w:szCs w:val="20"/>
              </w:rPr>
              <w:t>1000</w:t>
            </w:r>
          </w:p>
        </w:tc>
        <w:tc>
          <w:tcPr>
            <w:tcW w:w="10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153</w:t>
            </w:r>
          </w:p>
        </w:tc>
        <w:tc>
          <w:tcPr>
            <w:tcW w:w="94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268482</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2145166</w:t>
            </w:r>
          </w:p>
        </w:tc>
        <w:tc>
          <w:tcPr>
            <w:tcW w:w="9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268709</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2144721</w:t>
            </w:r>
          </w:p>
        </w:tc>
        <w:tc>
          <w:tcPr>
            <w:tcW w:w="11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109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4</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Pr>
                <w:rFonts w:ascii="Arial" w:hAnsi="Arial" w:cs="Arial"/>
                <w:color w:val="000000"/>
                <w:sz w:val="20"/>
                <w:szCs w:val="20"/>
              </w:rPr>
              <w:t>1000</w:t>
            </w:r>
          </w:p>
        </w:tc>
        <w:tc>
          <w:tcPr>
            <w:tcW w:w="10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153</w:t>
            </w:r>
          </w:p>
        </w:tc>
        <w:tc>
          <w:tcPr>
            <w:tcW w:w="94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269649</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2145512</w:t>
            </w:r>
          </w:p>
        </w:tc>
        <w:tc>
          <w:tcPr>
            <w:tcW w:w="9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269876</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2145067</w:t>
            </w:r>
          </w:p>
        </w:tc>
        <w:tc>
          <w:tcPr>
            <w:tcW w:w="11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109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w:t>
            </w:r>
          </w:p>
        </w:tc>
        <w:tc>
          <w:tcPr>
            <w:tcW w:w="1278" w:type="dxa"/>
            <w:tcBorders>
              <w:top w:val="nil"/>
              <w:left w:val="nil"/>
              <w:bottom w:val="nil"/>
              <w:right w:val="nil"/>
            </w:tcBorders>
            <w:noWrap/>
          </w:tcPr>
          <w:p w:rsidR="0078396B" w:rsidRPr="003E059F" w:rsidRDefault="0078396B" w:rsidP="0078396B">
            <w:pPr>
              <w:jc w:val="center"/>
              <w:rPr>
                <w:rFonts w:ascii="Arial" w:hAnsi="Arial" w:cs="Arial"/>
                <w:color w:val="000000"/>
                <w:sz w:val="20"/>
                <w:szCs w:val="20"/>
              </w:rPr>
            </w:pPr>
            <w:r w:rsidRPr="00C0136C">
              <w:rPr>
                <w:rFonts w:ascii="Arial" w:hAnsi="Arial" w:cs="Arial"/>
                <w:color w:val="000000"/>
                <w:sz w:val="20"/>
                <w:szCs w:val="20"/>
              </w:rPr>
              <w:t>1000</w:t>
            </w:r>
          </w:p>
        </w:tc>
        <w:tc>
          <w:tcPr>
            <w:tcW w:w="10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139</w:t>
            </w:r>
          </w:p>
        </w:tc>
        <w:tc>
          <w:tcPr>
            <w:tcW w:w="94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272775</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2143085</w:t>
            </w:r>
          </w:p>
        </w:tc>
        <w:tc>
          <w:tcPr>
            <w:tcW w:w="9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273103</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2142708</w:t>
            </w:r>
          </w:p>
        </w:tc>
        <w:tc>
          <w:tcPr>
            <w:tcW w:w="11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109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w:t>
            </w:r>
          </w:p>
        </w:tc>
        <w:tc>
          <w:tcPr>
            <w:tcW w:w="1278" w:type="dxa"/>
            <w:tcBorders>
              <w:top w:val="nil"/>
              <w:left w:val="nil"/>
              <w:bottom w:val="nil"/>
              <w:right w:val="nil"/>
            </w:tcBorders>
            <w:noWrap/>
          </w:tcPr>
          <w:p w:rsidR="0078396B" w:rsidRPr="003E059F" w:rsidRDefault="0078396B" w:rsidP="0078396B">
            <w:pPr>
              <w:jc w:val="center"/>
              <w:rPr>
                <w:rFonts w:ascii="Arial" w:hAnsi="Arial" w:cs="Arial"/>
                <w:color w:val="000000"/>
                <w:sz w:val="20"/>
                <w:szCs w:val="20"/>
              </w:rPr>
            </w:pPr>
            <w:r w:rsidRPr="00C0136C">
              <w:rPr>
                <w:rFonts w:ascii="Arial" w:hAnsi="Arial" w:cs="Arial"/>
                <w:color w:val="000000"/>
                <w:sz w:val="20"/>
                <w:szCs w:val="20"/>
              </w:rPr>
              <w:t>1000</w:t>
            </w:r>
          </w:p>
        </w:tc>
        <w:tc>
          <w:tcPr>
            <w:tcW w:w="10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167</w:t>
            </w:r>
          </w:p>
        </w:tc>
        <w:tc>
          <w:tcPr>
            <w:tcW w:w="94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272433</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2141635</w:t>
            </w:r>
          </w:p>
        </w:tc>
        <w:tc>
          <w:tcPr>
            <w:tcW w:w="9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272545</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2141148</w:t>
            </w:r>
          </w:p>
        </w:tc>
        <w:tc>
          <w:tcPr>
            <w:tcW w:w="11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109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7</w:t>
            </w:r>
          </w:p>
        </w:tc>
        <w:tc>
          <w:tcPr>
            <w:tcW w:w="1278" w:type="dxa"/>
            <w:tcBorders>
              <w:top w:val="nil"/>
              <w:left w:val="nil"/>
              <w:bottom w:val="nil"/>
              <w:right w:val="nil"/>
            </w:tcBorders>
            <w:noWrap/>
          </w:tcPr>
          <w:p w:rsidR="0078396B" w:rsidRPr="003E059F" w:rsidRDefault="0078396B" w:rsidP="0078396B">
            <w:pPr>
              <w:jc w:val="center"/>
              <w:rPr>
                <w:rFonts w:ascii="Arial" w:hAnsi="Arial" w:cs="Arial"/>
                <w:color w:val="000000"/>
                <w:sz w:val="20"/>
                <w:szCs w:val="20"/>
              </w:rPr>
            </w:pPr>
            <w:r w:rsidRPr="00C0136C">
              <w:rPr>
                <w:rFonts w:ascii="Arial" w:hAnsi="Arial" w:cs="Arial"/>
                <w:color w:val="000000"/>
                <w:sz w:val="20"/>
                <w:szCs w:val="20"/>
              </w:rPr>
              <w:t>1000</w:t>
            </w:r>
          </w:p>
        </w:tc>
        <w:tc>
          <w:tcPr>
            <w:tcW w:w="10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144</w:t>
            </w:r>
          </w:p>
        </w:tc>
        <w:tc>
          <w:tcPr>
            <w:tcW w:w="94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275784</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2141601</w:t>
            </w:r>
          </w:p>
        </w:tc>
        <w:tc>
          <w:tcPr>
            <w:tcW w:w="9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276078</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2141196</w:t>
            </w:r>
          </w:p>
        </w:tc>
        <w:tc>
          <w:tcPr>
            <w:tcW w:w="11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109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w:t>
            </w:r>
          </w:p>
        </w:tc>
        <w:tc>
          <w:tcPr>
            <w:tcW w:w="1278" w:type="dxa"/>
            <w:tcBorders>
              <w:top w:val="nil"/>
              <w:left w:val="nil"/>
              <w:bottom w:val="nil"/>
              <w:right w:val="nil"/>
            </w:tcBorders>
            <w:noWrap/>
          </w:tcPr>
          <w:p w:rsidR="0078396B" w:rsidRPr="003E059F" w:rsidRDefault="0078396B" w:rsidP="0078396B">
            <w:pPr>
              <w:jc w:val="center"/>
              <w:rPr>
                <w:rFonts w:ascii="Arial" w:hAnsi="Arial" w:cs="Arial"/>
                <w:color w:val="000000"/>
                <w:sz w:val="20"/>
                <w:szCs w:val="20"/>
              </w:rPr>
            </w:pPr>
            <w:r w:rsidRPr="00C0136C">
              <w:rPr>
                <w:rFonts w:ascii="Arial" w:hAnsi="Arial" w:cs="Arial"/>
                <w:color w:val="000000"/>
                <w:sz w:val="20"/>
                <w:szCs w:val="20"/>
              </w:rPr>
              <w:t>1000</w:t>
            </w:r>
          </w:p>
        </w:tc>
        <w:tc>
          <w:tcPr>
            <w:tcW w:w="10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143</w:t>
            </w:r>
          </w:p>
        </w:tc>
        <w:tc>
          <w:tcPr>
            <w:tcW w:w="94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277087</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2141502</w:t>
            </w:r>
          </w:p>
        </w:tc>
        <w:tc>
          <w:tcPr>
            <w:tcW w:w="9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277388</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2141102</w:t>
            </w:r>
          </w:p>
        </w:tc>
        <w:tc>
          <w:tcPr>
            <w:tcW w:w="11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109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9</w:t>
            </w:r>
          </w:p>
        </w:tc>
        <w:tc>
          <w:tcPr>
            <w:tcW w:w="1278" w:type="dxa"/>
            <w:tcBorders>
              <w:top w:val="nil"/>
              <w:left w:val="nil"/>
              <w:bottom w:val="nil"/>
              <w:right w:val="nil"/>
            </w:tcBorders>
            <w:noWrap/>
          </w:tcPr>
          <w:p w:rsidR="0078396B" w:rsidRPr="003E059F" w:rsidRDefault="0078396B" w:rsidP="0078396B">
            <w:pPr>
              <w:jc w:val="center"/>
              <w:rPr>
                <w:rFonts w:ascii="Arial" w:hAnsi="Arial" w:cs="Arial"/>
                <w:color w:val="000000"/>
                <w:sz w:val="20"/>
                <w:szCs w:val="20"/>
              </w:rPr>
            </w:pPr>
            <w:r w:rsidRPr="00C0136C">
              <w:rPr>
                <w:rFonts w:ascii="Arial" w:hAnsi="Arial" w:cs="Arial"/>
                <w:color w:val="000000"/>
                <w:sz w:val="20"/>
                <w:szCs w:val="20"/>
              </w:rPr>
              <w:t>1000</w:t>
            </w:r>
          </w:p>
        </w:tc>
        <w:tc>
          <w:tcPr>
            <w:tcW w:w="10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142</w:t>
            </w:r>
          </w:p>
        </w:tc>
        <w:tc>
          <w:tcPr>
            <w:tcW w:w="94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277114</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2143076</w:t>
            </w:r>
          </w:p>
        </w:tc>
        <w:tc>
          <w:tcPr>
            <w:tcW w:w="9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277422</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2142682</w:t>
            </w:r>
          </w:p>
        </w:tc>
        <w:tc>
          <w:tcPr>
            <w:tcW w:w="11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109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w:t>
            </w:r>
          </w:p>
        </w:tc>
        <w:tc>
          <w:tcPr>
            <w:tcW w:w="1278" w:type="dxa"/>
            <w:tcBorders>
              <w:top w:val="nil"/>
              <w:left w:val="nil"/>
              <w:bottom w:val="nil"/>
              <w:right w:val="nil"/>
            </w:tcBorders>
            <w:noWrap/>
          </w:tcPr>
          <w:p w:rsidR="0078396B" w:rsidRPr="003E059F" w:rsidRDefault="0078396B" w:rsidP="0078396B">
            <w:pPr>
              <w:jc w:val="center"/>
              <w:rPr>
                <w:rFonts w:ascii="Arial" w:hAnsi="Arial" w:cs="Arial"/>
                <w:color w:val="000000"/>
                <w:sz w:val="20"/>
                <w:szCs w:val="20"/>
              </w:rPr>
            </w:pPr>
            <w:r w:rsidRPr="00C0136C">
              <w:rPr>
                <w:rFonts w:ascii="Arial" w:hAnsi="Arial" w:cs="Arial"/>
                <w:color w:val="000000"/>
                <w:sz w:val="20"/>
                <w:szCs w:val="20"/>
              </w:rPr>
              <w:t>1000</w:t>
            </w:r>
          </w:p>
        </w:tc>
        <w:tc>
          <w:tcPr>
            <w:tcW w:w="10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142</w:t>
            </w:r>
          </w:p>
        </w:tc>
        <w:tc>
          <w:tcPr>
            <w:tcW w:w="94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281950</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2142605</w:t>
            </w:r>
          </w:p>
        </w:tc>
        <w:tc>
          <w:tcPr>
            <w:tcW w:w="9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282258</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2142211</w:t>
            </w:r>
          </w:p>
        </w:tc>
        <w:tc>
          <w:tcPr>
            <w:tcW w:w="11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109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11</w:t>
            </w:r>
          </w:p>
        </w:tc>
        <w:tc>
          <w:tcPr>
            <w:tcW w:w="1278" w:type="dxa"/>
            <w:tcBorders>
              <w:top w:val="nil"/>
              <w:left w:val="nil"/>
              <w:bottom w:val="nil"/>
              <w:right w:val="nil"/>
            </w:tcBorders>
            <w:noWrap/>
          </w:tcPr>
          <w:p w:rsidR="0078396B" w:rsidRPr="003E059F" w:rsidRDefault="0078396B" w:rsidP="0078396B">
            <w:pPr>
              <w:jc w:val="center"/>
              <w:rPr>
                <w:rFonts w:ascii="Arial" w:hAnsi="Arial" w:cs="Arial"/>
                <w:color w:val="000000"/>
                <w:sz w:val="20"/>
                <w:szCs w:val="20"/>
              </w:rPr>
            </w:pPr>
            <w:r w:rsidRPr="00C0136C">
              <w:rPr>
                <w:rFonts w:ascii="Arial" w:hAnsi="Arial" w:cs="Arial"/>
                <w:color w:val="000000"/>
                <w:sz w:val="20"/>
                <w:szCs w:val="20"/>
              </w:rPr>
              <w:t>1000</w:t>
            </w:r>
          </w:p>
        </w:tc>
        <w:tc>
          <w:tcPr>
            <w:tcW w:w="10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210</w:t>
            </w:r>
          </w:p>
        </w:tc>
        <w:tc>
          <w:tcPr>
            <w:tcW w:w="94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277491</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2140715</w:t>
            </w:r>
          </w:p>
        </w:tc>
        <w:tc>
          <w:tcPr>
            <w:tcW w:w="9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277241</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2140282</w:t>
            </w:r>
          </w:p>
        </w:tc>
        <w:tc>
          <w:tcPr>
            <w:tcW w:w="11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300"/>
        </w:trPr>
        <w:tc>
          <w:tcPr>
            <w:tcW w:w="109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12</w:t>
            </w:r>
          </w:p>
        </w:tc>
        <w:tc>
          <w:tcPr>
            <w:tcW w:w="1278" w:type="dxa"/>
            <w:tcBorders>
              <w:top w:val="nil"/>
              <w:left w:val="nil"/>
              <w:bottom w:val="nil"/>
              <w:right w:val="nil"/>
            </w:tcBorders>
            <w:noWrap/>
          </w:tcPr>
          <w:p w:rsidR="0078396B" w:rsidRPr="003E059F" w:rsidRDefault="0078396B" w:rsidP="0078396B">
            <w:pPr>
              <w:jc w:val="center"/>
              <w:rPr>
                <w:rFonts w:ascii="Arial" w:hAnsi="Arial" w:cs="Arial"/>
                <w:color w:val="000000"/>
                <w:sz w:val="20"/>
                <w:szCs w:val="20"/>
              </w:rPr>
            </w:pPr>
            <w:r w:rsidRPr="00C0136C">
              <w:rPr>
                <w:rFonts w:ascii="Arial" w:hAnsi="Arial" w:cs="Arial"/>
                <w:color w:val="000000"/>
                <w:sz w:val="20"/>
                <w:szCs w:val="20"/>
              </w:rPr>
              <w:t>1000</w:t>
            </w:r>
          </w:p>
        </w:tc>
        <w:tc>
          <w:tcPr>
            <w:tcW w:w="10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89</w:t>
            </w:r>
          </w:p>
        </w:tc>
        <w:tc>
          <w:tcPr>
            <w:tcW w:w="94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276057</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2143153</w:t>
            </w:r>
          </w:p>
        </w:tc>
        <w:tc>
          <w:tcPr>
            <w:tcW w:w="9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276557</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2143161</w:t>
            </w:r>
          </w:p>
        </w:tc>
        <w:tc>
          <w:tcPr>
            <w:tcW w:w="11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300"/>
        </w:trPr>
        <w:tc>
          <w:tcPr>
            <w:tcW w:w="109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13</w:t>
            </w:r>
          </w:p>
        </w:tc>
        <w:tc>
          <w:tcPr>
            <w:tcW w:w="1278" w:type="dxa"/>
            <w:tcBorders>
              <w:top w:val="nil"/>
              <w:left w:val="nil"/>
              <w:bottom w:val="nil"/>
              <w:right w:val="nil"/>
            </w:tcBorders>
            <w:noWrap/>
          </w:tcPr>
          <w:p w:rsidR="0078396B" w:rsidRPr="003E059F" w:rsidRDefault="0078396B" w:rsidP="0078396B">
            <w:pPr>
              <w:jc w:val="center"/>
              <w:rPr>
                <w:rFonts w:ascii="Arial" w:hAnsi="Arial" w:cs="Arial"/>
                <w:color w:val="000000"/>
                <w:sz w:val="20"/>
                <w:szCs w:val="20"/>
              </w:rPr>
            </w:pPr>
            <w:r w:rsidRPr="00C0136C">
              <w:rPr>
                <w:rFonts w:ascii="Arial" w:hAnsi="Arial" w:cs="Arial"/>
                <w:color w:val="000000"/>
                <w:sz w:val="20"/>
                <w:szCs w:val="20"/>
              </w:rPr>
              <w:t>1000</w:t>
            </w:r>
          </w:p>
        </w:tc>
        <w:tc>
          <w:tcPr>
            <w:tcW w:w="10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279</w:t>
            </w:r>
          </w:p>
        </w:tc>
        <w:tc>
          <w:tcPr>
            <w:tcW w:w="94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277963</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2142628</w:t>
            </w:r>
          </w:p>
        </w:tc>
        <w:tc>
          <w:tcPr>
            <w:tcW w:w="9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277469</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2142707</w:t>
            </w:r>
          </w:p>
        </w:tc>
        <w:tc>
          <w:tcPr>
            <w:tcW w:w="11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300"/>
        </w:trPr>
        <w:tc>
          <w:tcPr>
            <w:tcW w:w="109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14</w:t>
            </w:r>
          </w:p>
        </w:tc>
        <w:tc>
          <w:tcPr>
            <w:tcW w:w="1278" w:type="dxa"/>
            <w:tcBorders>
              <w:top w:val="nil"/>
              <w:left w:val="nil"/>
              <w:bottom w:val="nil"/>
              <w:right w:val="nil"/>
            </w:tcBorders>
            <w:noWrap/>
          </w:tcPr>
          <w:p w:rsidR="0078396B" w:rsidRPr="003E059F" w:rsidRDefault="0078396B" w:rsidP="0078396B">
            <w:pPr>
              <w:jc w:val="center"/>
              <w:rPr>
                <w:rFonts w:ascii="Arial" w:hAnsi="Arial" w:cs="Arial"/>
                <w:color w:val="000000"/>
                <w:sz w:val="20"/>
                <w:szCs w:val="20"/>
              </w:rPr>
            </w:pPr>
            <w:r w:rsidRPr="00C0136C">
              <w:rPr>
                <w:rFonts w:ascii="Arial" w:hAnsi="Arial" w:cs="Arial"/>
                <w:color w:val="000000"/>
                <w:sz w:val="20"/>
                <w:szCs w:val="20"/>
              </w:rPr>
              <w:t>1000</w:t>
            </w:r>
          </w:p>
        </w:tc>
        <w:tc>
          <w:tcPr>
            <w:tcW w:w="10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278</w:t>
            </w:r>
          </w:p>
        </w:tc>
        <w:tc>
          <w:tcPr>
            <w:tcW w:w="94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274203</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2141312</w:t>
            </w:r>
          </w:p>
        </w:tc>
        <w:tc>
          <w:tcPr>
            <w:tcW w:w="9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273708</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2141382</w:t>
            </w:r>
          </w:p>
        </w:tc>
        <w:tc>
          <w:tcPr>
            <w:tcW w:w="11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300"/>
        </w:trPr>
        <w:tc>
          <w:tcPr>
            <w:tcW w:w="109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15</w:t>
            </w:r>
          </w:p>
        </w:tc>
        <w:tc>
          <w:tcPr>
            <w:tcW w:w="1278" w:type="dxa"/>
            <w:tcBorders>
              <w:top w:val="nil"/>
              <w:left w:val="nil"/>
              <w:bottom w:val="nil"/>
              <w:right w:val="nil"/>
            </w:tcBorders>
            <w:noWrap/>
          </w:tcPr>
          <w:p w:rsidR="0078396B" w:rsidRPr="003E059F" w:rsidRDefault="0078396B" w:rsidP="0078396B">
            <w:pPr>
              <w:jc w:val="center"/>
              <w:rPr>
                <w:rFonts w:ascii="Arial" w:hAnsi="Arial" w:cs="Arial"/>
                <w:color w:val="000000"/>
                <w:sz w:val="20"/>
                <w:szCs w:val="20"/>
              </w:rPr>
            </w:pPr>
            <w:r w:rsidRPr="00C0136C">
              <w:rPr>
                <w:rFonts w:ascii="Arial" w:hAnsi="Arial" w:cs="Arial"/>
                <w:color w:val="000000"/>
                <w:sz w:val="20"/>
                <w:szCs w:val="20"/>
              </w:rPr>
              <w:t>1000</w:t>
            </w:r>
          </w:p>
        </w:tc>
        <w:tc>
          <w:tcPr>
            <w:tcW w:w="10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315</w:t>
            </w:r>
          </w:p>
        </w:tc>
        <w:tc>
          <w:tcPr>
            <w:tcW w:w="94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278408</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2140355</w:t>
            </w:r>
          </w:p>
        </w:tc>
        <w:tc>
          <w:tcPr>
            <w:tcW w:w="9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278055</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2140708</w:t>
            </w:r>
          </w:p>
        </w:tc>
        <w:tc>
          <w:tcPr>
            <w:tcW w:w="11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300"/>
        </w:trPr>
        <w:tc>
          <w:tcPr>
            <w:tcW w:w="109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16</w:t>
            </w:r>
          </w:p>
        </w:tc>
        <w:tc>
          <w:tcPr>
            <w:tcW w:w="1278" w:type="dxa"/>
            <w:tcBorders>
              <w:top w:val="nil"/>
              <w:left w:val="nil"/>
              <w:bottom w:val="nil"/>
              <w:right w:val="nil"/>
            </w:tcBorders>
            <w:noWrap/>
          </w:tcPr>
          <w:p w:rsidR="0078396B" w:rsidRPr="003E059F" w:rsidRDefault="0078396B" w:rsidP="0078396B">
            <w:pPr>
              <w:jc w:val="center"/>
              <w:rPr>
                <w:rFonts w:ascii="Arial" w:hAnsi="Arial" w:cs="Arial"/>
                <w:color w:val="000000"/>
                <w:sz w:val="20"/>
                <w:szCs w:val="20"/>
              </w:rPr>
            </w:pPr>
            <w:r w:rsidRPr="00C0136C">
              <w:rPr>
                <w:rFonts w:ascii="Arial" w:hAnsi="Arial" w:cs="Arial"/>
                <w:color w:val="000000"/>
                <w:sz w:val="20"/>
                <w:szCs w:val="20"/>
              </w:rPr>
              <w:t>1000</w:t>
            </w:r>
          </w:p>
        </w:tc>
        <w:tc>
          <w:tcPr>
            <w:tcW w:w="10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42</w:t>
            </w:r>
          </w:p>
        </w:tc>
        <w:tc>
          <w:tcPr>
            <w:tcW w:w="94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275648</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2139966</w:t>
            </w:r>
          </w:p>
        </w:tc>
        <w:tc>
          <w:tcPr>
            <w:tcW w:w="9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275983</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2140338</w:t>
            </w:r>
          </w:p>
        </w:tc>
        <w:tc>
          <w:tcPr>
            <w:tcW w:w="11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300"/>
        </w:trPr>
        <w:tc>
          <w:tcPr>
            <w:tcW w:w="109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17</w:t>
            </w:r>
          </w:p>
        </w:tc>
        <w:tc>
          <w:tcPr>
            <w:tcW w:w="1278" w:type="dxa"/>
            <w:tcBorders>
              <w:top w:val="nil"/>
              <w:left w:val="nil"/>
              <w:bottom w:val="nil"/>
              <w:right w:val="nil"/>
            </w:tcBorders>
            <w:noWrap/>
          </w:tcPr>
          <w:p w:rsidR="0078396B" w:rsidRPr="003E059F" w:rsidRDefault="0078396B" w:rsidP="0078396B">
            <w:pPr>
              <w:jc w:val="center"/>
              <w:rPr>
                <w:rFonts w:ascii="Arial" w:hAnsi="Arial" w:cs="Arial"/>
                <w:color w:val="000000"/>
                <w:sz w:val="20"/>
                <w:szCs w:val="20"/>
              </w:rPr>
            </w:pPr>
            <w:r w:rsidRPr="00C0136C">
              <w:rPr>
                <w:rFonts w:ascii="Arial" w:hAnsi="Arial" w:cs="Arial"/>
                <w:color w:val="000000"/>
                <w:sz w:val="20"/>
                <w:szCs w:val="20"/>
              </w:rPr>
              <w:t>1000</w:t>
            </w:r>
          </w:p>
        </w:tc>
        <w:tc>
          <w:tcPr>
            <w:tcW w:w="10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245</w:t>
            </w:r>
          </w:p>
        </w:tc>
        <w:tc>
          <w:tcPr>
            <w:tcW w:w="94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277513</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2143747</w:t>
            </w:r>
          </w:p>
        </w:tc>
        <w:tc>
          <w:tcPr>
            <w:tcW w:w="9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277059</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2143536</w:t>
            </w:r>
          </w:p>
        </w:tc>
        <w:tc>
          <w:tcPr>
            <w:tcW w:w="11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300"/>
        </w:trPr>
        <w:tc>
          <w:tcPr>
            <w:tcW w:w="109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18</w:t>
            </w:r>
          </w:p>
        </w:tc>
        <w:tc>
          <w:tcPr>
            <w:tcW w:w="1278" w:type="dxa"/>
            <w:tcBorders>
              <w:top w:val="nil"/>
              <w:left w:val="nil"/>
              <w:bottom w:val="nil"/>
              <w:right w:val="nil"/>
            </w:tcBorders>
            <w:noWrap/>
          </w:tcPr>
          <w:p w:rsidR="0078396B" w:rsidRPr="003E059F" w:rsidRDefault="0078396B" w:rsidP="0078396B">
            <w:pPr>
              <w:jc w:val="center"/>
              <w:rPr>
                <w:rFonts w:ascii="Arial" w:hAnsi="Arial" w:cs="Arial"/>
                <w:color w:val="000000"/>
                <w:sz w:val="20"/>
                <w:szCs w:val="20"/>
              </w:rPr>
            </w:pPr>
            <w:r w:rsidRPr="00C0136C">
              <w:rPr>
                <w:rFonts w:ascii="Arial" w:hAnsi="Arial" w:cs="Arial"/>
                <w:color w:val="000000"/>
                <w:sz w:val="20"/>
                <w:szCs w:val="20"/>
              </w:rPr>
              <w:t>1000</w:t>
            </w:r>
          </w:p>
        </w:tc>
        <w:tc>
          <w:tcPr>
            <w:tcW w:w="10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37</w:t>
            </w:r>
          </w:p>
        </w:tc>
        <w:tc>
          <w:tcPr>
            <w:tcW w:w="94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277925</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2142444</w:t>
            </w:r>
          </w:p>
        </w:tc>
        <w:tc>
          <w:tcPr>
            <w:tcW w:w="9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278226</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2142843</w:t>
            </w:r>
          </w:p>
        </w:tc>
        <w:tc>
          <w:tcPr>
            <w:tcW w:w="11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300"/>
        </w:trPr>
        <w:tc>
          <w:tcPr>
            <w:tcW w:w="109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19</w:t>
            </w:r>
          </w:p>
        </w:tc>
        <w:tc>
          <w:tcPr>
            <w:tcW w:w="1278" w:type="dxa"/>
            <w:tcBorders>
              <w:top w:val="nil"/>
              <w:left w:val="nil"/>
              <w:bottom w:val="nil"/>
              <w:right w:val="nil"/>
            </w:tcBorders>
            <w:noWrap/>
          </w:tcPr>
          <w:p w:rsidR="0078396B" w:rsidRPr="003E059F" w:rsidRDefault="0078396B" w:rsidP="0078396B">
            <w:pPr>
              <w:jc w:val="center"/>
              <w:rPr>
                <w:rFonts w:ascii="Arial" w:hAnsi="Arial" w:cs="Arial"/>
                <w:color w:val="000000"/>
                <w:sz w:val="20"/>
                <w:szCs w:val="20"/>
              </w:rPr>
            </w:pPr>
            <w:r w:rsidRPr="00C0136C">
              <w:rPr>
                <w:rFonts w:ascii="Arial" w:hAnsi="Arial" w:cs="Arial"/>
                <w:color w:val="000000"/>
                <w:sz w:val="20"/>
                <w:szCs w:val="20"/>
              </w:rPr>
              <w:t>1000</w:t>
            </w:r>
          </w:p>
        </w:tc>
        <w:tc>
          <w:tcPr>
            <w:tcW w:w="10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325</w:t>
            </w:r>
          </w:p>
        </w:tc>
        <w:tc>
          <w:tcPr>
            <w:tcW w:w="94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266131</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2145456</w:t>
            </w:r>
          </w:p>
        </w:tc>
        <w:tc>
          <w:tcPr>
            <w:tcW w:w="9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265844</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2145866</w:t>
            </w:r>
          </w:p>
        </w:tc>
        <w:tc>
          <w:tcPr>
            <w:tcW w:w="11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300"/>
        </w:trPr>
        <w:tc>
          <w:tcPr>
            <w:tcW w:w="109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20</w:t>
            </w:r>
          </w:p>
        </w:tc>
        <w:tc>
          <w:tcPr>
            <w:tcW w:w="1278" w:type="dxa"/>
            <w:tcBorders>
              <w:top w:val="nil"/>
              <w:left w:val="nil"/>
              <w:bottom w:val="nil"/>
              <w:right w:val="nil"/>
            </w:tcBorders>
            <w:noWrap/>
          </w:tcPr>
          <w:p w:rsidR="0078396B" w:rsidRPr="003E059F" w:rsidRDefault="0078396B" w:rsidP="0078396B">
            <w:pPr>
              <w:jc w:val="center"/>
              <w:rPr>
                <w:rFonts w:ascii="Arial" w:hAnsi="Arial" w:cs="Arial"/>
                <w:color w:val="000000"/>
                <w:sz w:val="20"/>
                <w:szCs w:val="20"/>
              </w:rPr>
            </w:pPr>
            <w:r w:rsidRPr="00C0136C">
              <w:rPr>
                <w:rFonts w:ascii="Arial" w:hAnsi="Arial" w:cs="Arial"/>
                <w:color w:val="000000"/>
                <w:sz w:val="20"/>
                <w:szCs w:val="20"/>
              </w:rPr>
              <w:t>1000</w:t>
            </w:r>
          </w:p>
        </w:tc>
        <w:tc>
          <w:tcPr>
            <w:tcW w:w="10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204</w:t>
            </w:r>
          </w:p>
        </w:tc>
        <w:tc>
          <w:tcPr>
            <w:tcW w:w="94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270767</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2144623</w:t>
            </w:r>
          </w:p>
        </w:tc>
        <w:tc>
          <w:tcPr>
            <w:tcW w:w="9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270564</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2144166</w:t>
            </w:r>
          </w:p>
        </w:tc>
        <w:tc>
          <w:tcPr>
            <w:tcW w:w="11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300"/>
        </w:trPr>
        <w:tc>
          <w:tcPr>
            <w:tcW w:w="109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A1</w:t>
            </w:r>
          </w:p>
        </w:tc>
        <w:tc>
          <w:tcPr>
            <w:tcW w:w="1278" w:type="dxa"/>
            <w:tcBorders>
              <w:top w:val="nil"/>
              <w:left w:val="nil"/>
              <w:bottom w:val="nil"/>
              <w:right w:val="nil"/>
            </w:tcBorders>
            <w:noWrap/>
          </w:tcPr>
          <w:p w:rsidR="0078396B" w:rsidRPr="003E059F" w:rsidRDefault="0078396B" w:rsidP="0078396B">
            <w:pPr>
              <w:jc w:val="center"/>
              <w:rPr>
                <w:rFonts w:ascii="Arial" w:hAnsi="Arial" w:cs="Arial"/>
                <w:color w:val="000000"/>
                <w:sz w:val="20"/>
                <w:szCs w:val="20"/>
              </w:rPr>
            </w:pPr>
            <w:r w:rsidRPr="00C0136C">
              <w:rPr>
                <w:rFonts w:ascii="Arial" w:hAnsi="Arial" w:cs="Arial"/>
                <w:color w:val="000000"/>
                <w:sz w:val="20"/>
                <w:szCs w:val="20"/>
              </w:rPr>
              <w:t>1000</w:t>
            </w:r>
          </w:p>
        </w:tc>
        <w:tc>
          <w:tcPr>
            <w:tcW w:w="10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143</w:t>
            </w:r>
          </w:p>
        </w:tc>
        <w:tc>
          <w:tcPr>
            <w:tcW w:w="94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267183</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2145740</w:t>
            </w:r>
          </w:p>
        </w:tc>
        <w:tc>
          <w:tcPr>
            <w:tcW w:w="9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267484</w:t>
            </w:r>
          </w:p>
        </w:tc>
        <w:tc>
          <w:tcPr>
            <w:tcW w:w="1016"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2145341</w:t>
            </w:r>
          </w:p>
        </w:tc>
        <w:tc>
          <w:tcPr>
            <w:tcW w:w="11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Alternate</w:t>
            </w:r>
          </w:p>
        </w:tc>
      </w:tr>
      <w:tr w:rsidR="0078396B" w:rsidRPr="003E059F" w:rsidTr="0078396B">
        <w:trPr>
          <w:trHeight w:val="300"/>
        </w:trPr>
        <w:tc>
          <w:tcPr>
            <w:tcW w:w="1097"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A2</w:t>
            </w:r>
          </w:p>
        </w:tc>
        <w:tc>
          <w:tcPr>
            <w:tcW w:w="1278" w:type="dxa"/>
            <w:tcBorders>
              <w:top w:val="nil"/>
              <w:left w:val="nil"/>
              <w:right w:val="nil"/>
            </w:tcBorders>
            <w:noWrap/>
          </w:tcPr>
          <w:p w:rsidR="0078396B" w:rsidRPr="003E059F" w:rsidRDefault="0078396B" w:rsidP="0078396B">
            <w:pPr>
              <w:jc w:val="center"/>
              <w:rPr>
                <w:rFonts w:ascii="Arial" w:hAnsi="Arial" w:cs="Arial"/>
                <w:color w:val="000000"/>
                <w:sz w:val="20"/>
                <w:szCs w:val="20"/>
              </w:rPr>
            </w:pPr>
            <w:r w:rsidRPr="00C0136C">
              <w:rPr>
                <w:rFonts w:ascii="Arial" w:hAnsi="Arial" w:cs="Arial"/>
                <w:color w:val="000000"/>
                <w:sz w:val="20"/>
                <w:szCs w:val="20"/>
              </w:rPr>
              <w:t>1000</w:t>
            </w:r>
          </w:p>
        </w:tc>
        <w:tc>
          <w:tcPr>
            <w:tcW w:w="1061"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89</w:t>
            </w:r>
          </w:p>
        </w:tc>
        <w:tc>
          <w:tcPr>
            <w:tcW w:w="944"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275255</w:t>
            </w:r>
          </w:p>
        </w:tc>
        <w:tc>
          <w:tcPr>
            <w:tcW w:w="1016"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2143139</w:t>
            </w:r>
          </w:p>
        </w:tc>
        <w:tc>
          <w:tcPr>
            <w:tcW w:w="916"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275755</w:t>
            </w:r>
          </w:p>
        </w:tc>
        <w:tc>
          <w:tcPr>
            <w:tcW w:w="1016"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2143147</w:t>
            </w:r>
          </w:p>
        </w:tc>
        <w:tc>
          <w:tcPr>
            <w:tcW w:w="1150"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Alternate</w:t>
            </w:r>
          </w:p>
        </w:tc>
      </w:tr>
      <w:tr w:rsidR="0078396B" w:rsidRPr="003E059F" w:rsidTr="0078396B">
        <w:trPr>
          <w:trHeight w:val="300"/>
        </w:trPr>
        <w:tc>
          <w:tcPr>
            <w:tcW w:w="1097"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A3</w:t>
            </w:r>
          </w:p>
        </w:tc>
        <w:tc>
          <w:tcPr>
            <w:tcW w:w="1278" w:type="dxa"/>
            <w:tcBorders>
              <w:top w:val="nil"/>
              <w:left w:val="nil"/>
              <w:bottom w:val="single" w:sz="4" w:space="0" w:color="auto"/>
              <w:right w:val="nil"/>
            </w:tcBorders>
            <w:noWrap/>
          </w:tcPr>
          <w:p w:rsidR="0078396B" w:rsidRPr="003E059F" w:rsidRDefault="0078396B" w:rsidP="0078396B">
            <w:pPr>
              <w:jc w:val="center"/>
              <w:rPr>
                <w:rFonts w:ascii="Arial" w:hAnsi="Arial" w:cs="Arial"/>
                <w:color w:val="000000"/>
                <w:sz w:val="20"/>
                <w:szCs w:val="20"/>
              </w:rPr>
            </w:pPr>
            <w:r w:rsidRPr="00C0136C">
              <w:rPr>
                <w:rFonts w:ascii="Arial" w:hAnsi="Arial" w:cs="Arial"/>
                <w:color w:val="000000"/>
                <w:sz w:val="20"/>
                <w:szCs w:val="20"/>
              </w:rPr>
              <w:t>1000</w:t>
            </w:r>
          </w:p>
        </w:tc>
        <w:tc>
          <w:tcPr>
            <w:tcW w:w="1061"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18</w:t>
            </w:r>
          </w:p>
        </w:tc>
        <w:tc>
          <w:tcPr>
            <w:tcW w:w="944"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273997</w:t>
            </w:r>
          </w:p>
        </w:tc>
        <w:tc>
          <w:tcPr>
            <w:tcW w:w="1016"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2139749</w:t>
            </w:r>
          </w:p>
        </w:tc>
        <w:tc>
          <w:tcPr>
            <w:tcW w:w="916"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274152</w:t>
            </w:r>
          </w:p>
        </w:tc>
        <w:tc>
          <w:tcPr>
            <w:tcW w:w="1016"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2140225</w:t>
            </w:r>
          </w:p>
        </w:tc>
        <w:tc>
          <w:tcPr>
            <w:tcW w:w="1150"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Alternate</w:t>
            </w:r>
          </w:p>
        </w:tc>
      </w:tr>
    </w:tbl>
    <w:p w:rsidR="0078396B" w:rsidRPr="000D0B47" w:rsidRDefault="0078396B" w:rsidP="0078396B">
      <w:pPr>
        <w:pStyle w:val="NTR-Caption"/>
        <w:rPr>
          <w:sz w:val="16"/>
        </w:rPr>
      </w:pPr>
    </w:p>
    <w:p w:rsidR="0078396B" w:rsidRDefault="0078396B" w:rsidP="0078396B"/>
    <w:p w:rsidR="0078396B" w:rsidRDefault="0078396B" w:rsidP="0078396B">
      <w:pPr>
        <w:sectPr w:rsidR="0078396B" w:rsidSect="0078396B">
          <w:headerReference w:type="default" r:id="rId88"/>
          <w:footerReference w:type="default" r:id="rId89"/>
          <w:pgSz w:w="12240" w:h="15840"/>
          <w:pgMar w:top="1440" w:right="1440" w:bottom="1440" w:left="1440" w:header="720" w:footer="720" w:gutter="0"/>
          <w:cols w:space="720"/>
          <w:docGrid w:linePitch="360"/>
        </w:sectPr>
      </w:pPr>
    </w:p>
    <w:p w:rsidR="0078396B" w:rsidRDefault="00D728CF" w:rsidP="0078396B">
      <w:pPr>
        <w:pStyle w:val="FigureCaptionPACN"/>
        <w:jc w:val="center"/>
        <w:rPr>
          <w:b/>
          <w:szCs w:val="20"/>
        </w:rPr>
      </w:pPr>
      <w:r>
        <w:rPr>
          <w:noProof/>
        </w:rPr>
        <w:lastRenderedPageBreak/>
        <mc:AlternateContent>
          <mc:Choice Requires="wps">
            <w:drawing>
              <wp:anchor distT="0" distB="0" distL="114300" distR="114300" simplePos="0" relativeHeight="251687936" behindDoc="0" locked="0" layoutInCell="1" allowOverlap="1">
                <wp:simplePos x="0" y="0"/>
                <wp:positionH relativeFrom="column">
                  <wp:posOffset>647700</wp:posOffset>
                </wp:positionH>
                <wp:positionV relativeFrom="paragraph">
                  <wp:posOffset>649605</wp:posOffset>
                </wp:positionV>
                <wp:extent cx="1950720" cy="1743075"/>
                <wp:effectExtent l="0" t="0" r="0" b="9525"/>
                <wp:wrapNone/>
                <wp:docPr id="5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0720" cy="1743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Default="002D3B59" w:rsidP="0078396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 o:spid="_x0000_s1028" type="#_x0000_t202" style="position:absolute;left:0;text-align:left;margin-left:51pt;margin-top:51.15pt;width:153.6pt;height:137.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" filled="f" stroked="f">
                <v:textbox>
                  <w:txbxContent>
                    <w:p w:rsidR="002D3B59" w:rsidRDefault="002D3B59" w:rsidP="0078396B"/>
                  </w:txbxContent>
                </v:textbox>
              </v:shape>
            </w:pict>
          </mc:Fallback>
        </mc:AlternateContent>
      </w:r>
      <w:r w:rsidR="0078396B">
        <w:rPr>
          <w:b/>
          <w:noProof/>
          <w:szCs w:val="20"/>
        </w:rPr>
        <w:drawing>
          <wp:inline distT="0" distB="0" distL="0" distR="0">
            <wp:extent cx="7213495" cy="5577840"/>
            <wp:effectExtent l="19050" t="0" r="6455" b="0"/>
            <wp:docPr id="240" name="Picture 19" descr="2010_EIPS_HAVO_Olaa_proto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_EIPS_HAVO_Olaa_protocol.jpg"/>
                    <pic:cNvPicPr/>
                  </pic:nvPicPr>
                  <pic:blipFill>
                    <a:blip r:embed="rId90" cstate="print"/>
                    <a:stretch>
                      <a:fillRect/>
                    </a:stretch>
                  </pic:blipFill>
                  <pic:spPr>
                    <a:xfrm>
                      <a:off x="0" y="0"/>
                      <a:ext cx="7213495" cy="5577840"/>
                    </a:xfrm>
                    <a:prstGeom prst="rect">
                      <a:avLst/>
                    </a:prstGeom>
                  </pic:spPr>
                </pic:pic>
              </a:graphicData>
            </a:graphic>
          </wp:inline>
        </w:drawing>
      </w:r>
    </w:p>
    <w:p w:rsidR="0078396B" w:rsidRDefault="0078396B" w:rsidP="0078396B">
      <w:pPr>
        <w:pStyle w:val="FigureCaptionPACN"/>
        <w:rPr>
          <w:b/>
          <w:szCs w:val="20"/>
        </w:rPr>
      </w:pPr>
    </w:p>
    <w:p w:rsidR="0078396B" w:rsidRPr="00B820D9" w:rsidRDefault="0078396B" w:rsidP="0078396B">
      <w:pPr>
        <w:pStyle w:val="FigureCaptionPACN"/>
        <w:rPr>
          <w:rStyle w:val="CaptionTextCharChar"/>
          <w:sz w:val="20"/>
          <w:szCs w:val="20"/>
        </w:rPr>
      </w:pPr>
      <w:r w:rsidRPr="00B820D9">
        <w:rPr>
          <w:b/>
          <w:sz w:val="20"/>
          <w:szCs w:val="20"/>
        </w:rPr>
        <w:t>Figure A.3.</w:t>
      </w:r>
      <w:r w:rsidRPr="00B820D9">
        <w:rPr>
          <w:sz w:val="20"/>
          <w:szCs w:val="20"/>
        </w:rPr>
        <w:t xml:space="preserve"> </w:t>
      </w:r>
      <w:r>
        <w:rPr>
          <w:sz w:val="20"/>
          <w:szCs w:val="20"/>
        </w:rPr>
        <w:t>F</w:t>
      </w:r>
      <w:r w:rsidRPr="00B820D9">
        <w:rPr>
          <w:sz w:val="20"/>
          <w:szCs w:val="20"/>
        </w:rPr>
        <w:t xml:space="preserve">ixed and rotational transects for the ‘Ōla‘a wet forest sampling frame at HAVO. </w:t>
      </w:r>
    </w:p>
    <w:p w:rsidR="0078396B" w:rsidRDefault="0078396B" w:rsidP="0078396B">
      <w:pPr>
        <w:sectPr w:rsidR="0078396B" w:rsidSect="0078396B">
          <w:headerReference w:type="default" r:id="rId91"/>
          <w:footerReference w:type="default" r:id="rId92"/>
          <w:pgSz w:w="15840" w:h="12240" w:orient="landscape"/>
          <w:pgMar w:top="1440" w:right="1440" w:bottom="1440" w:left="1440" w:header="720" w:footer="720" w:gutter="0"/>
          <w:cols w:space="720"/>
          <w:docGrid w:linePitch="360"/>
        </w:sectPr>
      </w:pPr>
    </w:p>
    <w:p w:rsidR="0078396B" w:rsidRPr="00395DB2" w:rsidRDefault="0078396B" w:rsidP="0078396B">
      <w:pPr>
        <w:pStyle w:val="NTR-Caption"/>
        <w:rPr>
          <w:rStyle w:val="CaptionTextCharChar"/>
          <w:rFonts w:ascii="Times New Roman" w:hAnsi="Times New Roman" w:cs="Arial"/>
        </w:rPr>
      </w:pPr>
      <w:r>
        <w:rPr>
          <w:b/>
        </w:rPr>
        <w:lastRenderedPageBreak/>
        <w:t>Table A.3</w:t>
      </w:r>
      <w:r w:rsidRPr="00DA2C9D">
        <w:rPr>
          <w:b/>
        </w:rPr>
        <w:t>.</w:t>
      </w:r>
      <w:r w:rsidRPr="00DA2C9D">
        <w:t xml:space="preserve"> Fixed</w:t>
      </w:r>
      <w:r>
        <w:t xml:space="preserve"> and rotational</w:t>
      </w:r>
      <w:r w:rsidRPr="00DA2C9D">
        <w:t xml:space="preserve"> </w:t>
      </w:r>
      <w:r>
        <w:t>transect</w:t>
      </w:r>
      <w:r w:rsidRPr="00DA2C9D">
        <w:t xml:space="preserve"> locations for the </w:t>
      </w:r>
      <w:r>
        <w:t>‘Ōla‘a</w:t>
      </w:r>
      <w:r w:rsidRPr="00DA2C9D">
        <w:t xml:space="preserve"> wet forest sampling frame at HAVO. </w:t>
      </w:r>
      <w:r w:rsidRPr="00651A7B">
        <w:t>An asterisk (*) indicates that the transect fall</w:t>
      </w:r>
      <w:r>
        <w:t>s</w:t>
      </w:r>
      <w:r w:rsidRPr="00651A7B">
        <w:t xml:space="preserve"> along a legacy transect. </w:t>
      </w:r>
      <w:r w:rsidRPr="00DA2C9D">
        <w:rPr>
          <w:rStyle w:val="CaptionTextCharChar"/>
          <w:rFonts w:cs="Arial"/>
        </w:rPr>
        <w:t xml:space="preserve">Alternate locations are provided in case any of the </w:t>
      </w:r>
      <w:r>
        <w:rPr>
          <w:rStyle w:val="CaptionTextCharChar"/>
          <w:rFonts w:cs="Arial"/>
        </w:rPr>
        <w:t>rotational</w:t>
      </w:r>
      <w:r w:rsidRPr="00DA2C9D">
        <w:rPr>
          <w:rStyle w:val="CaptionTextCharChar"/>
          <w:rFonts w:cs="Arial"/>
        </w:rPr>
        <w:t xml:space="preserve"> </w:t>
      </w:r>
      <w:r>
        <w:rPr>
          <w:rStyle w:val="CaptionTextCharChar"/>
          <w:rFonts w:cs="Arial"/>
        </w:rPr>
        <w:t>transect</w:t>
      </w:r>
      <w:r w:rsidRPr="00DA2C9D">
        <w:rPr>
          <w:rStyle w:val="CaptionTextCharChar"/>
          <w:rFonts w:cs="Arial"/>
        </w:rPr>
        <w:t xml:space="preserve">s are rejected in the field. </w:t>
      </w:r>
      <w:r>
        <w:rPr>
          <w:rStyle w:val="CaptionTextCharChar"/>
          <w:rFonts w:cs="Arial"/>
        </w:rPr>
        <w:t xml:space="preserve">Coordinates are UTM, NAD83, </w:t>
      </w:r>
      <w:proofErr w:type="gramStart"/>
      <w:r>
        <w:rPr>
          <w:rStyle w:val="CaptionTextCharChar"/>
          <w:rFonts w:cs="Arial"/>
        </w:rPr>
        <w:t>zone</w:t>
      </w:r>
      <w:proofErr w:type="gramEnd"/>
      <w:r>
        <w:rPr>
          <w:rStyle w:val="CaptionTextCharChar"/>
          <w:rFonts w:cs="Arial"/>
        </w:rPr>
        <w:t xml:space="preserve"> 5N.</w:t>
      </w:r>
    </w:p>
    <w:p w:rsidR="0078396B" w:rsidRDefault="0078396B" w:rsidP="0078396B">
      <w:pPr>
        <w:pStyle w:val="NTR-Caption"/>
        <w:rPr>
          <w:rStyle w:val="CaptionTextCharChar"/>
          <w:rFonts w:cs="Arial"/>
        </w:rPr>
      </w:pPr>
    </w:p>
    <w:tbl>
      <w:tblPr>
        <w:tblW w:w="9100" w:type="dxa"/>
        <w:tblLayout w:type="fixed"/>
        <w:tblLook w:val="00A0" w:firstRow="1" w:lastRow="0" w:firstColumn="1" w:lastColumn="0" w:noHBand="0" w:noVBand="0"/>
      </w:tblPr>
      <w:tblGrid>
        <w:gridCol w:w="920"/>
        <w:gridCol w:w="170"/>
        <w:gridCol w:w="900"/>
        <w:gridCol w:w="1080"/>
        <w:gridCol w:w="900"/>
        <w:gridCol w:w="1260"/>
        <w:gridCol w:w="1080"/>
        <w:gridCol w:w="1440"/>
        <w:gridCol w:w="1350"/>
      </w:tblGrid>
      <w:tr w:rsidR="0078396B" w:rsidRPr="003E059F" w:rsidTr="0078396B">
        <w:trPr>
          <w:trHeight w:val="510"/>
        </w:trPr>
        <w:tc>
          <w:tcPr>
            <w:tcW w:w="1090" w:type="dxa"/>
            <w:gridSpan w:val="2"/>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Transect Number</w:t>
            </w:r>
          </w:p>
        </w:tc>
        <w:tc>
          <w:tcPr>
            <w:tcW w:w="900"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Length (m)</w:t>
            </w:r>
          </w:p>
        </w:tc>
        <w:tc>
          <w:tcPr>
            <w:tcW w:w="1080"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Azimuth</w:t>
            </w:r>
          </w:p>
        </w:tc>
        <w:tc>
          <w:tcPr>
            <w:tcW w:w="900"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Start X</w:t>
            </w:r>
          </w:p>
        </w:tc>
        <w:tc>
          <w:tcPr>
            <w:tcW w:w="1260"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Start Y</w:t>
            </w:r>
          </w:p>
        </w:tc>
        <w:tc>
          <w:tcPr>
            <w:tcW w:w="1080"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End X</w:t>
            </w:r>
          </w:p>
        </w:tc>
        <w:tc>
          <w:tcPr>
            <w:tcW w:w="1440"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End Y</w:t>
            </w:r>
          </w:p>
        </w:tc>
        <w:tc>
          <w:tcPr>
            <w:tcW w:w="1350"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Panel</w:t>
            </w:r>
          </w:p>
        </w:tc>
      </w:tr>
      <w:tr w:rsidR="0078396B" w:rsidRPr="003E059F" w:rsidTr="0078396B">
        <w:trPr>
          <w:trHeight w:val="255"/>
        </w:trPr>
        <w:tc>
          <w:tcPr>
            <w:tcW w:w="920"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w:t>
            </w:r>
          </w:p>
        </w:tc>
        <w:tc>
          <w:tcPr>
            <w:tcW w:w="1070" w:type="dxa"/>
            <w:gridSpan w:val="2"/>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80"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60</w:t>
            </w:r>
          </w:p>
        </w:tc>
        <w:tc>
          <w:tcPr>
            <w:tcW w:w="900"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264624</w:t>
            </w:r>
            <w:r w:rsidRPr="003E059F" w:rsidDel="008D16A8">
              <w:rPr>
                <w:rFonts w:ascii="Arial" w:hAnsi="Arial" w:cs="Arial"/>
                <w:color w:val="000000"/>
                <w:sz w:val="20"/>
                <w:szCs w:val="20"/>
              </w:rPr>
              <w:t xml:space="preserve"> </w:t>
            </w:r>
          </w:p>
        </w:tc>
        <w:tc>
          <w:tcPr>
            <w:tcW w:w="1260"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2153405</w:t>
            </w:r>
          </w:p>
        </w:tc>
        <w:tc>
          <w:tcPr>
            <w:tcW w:w="1080"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265490</w:t>
            </w:r>
          </w:p>
        </w:tc>
        <w:tc>
          <w:tcPr>
            <w:tcW w:w="1440"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2153905</w:t>
            </w:r>
          </w:p>
        </w:tc>
        <w:tc>
          <w:tcPr>
            <w:tcW w:w="1350"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92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w:t>
            </w:r>
          </w:p>
        </w:tc>
        <w:tc>
          <w:tcPr>
            <w:tcW w:w="1070" w:type="dxa"/>
            <w:gridSpan w:val="2"/>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60</w:t>
            </w:r>
          </w:p>
        </w:tc>
        <w:tc>
          <w:tcPr>
            <w:tcW w:w="9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268012</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2155908</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268878</w:t>
            </w:r>
          </w:p>
        </w:tc>
        <w:tc>
          <w:tcPr>
            <w:tcW w:w="14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2156408</w:t>
            </w:r>
          </w:p>
        </w:tc>
        <w:tc>
          <w:tcPr>
            <w:tcW w:w="13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92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w:t>
            </w:r>
          </w:p>
        </w:tc>
        <w:tc>
          <w:tcPr>
            <w:tcW w:w="1070" w:type="dxa"/>
            <w:gridSpan w:val="2"/>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60</w:t>
            </w:r>
          </w:p>
        </w:tc>
        <w:tc>
          <w:tcPr>
            <w:tcW w:w="9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26660</w:t>
            </w:r>
            <w:r>
              <w:rPr>
                <w:rFonts w:ascii="Arial" w:hAnsi="Arial" w:cs="Arial"/>
                <w:color w:val="000000"/>
                <w:sz w:val="20"/>
                <w:szCs w:val="20"/>
              </w:rPr>
              <w:t>8</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2155231</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26747</w:t>
            </w:r>
            <w:r>
              <w:rPr>
                <w:rFonts w:ascii="Arial" w:hAnsi="Arial" w:cs="Arial"/>
                <w:color w:val="000000"/>
                <w:sz w:val="20"/>
                <w:szCs w:val="20"/>
              </w:rPr>
              <w:t>4</w:t>
            </w:r>
          </w:p>
        </w:tc>
        <w:tc>
          <w:tcPr>
            <w:tcW w:w="14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2155731</w:t>
            </w:r>
          </w:p>
        </w:tc>
        <w:tc>
          <w:tcPr>
            <w:tcW w:w="13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92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4</w:t>
            </w:r>
          </w:p>
        </w:tc>
        <w:tc>
          <w:tcPr>
            <w:tcW w:w="1070" w:type="dxa"/>
            <w:gridSpan w:val="2"/>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58</w:t>
            </w:r>
          </w:p>
        </w:tc>
        <w:tc>
          <w:tcPr>
            <w:tcW w:w="9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263620</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2154240</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264468</w:t>
            </w:r>
          </w:p>
        </w:tc>
        <w:tc>
          <w:tcPr>
            <w:tcW w:w="14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21547</w:t>
            </w:r>
            <w:r>
              <w:rPr>
                <w:rFonts w:ascii="Arial" w:hAnsi="Arial" w:cs="Arial"/>
                <w:color w:val="000000"/>
                <w:sz w:val="20"/>
                <w:szCs w:val="20"/>
              </w:rPr>
              <w:t>70</w:t>
            </w:r>
          </w:p>
        </w:tc>
        <w:tc>
          <w:tcPr>
            <w:tcW w:w="13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92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w:t>
            </w:r>
          </w:p>
        </w:tc>
        <w:tc>
          <w:tcPr>
            <w:tcW w:w="1070" w:type="dxa"/>
            <w:gridSpan w:val="2"/>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60</w:t>
            </w:r>
          </w:p>
        </w:tc>
        <w:tc>
          <w:tcPr>
            <w:tcW w:w="9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266036</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215689</w:t>
            </w:r>
            <w:r>
              <w:rPr>
                <w:rFonts w:ascii="Arial" w:hAnsi="Arial" w:cs="Arial"/>
                <w:color w:val="000000"/>
                <w:sz w:val="20"/>
                <w:szCs w:val="20"/>
              </w:rPr>
              <w:t>2</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266902.</w:t>
            </w:r>
          </w:p>
        </w:tc>
        <w:tc>
          <w:tcPr>
            <w:tcW w:w="14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215739</w:t>
            </w:r>
            <w:r>
              <w:rPr>
                <w:rFonts w:ascii="Arial" w:hAnsi="Arial" w:cs="Arial"/>
                <w:color w:val="000000"/>
                <w:sz w:val="20"/>
                <w:szCs w:val="20"/>
              </w:rPr>
              <w:t>2</w:t>
            </w:r>
          </w:p>
        </w:tc>
        <w:tc>
          <w:tcPr>
            <w:tcW w:w="13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92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w:t>
            </w:r>
          </w:p>
        </w:tc>
        <w:tc>
          <w:tcPr>
            <w:tcW w:w="1070" w:type="dxa"/>
            <w:gridSpan w:val="2"/>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64</w:t>
            </w:r>
          </w:p>
        </w:tc>
        <w:tc>
          <w:tcPr>
            <w:tcW w:w="9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263442</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2156401</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26434</w:t>
            </w:r>
            <w:r>
              <w:rPr>
                <w:rFonts w:ascii="Arial" w:hAnsi="Arial" w:cs="Arial"/>
                <w:color w:val="000000"/>
                <w:sz w:val="20"/>
                <w:szCs w:val="20"/>
              </w:rPr>
              <w:t>1</w:t>
            </w:r>
          </w:p>
        </w:tc>
        <w:tc>
          <w:tcPr>
            <w:tcW w:w="14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2156839</w:t>
            </w:r>
          </w:p>
        </w:tc>
        <w:tc>
          <w:tcPr>
            <w:tcW w:w="13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92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7</w:t>
            </w:r>
          </w:p>
        </w:tc>
        <w:tc>
          <w:tcPr>
            <w:tcW w:w="1070" w:type="dxa"/>
            <w:gridSpan w:val="2"/>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61</w:t>
            </w:r>
          </w:p>
        </w:tc>
        <w:tc>
          <w:tcPr>
            <w:tcW w:w="9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26553</w:t>
            </w:r>
            <w:r>
              <w:rPr>
                <w:rFonts w:ascii="Arial" w:hAnsi="Arial" w:cs="Arial"/>
                <w:color w:val="000000"/>
                <w:sz w:val="20"/>
                <w:szCs w:val="20"/>
              </w:rPr>
              <w:t>1</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2158263</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266405</w:t>
            </w:r>
          </w:p>
        </w:tc>
        <w:tc>
          <w:tcPr>
            <w:tcW w:w="14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2158748</w:t>
            </w:r>
          </w:p>
        </w:tc>
        <w:tc>
          <w:tcPr>
            <w:tcW w:w="13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92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w:t>
            </w:r>
          </w:p>
        </w:tc>
        <w:tc>
          <w:tcPr>
            <w:tcW w:w="1070" w:type="dxa"/>
            <w:gridSpan w:val="2"/>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60</w:t>
            </w:r>
          </w:p>
        </w:tc>
        <w:tc>
          <w:tcPr>
            <w:tcW w:w="9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262831</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215725</w:t>
            </w:r>
            <w:r>
              <w:rPr>
                <w:rFonts w:ascii="Arial" w:hAnsi="Arial" w:cs="Arial"/>
                <w:color w:val="000000"/>
                <w:sz w:val="20"/>
                <w:szCs w:val="20"/>
              </w:rPr>
              <w:t>3</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263697</w:t>
            </w:r>
          </w:p>
        </w:tc>
        <w:tc>
          <w:tcPr>
            <w:tcW w:w="14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215775</w:t>
            </w:r>
            <w:r>
              <w:rPr>
                <w:rFonts w:ascii="Arial" w:hAnsi="Arial" w:cs="Arial"/>
                <w:color w:val="000000"/>
                <w:sz w:val="20"/>
                <w:szCs w:val="20"/>
              </w:rPr>
              <w:t>3</w:t>
            </w:r>
          </w:p>
        </w:tc>
        <w:tc>
          <w:tcPr>
            <w:tcW w:w="13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92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9</w:t>
            </w:r>
          </w:p>
        </w:tc>
        <w:tc>
          <w:tcPr>
            <w:tcW w:w="1070" w:type="dxa"/>
            <w:gridSpan w:val="2"/>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59</w:t>
            </w:r>
          </w:p>
        </w:tc>
        <w:tc>
          <w:tcPr>
            <w:tcW w:w="9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26413</w:t>
            </w:r>
            <w:r>
              <w:rPr>
                <w:rFonts w:ascii="Arial" w:hAnsi="Arial" w:cs="Arial"/>
                <w:color w:val="000000"/>
                <w:sz w:val="20"/>
                <w:szCs w:val="20"/>
              </w:rPr>
              <w:t>1</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215889</w:t>
            </w:r>
            <w:r>
              <w:rPr>
                <w:rFonts w:ascii="Arial" w:hAnsi="Arial" w:cs="Arial"/>
                <w:color w:val="000000"/>
                <w:sz w:val="20"/>
                <w:szCs w:val="20"/>
              </w:rPr>
              <w:t>2</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26498</w:t>
            </w:r>
            <w:r>
              <w:rPr>
                <w:rFonts w:ascii="Arial" w:hAnsi="Arial" w:cs="Arial"/>
                <w:color w:val="000000"/>
                <w:sz w:val="20"/>
                <w:szCs w:val="20"/>
              </w:rPr>
              <w:t>8</w:t>
            </w:r>
          </w:p>
        </w:tc>
        <w:tc>
          <w:tcPr>
            <w:tcW w:w="14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215940</w:t>
            </w:r>
            <w:r>
              <w:rPr>
                <w:rFonts w:ascii="Arial" w:hAnsi="Arial" w:cs="Arial"/>
                <w:color w:val="000000"/>
                <w:sz w:val="20"/>
                <w:szCs w:val="20"/>
              </w:rPr>
              <w:t>7</w:t>
            </w:r>
          </w:p>
        </w:tc>
        <w:tc>
          <w:tcPr>
            <w:tcW w:w="13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92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w:t>
            </w:r>
          </w:p>
        </w:tc>
        <w:tc>
          <w:tcPr>
            <w:tcW w:w="1070" w:type="dxa"/>
            <w:gridSpan w:val="2"/>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70</w:t>
            </w:r>
          </w:p>
        </w:tc>
        <w:tc>
          <w:tcPr>
            <w:tcW w:w="9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26163</w:t>
            </w:r>
            <w:r>
              <w:rPr>
                <w:rFonts w:ascii="Arial" w:hAnsi="Arial" w:cs="Arial"/>
                <w:color w:val="000000"/>
                <w:sz w:val="20"/>
                <w:szCs w:val="20"/>
              </w:rPr>
              <w:t>3</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21579</w:t>
            </w:r>
            <w:r>
              <w:rPr>
                <w:rFonts w:ascii="Arial" w:hAnsi="Arial" w:cs="Arial"/>
                <w:color w:val="000000"/>
                <w:sz w:val="20"/>
                <w:szCs w:val="20"/>
              </w:rPr>
              <w:t>10</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262572</w:t>
            </w:r>
          </w:p>
        </w:tc>
        <w:tc>
          <w:tcPr>
            <w:tcW w:w="14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215825</w:t>
            </w:r>
            <w:r>
              <w:rPr>
                <w:rFonts w:ascii="Arial" w:hAnsi="Arial" w:cs="Arial"/>
                <w:color w:val="000000"/>
                <w:sz w:val="20"/>
                <w:szCs w:val="20"/>
              </w:rPr>
              <w:t>2</w:t>
            </w:r>
          </w:p>
        </w:tc>
        <w:tc>
          <w:tcPr>
            <w:tcW w:w="13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92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11</w:t>
            </w:r>
          </w:p>
        </w:tc>
        <w:tc>
          <w:tcPr>
            <w:tcW w:w="1070" w:type="dxa"/>
            <w:gridSpan w:val="2"/>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w:t>
            </w:r>
          </w:p>
        </w:tc>
        <w:tc>
          <w:tcPr>
            <w:tcW w:w="9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26660</w:t>
            </w:r>
            <w:r>
              <w:rPr>
                <w:rFonts w:ascii="Arial" w:hAnsi="Arial" w:cs="Arial"/>
                <w:color w:val="000000"/>
                <w:sz w:val="20"/>
                <w:szCs w:val="20"/>
              </w:rPr>
              <w:t>2</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2158215</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26604</w:t>
            </w:r>
            <w:r>
              <w:rPr>
                <w:rFonts w:ascii="Arial" w:hAnsi="Arial" w:cs="Arial"/>
                <w:color w:val="000000"/>
                <w:sz w:val="20"/>
                <w:szCs w:val="20"/>
              </w:rPr>
              <w:t>3</w:t>
            </w:r>
          </w:p>
        </w:tc>
        <w:tc>
          <w:tcPr>
            <w:tcW w:w="14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2157386</w:t>
            </w:r>
          </w:p>
        </w:tc>
        <w:tc>
          <w:tcPr>
            <w:tcW w:w="13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92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12</w:t>
            </w:r>
          </w:p>
        </w:tc>
        <w:tc>
          <w:tcPr>
            <w:tcW w:w="1070" w:type="dxa"/>
            <w:gridSpan w:val="2"/>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144</w:t>
            </w:r>
          </w:p>
        </w:tc>
        <w:tc>
          <w:tcPr>
            <w:tcW w:w="9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263223</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215904</w:t>
            </w:r>
            <w:r>
              <w:rPr>
                <w:rFonts w:ascii="Arial" w:hAnsi="Arial" w:cs="Arial"/>
                <w:color w:val="000000"/>
                <w:sz w:val="20"/>
                <w:szCs w:val="20"/>
              </w:rPr>
              <w:t>5</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263811</w:t>
            </w:r>
          </w:p>
        </w:tc>
        <w:tc>
          <w:tcPr>
            <w:tcW w:w="14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215823</w:t>
            </w:r>
            <w:r>
              <w:rPr>
                <w:rFonts w:ascii="Arial" w:hAnsi="Arial" w:cs="Arial"/>
                <w:color w:val="000000"/>
                <w:sz w:val="20"/>
                <w:szCs w:val="20"/>
              </w:rPr>
              <w:t>6</w:t>
            </w:r>
          </w:p>
        </w:tc>
        <w:tc>
          <w:tcPr>
            <w:tcW w:w="13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92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13</w:t>
            </w:r>
          </w:p>
        </w:tc>
        <w:tc>
          <w:tcPr>
            <w:tcW w:w="1070" w:type="dxa"/>
            <w:gridSpan w:val="2"/>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342</w:t>
            </w:r>
          </w:p>
        </w:tc>
        <w:tc>
          <w:tcPr>
            <w:tcW w:w="9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26395</w:t>
            </w:r>
            <w:r>
              <w:rPr>
                <w:rFonts w:ascii="Arial" w:hAnsi="Arial" w:cs="Arial"/>
                <w:color w:val="000000"/>
                <w:sz w:val="20"/>
                <w:szCs w:val="20"/>
              </w:rPr>
              <w:t>8</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2154571</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26364</w:t>
            </w:r>
            <w:r>
              <w:rPr>
                <w:rFonts w:ascii="Arial" w:hAnsi="Arial" w:cs="Arial"/>
                <w:color w:val="000000"/>
                <w:sz w:val="20"/>
                <w:szCs w:val="20"/>
              </w:rPr>
              <w:t>9</w:t>
            </w:r>
          </w:p>
        </w:tc>
        <w:tc>
          <w:tcPr>
            <w:tcW w:w="14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2155522</w:t>
            </w:r>
          </w:p>
        </w:tc>
        <w:tc>
          <w:tcPr>
            <w:tcW w:w="13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92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14</w:t>
            </w:r>
          </w:p>
        </w:tc>
        <w:tc>
          <w:tcPr>
            <w:tcW w:w="1070" w:type="dxa"/>
            <w:gridSpan w:val="2"/>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125</w:t>
            </w:r>
          </w:p>
        </w:tc>
        <w:tc>
          <w:tcPr>
            <w:tcW w:w="9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264355</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215436</w:t>
            </w:r>
            <w:r>
              <w:rPr>
                <w:rFonts w:ascii="Arial" w:hAnsi="Arial" w:cs="Arial"/>
                <w:color w:val="000000"/>
                <w:sz w:val="20"/>
                <w:szCs w:val="20"/>
              </w:rPr>
              <w:t>1</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265174</w:t>
            </w:r>
          </w:p>
        </w:tc>
        <w:tc>
          <w:tcPr>
            <w:tcW w:w="14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215378</w:t>
            </w:r>
            <w:r>
              <w:rPr>
                <w:rFonts w:ascii="Arial" w:hAnsi="Arial" w:cs="Arial"/>
                <w:color w:val="000000"/>
                <w:sz w:val="20"/>
                <w:szCs w:val="20"/>
              </w:rPr>
              <w:t>7</w:t>
            </w:r>
          </w:p>
        </w:tc>
        <w:tc>
          <w:tcPr>
            <w:tcW w:w="13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92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15</w:t>
            </w:r>
          </w:p>
        </w:tc>
        <w:tc>
          <w:tcPr>
            <w:tcW w:w="1070" w:type="dxa"/>
            <w:gridSpan w:val="2"/>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307</w:t>
            </w:r>
          </w:p>
        </w:tc>
        <w:tc>
          <w:tcPr>
            <w:tcW w:w="9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266141</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2159075</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265342</w:t>
            </w:r>
          </w:p>
        </w:tc>
        <w:tc>
          <w:tcPr>
            <w:tcW w:w="14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2159677</w:t>
            </w:r>
          </w:p>
        </w:tc>
        <w:tc>
          <w:tcPr>
            <w:tcW w:w="13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92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16</w:t>
            </w:r>
          </w:p>
        </w:tc>
        <w:tc>
          <w:tcPr>
            <w:tcW w:w="1070" w:type="dxa"/>
            <w:gridSpan w:val="2"/>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70</w:t>
            </w:r>
          </w:p>
        </w:tc>
        <w:tc>
          <w:tcPr>
            <w:tcW w:w="9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2619</w:t>
            </w:r>
            <w:r>
              <w:rPr>
                <w:rFonts w:ascii="Arial" w:hAnsi="Arial" w:cs="Arial"/>
                <w:color w:val="000000"/>
                <w:sz w:val="20"/>
                <w:szCs w:val="20"/>
              </w:rPr>
              <w:t>80</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2157313</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2629</w:t>
            </w:r>
            <w:r>
              <w:rPr>
                <w:rFonts w:ascii="Arial" w:hAnsi="Arial" w:cs="Arial"/>
                <w:color w:val="000000"/>
                <w:sz w:val="20"/>
                <w:szCs w:val="20"/>
              </w:rPr>
              <w:t>20</w:t>
            </w:r>
          </w:p>
        </w:tc>
        <w:tc>
          <w:tcPr>
            <w:tcW w:w="14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2157655</w:t>
            </w:r>
          </w:p>
        </w:tc>
        <w:tc>
          <w:tcPr>
            <w:tcW w:w="13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92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17</w:t>
            </w:r>
          </w:p>
        </w:tc>
        <w:tc>
          <w:tcPr>
            <w:tcW w:w="1070" w:type="dxa"/>
            <w:gridSpan w:val="2"/>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308</w:t>
            </w:r>
          </w:p>
        </w:tc>
        <w:tc>
          <w:tcPr>
            <w:tcW w:w="9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266746</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2154747</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265958.</w:t>
            </w:r>
          </w:p>
        </w:tc>
        <w:tc>
          <w:tcPr>
            <w:tcW w:w="14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215536</w:t>
            </w:r>
            <w:r>
              <w:rPr>
                <w:rFonts w:ascii="Arial" w:hAnsi="Arial" w:cs="Arial"/>
                <w:color w:val="000000"/>
                <w:sz w:val="20"/>
                <w:szCs w:val="20"/>
              </w:rPr>
              <w:t>3</w:t>
            </w:r>
          </w:p>
        </w:tc>
        <w:tc>
          <w:tcPr>
            <w:tcW w:w="13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92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18</w:t>
            </w:r>
          </w:p>
        </w:tc>
        <w:tc>
          <w:tcPr>
            <w:tcW w:w="1070" w:type="dxa"/>
            <w:gridSpan w:val="2"/>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301</w:t>
            </w:r>
          </w:p>
        </w:tc>
        <w:tc>
          <w:tcPr>
            <w:tcW w:w="9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26719</w:t>
            </w:r>
            <w:r>
              <w:rPr>
                <w:rFonts w:ascii="Arial" w:hAnsi="Arial" w:cs="Arial"/>
                <w:color w:val="000000"/>
                <w:sz w:val="20"/>
                <w:szCs w:val="20"/>
              </w:rPr>
              <w:t>6</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2160050</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266338</w:t>
            </w:r>
          </w:p>
        </w:tc>
        <w:tc>
          <w:tcPr>
            <w:tcW w:w="14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2160565</w:t>
            </w:r>
          </w:p>
        </w:tc>
        <w:tc>
          <w:tcPr>
            <w:tcW w:w="13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92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19</w:t>
            </w:r>
          </w:p>
        </w:tc>
        <w:tc>
          <w:tcPr>
            <w:tcW w:w="1070" w:type="dxa"/>
            <w:gridSpan w:val="2"/>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335</w:t>
            </w:r>
          </w:p>
        </w:tc>
        <w:tc>
          <w:tcPr>
            <w:tcW w:w="9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267649</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215719</w:t>
            </w:r>
            <w:r>
              <w:rPr>
                <w:rFonts w:ascii="Arial" w:hAnsi="Arial" w:cs="Arial"/>
                <w:color w:val="000000"/>
                <w:sz w:val="20"/>
                <w:szCs w:val="20"/>
              </w:rPr>
              <w:t>2</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26722</w:t>
            </w:r>
            <w:r>
              <w:rPr>
                <w:rFonts w:ascii="Arial" w:hAnsi="Arial" w:cs="Arial"/>
                <w:color w:val="000000"/>
                <w:sz w:val="20"/>
                <w:szCs w:val="20"/>
              </w:rPr>
              <w:t>7</w:t>
            </w:r>
          </w:p>
        </w:tc>
        <w:tc>
          <w:tcPr>
            <w:tcW w:w="14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2158098</w:t>
            </w:r>
          </w:p>
        </w:tc>
        <w:tc>
          <w:tcPr>
            <w:tcW w:w="13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92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20</w:t>
            </w:r>
          </w:p>
        </w:tc>
        <w:tc>
          <w:tcPr>
            <w:tcW w:w="1070" w:type="dxa"/>
            <w:gridSpan w:val="2"/>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w:t>
            </w:r>
          </w:p>
        </w:tc>
        <w:tc>
          <w:tcPr>
            <w:tcW w:w="9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26765</w:t>
            </w:r>
            <w:r>
              <w:rPr>
                <w:rFonts w:ascii="Arial" w:hAnsi="Arial" w:cs="Arial"/>
                <w:color w:val="000000"/>
                <w:sz w:val="20"/>
                <w:szCs w:val="20"/>
              </w:rPr>
              <w:t>4</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215554</w:t>
            </w:r>
            <w:r>
              <w:rPr>
                <w:rFonts w:ascii="Arial" w:hAnsi="Arial" w:cs="Arial"/>
                <w:color w:val="000000"/>
                <w:sz w:val="20"/>
                <w:szCs w:val="20"/>
              </w:rPr>
              <w:t>4</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268028</w:t>
            </w:r>
          </w:p>
        </w:tc>
        <w:tc>
          <w:tcPr>
            <w:tcW w:w="14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215647</w:t>
            </w:r>
            <w:r>
              <w:rPr>
                <w:rFonts w:ascii="Arial" w:hAnsi="Arial" w:cs="Arial"/>
                <w:color w:val="000000"/>
                <w:sz w:val="20"/>
                <w:szCs w:val="20"/>
              </w:rPr>
              <w:t>1</w:t>
            </w:r>
          </w:p>
        </w:tc>
        <w:tc>
          <w:tcPr>
            <w:tcW w:w="13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92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A1</w:t>
            </w:r>
          </w:p>
        </w:tc>
        <w:tc>
          <w:tcPr>
            <w:tcW w:w="1070" w:type="dxa"/>
            <w:gridSpan w:val="2"/>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w:t>
            </w:r>
          </w:p>
        </w:tc>
        <w:tc>
          <w:tcPr>
            <w:tcW w:w="9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266149</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21553</w:t>
            </w:r>
            <w:r>
              <w:rPr>
                <w:rFonts w:ascii="Arial" w:hAnsi="Arial" w:cs="Arial"/>
                <w:color w:val="000000"/>
                <w:sz w:val="20"/>
                <w:szCs w:val="20"/>
              </w:rPr>
              <w:t>50</w:t>
            </w:r>
          </w:p>
        </w:tc>
        <w:tc>
          <w:tcPr>
            <w:tcW w:w="108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266507.</w:t>
            </w:r>
          </w:p>
        </w:tc>
        <w:tc>
          <w:tcPr>
            <w:tcW w:w="14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2156283.</w:t>
            </w:r>
          </w:p>
        </w:tc>
        <w:tc>
          <w:tcPr>
            <w:tcW w:w="13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Alternate</w:t>
            </w:r>
          </w:p>
        </w:tc>
      </w:tr>
      <w:tr w:rsidR="0078396B" w:rsidRPr="003E059F" w:rsidTr="0078396B">
        <w:trPr>
          <w:trHeight w:val="255"/>
        </w:trPr>
        <w:tc>
          <w:tcPr>
            <w:tcW w:w="920"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A2</w:t>
            </w:r>
          </w:p>
        </w:tc>
        <w:tc>
          <w:tcPr>
            <w:tcW w:w="1070" w:type="dxa"/>
            <w:gridSpan w:val="2"/>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80"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w:t>
            </w:r>
          </w:p>
        </w:tc>
        <w:tc>
          <w:tcPr>
            <w:tcW w:w="900"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263773</w:t>
            </w:r>
          </w:p>
        </w:tc>
        <w:tc>
          <w:tcPr>
            <w:tcW w:w="1260"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215531</w:t>
            </w:r>
            <w:r>
              <w:rPr>
                <w:rFonts w:ascii="Arial" w:hAnsi="Arial" w:cs="Arial"/>
                <w:color w:val="000000"/>
                <w:sz w:val="20"/>
                <w:szCs w:val="20"/>
              </w:rPr>
              <w:t>9</w:t>
            </w:r>
          </w:p>
        </w:tc>
        <w:tc>
          <w:tcPr>
            <w:tcW w:w="1080"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26379</w:t>
            </w:r>
            <w:r>
              <w:rPr>
                <w:rFonts w:ascii="Arial" w:hAnsi="Arial" w:cs="Arial"/>
                <w:color w:val="000000"/>
                <w:sz w:val="20"/>
                <w:szCs w:val="20"/>
              </w:rPr>
              <w:t>1</w:t>
            </w:r>
          </w:p>
        </w:tc>
        <w:tc>
          <w:tcPr>
            <w:tcW w:w="1440"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2156318</w:t>
            </w:r>
          </w:p>
        </w:tc>
        <w:tc>
          <w:tcPr>
            <w:tcW w:w="1350"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Alternate</w:t>
            </w:r>
          </w:p>
        </w:tc>
      </w:tr>
      <w:tr w:rsidR="0078396B" w:rsidRPr="003E059F" w:rsidTr="0078396B">
        <w:trPr>
          <w:trHeight w:val="255"/>
        </w:trPr>
        <w:tc>
          <w:tcPr>
            <w:tcW w:w="920"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A3</w:t>
            </w:r>
          </w:p>
        </w:tc>
        <w:tc>
          <w:tcPr>
            <w:tcW w:w="1070" w:type="dxa"/>
            <w:gridSpan w:val="2"/>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80"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255</w:t>
            </w:r>
          </w:p>
        </w:tc>
        <w:tc>
          <w:tcPr>
            <w:tcW w:w="900"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265103</w:t>
            </w:r>
          </w:p>
        </w:tc>
        <w:tc>
          <w:tcPr>
            <w:tcW w:w="1260"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215742</w:t>
            </w:r>
            <w:r>
              <w:rPr>
                <w:rFonts w:ascii="Arial" w:hAnsi="Arial" w:cs="Arial"/>
                <w:color w:val="000000"/>
                <w:sz w:val="20"/>
                <w:szCs w:val="20"/>
              </w:rPr>
              <w:t>2</w:t>
            </w:r>
          </w:p>
        </w:tc>
        <w:tc>
          <w:tcPr>
            <w:tcW w:w="1080"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26413</w:t>
            </w:r>
            <w:r>
              <w:rPr>
                <w:rFonts w:ascii="Arial" w:hAnsi="Arial" w:cs="Arial"/>
                <w:color w:val="000000"/>
                <w:sz w:val="20"/>
                <w:szCs w:val="20"/>
              </w:rPr>
              <w:t>8</w:t>
            </w:r>
          </w:p>
        </w:tc>
        <w:tc>
          <w:tcPr>
            <w:tcW w:w="1440"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215716</w:t>
            </w:r>
            <w:r>
              <w:rPr>
                <w:rFonts w:ascii="Arial" w:hAnsi="Arial" w:cs="Arial"/>
                <w:color w:val="000000"/>
                <w:sz w:val="20"/>
                <w:szCs w:val="20"/>
              </w:rPr>
              <w:t>3</w:t>
            </w:r>
          </w:p>
        </w:tc>
        <w:tc>
          <w:tcPr>
            <w:tcW w:w="1350"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Alternate</w:t>
            </w:r>
          </w:p>
        </w:tc>
      </w:tr>
    </w:tbl>
    <w:p w:rsidR="0078396B" w:rsidRPr="00DA2C9D" w:rsidRDefault="0078396B" w:rsidP="0078396B">
      <w:pPr>
        <w:pStyle w:val="NTR-Caption"/>
        <w:rPr>
          <w:rStyle w:val="CaptionTextCharChar"/>
          <w:rFonts w:cs="Arial"/>
        </w:rPr>
      </w:pPr>
    </w:p>
    <w:p w:rsidR="0078396B" w:rsidRDefault="0078396B" w:rsidP="0078396B">
      <w:pPr>
        <w:pStyle w:val="FigureCaptionPACN"/>
        <w:rPr>
          <w:b/>
          <w:szCs w:val="20"/>
        </w:rPr>
      </w:pPr>
      <w:bookmarkStart w:id="458" w:name="_Toc178751833"/>
    </w:p>
    <w:p w:rsidR="0078396B" w:rsidRDefault="0078396B" w:rsidP="0078396B">
      <w:pPr>
        <w:pStyle w:val="FigureCaptionPACN"/>
        <w:rPr>
          <w:szCs w:val="20"/>
        </w:rPr>
        <w:sectPr w:rsidR="0078396B" w:rsidSect="0078396B">
          <w:headerReference w:type="default" r:id="rId93"/>
          <w:footerReference w:type="default" r:id="rId94"/>
          <w:pgSz w:w="12240" w:h="15840"/>
          <w:pgMar w:top="1440" w:right="1440" w:bottom="1440" w:left="1440" w:header="720" w:footer="720" w:gutter="0"/>
          <w:cols w:space="720"/>
          <w:docGrid w:linePitch="360"/>
        </w:sectPr>
      </w:pPr>
    </w:p>
    <w:p w:rsidR="0078396B" w:rsidRPr="00EE1FBC" w:rsidRDefault="0078396B" w:rsidP="0078396B">
      <w:pPr>
        <w:pStyle w:val="FigureCaptionPACN"/>
        <w:jc w:val="center"/>
        <w:rPr>
          <w:szCs w:val="20"/>
        </w:rPr>
      </w:pPr>
      <w:r>
        <w:rPr>
          <w:noProof/>
        </w:rPr>
        <w:lastRenderedPageBreak/>
        <w:drawing>
          <wp:inline distT="0" distB="0" distL="0" distR="0">
            <wp:extent cx="7192652" cy="5462912"/>
            <wp:effectExtent l="19050" t="0" r="8248" b="0"/>
            <wp:docPr id="2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7195878" cy="5465362"/>
                    </a:xfrm>
                    <a:prstGeom prst="rect">
                      <a:avLst/>
                    </a:prstGeom>
                  </pic:spPr>
                </pic:pic>
              </a:graphicData>
            </a:graphic>
          </wp:inline>
        </w:drawing>
      </w:r>
    </w:p>
    <w:p w:rsidR="0078396B" w:rsidRDefault="0078396B" w:rsidP="0078396B">
      <w:pPr>
        <w:pStyle w:val="NTR-Caption"/>
        <w:rPr>
          <w:rStyle w:val="CaptionTextCharChar"/>
          <w:rFonts w:cs="Arial"/>
        </w:rPr>
      </w:pPr>
      <w:r w:rsidRPr="0004220E">
        <w:rPr>
          <w:b/>
        </w:rPr>
        <w:t>Figure A.4.</w:t>
      </w:r>
      <w:r w:rsidRPr="0004220E">
        <w:t xml:space="preserve"> </w:t>
      </w:r>
      <w:r>
        <w:t>Transect</w:t>
      </w:r>
      <w:r w:rsidRPr="0004220E">
        <w:t xml:space="preserve"> locations </w:t>
      </w:r>
      <w:r>
        <w:t>in the two zones of</w:t>
      </w:r>
      <w:r w:rsidRPr="0004220E">
        <w:t xml:space="preserve"> the Kahuku wet forest sampling frame at HAVO. </w:t>
      </w:r>
      <w:r>
        <w:rPr>
          <w:rStyle w:val="CaptionTextCharChar"/>
          <w:rFonts w:cs="Arial"/>
        </w:rPr>
        <w:t xml:space="preserve">Because this frame is narrow transect length is truncated to </w:t>
      </w:r>
      <w:r w:rsidR="00114309">
        <w:rPr>
          <w:rStyle w:val="CaptionTextCharChar"/>
          <w:rFonts w:cs="Arial"/>
        </w:rPr>
        <w:t>250 m</w:t>
      </w:r>
      <w:r>
        <w:rPr>
          <w:rStyle w:val="CaptionTextCharChar"/>
          <w:rFonts w:cs="Arial"/>
        </w:rPr>
        <w:t xml:space="preserve"> and the number of transects is increased to 15 per panel. </w:t>
      </w:r>
      <w:r w:rsidRPr="0004220E">
        <w:rPr>
          <w:rStyle w:val="CaptionTextCharChar"/>
          <w:rFonts w:cs="Arial"/>
        </w:rPr>
        <w:t xml:space="preserve">The number of </w:t>
      </w:r>
      <w:r>
        <w:rPr>
          <w:rStyle w:val="CaptionTextCharChar"/>
          <w:rFonts w:cs="Arial"/>
        </w:rPr>
        <w:t>transect</w:t>
      </w:r>
      <w:r w:rsidRPr="0004220E">
        <w:rPr>
          <w:rStyle w:val="CaptionTextCharChar"/>
          <w:rFonts w:cs="Arial"/>
        </w:rPr>
        <w:t xml:space="preserve">s in each </w:t>
      </w:r>
      <w:r>
        <w:rPr>
          <w:rStyle w:val="CaptionTextCharChar"/>
          <w:rFonts w:cs="Arial"/>
        </w:rPr>
        <w:t xml:space="preserve">zone </w:t>
      </w:r>
      <w:r w:rsidRPr="0004220E">
        <w:rPr>
          <w:rStyle w:val="CaptionTextCharChar"/>
          <w:rFonts w:cs="Arial"/>
        </w:rPr>
        <w:t xml:space="preserve">is proportional to the area of </w:t>
      </w:r>
      <w:r>
        <w:rPr>
          <w:rStyle w:val="CaptionTextCharChar"/>
          <w:rFonts w:cs="Arial"/>
        </w:rPr>
        <w:t>the</w:t>
      </w:r>
      <w:r w:rsidRPr="0004220E">
        <w:rPr>
          <w:rStyle w:val="CaptionTextCharChar"/>
          <w:rFonts w:cs="Arial"/>
        </w:rPr>
        <w:t xml:space="preserve"> </w:t>
      </w:r>
      <w:r>
        <w:rPr>
          <w:rStyle w:val="CaptionTextCharChar"/>
          <w:rFonts w:cs="Arial"/>
        </w:rPr>
        <w:t>zone</w:t>
      </w:r>
      <w:r w:rsidRPr="0004220E">
        <w:rPr>
          <w:rStyle w:val="CaptionTextCharChar"/>
          <w:rFonts w:cs="Arial"/>
        </w:rPr>
        <w:t>.</w:t>
      </w:r>
      <w:bookmarkEnd w:id="458"/>
      <w:r>
        <w:rPr>
          <w:rStyle w:val="CaptionTextCharChar"/>
          <w:rFonts w:cs="Arial"/>
        </w:rPr>
        <w:t xml:space="preserve"> </w:t>
      </w:r>
    </w:p>
    <w:p w:rsidR="0078396B" w:rsidRDefault="0078396B" w:rsidP="0078396B">
      <w:pPr>
        <w:pStyle w:val="NTR-Caption"/>
        <w:rPr>
          <w:b/>
        </w:rPr>
        <w:sectPr w:rsidR="0078396B" w:rsidSect="0078396B">
          <w:headerReference w:type="default" r:id="rId96"/>
          <w:footerReference w:type="default" r:id="rId97"/>
          <w:pgSz w:w="15840" w:h="12240" w:orient="landscape"/>
          <w:pgMar w:top="1440" w:right="1440" w:bottom="1440" w:left="1440" w:header="720" w:footer="720" w:gutter="0"/>
          <w:cols w:space="720"/>
          <w:docGrid w:linePitch="360"/>
        </w:sectPr>
      </w:pPr>
    </w:p>
    <w:p w:rsidR="0078396B" w:rsidRPr="00395DB2" w:rsidRDefault="0078396B" w:rsidP="0078396B">
      <w:pPr>
        <w:pStyle w:val="NTR-Caption"/>
        <w:rPr>
          <w:rStyle w:val="CaptionTextCharChar"/>
          <w:rFonts w:ascii="Times New Roman" w:hAnsi="Times New Roman" w:cs="Arial"/>
        </w:rPr>
      </w:pPr>
      <w:r>
        <w:rPr>
          <w:b/>
        </w:rPr>
        <w:lastRenderedPageBreak/>
        <w:t>Table A.4</w:t>
      </w:r>
      <w:r w:rsidRPr="00E648C1">
        <w:rPr>
          <w:b/>
        </w:rPr>
        <w:t>.</w:t>
      </w:r>
      <w:r w:rsidRPr="00E648C1">
        <w:t xml:space="preserve"> Fixed</w:t>
      </w:r>
      <w:r>
        <w:t xml:space="preserve"> and rotational</w:t>
      </w:r>
      <w:r w:rsidRPr="00E648C1">
        <w:t xml:space="preserve"> </w:t>
      </w:r>
      <w:r>
        <w:t>transect</w:t>
      </w:r>
      <w:r w:rsidRPr="00E648C1">
        <w:t xml:space="preserve"> locations for the Kahuku wet forest sampling frame at HAVO. </w:t>
      </w:r>
      <w:r w:rsidRPr="00651A7B">
        <w:t>An asterisk (*) indicates that the transect fall</w:t>
      </w:r>
      <w:r>
        <w:t>s</w:t>
      </w:r>
      <w:r w:rsidRPr="00651A7B">
        <w:t xml:space="preserve"> along a legacy transect. </w:t>
      </w:r>
      <w:r w:rsidRPr="00E648C1">
        <w:rPr>
          <w:rStyle w:val="CaptionTextCharChar"/>
          <w:rFonts w:cs="Arial"/>
        </w:rPr>
        <w:t xml:space="preserve">Alternate locations are provided in case any of the fixed or rotational </w:t>
      </w:r>
      <w:r>
        <w:rPr>
          <w:rStyle w:val="CaptionTextCharChar"/>
          <w:rFonts w:cs="Arial"/>
        </w:rPr>
        <w:t>transect</w:t>
      </w:r>
      <w:r w:rsidRPr="00E648C1">
        <w:rPr>
          <w:rStyle w:val="CaptionTextCharChar"/>
          <w:rFonts w:cs="Arial"/>
        </w:rPr>
        <w:t xml:space="preserve">s are rejected in the field. </w:t>
      </w:r>
      <w:r>
        <w:rPr>
          <w:rStyle w:val="CaptionTextCharChar"/>
          <w:rFonts w:cs="Arial"/>
        </w:rPr>
        <w:t xml:space="preserve">Because the frame is narrow transect length is truncated to </w:t>
      </w:r>
      <w:r w:rsidR="00114309">
        <w:rPr>
          <w:rStyle w:val="CaptionTextCharChar"/>
          <w:rFonts w:cs="Arial"/>
        </w:rPr>
        <w:t>250 m</w:t>
      </w:r>
      <w:r>
        <w:rPr>
          <w:rStyle w:val="CaptionTextCharChar"/>
          <w:rFonts w:cs="Arial"/>
        </w:rPr>
        <w:t xml:space="preserve"> and the number of transects is increased to 15 per panel. Coordinates are UTM, NAD83, </w:t>
      </w:r>
      <w:proofErr w:type="gramStart"/>
      <w:r>
        <w:rPr>
          <w:rStyle w:val="CaptionTextCharChar"/>
          <w:rFonts w:cs="Arial"/>
        </w:rPr>
        <w:t>zone</w:t>
      </w:r>
      <w:proofErr w:type="gramEnd"/>
      <w:r>
        <w:rPr>
          <w:rStyle w:val="CaptionTextCharChar"/>
          <w:rFonts w:cs="Arial"/>
        </w:rPr>
        <w:t xml:space="preserve"> 5N.</w:t>
      </w:r>
    </w:p>
    <w:p w:rsidR="0078396B" w:rsidRDefault="0078396B" w:rsidP="0078396B">
      <w:pPr>
        <w:pStyle w:val="NTR-Caption"/>
        <w:rPr>
          <w:rStyle w:val="CaptionTextCharChar"/>
          <w:rFonts w:cs="Arial"/>
        </w:rPr>
      </w:pPr>
    </w:p>
    <w:tbl>
      <w:tblPr>
        <w:tblW w:w="8651" w:type="dxa"/>
        <w:tblLook w:val="00A0" w:firstRow="1" w:lastRow="0" w:firstColumn="1" w:lastColumn="0" w:noHBand="0" w:noVBand="0"/>
      </w:tblPr>
      <w:tblGrid>
        <w:gridCol w:w="1050"/>
        <w:gridCol w:w="1278"/>
        <w:gridCol w:w="1005"/>
        <w:gridCol w:w="960"/>
        <w:gridCol w:w="995"/>
        <w:gridCol w:w="1300"/>
        <w:gridCol w:w="995"/>
        <w:gridCol w:w="1260"/>
      </w:tblGrid>
      <w:tr w:rsidR="0078396B" w:rsidRPr="003E059F" w:rsidTr="0078396B">
        <w:trPr>
          <w:trHeight w:val="512"/>
        </w:trPr>
        <w:tc>
          <w:tcPr>
            <w:tcW w:w="972"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Transect Number</w:t>
            </w:r>
          </w:p>
        </w:tc>
        <w:tc>
          <w:tcPr>
            <w:tcW w:w="1278"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Length (m)</w:t>
            </w:r>
          </w:p>
        </w:tc>
        <w:tc>
          <w:tcPr>
            <w:tcW w:w="961"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Azimuth</w:t>
            </w:r>
          </w:p>
        </w:tc>
        <w:tc>
          <w:tcPr>
            <w:tcW w:w="960"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Start X</w:t>
            </w:r>
          </w:p>
        </w:tc>
        <w:tc>
          <w:tcPr>
            <w:tcW w:w="960"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Start Y</w:t>
            </w:r>
          </w:p>
        </w:tc>
        <w:tc>
          <w:tcPr>
            <w:tcW w:w="1300"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End X</w:t>
            </w:r>
          </w:p>
        </w:tc>
        <w:tc>
          <w:tcPr>
            <w:tcW w:w="960"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End Y</w:t>
            </w:r>
          </w:p>
        </w:tc>
        <w:tc>
          <w:tcPr>
            <w:tcW w:w="1260"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Panel</w:t>
            </w:r>
          </w:p>
        </w:tc>
      </w:tr>
      <w:tr w:rsidR="0078396B" w:rsidRPr="003E059F" w:rsidTr="0078396B">
        <w:trPr>
          <w:trHeight w:val="300"/>
        </w:trPr>
        <w:tc>
          <w:tcPr>
            <w:tcW w:w="972"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w:t>
            </w:r>
          </w:p>
        </w:tc>
        <w:tc>
          <w:tcPr>
            <w:tcW w:w="1278"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240</w:t>
            </w:r>
          </w:p>
        </w:tc>
        <w:tc>
          <w:tcPr>
            <w:tcW w:w="960"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218836</w:t>
            </w:r>
          </w:p>
        </w:tc>
        <w:tc>
          <w:tcPr>
            <w:tcW w:w="960"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2114424</w:t>
            </w:r>
          </w:p>
        </w:tc>
        <w:tc>
          <w:tcPr>
            <w:tcW w:w="1300"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218620</w:t>
            </w:r>
          </w:p>
        </w:tc>
        <w:tc>
          <w:tcPr>
            <w:tcW w:w="960"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2114299</w:t>
            </w:r>
          </w:p>
        </w:tc>
        <w:tc>
          <w:tcPr>
            <w:tcW w:w="1260"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333</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218409</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2115719</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218295</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2115942</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175</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218035</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2116011</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218057</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2115762</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4</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91</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218171</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2117192</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218421</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2117188</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267</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217541</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2119331</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217292</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2119318</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128</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220136</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2124400</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220333</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2124246</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7</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308</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221061</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2124941</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220864</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2125095</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230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308</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221900</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2125548</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221719</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2125689</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9</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308</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222663</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2126208</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222498</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2126337</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308</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226257</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2129696</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226060</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2129850</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11</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128</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226771</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2130548</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226969</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2130394</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12</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308</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227654</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2131110</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227457</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2131263</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13</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308</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228417</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2131775</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228220</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2131929</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14</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128</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228939</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2132623</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229137</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2132470</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15</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308</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229926</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2133112</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229729</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2133266</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16</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96</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218268</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2114680</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218516</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2114654</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17</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76</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217492</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2116239</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217734</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2116299</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18</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276</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219097</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2113656</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218848</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2113682</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19</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356</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217442</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2118369</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217424</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2118618</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20</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194</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217676</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2116074</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217616</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2115832</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258</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222514</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2126106</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222270</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2126054</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61</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221035</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2125053</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221254</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2125174</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23</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105</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222792</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2126921</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223033</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2126857</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24</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136</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227710</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2131385</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227884</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2131205</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307</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229891</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2133072</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229691</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2133222</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344</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227013</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2130596</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226944</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2130836</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57</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229350</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2132868</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229559</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2133004</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28</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148</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229069</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2132685</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229201</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2132473</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29</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210</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227181</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2131159</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227056</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2130943</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30</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70</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228038</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2132149</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228273</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2132234</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A1</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220064</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2124310</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220073</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2124560</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Alternate</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A2</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225742</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2129599</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225989</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2129643</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Alternate</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A3</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45</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228584</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2132149</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228761</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2132326</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Alternate</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A4</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275</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218184</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2115166</w:t>
            </w:r>
          </w:p>
        </w:tc>
        <w:tc>
          <w:tcPr>
            <w:tcW w:w="130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217934</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2115188</w:t>
            </w:r>
          </w:p>
        </w:tc>
        <w:tc>
          <w:tcPr>
            <w:tcW w:w="12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Alternate</w:t>
            </w:r>
          </w:p>
        </w:tc>
      </w:tr>
      <w:tr w:rsidR="0078396B" w:rsidRPr="003E059F" w:rsidTr="0078396B">
        <w:trPr>
          <w:trHeight w:val="300"/>
        </w:trPr>
        <w:tc>
          <w:tcPr>
            <w:tcW w:w="972"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A5</w:t>
            </w:r>
          </w:p>
        </w:tc>
        <w:tc>
          <w:tcPr>
            <w:tcW w:w="1278"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130</w:t>
            </w:r>
          </w:p>
        </w:tc>
        <w:tc>
          <w:tcPr>
            <w:tcW w:w="960"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218019</w:t>
            </w:r>
          </w:p>
        </w:tc>
        <w:tc>
          <w:tcPr>
            <w:tcW w:w="960"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2116931</w:t>
            </w:r>
          </w:p>
        </w:tc>
        <w:tc>
          <w:tcPr>
            <w:tcW w:w="1300"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218210</w:t>
            </w:r>
          </w:p>
        </w:tc>
        <w:tc>
          <w:tcPr>
            <w:tcW w:w="960"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2116770</w:t>
            </w:r>
          </w:p>
        </w:tc>
        <w:tc>
          <w:tcPr>
            <w:tcW w:w="1260"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Alternate</w:t>
            </w:r>
          </w:p>
        </w:tc>
      </w:tr>
      <w:tr w:rsidR="0078396B" w:rsidRPr="003E059F" w:rsidTr="0078396B">
        <w:trPr>
          <w:trHeight w:val="300"/>
        </w:trPr>
        <w:tc>
          <w:tcPr>
            <w:tcW w:w="972"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A6</w:t>
            </w:r>
          </w:p>
        </w:tc>
        <w:tc>
          <w:tcPr>
            <w:tcW w:w="1278"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961"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343</w:t>
            </w:r>
          </w:p>
        </w:tc>
        <w:tc>
          <w:tcPr>
            <w:tcW w:w="960"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218449</w:t>
            </w:r>
          </w:p>
        </w:tc>
        <w:tc>
          <w:tcPr>
            <w:tcW w:w="960"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2113886</w:t>
            </w:r>
          </w:p>
        </w:tc>
        <w:tc>
          <w:tcPr>
            <w:tcW w:w="1300"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218376</w:t>
            </w:r>
          </w:p>
        </w:tc>
        <w:tc>
          <w:tcPr>
            <w:tcW w:w="960"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2114125</w:t>
            </w:r>
          </w:p>
        </w:tc>
        <w:tc>
          <w:tcPr>
            <w:tcW w:w="1260"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Alternate</w:t>
            </w:r>
          </w:p>
        </w:tc>
      </w:tr>
    </w:tbl>
    <w:p w:rsidR="0078396B" w:rsidRDefault="0078396B" w:rsidP="0078396B">
      <w:pPr>
        <w:sectPr w:rsidR="0078396B" w:rsidSect="0078396B">
          <w:headerReference w:type="default" r:id="rId98"/>
          <w:footerReference w:type="default" r:id="rId99"/>
          <w:pgSz w:w="12240" w:h="15840"/>
          <w:pgMar w:top="1440" w:right="1440" w:bottom="1440" w:left="1440" w:header="720" w:footer="720" w:gutter="0"/>
          <w:cols w:space="720"/>
          <w:docGrid w:linePitch="360"/>
        </w:sectPr>
      </w:pPr>
    </w:p>
    <w:p w:rsidR="0078396B" w:rsidRDefault="0078396B" w:rsidP="0078396B">
      <w:pPr>
        <w:pStyle w:val="NTR-Caption"/>
        <w:jc w:val="center"/>
        <w:rPr>
          <w:b/>
        </w:rPr>
      </w:pPr>
      <w:bookmarkStart w:id="459" w:name="_Toc178751834"/>
      <w:r>
        <w:rPr>
          <w:noProof/>
        </w:rPr>
        <w:lastRenderedPageBreak/>
        <w:drawing>
          <wp:inline distT="0" distB="0" distL="0" distR="0">
            <wp:extent cx="7162280" cy="5486400"/>
            <wp:effectExtent l="19050" t="0" r="520" b="0"/>
            <wp:docPr id="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7162280" cy="5486400"/>
                    </a:xfrm>
                    <a:prstGeom prst="rect">
                      <a:avLst/>
                    </a:prstGeom>
                  </pic:spPr>
                </pic:pic>
              </a:graphicData>
            </a:graphic>
          </wp:inline>
        </w:drawing>
      </w:r>
    </w:p>
    <w:p w:rsidR="0078396B" w:rsidRDefault="0078396B" w:rsidP="0078396B">
      <w:pPr>
        <w:pStyle w:val="NTR-Caption"/>
        <w:rPr>
          <w:b/>
        </w:rPr>
        <w:sectPr w:rsidR="0078396B" w:rsidSect="0078396B">
          <w:headerReference w:type="default" r:id="rId101"/>
          <w:footerReference w:type="default" r:id="rId102"/>
          <w:pgSz w:w="15840" w:h="12240" w:orient="landscape"/>
          <w:pgMar w:top="1440" w:right="1440" w:bottom="1440" w:left="1440" w:header="720" w:footer="720" w:gutter="0"/>
          <w:cols w:space="720"/>
          <w:docGrid w:linePitch="360"/>
        </w:sectPr>
      </w:pPr>
      <w:r w:rsidRPr="0004220E">
        <w:rPr>
          <w:b/>
        </w:rPr>
        <w:t>Figure A.5.</w:t>
      </w:r>
      <w:r w:rsidRPr="0004220E">
        <w:t xml:space="preserve"> </w:t>
      </w:r>
      <w:r>
        <w:t>Transect</w:t>
      </w:r>
      <w:r w:rsidRPr="0004220E">
        <w:t xml:space="preserve"> locations across </w:t>
      </w:r>
      <w:r>
        <w:t xml:space="preserve">the </w:t>
      </w:r>
      <w:r w:rsidRPr="0004220E">
        <w:t>four zones i</w:t>
      </w:r>
      <w:r>
        <w:t>n the subalpine shrubland sampling</w:t>
      </w:r>
      <w:r w:rsidRPr="0004220E">
        <w:t xml:space="preserve"> frame at HAVO. </w:t>
      </w:r>
      <w:bookmarkEnd w:id="459"/>
      <w:r w:rsidRPr="0004220E">
        <w:rPr>
          <w:rStyle w:val="CaptionTextCharChar"/>
          <w:rFonts w:cs="Arial"/>
        </w:rPr>
        <w:t xml:space="preserve">Zones represent disjointed geographic regions and were established to ensure well-interspersed </w:t>
      </w:r>
      <w:r>
        <w:rPr>
          <w:rStyle w:val="CaptionTextCharChar"/>
          <w:rFonts w:cs="Arial"/>
        </w:rPr>
        <w:t>transect</w:t>
      </w:r>
      <w:r w:rsidRPr="0004220E">
        <w:rPr>
          <w:rStyle w:val="CaptionTextCharChar"/>
          <w:rFonts w:cs="Arial"/>
        </w:rPr>
        <w:t xml:space="preserve">s across a geographically complex sampling frame. The number of sampling </w:t>
      </w:r>
      <w:r>
        <w:rPr>
          <w:rStyle w:val="CaptionTextCharChar"/>
          <w:rFonts w:cs="Arial"/>
        </w:rPr>
        <w:t>transect</w:t>
      </w:r>
      <w:r w:rsidRPr="0004220E">
        <w:rPr>
          <w:rStyle w:val="CaptionTextCharChar"/>
          <w:rFonts w:cs="Arial"/>
        </w:rPr>
        <w:t xml:space="preserve">s in each zone is proportional to the area of each zone. </w:t>
      </w:r>
    </w:p>
    <w:p w:rsidR="0078396B" w:rsidRPr="00DA2C9D" w:rsidRDefault="0078396B" w:rsidP="0078396B">
      <w:pPr>
        <w:pStyle w:val="NTR-Caption"/>
        <w:rPr>
          <w:rStyle w:val="TableCaptionChar"/>
          <w:szCs w:val="24"/>
        </w:rPr>
      </w:pPr>
      <w:r>
        <w:rPr>
          <w:b/>
        </w:rPr>
        <w:lastRenderedPageBreak/>
        <w:t>Table A.5</w:t>
      </w:r>
      <w:r w:rsidRPr="00E648C1">
        <w:rPr>
          <w:b/>
        </w:rPr>
        <w:t>.</w:t>
      </w:r>
      <w:r w:rsidRPr="00E648C1">
        <w:t xml:space="preserve"> Fixed and rotational </w:t>
      </w:r>
      <w:r>
        <w:t>transect</w:t>
      </w:r>
      <w:r w:rsidRPr="00E648C1">
        <w:t xml:space="preserve"> locations for the subalpine shrubland sampling frame at HAVO. </w:t>
      </w:r>
      <w:r w:rsidRPr="00651A7B">
        <w:t xml:space="preserve">An asterisk (*) indicates that </w:t>
      </w:r>
      <w:r w:rsidR="00482507">
        <w:t>the</w:t>
      </w:r>
      <w:r w:rsidRPr="00651A7B">
        <w:t xml:space="preserve"> transect fall</w:t>
      </w:r>
      <w:r>
        <w:t>s</w:t>
      </w:r>
      <w:r w:rsidRPr="00651A7B">
        <w:t xml:space="preserve"> along a legacy transect. </w:t>
      </w:r>
      <w:r w:rsidR="00482507">
        <w:t>Zones are indicated by the following abrieviations: MLS (Mauna Loa Strip), AKF (Above Ka</w:t>
      </w:r>
      <w:r w:rsidR="00482507">
        <w:rPr>
          <w:rFonts w:cs="Arial"/>
        </w:rPr>
        <w:t>‘ū</w:t>
      </w:r>
      <w:r w:rsidR="00482507">
        <w:t xml:space="preserve"> Forest), IW (Interior and West), and NW (NW Kahuku). </w:t>
      </w:r>
      <w:r w:rsidRPr="00E648C1">
        <w:rPr>
          <w:rStyle w:val="CaptionTextCharChar"/>
          <w:rFonts w:cs="Arial"/>
        </w:rPr>
        <w:t xml:space="preserve">Alternate locations are provided in case any of the fixed or rotational </w:t>
      </w:r>
      <w:r>
        <w:rPr>
          <w:rStyle w:val="CaptionTextCharChar"/>
          <w:rFonts w:cs="Arial"/>
        </w:rPr>
        <w:t>transect</w:t>
      </w:r>
      <w:r w:rsidRPr="00E648C1">
        <w:rPr>
          <w:rStyle w:val="CaptionTextCharChar"/>
          <w:rFonts w:cs="Arial"/>
        </w:rPr>
        <w:t xml:space="preserve">s are rejected in the field. </w:t>
      </w:r>
      <w:r>
        <w:rPr>
          <w:rStyle w:val="CaptionTextCharChar"/>
          <w:rFonts w:cs="Arial"/>
        </w:rPr>
        <w:t xml:space="preserve">Coordinates are UTM, NAD83, </w:t>
      </w:r>
      <w:proofErr w:type="gramStart"/>
      <w:r>
        <w:rPr>
          <w:rStyle w:val="CaptionTextCharChar"/>
          <w:rFonts w:cs="Arial"/>
        </w:rPr>
        <w:t>zone</w:t>
      </w:r>
      <w:proofErr w:type="gramEnd"/>
      <w:r>
        <w:rPr>
          <w:rStyle w:val="CaptionTextCharChar"/>
          <w:rFonts w:cs="Arial"/>
        </w:rPr>
        <w:t xml:space="preserve"> 5N.</w:t>
      </w:r>
    </w:p>
    <w:p w:rsidR="0078396B" w:rsidRDefault="0078396B" w:rsidP="0078396B"/>
    <w:tbl>
      <w:tblPr>
        <w:tblW w:w="9480" w:type="dxa"/>
        <w:tblLook w:val="00A0" w:firstRow="1" w:lastRow="0" w:firstColumn="1" w:lastColumn="0" w:noHBand="0" w:noVBand="0"/>
      </w:tblPr>
      <w:tblGrid>
        <w:gridCol w:w="1140"/>
        <w:gridCol w:w="1327"/>
        <w:gridCol w:w="1004"/>
        <w:gridCol w:w="960"/>
        <w:gridCol w:w="995"/>
        <w:gridCol w:w="960"/>
        <w:gridCol w:w="995"/>
        <w:gridCol w:w="1139"/>
        <w:gridCol w:w="960"/>
      </w:tblGrid>
      <w:tr w:rsidR="0078396B" w:rsidRPr="003E059F" w:rsidTr="00114309">
        <w:trPr>
          <w:trHeight w:val="615"/>
        </w:trPr>
        <w:tc>
          <w:tcPr>
            <w:tcW w:w="1140"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Transect Number</w:t>
            </w:r>
          </w:p>
        </w:tc>
        <w:tc>
          <w:tcPr>
            <w:tcW w:w="1327"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Length (m)</w:t>
            </w:r>
          </w:p>
        </w:tc>
        <w:tc>
          <w:tcPr>
            <w:tcW w:w="1004" w:type="dxa"/>
            <w:tcBorders>
              <w:top w:val="single" w:sz="4" w:space="0" w:color="auto"/>
              <w:left w:val="nil"/>
              <w:bottom w:val="single" w:sz="12" w:space="0" w:color="auto"/>
              <w:right w:val="nil"/>
            </w:tcBorders>
            <w:vAlign w:val="center"/>
          </w:tcPr>
          <w:p w:rsidR="0078396B" w:rsidRPr="003E059F" w:rsidRDefault="0078396B" w:rsidP="0078396B">
            <w:pPr>
              <w:ind w:right="-69"/>
              <w:jc w:val="center"/>
              <w:rPr>
                <w:rFonts w:ascii="Arial" w:hAnsi="Arial" w:cs="Arial"/>
                <w:b/>
                <w:bCs/>
                <w:color w:val="000000"/>
                <w:sz w:val="20"/>
                <w:szCs w:val="20"/>
              </w:rPr>
            </w:pPr>
            <w:r w:rsidRPr="003E059F">
              <w:rPr>
                <w:rFonts w:ascii="Arial" w:hAnsi="Arial" w:cs="Arial"/>
                <w:b/>
                <w:bCs/>
                <w:color w:val="000000"/>
                <w:sz w:val="20"/>
                <w:szCs w:val="20"/>
              </w:rPr>
              <w:t>Azimuth</w:t>
            </w:r>
          </w:p>
        </w:tc>
        <w:tc>
          <w:tcPr>
            <w:tcW w:w="960"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Start X</w:t>
            </w:r>
          </w:p>
        </w:tc>
        <w:tc>
          <w:tcPr>
            <w:tcW w:w="995"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Start Y</w:t>
            </w:r>
          </w:p>
        </w:tc>
        <w:tc>
          <w:tcPr>
            <w:tcW w:w="960"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End X</w:t>
            </w:r>
          </w:p>
        </w:tc>
        <w:tc>
          <w:tcPr>
            <w:tcW w:w="995"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End Y</w:t>
            </w:r>
          </w:p>
        </w:tc>
        <w:tc>
          <w:tcPr>
            <w:tcW w:w="1139"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Panel</w:t>
            </w:r>
          </w:p>
        </w:tc>
        <w:tc>
          <w:tcPr>
            <w:tcW w:w="960"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Zone</w:t>
            </w:r>
          </w:p>
        </w:tc>
      </w:tr>
      <w:tr w:rsidR="0078396B" w:rsidRPr="003E059F" w:rsidTr="00114309">
        <w:trPr>
          <w:trHeight w:val="255"/>
        </w:trPr>
        <w:tc>
          <w:tcPr>
            <w:tcW w:w="1140"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w:t>
            </w:r>
          </w:p>
        </w:tc>
        <w:tc>
          <w:tcPr>
            <w:tcW w:w="1327"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1004"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68</w:t>
            </w:r>
          </w:p>
        </w:tc>
        <w:tc>
          <w:tcPr>
            <w:tcW w:w="960"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209671</w:t>
            </w:r>
          </w:p>
        </w:tc>
        <w:tc>
          <w:tcPr>
            <w:tcW w:w="995"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2129642</w:t>
            </w:r>
          </w:p>
        </w:tc>
        <w:tc>
          <w:tcPr>
            <w:tcW w:w="960"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210135</w:t>
            </w:r>
          </w:p>
        </w:tc>
        <w:tc>
          <w:tcPr>
            <w:tcW w:w="995"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2129829</w:t>
            </w:r>
          </w:p>
        </w:tc>
        <w:tc>
          <w:tcPr>
            <w:tcW w:w="1139"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c>
          <w:tcPr>
            <w:tcW w:w="960" w:type="dxa"/>
            <w:tcBorders>
              <w:top w:val="single" w:sz="12" w:space="0" w:color="auto"/>
              <w:left w:val="nil"/>
              <w:bottom w:val="nil"/>
              <w:right w:val="nil"/>
            </w:tcBorders>
            <w:noWrap/>
            <w:vAlign w:val="bottom"/>
          </w:tcPr>
          <w:p w:rsidR="0078396B" w:rsidRPr="003E059F" w:rsidRDefault="00114309" w:rsidP="0078396B">
            <w:pPr>
              <w:jc w:val="center"/>
              <w:rPr>
                <w:rFonts w:ascii="Arial" w:hAnsi="Arial" w:cs="Arial"/>
                <w:color w:val="000000"/>
                <w:sz w:val="20"/>
                <w:szCs w:val="20"/>
              </w:rPr>
            </w:pPr>
            <w:r>
              <w:rPr>
                <w:rFonts w:ascii="Arial" w:hAnsi="Arial" w:cs="Arial"/>
                <w:color w:val="000000"/>
                <w:sz w:val="20"/>
                <w:szCs w:val="20"/>
              </w:rPr>
              <w:t>IW</w:t>
            </w:r>
          </w:p>
        </w:tc>
      </w:tr>
      <w:tr w:rsidR="0078396B" w:rsidRPr="003E059F" w:rsidTr="00114309">
        <w:trPr>
          <w:trHeight w:val="255"/>
        </w:trPr>
        <w:tc>
          <w:tcPr>
            <w:tcW w:w="11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w:t>
            </w:r>
          </w:p>
        </w:tc>
        <w:tc>
          <w:tcPr>
            <w:tcW w:w="132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100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w:t>
            </w:r>
            <w:r>
              <w:rPr>
                <w:rFonts w:ascii="Arial" w:hAnsi="Arial" w:cs="Arial"/>
                <w:color w:val="000000"/>
                <w:sz w:val="20"/>
                <w:szCs w:val="20"/>
              </w:rPr>
              <w:t>56</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B63F58">
              <w:rPr>
                <w:rFonts w:ascii="Arial" w:hAnsi="Arial" w:cs="Arial"/>
                <w:color w:val="000000"/>
                <w:sz w:val="20"/>
                <w:szCs w:val="20"/>
              </w:rPr>
              <w:t>2</w:t>
            </w:r>
            <w:r>
              <w:rPr>
                <w:rFonts w:ascii="Arial" w:hAnsi="Arial" w:cs="Arial"/>
                <w:color w:val="000000"/>
                <w:sz w:val="20"/>
                <w:szCs w:val="20"/>
              </w:rPr>
              <w:t>16191</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w:t>
            </w:r>
            <w:r>
              <w:rPr>
                <w:rFonts w:ascii="Arial" w:hAnsi="Arial" w:cs="Arial"/>
                <w:color w:val="000000"/>
                <w:sz w:val="20"/>
                <w:szCs w:val="20"/>
              </w:rPr>
              <w:t>29791</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Pr>
                <w:rFonts w:ascii="Arial" w:hAnsi="Arial" w:cs="Arial"/>
                <w:color w:val="000000"/>
                <w:sz w:val="20"/>
                <w:szCs w:val="20"/>
              </w:rPr>
              <w:t>216394</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w:t>
            </w:r>
            <w:r>
              <w:rPr>
                <w:rFonts w:ascii="Arial" w:hAnsi="Arial" w:cs="Arial"/>
                <w:color w:val="000000"/>
                <w:sz w:val="20"/>
                <w:szCs w:val="20"/>
              </w:rPr>
              <w:t>29334</w:t>
            </w:r>
          </w:p>
        </w:tc>
        <w:tc>
          <w:tcPr>
            <w:tcW w:w="1139"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c>
          <w:tcPr>
            <w:tcW w:w="960" w:type="dxa"/>
            <w:tcBorders>
              <w:top w:val="nil"/>
              <w:left w:val="nil"/>
              <w:bottom w:val="nil"/>
              <w:right w:val="nil"/>
            </w:tcBorders>
            <w:noWrap/>
            <w:vAlign w:val="bottom"/>
          </w:tcPr>
          <w:p w:rsidR="0078396B" w:rsidRPr="003E059F" w:rsidRDefault="00114309" w:rsidP="0078396B">
            <w:pPr>
              <w:jc w:val="center"/>
              <w:rPr>
                <w:rFonts w:ascii="Arial" w:hAnsi="Arial" w:cs="Arial"/>
                <w:color w:val="000000"/>
                <w:sz w:val="20"/>
                <w:szCs w:val="20"/>
              </w:rPr>
            </w:pPr>
            <w:r>
              <w:rPr>
                <w:rFonts w:ascii="Arial" w:hAnsi="Arial" w:cs="Arial"/>
                <w:color w:val="000000"/>
                <w:sz w:val="20"/>
                <w:szCs w:val="20"/>
              </w:rPr>
              <w:t>IW</w:t>
            </w:r>
          </w:p>
        </w:tc>
      </w:tr>
      <w:tr w:rsidR="0078396B" w:rsidRPr="003E059F" w:rsidTr="00114309">
        <w:trPr>
          <w:trHeight w:val="255"/>
        </w:trPr>
        <w:tc>
          <w:tcPr>
            <w:tcW w:w="11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w:t>
            </w:r>
          </w:p>
        </w:tc>
        <w:tc>
          <w:tcPr>
            <w:tcW w:w="132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100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211955</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2147127</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212447</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2147040</w:t>
            </w:r>
          </w:p>
        </w:tc>
        <w:tc>
          <w:tcPr>
            <w:tcW w:w="1139"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c>
          <w:tcPr>
            <w:tcW w:w="960" w:type="dxa"/>
            <w:tcBorders>
              <w:top w:val="nil"/>
              <w:left w:val="nil"/>
              <w:bottom w:val="nil"/>
              <w:right w:val="nil"/>
            </w:tcBorders>
            <w:noWrap/>
            <w:vAlign w:val="bottom"/>
          </w:tcPr>
          <w:p w:rsidR="0078396B" w:rsidRPr="003E059F" w:rsidRDefault="00114309" w:rsidP="0078396B">
            <w:pPr>
              <w:jc w:val="center"/>
              <w:rPr>
                <w:rFonts w:ascii="Arial" w:hAnsi="Arial" w:cs="Arial"/>
                <w:color w:val="000000"/>
                <w:sz w:val="20"/>
                <w:szCs w:val="20"/>
              </w:rPr>
            </w:pPr>
            <w:r>
              <w:rPr>
                <w:rFonts w:ascii="Arial" w:hAnsi="Arial" w:cs="Arial"/>
                <w:color w:val="000000"/>
                <w:sz w:val="20"/>
                <w:szCs w:val="20"/>
              </w:rPr>
              <w:t>NW</w:t>
            </w:r>
          </w:p>
        </w:tc>
      </w:tr>
      <w:tr w:rsidR="0078396B" w:rsidRPr="003E059F" w:rsidTr="00114309">
        <w:trPr>
          <w:trHeight w:val="255"/>
        </w:trPr>
        <w:tc>
          <w:tcPr>
            <w:tcW w:w="11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4</w:t>
            </w:r>
          </w:p>
        </w:tc>
        <w:tc>
          <w:tcPr>
            <w:tcW w:w="132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100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128</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225966</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2133684</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226360</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2133376</w:t>
            </w:r>
          </w:p>
        </w:tc>
        <w:tc>
          <w:tcPr>
            <w:tcW w:w="1139"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c>
          <w:tcPr>
            <w:tcW w:w="960" w:type="dxa"/>
            <w:tcBorders>
              <w:top w:val="nil"/>
              <w:left w:val="nil"/>
              <w:bottom w:val="nil"/>
              <w:right w:val="nil"/>
            </w:tcBorders>
            <w:noWrap/>
            <w:vAlign w:val="bottom"/>
          </w:tcPr>
          <w:p w:rsidR="0078396B" w:rsidRPr="003E059F" w:rsidRDefault="00114309" w:rsidP="0078396B">
            <w:pPr>
              <w:jc w:val="center"/>
              <w:rPr>
                <w:rFonts w:ascii="Arial" w:hAnsi="Arial" w:cs="Arial"/>
                <w:color w:val="000000"/>
                <w:sz w:val="20"/>
                <w:szCs w:val="20"/>
              </w:rPr>
            </w:pPr>
            <w:r>
              <w:rPr>
                <w:rFonts w:ascii="Arial" w:hAnsi="Arial" w:cs="Arial"/>
                <w:color w:val="000000"/>
                <w:sz w:val="20"/>
                <w:szCs w:val="20"/>
              </w:rPr>
              <w:t>AKF</w:t>
            </w:r>
          </w:p>
        </w:tc>
      </w:tr>
      <w:tr w:rsidR="0078396B" w:rsidRPr="003E059F" w:rsidTr="00114309">
        <w:trPr>
          <w:trHeight w:val="255"/>
        </w:trPr>
        <w:tc>
          <w:tcPr>
            <w:tcW w:w="11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w:t>
            </w:r>
          </w:p>
        </w:tc>
        <w:tc>
          <w:tcPr>
            <w:tcW w:w="132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100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128</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229164</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2134971</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229558</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2134663</w:t>
            </w:r>
          </w:p>
        </w:tc>
        <w:tc>
          <w:tcPr>
            <w:tcW w:w="1139"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c>
          <w:tcPr>
            <w:tcW w:w="960" w:type="dxa"/>
            <w:tcBorders>
              <w:top w:val="nil"/>
              <w:left w:val="nil"/>
              <w:bottom w:val="nil"/>
              <w:right w:val="nil"/>
            </w:tcBorders>
            <w:noWrap/>
            <w:vAlign w:val="bottom"/>
          </w:tcPr>
          <w:p w:rsidR="0078396B" w:rsidRPr="003E059F" w:rsidRDefault="00114309" w:rsidP="0078396B">
            <w:pPr>
              <w:jc w:val="center"/>
              <w:rPr>
                <w:rFonts w:ascii="Arial" w:hAnsi="Arial" w:cs="Arial"/>
                <w:color w:val="000000"/>
                <w:sz w:val="20"/>
                <w:szCs w:val="20"/>
              </w:rPr>
            </w:pPr>
            <w:r>
              <w:rPr>
                <w:rFonts w:ascii="Arial" w:hAnsi="Arial" w:cs="Arial"/>
                <w:color w:val="000000"/>
                <w:sz w:val="20"/>
                <w:szCs w:val="20"/>
              </w:rPr>
              <w:t>AKF</w:t>
            </w:r>
          </w:p>
        </w:tc>
      </w:tr>
      <w:tr w:rsidR="00114309" w:rsidRPr="003E059F" w:rsidTr="00114309">
        <w:trPr>
          <w:trHeight w:val="255"/>
        </w:trPr>
        <w:tc>
          <w:tcPr>
            <w:tcW w:w="1140"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6</w:t>
            </w:r>
          </w:p>
        </w:tc>
        <w:tc>
          <w:tcPr>
            <w:tcW w:w="1327"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1004"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128</w:t>
            </w:r>
          </w:p>
        </w:tc>
        <w:tc>
          <w:tcPr>
            <w:tcW w:w="960"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230491</w:t>
            </w:r>
          </w:p>
        </w:tc>
        <w:tc>
          <w:tcPr>
            <w:tcW w:w="995"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2136449</w:t>
            </w:r>
          </w:p>
        </w:tc>
        <w:tc>
          <w:tcPr>
            <w:tcW w:w="960"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230885</w:t>
            </w:r>
          </w:p>
        </w:tc>
        <w:tc>
          <w:tcPr>
            <w:tcW w:w="995"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2136141</w:t>
            </w:r>
          </w:p>
        </w:tc>
        <w:tc>
          <w:tcPr>
            <w:tcW w:w="1139"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Fixed</w:t>
            </w:r>
          </w:p>
        </w:tc>
        <w:tc>
          <w:tcPr>
            <w:tcW w:w="960" w:type="dxa"/>
            <w:tcBorders>
              <w:top w:val="nil"/>
              <w:left w:val="nil"/>
              <w:bottom w:val="nil"/>
              <w:right w:val="nil"/>
            </w:tcBorders>
            <w:noWrap/>
          </w:tcPr>
          <w:p w:rsidR="00114309" w:rsidRDefault="00114309" w:rsidP="00114309">
            <w:pPr>
              <w:jc w:val="center"/>
            </w:pPr>
            <w:r w:rsidRPr="007C2D73">
              <w:rPr>
                <w:rFonts w:ascii="Arial" w:hAnsi="Arial" w:cs="Arial"/>
                <w:color w:val="000000"/>
                <w:sz w:val="20"/>
                <w:szCs w:val="20"/>
              </w:rPr>
              <w:t>AKF</w:t>
            </w:r>
          </w:p>
        </w:tc>
      </w:tr>
      <w:tr w:rsidR="00114309" w:rsidRPr="003E059F" w:rsidTr="00114309">
        <w:trPr>
          <w:trHeight w:val="255"/>
        </w:trPr>
        <w:tc>
          <w:tcPr>
            <w:tcW w:w="1140"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7</w:t>
            </w:r>
          </w:p>
        </w:tc>
        <w:tc>
          <w:tcPr>
            <w:tcW w:w="1327"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1004"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128</w:t>
            </w:r>
          </w:p>
        </w:tc>
        <w:tc>
          <w:tcPr>
            <w:tcW w:w="960"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230939</w:t>
            </w:r>
          </w:p>
        </w:tc>
        <w:tc>
          <w:tcPr>
            <w:tcW w:w="995"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2137355</w:t>
            </w:r>
          </w:p>
        </w:tc>
        <w:tc>
          <w:tcPr>
            <w:tcW w:w="960"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231333</w:t>
            </w:r>
          </w:p>
        </w:tc>
        <w:tc>
          <w:tcPr>
            <w:tcW w:w="995"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2137047</w:t>
            </w:r>
          </w:p>
        </w:tc>
        <w:tc>
          <w:tcPr>
            <w:tcW w:w="1139"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Fixed*</w:t>
            </w:r>
          </w:p>
        </w:tc>
        <w:tc>
          <w:tcPr>
            <w:tcW w:w="960" w:type="dxa"/>
            <w:tcBorders>
              <w:top w:val="nil"/>
              <w:left w:val="nil"/>
              <w:bottom w:val="nil"/>
              <w:right w:val="nil"/>
            </w:tcBorders>
            <w:noWrap/>
          </w:tcPr>
          <w:p w:rsidR="00114309" w:rsidRDefault="00114309" w:rsidP="00114309">
            <w:pPr>
              <w:jc w:val="center"/>
            </w:pPr>
            <w:r w:rsidRPr="007C2D73">
              <w:rPr>
                <w:rFonts w:ascii="Arial" w:hAnsi="Arial" w:cs="Arial"/>
                <w:color w:val="000000"/>
                <w:sz w:val="20"/>
                <w:szCs w:val="20"/>
              </w:rPr>
              <w:t>AKF</w:t>
            </w:r>
          </w:p>
        </w:tc>
      </w:tr>
      <w:tr w:rsidR="00114309" w:rsidRPr="003E059F" w:rsidTr="00114309">
        <w:trPr>
          <w:trHeight w:val="255"/>
        </w:trPr>
        <w:tc>
          <w:tcPr>
            <w:tcW w:w="1140"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8</w:t>
            </w:r>
          </w:p>
        </w:tc>
        <w:tc>
          <w:tcPr>
            <w:tcW w:w="1327"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1004"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128</w:t>
            </w:r>
          </w:p>
        </w:tc>
        <w:tc>
          <w:tcPr>
            <w:tcW w:w="960"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231856</w:t>
            </w:r>
          </w:p>
        </w:tc>
        <w:tc>
          <w:tcPr>
            <w:tcW w:w="995"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2140422</w:t>
            </w:r>
          </w:p>
        </w:tc>
        <w:tc>
          <w:tcPr>
            <w:tcW w:w="960"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232250</w:t>
            </w:r>
          </w:p>
        </w:tc>
        <w:tc>
          <w:tcPr>
            <w:tcW w:w="995"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2140114</w:t>
            </w:r>
          </w:p>
        </w:tc>
        <w:tc>
          <w:tcPr>
            <w:tcW w:w="1139"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Fixed*</w:t>
            </w:r>
          </w:p>
        </w:tc>
        <w:tc>
          <w:tcPr>
            <w:tcW w:w="960" w:type="dxa"/>
            <w:tcBorders>
              <w:top w:val="nil"/>
              <w:left w:val="nil"/>
              <w:bottom w:val="nil"/>
              <w:right w:val="nil"/>
            </w:tcBorders>
            <w:noWrap/>
          </w:tcPr>
          <w:p w:rsidR="00114309" w:rsidRDefault="00114309" w:rsidP="00114309">
            <w:pPr>
              <w:jc w:val="center"/>
            </w:pPr>
            <w:r w:rsidRPr="007C2D73">
              <w:rPr>
                <w:rFonts w:ascii="Arial" w:hAnsi="Arial" w:cs="Arial"/>
                <w:color w:val="000000"/>
                <w:sz w:val="20"/>
                <w:szCs w:val="20"/>
              </w:rPr>
              <w:t>AKF</w:t>
            </w:r>
          </w:p>
        </w:tc>
      </w:tr>
      <w:tr w:rsidR="0078396B" w:rsidRPr="003E059F" w:rsidTr="00114309">
        <w:trPr>
          <w:trHeight w:val="255"/>
        </w:trPr>
        <w:tc>
          <w:tcPr>
            <w:tcW w:w="11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9</w:t>
            </w:r>
          </w:p>
        </w:tc>
        <w:tc>
          <w:tcPr>
            <w:tcW w:w="132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100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192</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246983</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2156385</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246879</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2155896</w:t>
            </w:r>
          </w:p>
        </w:tc>
        <w:tc>
          <w:tcPr>
            <w:tcW w:w="1139"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c>
          <w:tcPr>
            <w:tcW w:w="960" w:type="dxa"/>
            <w:tcBorders>
              <w:top w:val="nil"/>
              <w:left w:val="nil"/>
              <w:bottom w:val="nil"/>
              <w:right w:val="nil"/>
            </w:tcBorders>
            <w:noWrap/>
            <w:vAlign w:val="bottom"/>
          </w:tcPr>
          <w:p w:rsidR="0078396B" w:rsidRPr="003E059F" w:rsidRDefault="00482507" w:rsidP="0078396B">
            <w:pPr>
              <w:jc w:val="center"/>
              <w:rPr>
                <w:rFonts w:ascii="Arial" w:hAnsi="Arial" w:cs="Arial"/>
                <w:color w:val="000000"/>
                <w:sz w:val="20"/>
                <w:szCs w:val="20"/>
              </w:rPr>
            </w:pPr>
            <w:r>
              <w:rPr>
                <w:rFonts w:ascii="Arial" w:hAnsi="Arial" w:cs="Arial"/>
                <w:color w:val="000000"/>
                <w:sz w:val="20"/>
                <w:szCs w:val="20"/>
              </w:rPr>
              <w:t>MLS</w:t>
            </w:r>
          </w:p>
        </w:tc>
      </w:tr>
      <w:tr w:rsidR="0078396B" w:rsidRPr="003E059F" w:rsidTr="00114309">
        <w:trPr>
          <w:trHeight w:val="255"/>
        </w:trPr>
        <w:tc>
          <w:tcPr>
            <w:tcW w:w="11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w:t>
            </w:r>
          </w:p>
        </w:tc>
        <w:tc>
          <w:tcPr>
            <w:tcW w:w="132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100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137</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248394</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2157528</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248735</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2157163</w:t>
            </w:r>
          </w:p>
        </w:tc>
        <w:tc>
          <w:tcPr>
            <w:tcW w:w="1139"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c>
          <w:tcPr>
            <w:tcW w:w="960" w:type="dxa"/>
            <w:tcBorders>
              <w:top w:val="nil"/>
              <w:left w:val="nil"/>
              <w:bottom w:val="nil"/>
              <w:right w:val="nil"/>
            </w:tcBorders>
            <w:noWrap/>
            <w:vAlign w:val="bottom"/>
          </w:tcPr>
          <w:p w:rsidR="0078396B" w:rsidRPr="003E059F" w:rsidRDefault="00482507" w:rsidP="0078396B">
            <w:pPr>
              <w:jc w:val="center"/>
              <w:rPr>
                <w:rFonts w:ascii="Arial" w:hAnsi="Arial" w:cs="Arial"/>
                <w:color w:val="000000"/>
                <w:sz w:val="20"/>
                <w:szCs w:val="20"/>
              </w:rPr>
            </w:pPr>
            <w:r>
              <w:rPr>
                <w:rFonts w:ascii="Arial" w:hAnsi="Arial" w:cs="Arial"/>
                <w:color w:val="000000"/>
                <w:sz w:val="20"/>
                <w:szCs w:val="20"/>
              </w:rPr>
              <w:t>MLS</w:t>
            </w:r>
          </w:p>
        </w:tc>
      </w:tr>
      <w:tr w:rsidR="0078396B" w:rsidRPr="003E059F" w:rsidTr="00114309">
        <w:trPr>
          <w:trHeight w:val="255"/>
        </w:trPr>
        <w:tc>
          <w:tcPr>
            <w:tcW w:w="11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11</w:t>
            </w:r>
          </w:p>
        </w:tc>
        <w:tc>
          <w:tcPr>
            <w:tcW w:w="132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100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76</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226913</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2134473</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227398</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2134594</w:t>
            </w:r>
          </w:p>
        </w:tc>
        <w:tc>
          <w:tcPr>
            <w:tcW w:w="1139"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c>
          <w:tcPr>
            <w:tcW w:w="960" w:type="dxa"/>
            <w:tcBorders>
              <w:top w:val="nil"/>
              <w:left w:val="nil"/>
              <w:bottom w:val="nil"/>
              <w:right w:val="nil"/>
            </w:tcBorders>
            <w:noWrap/>
            <w:vAlign w:val="bottom"/>
          </w:tcPr>
          <w:p w:rsidR="0078396B" w:rsidRPr="003E059F" w:rsidRDefault="00114309" w:rsidP="0078396B">
            <w:pPr>
              <w:jc w:val="center"/>
              <w:rPr>
                <w:rFonts w:ascii="Arial" w:hAnsi="Arial" w:cs="Arial"/>
                <w:color w:val="000000"/>
                <w:sz w:val="20"/>
                <w:szCs w:val="20"/>
              </w:rPr>
            </w:pPr>
            <w:r>
              <w:rPr>
                <w:rFonts w:ascii="Arial" w:hAnsi="Arial" w:cs="Arial"/>
                <w:color w:val="000000"/>
                <w:sz w:val="20"/>
                <w:szCs w:val="20"/>
              </w:rPr>
              <w:t>AKF</w:t>
            </w:r>
          </w:p>
        </w:tc>
      </w:tr>
      <w:tr w:rsidR="0078396B" w:rsidRPr="003E059F" w:rsidTr="00114309">
        <w:trPr>
          <w:trHeight w:val="255"/>
        </w:trPr>
        <w:tc>
          <w:tcPr>
            <w:tcW w:w="11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12</w:t>
            </w:r>
          </w:p>
        </w:tc>
        <w:tc>
          <w:tcPr>
            <w:tcW w:w="132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100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85</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220611</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2129382</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221109</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2129425</w:t>
            </w:r>
          </w:p>
        </w:tc>
        <w:tc>
          <w:tcPr>
            <w:tcW w:w="1139"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c>
          <w:tcPr>
            <w:tcW w:w="960" w:type="dxa"/>
            <w:tcBorders>
              <w:top w:val="nil"/>
              <w:left w:val="nil"/>
              <w:bottom w:val="nil"/>
              <w:right w:val="nil"/>
            </w:tcBorders>
            <w:noWrap/>
            <w:vAlign w:val="bottom"/>
          </w:tcPr>
          <w:p w:rsidR="0078396B" w:rsidRPr="003E059F" w:rsidRDefault="00114309" w:rsidP="0078396B">
            <w:pPr>
              <w:jc w:val="center"/>
              <w:rPr>
                <w:rFonts w:ascii="Arial" w:hAnsi="Arial" w:cs="Arial"/>
                <w:color w:val="000000"/>
                <w:sz w:val="20"/>
                <w:szCs w:val="20"/>
              </w:rPr>
            </w:pPr>
            <w:r>
              <w:rPr>
                <w:rFonts w:ascii="Arial" w:hAnsi="Arial" w:cs="Arial"/>
                <w:color w:val="000000"/>
                <w:sz w:val="20"/>
                <w:szCs w:val="20"/>
              </w:rPr>
              <w:t>IW</w:t>
            </w:r>
          </w:p>
        </w:tc>
      </w:tr>
      <w:tr w:rsidR="0078396B" w:rsidRPr="003E059F" w:rsidTr="00114309">
        <w:trPr>
          <w:trHeight w:val="255"/>
        </w:trPr>
        <w:tc>
          <w:tcPr>
            <w:tcW w:w="11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13</w:t>
            </w:r>
          </w:p>
        </w:tc>
        <w:tc>
          <w:tcPr>
            <w:tcW w:w="132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100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283</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247507</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2158867</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247020</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2158980</w:t>
            </w:r>
          </w:p>
        </w:tc>
        <w:tc>
          <w:tcPr>
            <w:tcW w:w="1139"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c>
          <w:tcPr>
            <w:tcW w:w="960" w:type="dxa"/>
            <w:tcBorders>
              <w:top w:val="nil"/>
              <w:left w:val="nil"/>
              <w:bottom w:val="nil"/>
              <w:right w:val="nil"/>
            </w:tcBorders>
            <w:noWrap/>
            <w:vAlign w:val="bottom"/>
          </w:tcPr>
          <w:p w:rsidR="0078396B" w:rsidRPr="003E059F" w:rsidRDefault="00482507" w:rsidP="0078396B">
            <w:pPr>
              <w:jc w:val="center"/>
              <w:rPr>
                <w:rFonts w:ascii="Arial" w:hAnsi="Arial" w:cs="Arial"/>
                <w:color w:val="000000"/>
                <w:sz w:val="20"/>
                <w:szCs w:val="20"/>
              </w:rPr>
            </w:pPr>
            <w:r>
              <w:rPr>
                <w:rFonts w:ascii="Arial" w:hAnsi="Arial" w:cs="Arial"/>
                <w:color w:val="000000"/>
                <w:sz w:val="20"/>
                <w:szCs w:val="20"/>
              </w:rPr>
              <w:t>MLS</w:t>
            </w:r>
          </w:p>
        </w:tc>
      </w:tr>
      <w:tr w:rsidR="0078396B" w:rsidRPr="003E059F" w:rsidTr="00114309">
        <w:trPr>
          <w:trHeight w:val="255"/>
        </w:trPr>
        <w:tc>
          <w:tcPr>
            <w:tcW w:w="11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14</w:t>
            </w:r>
          </w:p>
        </w:tc>
        <w:tc>
          <w:tcPr>
            <w:tcW w:w="132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100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110</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231456</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2138589</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231926</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2138418</w:t>
            </w:r>
          </w:p>
        </w:tc>
        <w:tc>
          <w:tcPr>
            <w:tcW w:w="1139"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c>
          <w:tcPr>
            <w:tcW w:w="960" w:type="dxa"/>
            <w:tcBorders>
              <w:top w:val="nil"/>
              <w:left w:val="nil"/>
              <w:bottom w:val="nil"/>
              <w:right w:val="nil"/>
            </w:tcBorders>
            <w:noWrap/>
            <w:vAlign w:val="bottom"/>
          </w:tcPr>
          <w:p w:rsidR="0078396B" w:rsidRPr="003E059F" w:rsidRDefault="00114309" w:rsidP="0078396B">
            <w:pPr>
              <w:jc w:val="center"/>
              <w:rPr>
                <w:rFonts w:ascii="Arial" w:hAnsi="Arial" w:cs="Arial"/>
                <w:color w:val="000000"/>
                <w:sz w:val="20"/>
                <w:szCs w:val="20"/>
              </w:rPr>
            </w:pPr>
            <w:r>
              <w:rPr>
                <w:rFonts w:ascii="Arial" w:hAnsi="Arial" w:cs="Arial"/>
                <w:color w:val="000000"/>
                <w:sz w:val="20"/>
                <w:szCs w:val="20"/>
              </w:rPr>
              <w:t>AKF</w:t>
            </w:r>
          </w:p>
        </w:tc>
      </w:tr>
      <w:tr w:rsidR="0078396B" w:rsidRPr="003E059F" w:rsidTr="00114309">
        <w:trPr>
          <w:trHeight w:val="255"/>
        </w:trPr>
        <w:tc>
          <w:tcPr>
            <w:tcW w:w="11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15</w:t>
            </w:r>
          </w:p>
        </w:tc>
        <w:tc>
          <w:tcPr>
            <w:tcW w:w="132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100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208</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211139</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2129289</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210904</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2128848</w:t>
            </w:r>
          </w:p>
        </w:tc>
        <w:tc>
          <w:tcPr>
            <w:tcW w:w="1139"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c>
          <w:tcPr>
            <w:tcW w:w="960" w:type="dxa"/>
            <w:tcBorders>
              <w:top w:val="nil"/>
              <w:left w:val="nil"/>
              <w:bottom w:val="nil"/>
              <w:right w:val="nil"/>
            </w:tcBorders>
            <w:noWrap/>
            <w:vAlign w:val="bottom"/>
          </w:tcPr>
          <w:p w:rsidR="0078396B" w:rsidRPr="003E059F" w:rsidRDefault="00114309" w:rsidP="0078396B">
            <w:pPr>
              <w:jc w:val="center"/>
              <w:rPr>
                <w:rFonts w:ascii="Arial" w:hAnsi="Arial" w:cs="Arial"/>
                <w:color w:val="000000"/>
                <w:sz w:val="20"/>
                <w:szCs w:val="20"/>
              </w:rPr>
            </w:pPr>
            <w:r>
              <w:rPr>
                <w:rFonts w:ascii="Arial" w:hAnsi="Arial" w:cs="Arial"/>
                <w:color w:val="000000"/>
                <w:sz w:val="20"/>
                <w:szCs w:val="20"/>
              </w:rPr>
              <w:t>IW</w:t>
            </w:r>
          </w:p>
        </w:tc>
      </w:tr>
      <w:tr w:rsidR="0078396B" w:rsidRPr="003E059F" w:rsidTr="00114309">
        <w:trPr>
          <w:trHeight w:val="255"/>
        </w:trPr>
        <w:tc>
          <w:tcPr>
            <w:tcW w:w="11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16</w:t>
            </w:r>
          </w:p>
        </w:tc>
        <w:tc>
          <w:tcPr>
            <w:tcW w:w="132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100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126</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242562</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2158285</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242966</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2157992</w:t>
            </w:r>
          </w:p>
        </w:tc>
        <w:tc>
          <w:tcPr>
            <w:tcW w:w="1139"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c>
          <w:tcPr>
            <w:tcW w:w="960" w:type="dxa"/>
            <w:tcBorders>
              <w:top w:val="nil"/>
              <w:left w:val="nil"/>
              <w:bottom w:val="nil"/>
              <w:right w:val="nil"/>
            </w:tcBorders>
            <w:noWrap/>
            <w:vAlign w:val="bottom"/>
          </w:tcPr>
          <w:p w:rsidR="0078396B" w:rsidRPr="003E059F" w:rsidRDefault="00482507" w:rsidP="0078396B">
            <w:pPr>
              <w:jc w:val="center"/>
              <w:rPr>
                <w:rFonts w:ascii="Arial" w:hAnsi="Arial" w:cs="Arial"/>
                <w:color w:val="000000"/>
                <w:sz w:val="20"/>
                <w:szCs w:val="20"/>
              </w:rPr>
            </w:pPr>
            <w:r>
              <w:rPr>
                <w:rFonts w:ascii="Arial" w:hAnsi="Arial" w:cs="Arial"/>
                <w:color w:val="000000"/>
                <w:sz w:val="20"/>
                <w:szCs w:val="20"/>
              </w:rPr>
              <w:t>MLS</w:t>
            </w:r>
          </w:p>
        </w:tc>
      </w:tr>
      <w:tr w:rsidR="0078396B" w:rsidRPr="003E059F" w:rsidTr="00114309">
        <w:trPr>
          <w:trHeight w:val="255"/>
        </w:trPr>
        <w:tc>
          <w:tcPr>
            <w:tcW w:w="11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17</w:t>
            </w:r>
          </w:p>
        </w:tc>
        <w:tc>
          <w:tcPr>
            <w:tcW w:w="132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100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350</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229853</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2135139</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229766</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2135631</w:t>
            </w:r>
          </w:p>
        </w:tc>
        <w:tc>
          <w:tcPr>
            <w:tcW w:w="1139"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c>
          <w:tcPr>
            <w:tcW w:w="960" w:type="dxa"/>
            <w:tcBorders>
              <w:top w:val="nil"/>
              <w:left w:val="nil"/>
              <w:bottom w:val="nil"/>
              <w:right w:val="nil"/>
            </w:tcBorders>
            <w:noWrap/>
            <w:vAlign w:val="bottom"/>
          </w:tcPr>
          <w:p w:rsidR="0078396B" w:rsidRPr="003E059F" w:rsidRDefault="00114309" w:rsidP="0078396B">
            <w:pPr>
              <w:jc w:val="center"/>
              <w:rPr>
                <w:rFonts w:ascii="Arial" w:hAnsi="Arial" w:cs="Arial"/>
                <w:color w:val="000000"/>
                <w:sz w:val="20"/>
                <w:szCs w:val="20"/>
              </w:rPr>
            </w:pPr>
            <w:r>
              <w:rPr>
                <w:rFonts w:ascii="Arial" w:hAnsi="Arial" w:cs="Arial"/>
                <w:color w:val="000000"/>
                <w:sz w:val="20"/>
                <w:szCs w:val="20"/>
              </w:rPr>
              <w:t>AKF</w:t>
            </w:r>
          </w:p>
        </w:tc>
      </w:tr>
      <w:tr w:rsidR="0078396B" w:rsidRPr="003E059F" w:rsidTr="00114309">
        <w:trPr>
          <w:trHeight w:val="255"/>
        </w:trPr>
        <w:tc>
          <w:tcPr>
            <w:tcW w:w="11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18</w:t>
            </w:r>
          </w:p>
        </w:tc>
        <w:tc>
          <w:tcPr>
            <w:tcW w:w="132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100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228</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211978</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2146664</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211606</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2146330</w:t>
            </w:r>
          </w:p>
        </w:tc>
        <w:tc>
          <w:tcPr>
            <w:tcW w:w="1139"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c>
          <w:tcPr>
            <w:tcW w:w="960" w:type="dxa"/>
            <w:tcBorders>
              <w:top w:val="nil"/>
              <w:left w:val="nil"/>
              <w:bottom w:val="nil"/>
              <w:right w:val="nil"/>
            </w:tcBorders>
            <w:noWrap/>
            <w:vAlign w:val="bottom"/>
          </w:tcPr>
          <w:p w:rsidR="0078396B" w:rsidRPr="003E059F" w:rsidRDefault="00114309" w:rsidP="0078396B">
            <w:pPr>
              <w:jc w:val="center"/>
              <w:rPr>
                <w:rFonts w:ascii="Arial" w:hAnsi="Arial" w:cs="Arial"/>
                <w:color w:val="000000"/>
                <w:sz w:val="20"/>
                <w:szCs w:val="20"/>
              </w:rPr>
            </w:pPr>
            <w:r>
              <w:rPr>
                <w:rFonts w:ascii="Arial" w:hAnsi="Arial" w:cs="Arial"/>
                <w:color w:val="000000"/>
                <w:sz w:val="20"/>
                <w:szCs w:val="20"/>
              </w:rPr>
              <w:t>NW</w:t>
            </w:r>
          </w:p>
        </w:tc>
      </w:tr>
      <w:tr w:rsidR="00114309" w:rsidRPr="003E059F" w:rsidTr="00114309">
        <w:trPr>
          <w:trHeight w:val="255"/>
        </w:trPr>
        <w:tc>
          <w:tcPr>
            <w:tcW w:w="1140"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19</w:t>
            </w:r>
          </w:p>
        </w:tc>
        <w:tc>
          <w:tcPr>
            <w:tcW w:w="1327"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1004"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19</w:t>
            </w:r>
          </w:p>
        </w:tc>
        <w:tc>
          <w:tcPr>
            <w:tcW w:w="960"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225219</w:t>
            </w:r>
          </w:p>
        </w:tc>
        <w:tc>
          <w:tcPr>
            <w:tcW w:w="995"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2131869</w:t>
            </w:r>
          </w:p>
        </w:tc>
        <w:tc>
          <w:tcPr>
            <w:tcW w:w="960"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225382</w:t>
            </w:r>
          </w:p>
        </w:tc>
        <w:tc>
          <w:tcPr>
            <w:tcW w:w="995"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2132342</w:t>
            </w:r>
          </w:p>
        </w:tc>
        <w:tc>
          <w:tcPr>
            <w:tcW w:w="1139"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Rotational</w:t>
            </w:r>
          </w:p>
        </w:tc>
        <w:tc>
          <w:tcPr>
            <w:tcW w:w="960" w:type="dxa"/>
            <w:tcBorders>
              <w:top w:val="nil"/>
              <w:left w:val="nil"/>
              <w:bottom w:val="nil"/>
              <w:right w:val="nil"/>
            </w:tcBorders>
            <w:noWrap/>
          </w:tcPr>
          <w:p w:rsidR="00114309" w:rsidRDefault="00114309" w:rsidP="00114309">
            <w:pPr>
              <w:jc w:val="center"/>
            </w:pPr>
            <w:r w:rsidRPr="00146E71">
              <w:rPr>
                <w:rFonts w:ascii="Arial" w:hAnsi="Arial" w:cs="Arial"/>
                <w:color w:val="000000"/>
                <w:sz w:val="20"/>
                <w:szCs w:val="20"/>
              </w:rPr>
              <w:t>AKF</w:t>
            </w:r>
          </w:p>
        </w:tc>
      </w:tr>
      <w:tr w:rsidR="00114309" w:rsidRPr="003E059F" w:rsidTr="00114309">
        <w:trPr>
          <w:trHeight w:val="255"/>
        </w:trPr>
        <w:tc>
          <w:tcPr>
            <w:tcW w:w="1140"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20</w:t>
            </w:r>
          </w:p>
        </w:tc>
        <w:tc>
          <w:tcPr>
            <w:tcW w:w="1327"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1004"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345</w:t>
            </w:r>
          </w:p>
        </w:tc>
        <w:tc>
          <w:tcPr>
            <w:tcW w:w="960"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232331</w:t>
            </w:r>
          </w:p>
        </w:tc>
        <w:tc>
          <w:tcPr>
            <w:tcW w:w="995"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2141698</w:t>
            </w:r>
          </w:p>
        </w:tc>
        <w:tc>
          <w:tcPr>
            <w:tcW w:w="960"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232201</w:t>
            </w:r>
          </w:p>
        </w:tc>
        <w:tc>
          <w:tcPr>
            <w:tcW w:w="995"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2142181</w:t>
            </w:r>
          </w:p>
        </w:tc>
        <w:tc>
          <w:tcPr>
            <w:tcW w:w="1139" w:type="dxa"/>
            <w:tcBorders>
              <w:top w:val="nil"/>
              <w:left w:val="nil"/>
              <w:bottom w:val="nil"/>
              <w:right w:val="nil"/>
            </w:tcBorders>
            <w:noWrap/>
            <w:vAlign w:val="bottom"/>
          </w:tcPr>
          <w:p w:rsidR="00114309" w:rsidRPr="003E059F" w:rsidRDefault="00114309" w:rsidP="0078396B">
            <w:pPr>
              <w:jc w:val="center"/>
              <w:rPr>
                <w:rFonts w:ascii="Arial" w:hAnsi="Arial" w:cs="Arial"/>
                <w:color w:val="000000"/>
                <w:sz w:val="20"/>
                <w:szCs w:val="20"/>
              </w:rPr>
            </w:pPr>
            <w:r w:rsidRPr="003E059F">
              <w:rPr>
                <w:rFonts w:ascii="Arial" w:hAnsi="Arial" w:cs="Arial"/>
                <w:color w:val="000000"/>
                <w:sz w:val="20"/>
                <w:szCs w:val="20"/>
              </w:rPr>
              <w:t>Rotational</w:t>
            </w:r>
          </w:p>
        </w:tc>
        <w:tc>
          <w:tcPr>
            <w:tcW w:w="960" w:type="dxa"/>
            <w:tcBorders>
              <w:top w:val="nil"/>
              <w:left w:val="nil"/>
              <w:bottom w:val="nil"/>
              <w:right w:val="nil"/>
            </w:tcBorders>
            <w:noWrap/>
          </w:tcPr>
          <w:p w:rsidR="00114309" w:rsidRDefault="00114309" w:rsidP="00114309">
            <w:pPr>
              <w:jc w:val="center"/>
            </w:pPr>
            <w:r w:rsidRPr="00146E71">
              <w:rPr>
                <w:rFonts w:ascii="Arial" w:hAnsi="Arial" w:cs="Arial"/>
                <w:color w:val="000000"/>
                <w:sz w:val="20"/>
                <w:szCs w:val="20"/>
              </w:rPr>
              <w:t>AKF</w:t>
            </w:r>
          </w:p>
        </w:tc>
      </w:tr>
      <w:tr w:rsidR="0078396B" w:rsidRPr="003E059F" w:rsidTr="00114309">
        <w:trPr>
          <w:trHeight w:val="255"/>
        </w:trPr>
        <w:tc>
          <w:tcPr>
            <w:tcW w:w="11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A1</w:t>
            </w:r>
          </w:p>
        </w:tc>
        <w:tc>
          <w:tcPr>
            <w:tcW w:w="132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1004"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159</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211970</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2148005</w:t>
            </w:r>
          </w:p>
        </w:tc>
        <w:tc>
          <w:tcPr>
            <w:tcW w:w="96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212149</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2147538</w:t>
            </w:r>
          </w:p>
        </w:tc>
        <w:tc>
          <w:tcPr>
            <w:tcW w:w="1139"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Alternate</w:t>
            </w:r>
          </w:p>
        </w:tc>
        <w:tc>
          <w:tcPr>
            <w:tcW w:w="960" w:type="dxa"/>
            <w:tcBorders>
              <w:top w:val="nil"/>
              <w:left w:val="nil"/>
              <w:bottom w:val="nil"/>
              <w:right w:val="nil"/>
            </w:tcBorders>
            <w:noWrap/>
            <w:vAlign w:val="bottom"/>
          </w:tcPr>
          <w:p w:rsidR="0078396B" w:rsidRPr="003E059F" w:rsidRDefault="00114309" w:rsidP="0078396B">
            <w:pPr>
              <w:jc w:val="center"/>
              <w:rPr>
                <w:rFonts w:ascii="Arial" w:hAnsi="Arial" w:cs="Arial"/>
                <w:color w:val="000000"/>
                <w:sz w:val="20"/>
                <w:szCs w:val="20"/>
              </w:rPr>
            </w:pPr>
            <w:r>
              <w:rPr>
                <w:rFonts w:ascii="Arial" w:hAnsi="Arial" w:cs="Arial"/>
                <w:color w:val="000000"/>
                <w:sz w:val="20"/>
                <w:szCs w:val="20"/>
              </w:rPr>
              <w:t>NW</w:t>
            </w:r>
          </w:p>
        </w:tc>
      </w:tr>
      <w:tr w:rsidR="00482507" w:rsidRPr="003E059F" w:rsidTr="00482507">
        <w:trPr>
          <w:trHeight w:val="255"/>
        </w:trPr>
        <w:tc>
          <w:tcPr>
            <w:tcW w:w="114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A2</w:t>
            </w:r>
          </w:p>
        </w:tc>
        <w:tc>
          <w:tcPr>
            <w:tcW w:w="1327"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1004"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88</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248022</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2156040</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248522</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2156057</w:t>
            </w:r>
          </w:p>
        </w:tc>
        <w:tc>
          <w:tcPr>
            <w:tcW w:w="1139"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Alternate</w:t>
            </w:r>
          </w:p>
        </w:tc>
        <w:tc>
          <w:tcPr>
            <w:tcW w:w="960" w:type="dxa"/>
            <w:tcBorders>
              <w:top w:val="nil"/>
              <w:left w:val="nil"/>
              <w:bottom w:val="nil"/>
              <w:right w:val="nil"/>
            </w:tcBorders>
            <w:noWrap/>
          </w:tcPr>
          <w:p w:rsidR="00482507" w:rsidRDefault="00482507" w:rsidP="00482507">
            <w:pPr>
              <w:jc w:val="center"/>
            </w:pPr>
            <w:r w:rsidRPr="0000348A">
              <w:rPr>
                <w:rFonts w:ascii="Arial" w:hAnsi="Arial" w:cs="Arial"/>
                <w:color w:val="000000"/>
                <w:sz w:val="20"/>
                <w:szCs w:val="20"/>
              </w:rPr>
              <w:t>MLS</w:t>
            </w:r>
          </w:p>
        </w:tc>
      </w:tr>
      <w:tr w:rsidR="00482507" w:rsidRPr="003E059F" w:rsidTr="00482507">
        <w:trPr>
          <w:trHeight w:val="255"/>
        </w:trPr>
        <w:tc>
          <w:tcPr>
            <w:tcW w:w="114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A3</w:t>
            </w:r>
          </w:p>
        </w:tc>
        <w:tc>
          <w:tcPr>
            <w:tcW w:w="1327"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1004"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97</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242383</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2153426</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242879</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2153365</w:t>
            </w:r>
          </w:p>
        </w:tc>
        <w:tc>
          <w:tcPr>
            <w:tcW w:w="1139"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Alternate</w:t>
            </w:r>
          </w:p>
        </w:tc>
        <w:tc>
          <w:tcPr>
            <w:tcW w:w="960" w:type="dxa"/>
            <w:tcBorders>
              <w:top w:val="nil"/>
              <w:left w:val="nil"/>
              <w:bottom w:val="nil"/>
              <w:right w:val="nil"/>
            </w:tcBorders>
            <w:noWrap/>
          </w:tcPr>
          <w:p w:rsidR="00482507" w:rsidRDefault="00482507" w:rsidP="00482507">
            <w:pPr>
              <w:jc w:val="center"/>
            </w:pPr>
            <w:r w:rsidRPr="0000348A">
              <w:rPr>
                <w:rFonts w:ascii="Arial" w:hAnsi="Arial" w:cs="Arial"/>
                <w:color w:val="000000"/>
                <w:sz w:val="20"/>
                <w:szCs w:val="20"/>
              </w:rPr>
              <w:t>MLS</w:t>
            </w:r>
          </w:p>
        </w:tc>
      </w:tr>
      <w:tr w:rsidR="0078396B" w:rsidRPr="003E059F" w:rsidTr="00114309">
        <w:trPr>
          <w:trHeight w:val="255"/>
        </w:trPr>
        <w:tc>
          <w:tcPr>
            <w:tcW w:w="1140"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A4</w:t>
            </w:r>
          </w:p>
        </w:tc>
        <w:tc>
          <w:tcPr>
            <w:tcW w:w="1327"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1004"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332</w:t>
            </w:r>
          </w:p>
        </w:tc>
        <w:tc>
          <w:tcPr>
            <w:tcW w:w="960"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215173</w:t>
            </w:r>
          </w:p>
        </w:tc>
        <w:tc>
          <w:tcPr>
            <w:tcW w:w="995"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2129439</w:t>
            </w:r>
          </w:p>
        </w:tc>
        <w:tc>
          <w:tcPr>
            <w:tcW w:w="960"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214938</w:t>
            </w:r>
          </w:p>
        </w:tc>
        <w:tc>
          <w:tcPr>
            <w:tcW w:w="995"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2129881</w:t>
            </w:r>
          </w:p>
        </w:tc>
        <w:tc>
          <w:tcPr>
            <w:tcW w:w="1139"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Alternate</w:t>
            </w:r>
          </w:p>
        </w:tc>
        <w:tc>
          <w:tcPr>
            <w:tcW w:w="960" w:type="dxa"/>
            <w:tcBorders>
              <w:top w:val="nil"/>
              <w:left w:val="nil"/>
              <w:right w:val="nil"/>
            </w:tcBorders>
            <w:noWrap/>
            <w:vAlign w:val="bottom"/>
          </w:tcPr>
          <w:p w:rsidR="0078396B" w:rsidRPr="003E059F" w:rsidRDefault="00114309" w:rsidP="0078396B">
            <w:pPr>
              <w:jc w:val="center"/>
              <w:rPr>
                <w:rFonts w:ascii="Arial" w:hAnsi="Arial" w:cs="Arial"/>
                <w:color w:val="000000"/>
                <w:sz w:val="20"/>
                <w:szCs w:val="20"/>
              </w:rPr>
            </w:pPr>
            <w:r>
              <w:rPr>
                <w:rFonts w:ascii="Arial" w:hAnsi="Arial" w:cs="Arial"/>
                <w:color w:val="000000"/>
                <w:sz w:val="20"/>
                <w:szCs w:val="20"/>
              </w:rPr>
              <w:t>IW</w:t>
            </w:r>
          </w:p>
        </w:tc>
      </w:tr>
      <w:tr w:rsidR="0078396B" w:rsidRPr="003E059F" w:rsidTr="00114309">
        <w:trPr>
          <w:trHeight w:val="255"/>
        </w:trPr>
        <w:tc>
          <w:tcPr>
            <w:tcW w:w="1140"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A5</w:t>
            </w:r>
          </w:p>
        </w:tc>
        <w:tc>
          <w:tcPr>
            <w:tcW w:w="1327"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1004"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118</w:t>
            </w:r>
          </w:p>
        </w:tc>
        <w:tc>
          <w:tcPr>
            <w:tcW w:w="960"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231216</w:t>
            </w:r>
          </w:p>
        </w:tc>
        <w:tc>
          <w:tcPr>
            <w:tcW w:w="995"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2139704</w:t>
            </w:r>
          </w:p>
        </w:tc>
        <w:tc>
          <w:tcPr>
            <w:tcW w:w="960"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231658</w:t>
            </w:r>
          </w:p>
        </w:tc>
        <w:tc>
          <w:tcPr>
            <w:tcW w:w="995"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2139469</w:t>
            </w:r>
          </w:p>
        </w:tc>
        <w:tc>
          <w:tcPr>
            <w:tcW w:w="1139"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Alternate</w:t>
            </w:r>
          </w:p>
        </w:tc>
        <w:tc>
          <w:tcPr>
            <w:tcW w:w="960" w:type="dxa"/>
            <w:tcBorders>
              <w:top w:val="nil"/>
              <w:left w:val="nil"/>
              <w:bottom w:val="single" w:sz="4" w:space="0" w:color="auto"/>
              <w:right w:val="nil"/>
            </w:tcBorders>
            <w:noWrap/>
            <w:vAlign w:val="bottom"/>
          </w:tcPr>
          <w:p w:rsidR="0078396B" w:rsidRPr="003E059F" w:rsidRDefault="00114309" w:rsidP="0078396B">
            <w:pPr>
              <w:jc w:val="center"/>
              <w:rPr>
                <w:rFonts w:ascii="Arial" w:hAnsi="Arial" w:cs="Arial"/>
                <w:color w:val="000000"/>
                <w:sz w:val="20"/>
                <w:szCs w:val="20"/>
              </w:rPr>
            </w:pPr>
            <w:r>
              <w:rPr>
                <w:rFonts w:ascii="Arial" w:hAnsi="Arial" w:cs="Arial"/>
                <w:color w:val="000000"/>
                <w:sz w:val="20"/>
                <w:szCs w:val="20"/>
              </w:rPr>
              <w:t>AKF</w:t>
            </w:r>
          </w:p>
        </w:tc>
      </w:tr>
    </w:tbl>
    <w:p w:rsidR="0078396B" w:rsidRDefault="0078396B" w:rsidP="0078396B">
      <w:pPr>
        <w:sectPr w:rsidR="0078396B" w:rsidSect="0078396B">
          <w:headerReference w:type="default" r:id="rId103"/>
          <w:footerReference w:type="default" r:id="rId104"/>
          <w:pgSz w:w="12240" w:h="15840"/>
          <w:pgMar w:top="1440" w:right="1440" w:bottom="1440" w:left="1440" w:header="720" w:footer="720" w:gutter="0"/>
          <w:cols w:space="720"/>
          <w:docGrid w:linePitch="360"/>
        </w:sectPr>
      </w:pPr>
    </w:p>
    <w:p w:rsidR="0078396B" w:rsidRDefault="0078396B" w:rsidP="0078396B">
      <w:pPr>
        <w:pStyle w:val="NTR-Caption"/>
        <w:jc w:val="center"/>
        <w:rPr>
          <w:b/>
        </w:rPr>
      </w:pPr>
      <w:bookmarkStart w:id="460" w:name="_Toc178751838"/>
      <w:r>
        <w:rPr>
          <w:noProof/>
        </w:rPr>
        <w:lastRenderedPageBreak/>
        <w:drawing>
          <wp:inline distT="0" distB="0" distL="0" distR="0">
            <wp:extent cx="7350671" cy="5669280"/>
            <wp:effectExtent l="19050" t="0" r="2629" b="0"/>
            <wp:docPr id="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7350671" cy="5669280"/>
                    </a:xfrm>
                    <a:prstGeom prst="rect">
                      <a:avLst/>
                    </a:prstGeom>
                  </pic:spPr>
                </pic:pic>
              </a:graphicData>
            </a:graphic>
          </wp:inline>
        </w:drawing>
      </w:r>
    </w:p>
    <w:p w:rsidR="0078396B" w:rsidRDefault="0078396B" w:rsidP="0078396B">
      <w:pPr>
        <w:pStyle w:val="NTR-Caption"/>
        <w:rPr>
          <w:rStyle w:val="CaptionTextCharChar"/>
          <w:rFonts w:cs="Arial"/>
        </w:rPr>
        <w:sectPr w:rsidR="0078396B" w:rsidSect="0078396B">
          <w:headerReference w:type="default" r:id="rId106"/>
          <w:footerReference w:type="default" r:id="rId107"/>
          <w:pgSz w:w="15840" w:h="12240" w:orient="landscape"/>
          <w:pgMar w:top="1440" w:right="1440" w:bottom="1440" w:left="1440" w:header="720" w:footer="720" w:gutter="0"/>
          <w:cols w:space="720"/>
          <w:docGrid w:linePitch="360"/>
        </w:sectPr>
      </w:pPr>
      <w:r>
        <w:rPr>
          <w:b/>
        </w:rPr>
        <w:t>Figure A.6</w:t>
      </w:r>
      <w:r w:rsidRPr="006B67F1">
        <w:rPr>
          <w:b/>
        </w:rPr>
        <w:t>.</w:t>
      </w:r>
      <w:r w:rsidRPr="00AD03BC">
        <w:t xml:space="preserve"> </w:t>
      </w:r>
      <w:proofErr w:type="gramStart"/>
      <w:r>
        <w:t>W</w:t>
      </w:r>
      <w:r w:rsidRPr="006B67F1">
        <w:t>et forest and subalpine shrubland sampling frames at HALE</w:t>
      </w:r>
      <w:bookmarkEnd w:id="460"/>
      <w:r w:rsidRPr="006B67F1">
        <w:t>.</w:t>
      </w:r>
      <w:proofErr w:type="gramEnd"/>
      <w:r w:rsidRPr="006B67F1">
        <w:t xml:space="preserve"> </w:t>
      </w:r>
    </w:p>
    <w:p w:rsidR="0078396B" w:rsidRDefault="0078396B" w:rsidP="0078396B">
      <w:pPr>
        <w:pStyle w:val="NTR-Caption"/>
        <w:rPr>
          <w:b/>
        </w:rPr>
      </w:pPr>
      <w:r>
        <w:rPr>
          <w:noProof/>
        </w:rPr>
        <w:lastRenderedPageBreak/>
        <w:drawing>
          <wp:inline distT="0" distB="0" distL="0" distR="0">
            <wp:extent cx="7325813" cy="5669280"/>
            <wp:effectExtent l="19050" t="0" r="8437" b="0"/>
            <wp:docPr id="2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stretch>
                      <a:fillRect/>
                    </a:stretch>
                  </pic:blipFill>
                  <pic:spPr>
                    <a:xfrm>
                      <a:off x="0" y="0"/>
                      <a:ext cx="7325813" cy="5669280"/>
                    </a:xfrm>
                    <a:prstGeom prst="rect">
                      <a:avLst/>
                    </a:prstGeom>
                  </pic:spPr>
                </pic:pic>
              </a:graphicData>
            </a:graphic>
          </wp:inline>
        </w:drawing>
      </w:r>
    </w:p>
    <w:p w:rsidR="0078396B" w:rsidRDefault="0078396B" w:rsidP="0078396B">
      <w:pPr>
        <w:pStyle w:val="NTR-Caption"/>
        <w:rPr>
          <w:b/>
        </w:rPr>
        <w:sectPr w:rsidR="0078396B" w:rsidSect="0078396B">
          <w:headerReference w:type="default" r:id="rId109"/>
          <w:footerReference w:type="default" r:id="rId110"/>
          <w:pgSz w:w="15840" w:h="12240" w:orient="landscape"/>
          <w:pgMar w:top="1440" w:right="1440" w:bottom="1440" w:left="1440" w:header="720" w:footer="720" w:gutter="0"/>
          <w:cols w:space="720"/>
          <w:docGrid w:linePitch="360"/>
        </w:sectPr>
      </w:pPr>
      <w:r>
        <w:rPr>
          <w:b/>
        </w:rPr>
        <w:t>Figure A.7</w:t>
      </w:r>
      <w:r w:rsidRPr="006B67F1">
        <w:rPr>
          <w:b/>
        </w:rPr>
        <w:t>.</w:t>
      </w:r>
      <w:r w:rsidRPr="007D59D9">
        <w:t xml:space="preserve"> </w:t>
      </w:r>
      <w:r>
        <w:t>F</w:t>
      </w:r>
      <w:r w:rsidRPr="007D59D9">
        <w:t xml:space="preserve">ixed and rotational </w:t>
      </w:r>
      <w:r>
        <w:t>transect</w:t>
      </w:r>
      <w:r w:rsidRPr="007D59D9">
        <w:t xml:space="preserve"> locations for the wet forest sampling frame at HALE.</w:t>
      </w:r>
      <w:r>
        <w:t xml:space="preserve"> </w:t>
      </w:r>
    </w:p>
    <w:p w:rsidR="0078396B" w:rsidRPr="00DA2C9D" w:rsidRDefault="0078396B" w:rsidP="0078396B">
      <w:pPr>
        <w:pStyle w:val="NTR-Caption"/>
        <w:rPr>
          <w:rStyle w:val="TableCaptionChar"/>
          <w:szCs w:val="24"/>
        </w:rPr>
      </w:pPr>
      <w:r>
        <w:rPr>
          <w:b/>
        </w:rPr>
        <w:lastRenderedPageBreak/>
        <w:t>Table A.6</w:t>
      </w:r>
      <w:r w:rsidRPr="006B67F1">
        <w:rPr>
          <w:b/>
        </w:rPr>
        <w:t>.</w:t>
      </w:r>
      <w:r w:rsidRPr="006B67F1">
        <w:t xml:space="preserve"> Fixed</w:t>
      </w:r>
      <w:r>
        <w:t xml:space="preserve"> and rotational</w:t>
      </w:r>
      <w:r w:rsidRPr="006B67F1">
        <w:t xml:space="preserve"> </w:t>
      </w:r>
      <w:r>
        <w:t>transect</w:t>
      </w:r>
      <w:r w:rsidRPr="006B67F1">
        <w:t xml:space="preserve"> locations for the wet forest sampling frame at HALE.</w:t>
      </w:r>
      <w:r w:rsidRPr="00084321">
        <w:t xml:space="preserve"> </w:t>
      </w:r>
      <w:r w:rsidRPr="00651A7B">
        <w:t>An asterisk (*) indicates that the transect fall</w:t>
      </w:r>
      <w:r>
        <w:t>s</w:t>
      </w:r>
      <w:r w:rsidRPr="00651A7B">
        <w:t xml:space="preserve"> along a legacy transect.</w:t>
      </w:r>
      <w:r w:rsidRPr="006B67F1">
        <w:rPr>
          <w:rStyle w:val="CaptionTextCharChar"/>
          <w:rFonts w:cs="Arial"/>
        </w:rPr>
        <w:t xml:space="preserve"> Alternate locations are provided in case any of </w:t>
      </w:r>
      <w:proofErr w:type="gramStart"/>
      <w:r w:rsidRPr="006B67F1">
        <w:rPr>
          <w:rStyle w:val="CaptionTextCharChar"/>
          <w:rFonts w:cs="Arial"/>
        </w:rPr>
        <w:t xml:space="preserve">the </w:t>
      </w:r>
      <w:r>
        <w:rPr>
          <w:rStyle w:val="CaptionTextCharChar"/>
          <w:rFonts w:cs="Arial"/>
        </w:rPr>
        <w:t>transects</w:t>
      </w:r>
      <w:proofErr w:type="gramEnd"/>
      <w:r w:rsidRPr="006B67F1">
        <w:rPr>
          <w:rStyle w:val="CaptionTextCharChar"/>
          <w:rFonts w:cs="Arial"/>
        </w:rPr>
        <w:t xml:space="preserve"> are rejected in the field</w:t>
      </w:r>
      <w:r>
        <w:rPr>
          <w:rStyle w:val="CaptionTextCharChar"/>
          <w:rFonts w:cs="Arial"/>
        </w:rPr>
        <w:t>. Coordinates are UTM, NAD83, and zone 4N.</w:t>
      </w:r>
    </w:p>
    <w:p w:rsidR="0078396B" w:rsidRDefault="0078396B" w:rsidP="0078396B">
      <w:pPr>
        <w:pStyle w:val="NTR-Caption"/>
        <w:rPr>
          <w:rStyle w:val="CaptionTextCharChar"/>
          <w:rFonts w:cs="Arial"/>
        </w:rPr>
      </w:pPr>
    </w:p>
    <w:tbl>
      <w:tblPr>
        <w:tblW w:w="8431" w:type="dxa"/>
        <w:tblLook w:val="00A0" w:firstRow="1" w:lastRow="0" w:firstColumn="1" w:lastColumn="0" w:noHBand="0" w:noVBand="0"/>
      </w:tblPr>
      <w:tblGrid>
        <w:gridCol w:w="1050"/>
        <w:gridCol w:w="1278"/>
        <w:gridCol w:w="1061"/>
        <w:gridCol w:w="944"/>
        <w:gridCol w:w="1016"/>
        <w:gridCol w:w="916"/>
        <w:gridCol w:w="1016"/>
        <w:gridCol w:w="1150"/>
      </w:tblGrid>
      <w:tr w:rsidR="0078396B" w:rsidRPr="003E059F" w:rsidTr="0078396B">
        <w:trPr>
          <w:trHeight w:val="570"/>
        </w:trPr>
        <w:tc>
          <w:tcPr>
            <w:tcW w:w="1050"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Transect Number</w:t>
            </w:r>
          </w:p>
        </w:tc>
        <w:tc>
          <w:tcPr>
            <w:tcW w:w="1278"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Length (m)</w:t>
            </w:r>
          </w:p>
        </w:tc>
        <w:tc>
          <w:tcPr>
            <w:tcW w:w="1061"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Azimuth</w:t>
            </w:r>
          </w:p>
        </w:tc>
        <w:tc>
          <w:tcPr>
            <w:tcW w:w="944"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Start X</w:t>
            </w:r>
          </w:p>
        </w:tc>
        <w:tc>
          <w:tcPr>
            <w:tcW w:w="1016"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Start Y</w:t>
            </w:r>
          </w:p>
        </w:tc>
        <w:tc>
          <w:tcPr>
            <w:tcW w:w="916"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End X</w:t>
            </w:r>
          </w:p>
        </w:tc>
        <w:tc>
          <w:tcPr>
            <w:tcW w:w="1016"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End Y</w:t>
            </w:r>
          </w:p>
        </w:tc>
        <w:tc>
          <w:tcPr>
            <w:tcW w:w="1150"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Panel</w:t>
            </w:r>
          </w:p>
        </w:tc>
      </w:tr>
      <w:tr w:rsidR="0078396B" w:rsidRPr="003E059F" w:rsidTr="0078396B">
        <w:trPr>
          <w:trHeight w:val="255"/>
        </w:trPr>
        <w:tc>
          <w:tcPr>
            <w:tcW w:w="1050" w:type="dxa"/>
            <w:tcBorders>
              <w:top w:val="single" w:sz="12" w:space="0" w:color="auto"/>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w:t>
            </w:r>
          </w:p>
        </w:tc>
        <w:tc>
          <w:tcPr>
            <w:tcW w:w="1278" w:type="dxa"/>
            <w:tcBorders>
              <w:top w:val="single" w:sz="12" w:space="0" w:color="auto"/>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61" w:type="dxa"/>
            <w:tcBorders>
              <w:top w:val="single" w:sz="12" w:space="0" w:color="auto"/>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113</w:t>
            </w:r>
          </w:p>
        </w:tc>
        <w:tc>
          <w:tcPr>
            <w:tcW w:w="944" w:type="dxa"/>
            <w:tcBorders>
              <w:top w:val="single" w:sz="12" w:space="0" w:color="auto"/>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799145</w:t>
            </w:r>
          </w:p>
        </w:tc>
        <w:tc>
          <w:tcPr>
            <w:tcW w:w="1016" w:type="dxa"/>
            <w:tcBorders>
              <w:top w:val="single" w:sz="12" w:space="0" w:color="auto"/>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2292213</w:t>
            </w:r>
          </w:p>
        </w:tc>
        <w:tc>
          <w:tcPr>
            <w:tcW w:w="916" w:type="dxa"/>
            <w:tcBorders>
              <w:top w:val="single" w:sz="12" w:space="0" w:color="auto"/>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800046</w:t>
            </w:r>
          </w:p>
        </w:tc>
        <w:tc>
          <w:tcPr>
            <w:tcW w:w="1016" w:type="dxa"/>
            <w:tcBorders>
              <w:top w:val="single" w:sz="12" w:space="0" w:color="auto"/>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2291835</w:t>
            </w:r>
          </w:p>
        </w:tc>
        <w:tc>
          <w:tcPr>
            <w:tcW w:w="1150" w:type="dxa"/>
            <w:tcBorders>
              <w:top w:val="single" w:sz="12" w:space="0" w:color="auto"/>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10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w:t>
            </w:r>
          </w:p>
        </w:tc>
        <w:tc>
          <w:tcPr>
            <w:tcW w:w="1278"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61"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124</w:t>
            </w:r>
          </w:p>
        </w:tc>
        <w:tc>
          <w:tcPr>
            <w:tcW w:w="944"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799827</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2292851</w:t>
            </w:r>
          </w:p>
        </w:tc>
        <w:tc>
          <w:tcPr>
            <w:tcW w:w="9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800656</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2292293</w:t>
            </w:r>
          </w:p>
        </w:tc>
        <w:tc>
          <w:tcPr>
            <w:tcW w:w="11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10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w:t>
            </w:r>
          </w:p>
        </w:tc>
        <w:tc>
          <w:tcPr>
            <w:tcW w:w="1278"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61"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126</w:t>
            </w:r>
          </w:p>
        </w:tc>
        <w:tc>
          <w:tcPr>
            <w:tcW w:w="944"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802031</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2291492</w:t>
            </w:r>
          </w:p>
        </w:tc>
        <w:tc>
          <w:tcPr>
            <w:tcW w:w="9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802834</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2290905</w:t>
            </w:r>
          </w:p>
        </w:tc>
        <w:tc>
          <w:tcPr>
            <w:tcW w:w="11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10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4</w:t>
            </w:r>
          </w:p>
        </w:tc>
        <w:tc>
          <w:tcPr>
            <w:tcW w:w="1278"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61"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130</w:t>
            </w:r>
          </w:p>
        </w:tc>
        <w:tc>
          <w:tcPr>
            <w:tcW w:w="944"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803585</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2290208</w:t>
            </w:r>
          </w:p>
        </w:tc>
        <w:tc>
          <w:tcPr>
            <w:tcW w:w="9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804309</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2289599</w:t>
            </w:r>
          </w:p>
        </w:tc>
        <w:tc>
          <w:tcPr>
            <w:tcW w:w="11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10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w:t>
            </w:r>
          </w:p>
        </w:tc>
        <w:tc>
          <w:tcPr>
            <w:tcW w:w="1278"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61"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109</w:t>
            </w:r>
          </w:p>
        </w:tc>
        <w:tc>
          <w:tcPr>
            <w:tcW w:w="944"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799881</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2293753</w:t>
            </w:r>
          </w:p>
        </w:tc>
        <w:tc>
          <w:tcPr>
            <w:tcW w:w="9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800827</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2293435</w:t>
            </w:r>
          </w:p>
        </w:tc>
        <w:tc>
          <w:tcPr>
            <w:tcW w:w="11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10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w:t>
            </w:r>
          </w:p>
        </w:tc>
        <w:tc>
          <w:tcPr>
            <w:tcW w:w="1278"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61"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115</w:t>
            </w:r>
          </w:p>
        </w:tc>
        <w:tc>
          <w:tcPr>
            <w:tcW w:w="944"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803138</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2292168</w:t>
            </w:r>
          </w:p>
        </w:tc>
        <w:tc>
          <w:tcPr>
            <w:tcW w:w="9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804042</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2291746</w:t>
            </w:r>
          </w:p>
        </w:tc>
        <w:tc>
          <w:tcPr>
            <w:tcW w:w="11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10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7</w:t>
            </w:r>
          </w:p>
        </w:tc>
        <w:tc>
          <w:tcPr>
            <w:tcW w:w="1278"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61"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19</w:t>
            </w:r>
          </w:p>
        </w:tc>
        <w:tc>
          <w:tcPr>
            <w:tcW w:w="944"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801681</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2292822</w:t>
            </w:r>
          </w:p>
        </w:tc>
        <w:tc>
          <w:tcPr>
            <w:tcW w:w="9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802009</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2293767</w:t>
            </w:r>
          </w:p>
        </w:tc>
        <w:tc>
          <w:tcPr>
            <w:tcW w:w="11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10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w:t>
            </w:r>
          </w:p>
        </w:tc>
        <w:tc>
          <w:tcPr>
            <w:tcW w:w="1278"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61"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143</w:t>
            </w:r>
          </w:p>
        </w:tc>
        <w:tc>
          <w:tcPr>
            <w:tcW w:w="944"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805655</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2291619</w:t>
            </w:r>
          </w:p>
        </w:tc>
        <w:tc>
          <w:tcPr>
            <w:tcW w:w="9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806244</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2290827</w:t>
            </w:r>
          </w:p>
        </w:tc>
        <w:tc>
          <w:tcPr>
            <w:tcW w:w="11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10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9</w:t>
            </w:r>
          </w:p>
        </w:tc>
        <w:tc>
          <w:tcPr>
            <w:tcW w:w="1278"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61"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96</w:t>
            </w:r>
          </w:p>
        </w:tc>
        <w:tc>
          <w:tcPr>
            <w:tcW w:w="944"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800528</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2295144</w:t>
            </w:r>
          </w:p>
        </w:tc>
        <w:tc>
          <w:tcPr>
            <w:tcW w:w="9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801522</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2295037</w:t>
            </w:r>
          </w:p>
        </w:tc>
        <w:tc>
          <w:tcPr>
            <w:tcW w:w="11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10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w:t>
            </w:r>
          </w:p>
        </w:tc>
        <w:tc>
          <w:tcPr>
            <w:tcW w:w="1278"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61"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332</w:t>
            </w:r>
          </w:p>
        </w:tc>
        <w:tc>
          <w:tcPr>
            <w:tcW w:w="944"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805586</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2289540</w:t>
            </w:r>
          </w:p>
        </w:tc>
        <w:tc>
          <w:tcPr>
            <w:tcW w:w="9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805117</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2290423</w:t>
            </w:r>
          </w:p>
        </w:tc>
        <w:tc>
          <w:tcPr>
            <w:tcW w:w="11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10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11</w:t>
            </w:r>
          </w:p>
        </w:tc>
        <w:tc>
          <w:tcPr>
            <w:tcW w:w="1278"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61"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34</w:t>
            </w:r>
            <w:r>
              <w:rPr>
                <w:rFonts w:ascii="Arial" w:hAnsi="Arial" w:cs="Arial"/>
                <w:color w:val="000000"/>
                <w:sz w:val="20"/>
                <w:szCs w:val="20"/>
              </w:rPr>
              <w:t>1</w:t>
            </w:r>
          </w:p>
        </w:tc>
        <w:tc>
          <w:tcPr>
            <w:tcW w:w="944"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802</w:t>
            </w:r>
            <w:r>
              <w:rPr>
                <w:rFonts w:ascii="Arial" w:hAnsi="Arial" w:cs="Arial"/>
                <w:color w:val="000000"/>
                <w:sz w:val="20"/>
                <w:szCs w:val="20"/>
              </w:rPr>
              <w:t>340</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2292</w:t>
            </w:r>
            <w:r>
              <w:rPr>
                <w:rFonts w:ascii="Arial" w:hAnsi="Arial" w:cs="Arial"/>
                <w:color w:val="000000"/>
                <w:sz w:val="20"/>
                <w:szCs w:val="20"/>
              </w:rPr>
              <w:t>566</w:t>
            </w:r>
          </w:p>
        </w:tc>
        <w:tc>
          <w:tcPr>
            <w:tcW w:w="9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8020</w:t>
            </w:r>
            <w:r>
              <w:rPr>
                <w:rFonts w:ascii="Arial" w:hAnsi="Arial" w:cs="Arial"/>
                <w:color w:val="000000"/>
                <w:sz w:val="20"/>
                <w:szCs w:val="20"/>
              </w:rPr>
              <w:t>15</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2293</w:t>
            </w:r>
            <w:r>
              <w:rPr>
                <w:rFonts w:ascii="Arial" w:hAnsi="Arial" w:cs="Arial"/>
                <w:color w:val="000000"/>
                <w:sz w:val="20"/>
                <w:szCs w:val="20"/>
              </w:rPr>
              <w:t>512</w:t>
            </w:r>
          </w:p>
        </w:tc>
        <w:tc>
          <w:tcPr>
            <w:tcW w:w="11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10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12</w:t>
            </w:r>
          </w:p>
        </w:tc>
        <w:tc>
          <w:tcPr>
            <w:tcW w:w="1278"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61"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246</w:t>
            </w:r>
          </w:p>
        </w:tc>
        <w:tc>
          <w:tcPr>
            <w:tcW w:w="944"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800364</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2291673</w:t>
            </w:r>
          </w:p>
        </w:tc>
        <w:tc>
          <w:tcPr>
            <w:tcW w:w="9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799450</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2291267</w:t>
            </w:r>
          </w:p>
        </w:tc>
        <w:tc>
          <w:tcPr>
            <w:tcW w:w="11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10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13</w:t>
            </w:r>
          </w:p>
        </w:tc>
        <w:tc>
          <w:tcPr>
            <w:tcW w:w="1278"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61"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w:t>
            </w:r>
            <w:r>
              <w:rPr>
                <w:rFonts w:ascii="Arial" w:hAnsi="Arial" w:cs="Arial"/>
                <w:color w:val="000000"/>
                <w:sz w:val="20"/>
                <w:szCs w:val="20"/>
              </w:rPr>
              <w:t>11</w:t>
            </w:r>
          </w:p>
        </w:tc>
        <w:tc>
          <w:tcPr>
            <w:tcW w:w="944"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803</w:t>
            </w:r>
            <w:r>
              <w:rPr>
                <w:rFonts w:ascii="Arial" w:hAnsi="Arial" w:cs="Arial"/>
                <w:color w:val="000000"/>
                <w:sz w:val="20"/>
                <w:szCs w:val="20"/>
              </w:rPr>
              <w:t>194</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2290</w:t>
            </w:r>
            <w:r>
              <w:rPr>
                <w:rFonts w:ascii="Arial" w:hAnsi="Arial" w:cs="Arial"/>
                <w:color w:val="000000"/>
                <w:sz w:val="20"/>
                <w:szCs w:val="20"/>
              </w:rPr>
              <w:t>733</w:t>
            </w:r>
          </w:p>
        </w:tc>
        <w:tc>
          <w:tcPr>
            <w:tcW w:w="9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804</w:t>
            </w:r>
            <w:r>
              <w:rPr>
                <w:rFonts w:ascii="Arial" w:hAnsi="Arial" w:cs="Arial"/>
                <w:color w:val="000000"/>
                <w:sz w:val="20"/>
                <w:szCs w:val="20"/>
              </w:rPr>
              <w:t>130</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2290</w:t>
            </w:r>
            <w:r>
              <w:rPr>
                <w:rFonts w:ascii="Arial" w:hAnsi="Arial" w:cs="Arial"/>
                <w:color w:val="000000"/>
                <w:sz w:val="20"/>
                <w:szCs w:val="20"/>
              </w:rPr>
              <w:t>381</w:t>
            </w:r>
          </w:p>
        </w:tc>
        <w:tc>
          <w:tcPr>
            <w:tcW w:w="11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10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14</w:t>
            </w:r>
          </w:p>
        </w:tc>
        <w:tc>
          <w:tcPr>
            <w:tcW w:w="1278"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61"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113</w:t>
            </w:r>
          </w:p>
        </w:tc>
        <w:tc>
          <w:tcPr>
            <w:tcW w:w="944"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801610</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2292111</w:t>
            </w:r>
          </w:p>
        </w:tc>
        <w:tc>
          <w:tcPr>
            <w:tcW w:w="9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802531</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2291720</w:t>
            </w:r>
          </w:p>
        </w:tc>
        <w:tc>
          <w:tcPr>
            <w:tcW w:w="11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10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15</w:t>
            </w:r>
          </w:p>
        </w:tc>
        <w:tc>
          <w:tcPr>
            <w:tcW w:w="1278"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61"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14</w:t>
            </w:r>
            <w:r>
              <w:rPr>
                <w:rFonts w:ascii="Arial" w:hAnsi="Arial" w:cs="Arial"/>
                <w:color w:val="000000"/>
                <w:sz w:val="20"/>
                <w:szCs w:val="20"/>
              </w:rPr>
              <w:t>7</w:t>
            </w:r>
          </w:p>
        </w:tc>
        <w:tc>
          <w:tcPr>
            <w:tcW w:w="944"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800</w:t>
            </w:r>
            <w:r>
              <w:rPr>
                <w:rFonts w:ascii="Arial" w:hAnsi="Arial" w:cs="Arial"/>
                <w:color w:val="000000"/>
                <w:sz w:val="20"/>
                <w:szCs w:val="20"/>
              </w:rPr>
              <w:t>532</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22915</w:t>
            </w:r>
            <w:r>
              <w:rPr>
                <w:rFonts w:ascii="Arial" w:hAnsi="Arial" w:cs="Arial"/>
                <w:color w:val="000000"/>
                <w:sz w:val="20"/>
                <w:szCs w:val="20"/>
              </w:rPr>
              <w:t>22</w:t>
            </w:r>
          </w:p>
        </w:tc>
        <w:tc>
          <w:tcPr>
            <w:tcW w:w="9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80107</w:t>
            </w:r>
            <w:r>
              <w:rPr>
                <w:rFonts w:ascii="Arial" w:hAnsi="Arial" w:cs="Arial"/>
                <w:color w:val="000000"/>
                <w:sz w:val="20"/>
                <w:szCs w:val="20"/>
              </w:rPr>
              <w:t>4</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2290</w:t>
            </w:r>
            <w:r>
              <w:rPr>
                <w:rFonts w:ascii="Arial" w:hAnsi="Arial" w:cs="Arial"/>
                <w:color w:val="000000"/>
                <w:sz w:val="20"/>
                <w:szCs w:val="20"/>
              </w:rPr>
              <w:t>682</w:t>
            </w:r>
          </w:p>
        </w:tc>
        <w:tc>
          <w:tcPr>
            <w:tcW w:w="11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10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16</w:t>
            </w:r>
          </w:p>
        </w:tc>
        <w:tc>
          <w:tcPr>
            <w:tcW w:w="1278"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61"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332</w:t>
            </w:r>
          </w:p>
        </w:tc>
        <w:tc>
          <w:tcPr>
            <w:tcW w:w="944"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800994</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2293323</w:t>
            </w:r>
          </w:p>
        </w:tc>
        <w:tc>
          <w:tcPr>
            <w:tcW w:w="9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800525</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2294206</w:t>
            </w:r>
          </w:p>
        </w:tc>
        <w:tc>
          <w:tcPr>
            <w:tcW w:w="11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1050" w:type="dxa"/>
            <w:tcBorders>
              <w:top w:val="nil"/>
              <w:left w:val="nil"/>
              <w:bottom w:val="nil"/>
              <w:right w:val="nil"/>
            </w:tcBorders>
            <w:noWrap/>
            <w:vAlign w:val="center"/>
          </w:tcPr>
          <w:p w:rsidR="0078396B" w:rsidRPr="00D04BDB" w:rsidRDefault="0078396B" w:rsidP="0078396B">
            <w:pPr>
              <w:jc w:val="center"/>
              <w:rPr>
                <w:rFonts w:ascii="Arial" w:hAnsi="Arial" w:cs="Arial"/>
                <w:color w:val="000000"/>
                <w:sz w:val="20"/>
                <w:szCs w:val="20"/>
              </w:rPr>
            </w:pPr>
            <w:r w:rsidRPr="00D04BDB">
              <w:rPr>
                <w:rFonts w:ascii="Arial" w:hAnsi="Arial" w:cs="Arial"/>
                <w:color w:val="000000"/>
                <w:sz w:val="20"/>
                <w:szCs w:val="20"/>
              </w:rPr>
              <w:t>17</w:t>
            </w:r>
          </w:p>
        </w:tc>
        <w:tc>
          <w:tcPr>
            <w:tcW w:w="1278" w:type="dxa"/>
            <w:tcBorders>
              <w:top w:val="nil"/>
              <w:left w:val="nil"/>
              <w:bottom w:val="nil"/>
              <w:right w:val="nil"/>
            </w:tcBorders>
            <w:noWrap/>
            <w:vAlign w:val="center"/>
          </w:tcPr>
          <w:p w:rsidR="0078396B" w:rsidRPr="00D04BDB" w:rsidRDefault="0078396B" w:rsidP="0078396B">
            <w:pPr>
              <w:jc w:val="center"/>
              <w:rPr>
                <w:rFonts w:ascii="Arial" w:hAnsi="Arial" w:cs="Arial"/>
                <w:color w:val="000000"/>
                <w:sz w:val="20"/>
                <w:szCs w:val="20"/>
              </w:rPr>
            </w:pPr>
            <w:r w:rsidRPr="00D04BDB">
              <w:rPr>
                <w:rFonts w:ascii="Arial" w:hAnsi="Arial" w:cs="Arial"/>
                <w:color w:val="000000"/>
                <w:sz w:val="20"/>
                <w:szCs w:val="20"/>
              </w:rPr>
              <w:t>1000</w:t>
            </w:r>
          </w:p>
        </w:tc>
        <w:tc>
          <w:tcPr>
            <w:tcW w:w="1061" w:type="dxa"/>
            <w:tcBorders>
              <w:top w:val="nil"/>
              <w:left w:val="nil"/>
              <w:bottom w:val="nil"/>
              <w:right w:val="nil"/>
            </w:tcBorders>
            <w:noWrap/>
            <w:vAlign w:val="center"/>
          </w:tcPr>
          <w:p w:rsidR="0078396B" w:rsidRPr="00D04BDB" w:rsidRDefault="0078396B" w:rsidP="0078396B">
            <w:pPr>
              <w:jc w:val="center"/>
              <w:rPr>
                <w:rFonts w:ascii="Arial" w:hAnsi="Arial" w:cs="Arial"/>
                <w:color w:val="000000"/>
                <w:sz w:val="20"/>
                <w:szCs w:val="20"/>
              </w:rPr>
            </w:pPr>
            <w:r w:rsidRPr="00D04BDB">
              <w:rPr>
                <w:rFonts w:ascii="Arial" w:hAnsi="Arial" w:cs="Arial"/>
                <w:color w:val="000000"/>
                <w:sz w:val="20"/>
                <w:szCs w:val="20"/>
              </w:rPr>
              <w:t>327</w:t>
            </w:r>
          </w:p>
        </w:tc>
        <w:tc>
          <w:tcPr>
            <w:tcW w:w="944" w:type="dxa"/>
            <w:tcBorders>
              <w:top w:val="nil"/>
              <w:left w:val="nil"/>
              <w:bottom w:val="nil"/>
              <w:right w:val="nil"/>
            </w:tcBorders>
            <w:noWrap/>
            <w:vAlign w:val="center"/>
          </w:tcPr>
          <w:p w:rsidR="0078396B" w:rsidRPr="00D04BDB" w:rsidRDefault="0078396B" w:rsidP="0078396B">
            <w:pPr>
              <w:jc w:val="center"/>
              <w:rPr>
                <w:rFonts w:ascii="Arial" w:hAnsi="Arial" w:cs="Arial"/>
                <w:color w:val="000000"/>
                <w:sz w:val="20"/>
                <w:szCs w:val="20"/>
              </w:rPr>
            </w:pPr>
            <w:r w:rsidRPr="00D04BDB">
              <w:rPr>
                <w:rFonts w:ascii="Arial" w:hAnsi="Arial" w:cs="Arial"/>
                <w:color w:val="000000"/>
                <w:sz w:val="20"/>
                <w:szCs w:val="20"/>
              </w:rPr>
              <w:t>805486</w:t>
            </w:r>
          </w:p>
        </w:tc>
        <w:tc>
          <w:tcPr>
            <w:tcW w:w="1016" w:type="dxa"/>
            <w:tcBorders>
              <w:top w:val="nil"/>
              <w:left w:val="nil"/>
              <w:bottom w:val="nil"/>
              <w:right w:val="nil"/>
            </w:tcBorders>
            <w:noWrap/>
            <w:vAlign w:val="center"/>
          </w:tcPr>
          <w:p w:rsidR="0078396B" w:rsidRPr="00D04BDB" w:rsidRDefault="0078396B" w:rsidP="0078396B">
            <w:pPr>
              <w:jc w:val="center"/>
              <w:rPr>
                <w:rFonts w:ascii="Arial" w:hAnsi="Arial" w:cs="Arial"/>
                <w:color w:val="000000"/>
                <w:sz w:val="20"/>
                <w:szCs w:val="20"/>
              </w:rPr>
            </w:pPr>
            <w:r w:rsidRPr="00D04BDB">
              <w:rPr>
                <w:rFonts w:ascii="Arial" w:hAnsi="Arial" w:cs="Arial"/>
                <w:color w:val="000000"/>
                <w:sz w:val="20"/>
                <w:szCs w:val="20"/>
              </w:rPr>
              <w:t>2289241</w:t>
            </w:r>
          </w:p>
        </w:tc>
        <w:tc>
          <w:tcPr>
            <w:tcW w:w="916" w:type="dxa"/>
            <w:tcBorders>
              <w:top w:val="nil"/>
              <w:left w:val="nil"/>
              <w:bottom w:val="nil"/>
              <w:right w:val="nil"/>
            </w:tcBorders>
            <w:noWrap/>
            <w:vAlign w:val="center"/>
          </w:tcPr>
          <w:p w:rsidR="0078396B" w:rsidRPr="00D04BDB" w:rsidRDefault="0078396B" w:rsidP="0078396B">
            <w:pPr>
              <w:jc w:val="center"/>
              <w:rPr>
                <w:rFonts w:ascii="Arial" w:hAnsi="Arial" w:cs="Arial"/>
                <w:color w:val="000000"/>
                <w:sz w:val="20"/>
                <w:szCs w:val="20"/>
              </w:rPr>
            </w:pPr>
            <w:r w:rsidRPr="00D04BDB">
              <w:rPr>
                <w:rFonts w:ascii="Arial" w:hAnsi="Arial" w:cs="Arial"/>
                <w:color w:val="000000"/>
                <w:sz w:val="20"/>
                <w:szCs w:val="20"/>
              </w:rPr>
              <w:t>804942</w:t>
            </w:r>
          </w:p>
        </w:tc>
        <w:tc>
          <w:tcPr>
            <w:tcW w:w="1016" w:type="dxa"/>
            <w:tcBorders>
              <w:top w:val="nil"/>
              <w:left w:val="nil"/>
              <w:bottom w:val="nil"/>
              <w:right w:val="nil"/>
            </w:tcBorders>
            <w:noWrap/>
            <w:vAlign w:val="center"/>
          </w:tcPr>
          <w:p w:rsidR="0078396B" w:rsidRPr="00D04BDB" w:rsidRDefault="0078396B" w:rsidP="0078396B">
            <w:pPr>
              <w:jc w:val="center"/>
              <w:rPr>
                <w:rFonts w:ascii="Arial" w:hAnsi="Arial" w:cs="Arial"/>
                <w:color w:val="000000"/>
                <w:sz w:val="20"/>
                <w:szCs w:val="20"/>
              </w:rPr>
            </w:pPr>
            <w:r w:rsidRPr="00D04BDB">
              <w:rPr>
                <w:rFonts w:ascii="Arial" w:hAnsi="Arial" w:cs="Arial"/>
                <w:color w:val="000000"/>
                <w:sz w:val="20"/>
                <w:szCs w:val="20"/>
              </w:rPr>
              <w:t>2290080</w:t>
            </w:r>
          </w:p>
        </w:tc>
        <w:tc>
          <w:tcPr>
            <w:tcW w:w="1150" w:type="dxa"/>
            <w:tcBorders>
              <w:top w:val="nil"/>
              <w:left w:val="nil"/>
              <w:bottom w:val="nil"/>
              <w:right w:val="nil"/>
            </w:tcBorders>
            <w:noWrap/>
            <w:vAlign w:val="center"/>
          </w:tcPr>
          <w:p w:rsidR="0078396B" w:rsidRPr="00D04BDB" w:rsidRDefault="0078396B" w:rsidP="0078396B">
            <w:pPr>
              <w:jc w:val="center"/>
              <w:rPr>
                <w:rFonts w:ascii="Arial" w:hAnsi="Arial" w:cs="Arial"/>
                <w:color w:val="000000"/>
                <w:sz w:val="20"/>
                <w:szCs w:val="20"/>
              </w:rPr>
            </w:pPr>
            <w:r w:rsidRPr="00D04BDB">
              <w:rPr>
                <w:rFonts w:ascii="Arial" w:hAnsi="Arial" w:cs="Arial"/>
                <w:color w:val="000000"/>
                <w:sz w:val="20"/>
                <w:szCs w:val="20"/>
              </w:rPr>
              <w:t>Rotational</w:t>
            </w:r>
          </w:p>
        </w:tc>
      </w:tr>
      <w:tr w:rsidR="0078396B" w:rsidRPr="003E059F" w:rsidTr="0078396B">
        <w:trPr>
          <w:trHeight w:val="255"/>
        </w:trPr>
        <w:tc>
          <w:tcPr>
            <w:tcW w:w="1050" w:type="dxa"/>
            <w:tcBorders>
              <w:top w:val="nil"/>
              <w:left w:val="nil"/>
              <w:bottom w:val="nil"/>
              <w:right w:val="nil"/>
            </w:tcBorders>
            <w:noWrap/>
            <w:vAlign w:val="center"/>
          </w:tcPr>
          <w:p w:rsidR="0078396B" w:rsidRPr="00D04BDB" w:rsidRDefault="0078396B" w:rsidP="0078396B">
            <w:pPr>
              <w:jc w:val="center"/>
              <w:rPr>
                <w:rFonts w:ascii="Arial" w:hAnsi="Arial" w:cs="Arial"/>
                <w:color w:val="000000"/>
                <w:sz w:val="20"/>
                <w:szCs w:val="20"/>
              </w:rPr>
            </w:pPr>
            <w:r w:rsidRPr="00D04BDB">
              <w:rPr>
                <w:rFonts w:ascii="Arial" w:hAnsi="Arial" w:cs="Arial"/>
                <w:color w:val="000000"/>
                <w:sz w:val="20"/>
                <w:szCs w:val="20"/>
              </w:rPr>
              <w:t>18</w:t>
            </w:r>
          </w:p>
        </w:tc>
        <w:tc>
          <w:tcPr>
            <w:tcW w:w="1278" w:type="dxa"/>
            <w:tcBorders>
              <w:top w:val="nil"/>
              <w:left w:val="nil"/>
              <w:bottom w:val="nil"/>
              <w:right w:val="nil"/>
            </w:tcBorders>
            <w:noWrap/>
            <w:vAlign w:val="center"/>
          </w:tcPr>
          <w:p w:rsidR="0078396B" w:rsidRPr="00D04BDB" w:rsidRDefault="0078396B" w:rsidP="0078396B">
            <w:pPr>
              <w:jc w:val="center"/>
              <w:rPr>
                <w:rFonts w:ascii="Arial" w:hAnsi="Arial" w:cs="Arial"/>
                <w:color w:val="000000"/>
                <w:sz w:val="20"/>
                <w:szCs w:val="20"/>
              </w:rPr>
            </w:pPr>
            <w:r w:rsidRPr="00D04BDB">
              <w:rPr>
                <w:rFonts w:ascii="Arial" w:hAnsi="Arial" w:cs="Arial"/>
                <w:color w:val="000000"/>
                <w:sz w:val="20"/>
                <w:szCs w:val="20"/>
              </w:rPr>
              <w:t>1000</w:t>
            </w:r>
          </w:p>
        </w:tc>
        <w:tc>
          <w:tcPr>
            <w:tcW w:w="1061" w:type="dxa"/>
            <w:tcBorders>
              <w:top w:val="nil"/>
              <w:left w:val="nil"/>
              <w:bottom w:val="nil"/>
              <w:right w:val="nil"/>
            </w:tcBorders>
            <w:noWrap/>
            <w:vAlign w:val="center"/>
          </w:tcPr>
          <w:p w:rsidR="0078396B" w:rsidRPr="00D04BDB" w:rsidRDefault="0078396B" w:rsidP="0078396B">
            <w:pPr>
              <w:jc w:val="center"/>
              <w:rPr>
                <w:rFonts w:ascii="Arial" w:hAnsi="Arial" w:cs="Arial"/>
                <w:color w:val="000000"/>
                <w:sz w:val="20"/>
                <w:szCs w:val="20"/>
              </w:rPr>
            </w:pPr>
            <w:r w:rsidRPr="00D04BDB">
              <w:rPr>
                <w:rFonts w:ascii="Arial" w:hAnsi="Arial" w:cs="Arial"/>
                <w:color w:val="000000"/>
                <w:sz w:val="20"/>
                <w:szCs w:val="20"/>
              </w:rPr>
              <w:t>172</w:t>
            </w:r>
          </w:p>
        </w:tc>
        <w:tc>
          <w:tcPr>
            <w:tcW w:w="944" w:type="dxa"/>
            <w:tcBorders>
              <w:top w:val="nil"/>
              <w:left w:val="nil"/>
              <w:bottom w:val="nil"/>
              <w:right w:val="nil"/>
            </w:tcBorders>
            <w:noWrap/>
            <w:vAlign w:val="center"/>
          </w:tcPr>
          <w:p w:rsidR="0078396B" w:rsidRPr="00D04BDB" w:rsidRDefault="0078396B" w:rsidP="0078396B">
            <w:pPr>
              <w:jc w:val="center"/>
              <w:rPr>
                <w:rFonts w:ascii="Arial" w:hAnsi="Arial" w:cs="Arial"/>
                <w:color w:val="000000"/>
                <w:sz w:val="20"/>
                <w:szCs w:val="20"/>
              </w:rPr>
            </w:pPr>
            <w:r w:rsidRPr="00D04BDB">
              <w:rPr>
                <w:rFonts w:ascii="Arial" w:hAnsi="Arial" w:cs="Arial"/>
                <w:color w:val="000000"/>
                <w:sz w:val="20"/>
                <w:szCs w:val="20"/>
              </w:rPr>
              <w:t>802862</w:t>
            </w:r>
          </w:p>
        </w:tc>
        <w:tc>
          <w:tcPr>
            <w:tcW w:w="1016" w:type="dxa"/>
            <w:tcBorders>
              <w:top w:val="nil"/>
              <w:left w:val="nil"/>
              <w:bottom w:val="nil"/>
              <w:right w:val="nil"/>
            </w:tcBorders>
            <w:noWrap/>
            <w:vAlign w:val="center"/>
          </w:tcPr>
          <w:p w:rsidR="0078396B" w:rsidRPr="00D04BDB" w:rsidRDefault="0078396B" w:rsidP="0078396B">
            <w:pPr>
              <w:jc w:val="center"/>
              <w:rPr>
                <w:rFonts w:ascii="Arial" w:hAnsi="Arial" w:cs="Arial"/>
                <w:color w:val="000000"/>
                <w:sz w:val="20"/>
                <w:szCs w:val="20"/>
              </w:rPr>
            </w:pPr>
            <w:r w:rsidRPr="00D04BDB">
              <w:rPr>
                <w:rFonts w:ascii="Arial" w:hAnsi="Arial" w:cs="Arial"/>
                <w:color w:val="000000"/>
                <w:sz w:val="20"/>
                <w:szCs w:val="20"/>
              </w:rPr>
              <w:t>2290045</w:t>
            </w:r>
          </w:p>
        </w:tc>
        <w:tc>
          <w:tcPr>
            <w:tcW w:w="916" w:type="dxa"/>
            <w:tcBorders>
              <w:top w:val="nil"/>
              <w:left w:val="nil"/>
              <w:bottom w:val="nil"/>
              <w:right w:val="nil"/>
            </w:tcBorders>
            <w:noWrap/>
            <w:vAlign w:val="center"/>
          </w:tcPr>
          <w:p w:rsidR="0078396B" w:rsidRPr="00D04BDB" w:rsidRDefault="0078396B" w:rsidP="0078396B">
            <w:pPr>
              <w:jc w:val="center"/>
              <w:rPr>
                <w:rFonts w:ascii="Arial" w:hAnsi="Arial" w:cs="Arial"/>
                <w:color w:val="000000"/>
                <w:sz w:val="20"/>
                <w:szCs w:val="20"/>
              </w:rPr>
            </w:pPr>
            <w:r w:rsidRPr="00D04BDB">
              <w:rPr>
                <w:rFonts w:ascii="Arial" w:hAnsi="Arial" w:cs="Arial"/>
                <w:color w:val="000000"/>
                <w:sz w:val="20"/>
                <w:szCs w:val="20"/>
              </w:rPr>
              <w:t>802999</w:t>
            </w:r>
          </w:p>
        </w:tc>
        <w:tc>
          <w:tcPr>
            <w:tcW w:w="1016" w:type="dxa"/>
            <w:tcBorders>
              <w:top w:val="nil"/>
              <w:left w:val="nil"/>
              <w:bottom w:val="nil"/>
              <w:right w:val="nil"/>
            </w:tcBorders>
            <w:noWrap/>
            <w:vAlign w:val="center"/>
          </w:tcPr>
          <w:p w:rsidR="0078396B" w:rsidRPr="00D04BDB" w:rsidRDefault="0078396B" w:rsidP="0078396B">
            <w:pPr>
              <w:jc w:val="center"/>
              <w:rPr>
                <w:rFonts w:ascii="Arial" w:hAnsi="Arial" w:cs="Arial"/>
                <w:color w:val="000000"/>
                <w:sz w:val="20"/>
                <w:szCs w:val="20"/>
              </w:rPr>
            </w:pPr>
            <w:r w:rsidRPr="00D04BDB">
              <w:rPr>
                <w:rFonts w:ascii="Arial" w:hAnsi="Arial" w:cs="Arial"/>
                <w:color w:val="000000"/>
                <w:sz w:val="20"/>
                <w:szCs w:val="20"/>
              </w:rPr>
              <w:t>2289055</w:t>
            </w:r>
          </w:p>
        </w:tc>
        <w:tc>
          <w:tcPr>
            <w:tcW w:w="1150" w:type="dxa"/>
            <w:tcBorders>
              <w:top w:val="nil"/>
              <w:left w:val="nil"/>
              <w:bottom w:val="nil"/>
              <w:right w:val="nil"/>
            </w:tcBorders>
            <w:noWrap/>
            <w:vAlign w:val="center"/>
          </w:tcPr>
          <w:p w:rsidR="0078396B" w:rsidRPr="00D04BDB" w:rsidRDefault="0078396B" w:rsidP="0078396B">
            <w:pPr>
              <w:jc w:val="center"/>
              <w:rPr>
                <w:rFonts w:ascii="Arial" w:hAnsi="Arial" w:cs="Arial"/>
                <w:color w:val="000000"/>
                <w:sz w:val="20"/>
                <w:szCs w:val="20"/>
              </w:rPr>
            </w:pPr>
            <w:r w:rsidRPr="00D04BDB">
              <w:rPr>
                <w:rFonts w:ascii="Arial" w:hAnsi="Arial" w:cs="Arial"/>
                <w:color w:val="000000"/>
                <w:sz w:val="20"/>
                <w:szCs w:val="20"/>
              </w:rPr>
              <w:t>Rotational</w:t>
            </w:r>
          </w:p>
        </w:tc>
      </w:tr>
      <w:tr w:rsidR="0078396B" w:rsidRPr="003E059F" w:rsidTr="0078396B">
        <w:trPr>
          <w:trHeight w:val="255"/>
        </w:trPr>
        <w:tc>
          <w:tcPr>
            <w:tcW w:w="10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19</w:t>
            </w:r>
          </w:p>
        </w:tc>
        <w:tc>
          <w:tcPr>
            <w:tcW w:w="1278"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61"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17</w:t>
            </w:r>
            <w:r>
              <w:rPr>
                <w:rFonts w:ascii="Arial" w:hAnsi="Arial" w:cs="Arial"/>
                <w:color w:val="000000"/>
                <w:sz w:val="20"/>
                <w:szCs w:val="20"/>
              </w:rPr>
              <w:t>0</w:t>
            </w:r>
          </w:p>
        </w:tc>
        <w:tc>
          <w:tcPr>
            <w:tcW w:w="944"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799</w:t>
            </w:r>
            <w:r>
              <w:rPr>
                <w:rFonts w:ascii="Arial" w:hAnsi="Arial" w:cs="Arial"/>
                <w:color w:val="000000"/>
                <w:sz w:val="20"/>
                <w:szCs w:val="20"/>
              </w:rPr>
              <w:t>563</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22935</w:t>
            </w:r>
            <w:r>
              <w:rPr>
                <w:rFonts w:ascii="Arial" w:hAnsi="Arial" w:cs="Arial"/>
                <w:color w:val="000000"/>
                <w:sz w:val="20"/>
                <w:szCs w:val="20"/>
              </w:rPr>
              <w:t>34</w:t>
            </w:r>
          </w:p>
        </w:tc>
        <w:tc>
          <w:tcPr>
            <w:tcW w:w="9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7997</w:t>
            </w:r>
            <w:r>
              <w:rPr>
                <w:rFonts w:ascii="Arial" w:hAnsi="Arial" w:cs="Arial"/>
                <w:color w:val="000000"/>
                <w:sz w:val="20"/>
                <w:szCs w:val="20"/>
              </w:rPr>
              <w:t>33</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22925</w:t>
            </w:r>
            <w:r>
              <w:rPr>
                <w:rFonts w:ascii="Arial" w:hAnsi="Arial" w:cs="Arial"/>
                <w:color w:val="000000"/>
                <w:sz w:val="20"/>
                <w:szCs w:val="20"/>
              </w:rPr>
              <w:t>48</w:t>
            </w:r>
          </w:p>
        </w:tc>
        <w:tc>
          <w:tcPr>
            <w:tcW w:w="11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10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20</w:t>
            </w:r>
          </w:p>
        </w:tc>
        <w:tc>
          <w:tcPr>
            <w:tcW w:w="1278"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61"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95</w:t>
            </w:r>
          </w:p>
        </w:tc>
        <w:tc>
          <w:tcPr>
            <w:tcW w:w="944"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800377</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2295344</w:t>
            </w:r>
          </w:p>
        </w:tc>
        <w:tc>
          <w:tcPr>
            <w:tcW w:w="9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801373</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2295257</w:t>
            </w:r>
          </w:p>
        </w:tc>
        <w:tc>
          <w:tcPr>
            <w:tcW w:w="11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10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A1</w:t>
            </w:r>
          </w:p>
        </w:tc>
        <w:tc>
          <w:tcPr>
            <w:tcW w:w="1278"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61"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273</w:t>
            </w:r>
          </w:p>
        </w:tc>
        <w:tc>
          <w:tcPr>
            <w:tcW w:w="944"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800711</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2290876</w:t>
            </w:r>
          </w:p>
        </w:tc>
        <w:tc>
          <w:tcPr>
            <w:tcW w:w="9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799712</w:t>
            </w:r>
          </w:p>
        </w:tc>
        <w:tc>
          <w:tcPr>
            <w:tcW w:w="1016"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2290928</w:t>
            </w:r>
          </w:p>
        </w:tc>
        <w:tc>
          <w:tcPr>
            <w:tcW w:w="1150"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Alternate</w:t>
            </w:r>
          </w:p>
        </w:tc>
      </w:tr>
      <w:tr w:rsidR="0078396B" w:rsidRPr="003E059F" w:rsidTr="0078396B">
        <w:trPr>
          <w:trHeight w:val="255"/>
        </w:trPr>
        <w:tc>
          <w:tcPr>
            <w:tcW w:w="1050" w:type="dxa"/>
            <w:tcBorders>
              <w:top w:val="nil"/>
              <w:left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A2</w:t>
            </w:r>
          </w:p>
        </w:tc>
        <w:tc>
          <w:tcPr>
            <w:tcW w:w="1278" w:type="dxa"/>
            <w:tcBorders>
              <w:top w:val="nil"/>
              <w:left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61" w:type="dxa"/>
            <w:tcBorders>
              <w:top w:val="nil"/>
              <w:left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327</w:t>
            </w:r>
          </w:p>
        </w:tc>
        <w:tc>
          <w:tcPr>
            <w:tcW w:w="944" w:type="dxa"/>
            <w:tcBorders>
              <w:top w:val="nil"/>
              <w:left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804421</w:t>
            </w:r>
          </w:p>
        </w:tc>
        <w:tc>
          <w:tcPr>
            <w:tcW w:w="1016" w:type="dxa"/>
            <w:tcBorders>
              <w:top w:val="nil"/>
              <w:left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2291599</w:t>
            </w:r>
          </w:p>
        </w:tc>
        <w:tc>
          <w:tcPr>
            <w:tcW w:w="916" w:type="dxa"/>
            <w:tcBorders>
              <w:top w:val="nil"/>
              <w:left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803876</w:t>
            </w:r>
          </w:p>
        </w:tc>
        <w:tc>
          <w:tcPr>
            <w:tcW w:w="1016" w:type="dxa"/>
            <w:tcBorders>
              <w:top w:val="nil"/>
              <w:left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2292438</w:t>
            </w:r>
          </w:p>
        </w:tc>
        <w:tc>
          <w:tcPr>
            <w:tcW w:w="1150" w:type="dxa"/>
            <w:tcBorders>
              <w:top w:val="nil"/>
              <w:left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Alternate</w:t>
            </w:r>
          </w:p>
        </w:tc>
      </w:tr>
      <w:tr w:rsidR="0078396B" w:rsidRPr="003E059F" w:rsidTr="0078396B">
        <w:trPr>
          <w:trHeight w:val="255"/>
        </w:trPr>
        <w:tc>
          <w:tcPr>
            <w:tcW w:w="1050" w:type="dxa"/>
            <w:tcBorders>
              <w:top w:val="nil"/>
              <w:left w:val="nil"/>
              <w:bottom w:val="single" w:sz="4" w:space="0" w:color="auto"/>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A3</w:t>
            </w:r>
          </w:p>
        </w:tc>
        <w:tc>
          <w:tcPr>
            <w:tcW w:w="1278" w:type="dxa"/>
            <w:tcBorders>
              <w:top w:val="nil"/>
              <w:left w:val="nil"/>
              <w:bottom w:val="single" w:sz="4" w:space="0" w:color="auto"/>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1000</w:t>
            </w:r>
          </w:p>
        </w:tc>
        <w:tc>
          <w:tcPr>
            <w:tcW w:w="1061" w:type="dxa"/>
            <w:tcBorders>
              <w:top w:val="nil"/>
              <w:left w:val="nil"/>
              <w:bottom w:val="single" w:sz="4" w:space="0" w:color="auto"/>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295</w:t>
            </w:r>
          </w:p>
        </w:tc>
        <w:tc>
          <w:tcPr>
            <w:tcW w:w="944" w:type="dxa"/>
            <w:tcBorders>
              <w:top w:val="nil"/>
              <w:left w:val="nil"/>
              <w:bottom w:val="single" w:sz="4" w:space="0" w:color="auto"/>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801301</w:t>
            </w:r>
          </w:p>
        </w:tc>
        <w:tc>
          <w:tcPr>
            <w:tcW w:w="1016" w:type="dxa"/>
            <w:tcBorders>
              <w:top w:val="nil"/>
              <w:left w:val="nil"/>
              <w:bottom w:val="single" w:sz="4" w:space="0" w:color="auto"/>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2292415</w:t>
            </w:r>
          </w:p>
        </w:tc>
        <w:tc>
          <w:tcPr>
            <w:tcW w:w="916" w:type="dxa"/>
            <w:tcBorders>
              <w:top w:val="nil"/>
              <w:left w:val="nil"/>
              <w:bottom w:val="single" w:sz="4" w:space="0" w:color="auto"/>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800395</w:t>
            </w:r>
          </w:p>
        </w:tc>
        <w:tc>
          <w:tcPr>
            <w:tcW w:w="1016" w:type="dxa"/>
            <w:tcBorders>
              <w:top w:val="nil"/>
              <w:left w:val="nil"/>
              <w:bottom w:val="single" w:sz="4" w:space="0" w:color="auto"/>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2292838</w:t>
            </w:r>
          </w:p>
        </w:tc>
        <w:tc>
          <w:tcPr>
            <w:tcW w:w="1150" w:type="dxa"/>
            <w:tcBorders>
              <w:top w:val="nil"/>
              <w:left w:val="nil"/>
              <w:bottom w:val="single" w:sz="4" w:space="0" w:color="auto"/>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Alternate</w:t>
            </w:r>
          </w:p>
        </w:tc>
      </w:tr>
    </w:tbl>
    <w:p w:rsidR="0078396B" w:rsidRDefault="0078396B" w:rsidP="0078396B">
      <w:pPr>
        <w:pStyle w:val="NTR-Caption"/>
        <w:rPr>
          <w:rStyle w:val="CaptionTextCharChar"/>
          <w:rFonts w:cs="Arial"/>
        </w:rPr>
      </w:pPr>
    </w:p>
    <w:p w:rsidR="0078396B" w:rsidRDefault="0078396B" w:rsidP="0078396B">
      <w:pPr>
        <w:pStyle w:val="NTR-Caption"/>
      </w:pPr>
    </w:p>
    <w:p w:rsidR="0078396B" w:rsidRDefault="0078396B" w:rsidP="0078396B">
      <w:pPr>
        <w:sectPr w:rsidR="0078396B" w:rsidSect="0078396B">
          <w:headerReference w:type="default" r:id="rId111"/>
          <w:footerReference w:type="default" r:id="rId112"/>
          <w:pgSz w:w="12240" w:h="15840"/>
          <w:pgMar w:top="1440" w:right="1440" w:bottom="1440" w:left="1440" w:header="720" w:footer="720" w:gutter="0"/>
          <w:cols w:space="720"/>
          <w:docGrid w:linePitch="360"/>
        </w:sectPr>
      </w:pPr>
    </w:p>
    <w:p w:rsidR="0078396B" w:rsidRDefault="0078396B" w:rsidP="0078396B">
      <w:pPr>
        <w:pStyle w:val="NTR-Caption"/>
        <w:jc w:val="center"/>
        <w:rPr>
          <w:b/>
        </w:rPr>
      </w:pPr>
      <w:r>
        <w:rPr>
          <w:noProof/>
        </w:rPr>
        <w:lastRenderedPageBreak/>
        <w:drawing>
          <wp:inline distT="0" distB="0" distL="0" distR="0">
            <wp:extent cx="7329973" cy="5669280"/>
            <wp:effectExtent l="19050" t="0" r="4277" b="0"/>
            <wp:docPr id="2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7329973" cy="5669280"/>
                    </a:xfrm>
                    <a:prstGeom prst="rect">
                      <a:avLst/>
                    </a:prstGeom>
                  </pic:spPr>
                </pic:pic>
              </a:graphicData>
            </a:graphic>
          </wp:inline>
        </w:drawing>
      </w:r>
    </w:p>
    <w:p w:rsidR="0078396B" w:rsidRDefault="0078396B" w:rsidP="0078396B">
      <w:pPr>
        <w:pStyle w:val="NTR-Caption"/>
      </w:pPr>
      <w:r>
        <w:rPr>
          <w:b/>
        </w:rPr>
        <w:t>Figure A.8</w:t>
      </w:r>
      <w:r w:rsidRPr="006B67F1">
        <w:rPr>
          <w:b/>
        </w:rPr>
        <w:t>.</w:t>
      </w:r>
      <w:r w:rsidRPr="007D59D9">
        <w:t xml:space="preserve"> Map of fixed and rotational </w:t>
      </w:r>
      <w:r>
        <w:t>transect</w:t>
      </w:r>
      <w:r w:rsidRPr="007D59D9">
        <w:t xml:space="preserve">s for the subalpine shrubland sampling frame at HALE. </w:t>
      </w:r>
    </w:p>
    <w:p w:rsidR="0078396B" w:rsidRDefault="0078396B" w:rsidP="0078396B">
      <w:pPr>
        <w:pStyle w:val="NTR-Caption"/>
        <w:rPr>
          <w:b/>
        </w:rPr>
        <w:sectPr w:rsidR="0078396B" w:rsidSect="0078396B">
          <w:headerReference w:type="default" r:id="rId114"/>
          <w:footerReference w:type="default" r:id="rId115"/>
          <w:pgSz w:w="15840" w:h="12240" w:orient="landscape"/>
          <w:pgMar w:top="1440" w:right="1440" w:bottom="1440" w:left="1440" w:header="720" w:footer="720" w:gutter="0"/>
          <w:cols w:space="720"/>
          <w:docGrid w:linePitch="360"/>
        </w:sectPr>
      </w:pPr>
    </w:p>
    <w:p w:rsidR="0078396B" w:rsidRDefault="0078396B" w:rsidP="0078396B">
      <w:pPr>
        <w:pStyle w:val="NTR-Caption"/>
      </w:pPr>
      <w:r>
        <w:rPr>
          <w:b/>
        </w:rPr>
        <w:lastRenderedPageBreak/>
        <w:t>Table A.7</w:t>
      </w:r>
      <w:r w:rsidRPr="00E648C1">
        <w:rPr>
          <w:b/>
        </w:rPr>
        <w:t>.</w:t>
      </w:r>
      <w:r w:rsidRPr="00E648C1">
        <w:t xml:space="preserve"> Fixed and rotational </w:t>
      </w:r>
      <w:r>
        <w:t>transect</w:t>
      </w:r>
      <w:r w:rsidRPr="00E648C1">
        <w:t xml:space="preserve"> locations for the subalpine shrubland sampling frame at HALE. </w:t>
      </w:r>
      <w:r w:rsidRPr="00E648C1">
        <w:rPr>
          <w:rStyle w:val="CaptionTextCharChar"/>
          <w:rFonts w:cs="Arial"/>
        </w:rPr>
        <w:t xml:space="preserve">Alternate locations are provided in case any fixed or rotational </w:t>
      </w:r>
      <w:r>
        <w:rPr>
          <w:rStyle w:val="CaptionTextCharChar"/>
          <w:rFonts w:cs="Arial"/>
        </w:rPr>
        <w:t>transect</w:t>
      </w:r>
      <w:r w:rsidRPr="00E648C1">
        <w:rPr>
          <w:rStyle w:val="CaptionTextCharChar"/>
          <w:rFonts w:cs="Arial"/>
        </w:rPr>
        <w:t>s are rejected in the field.</w:t>
      </w:r>
      <w:r>
        <w:rPr>
          <w:rStyle w:val="CaptionTextCharChar"/>
          <w:rFonts w:cs="Arial"/>
        </w:rPr>
        <w:t xml:space="preserve"> No legacy transects were available in the subalpine shrubland for collocation of fixed transects. Coordinates are UTM, NAD83, and zone 4N.</w:t>
      </w:r>
    </w:p>
    <w:p w:rsidR="0078396B" w:rsidRDefault="0078396B" w:rsidP="0078396B">
      <w:pPr>
        <w:pStyle w:val="NTR-Caption"/>
      </w:pPr>
    </w:p>
    <w:tbl>
      <w:tblPr>
        <w:tblW w:w="8486" w:type="dxa"/>
        <w:tblLook w:val="00A0" w:firstRow="1" w:lastRow="0" w:firstColumn="1" w:lastColumn="0" w:noHBand="0" w:noVBand="0"/>
      </w:tblPr>
      <w:tblGrid>
        <w:gridCol w:w="1050"/>
        <w:gridCol w:w="1278"/>
        <w:gridCol w:w="1005"/>
        <w:gridCol w:w="960"/>
        <w:gridCol w:w="995"/>
        <w:gridCol w:w="960"/>
        <w:gridCol w:w="995"/>
        <w:gridCol w:w="1243"/>
      </w:tblGrid>
      <w:tr w:rsidR="0078396B" w:rsidRPr="003E059F" w:rsidTr="0078396B">
        <w:trPr>
          <w:trHeight w:val="525"/>
        </w:trPr>
        <w:tc>
          <w:tcPr>
            <w:tcW w:w="1050"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Transect Number</w:t>
            </w:r>
          </w:p>
        </w:tc>
        <w:tc>
          <w:tcPr>
            <w:tcW w:w="1278"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Length (m)</w:t>
            </w:r>
          </w:p>
        </w:tc>
        <w:tc>
          <w:tcPr>
            <w:tcW w:w="1005"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Azimuth</w:t>
            </w:r>
          </w:p>
        </w:tc>
        <w:tc>
          <w:tcPr>
            <w:tcW w:w="960"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Start X</w:t>
            </w:r>
          </w:p>
        </w:tc>
        <w:tc>
          <w:tcPr>
            <w:tcW w:w="995"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Start Y</w:t>
            </w:r>
          </w:p>
        </w:tc>
        <w:tc>
          <w:tcPr>
            <w:tcW w:w="960"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End X</w:t>
            </w:r>
          </w:p>
        </w:tc>
        <w:tc>
          <w:tcPr>
            <w:tcW w:w="995"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End Y</w:t>
            </w:r>
          </w:p>
        </w:tc>
        <w:tc>
          <w:tcPr>
            <w:tcW w:w="1243"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Panel</w:t>
            </w:r>
          </w:p>
        </w:tc>
      </w:tr>
      <w:tr w:rsidR="0078396B" w:rsidRPr="003E059F" w:rsidTr="00482507">
        <w:trPr>
          <w:trHeight w:val="300"/>
        </w:trPr>
        <w:tc>
          <w:tcPr>
            <w:tcW w:w="1050" w:type="dxa"/>
            <w:tcBorders>
              <w:top w:val="single" w:sz="12" w:space="0" w:color="auto"/>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1</w:t>
            </w:r>
          </w:p>
        </w:tc>
        <w:tc>
          <w:tcPr>
            <w:tcW w:w="1278" w:type="dxa"/>
            <w:tcBorders>
              <w:top w:val="single" w:sz="12" w:space="0" w:color="auto"/>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500</w:t>
            </w:r>
          </w:p>
        </w:tc>
        <w:tc>
          <w:tcPr>
            <w:tcW w:w="1005" w:type="dxa"/>
            <w:tcBorders>
              <w:top w:val="single" w:sz="12" w:space="0" w:color="auto"/>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202</w:t>
            </w:r>
          </w:p>
        </w:tc>
        <w:tc>
          <w:tcPr>
            <w:tcW w:w="960" w:type="dxa"/>
            <w:tcBorders>
              <w:top w:val="single" w:sz="12" w:space="0" w:color="auto"/>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787158</w:t>
            </w:r>
          </w:p>
        </w:tc>
        <w:tc>
          <w:tcPr>
            <w:tcW w:w="995" w:type="dxa"/>
            <w:tcBorders>
              <w:top w:val="single" w:sz="12" w:space="0" w:color="auto"/>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2297940</w:t>
            </w:r>
          </w:p>
        </w:tc>
        <w:tc>
          <w:tcPr>
            <w:tcW w:w="960" w:type="dxa"/>
            <w:tcBorders>
              <w:top w:val="single" w:sz="12" w:space="0" w:color="auto"/>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786970</w:t>
            </w:r>
          </w:p>
        </w:tc>
        <w:tc>
          <w:tcPr>
            <w:tcW w:w="995" w:type="dxa"/>
            <w:tcBorders>
              <w:top w:val="single" w:sz="12" w:space="0" w:color="auto"/>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2297476</w:t>
            </w:r>
          </w:p>
        </w:tc>
        <w:tc>
          <w:tcPr>
            <w:tcW w:w="1243" w:type="dxa"/>
            <w:tcBorders>
              <w:top w:val="single" w:sz="12" w:space="0" w:color="auto"/>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482507">
        <w:trPr>
          <w:trHeight w:val="300"/>
        </w:trPr>
        <w:tc>
          <w:tcPr>
            <w:tcW w:w="105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2</w:t>
            </w:r>
          </w:p>
        </w:tc>
        <w:tc>
          <w:tcPr>
            <w:tcW w:w="1278"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500</w:t>
            </w:r>
          </w:p>
        </w:tc>
        <w:tc>
          <w:tcPr>
            <w:tcW w:w="100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143</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791187</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2296692</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791488</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2296293</w:t>
            </w:r>
          </w:p>
        </w:tc>
        <w:tc>
          <w:tcPr>
            <w:tcW w:w="1243"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482507">
        <w:trPr>
          <w:trHeight w:val="300"/>
        </w:trPr>
        <w:tc>
          <w:tcPr>
            <w:tcW w:w="105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3</w:t>
            </w:r>
          </w:p>
        </w:tc>
        <w:tc>
          <w:tcPr>
            <w:tcW w:w="1278"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500</w:t>
            </w:r>
          </w:p>
        </w:tc>
        <w:tc>
          <w:tcPr>
            <w:tcW w:w="100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160</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791828</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2296546</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791999</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2296077</w:t>
            </w:r>
          </w:p>
        </w:tc>
        <w:tc>
          <w:tcPr>
            <w:tcW w:w="1243"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482507">
        <w:trPr>
          <w:trHeight w:val="300"/>
        </w:trPr>
        <w:tc>
          <w:tcPr>
            <w:tcW w:w="105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4</w:t>
            </w:r>
          </w:p>
        </w:tc>
        <w:tc>
          <w:tcPr>
            <w:tcW w:w="1278"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500</w:t>
            </w:r>
          </w:p>
        </w:tc>
        <w:tc>
          <w:tcPr>
            <w:tcW w:w="100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154</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791958</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2296503</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792177</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2296054</w:t>
            </w:r>
          </w:p>
        </w:tc>
        <w:tc>
          <w:tcPr>
            <w:tcW w:w="1243"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482507">
        <w:trPr>
          <w:trHeight w:val="300"/>
        </w:trPr>
        <w:tc>
          <w:tcPr>
            <w:tcW w:w="105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5</w:t>
            </w:r>
          </w:p>
        </w:tc>
        <w:tc>
          <w:tcPr>
            <w:tcW w:w="1278"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500</w:t>
            </w:r>
          </w:p>
        </w:tc>
        <w:tc>
          <w:tcPr>
            <w:tcW w:w="100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160</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790613</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2295835</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790784</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2295365</w:t>
            </w:r>
          </w:p>
        </w:tc>
        <w:tc>
          <w:tcPr>
            <w:tcW w:w="1243"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482507">
        <w:trPr>
          <w:trHeight w:val="300"/>
        </w:trPr>
        <w:tc>
          <w:tcPr>
            <w:tcW w:w="105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6</w:t>
            </w:r>
          </w:p>
        </w:tc>
        <w:tc>
          <w:tcPr>
            <w:tcW w:w="1278"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500</w:t>
            </w:r>
          </w:p>
        </w:tc>
        <w:tc>
          <w:tcPr>
            <w:tcW w:w="100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221</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787848</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2295215</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787520</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2294838</w:t>
            </w:r>
          </w:p>
        </w:tc>
        <w:tc>
          <w:tcPr>
            <w:tcW w:w="1243"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482507">
        <w:trPr>
          <w:trHeight w:val="300"/>
        </w:trPr>
        <w:tc>
          <w:tcPr>
            <w:tcW w:w="105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7</w:t>
            </w:r>
          </w:p>
        </w:tc>
        <w:tc>
          <w:tcPr>
            <w:tcW w:w="1278"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500</w:t>
            </w:r>
          </w:p>
        </w:tc>
        <w:tc>
          <w:tcPr>
            <w:tcW w:w="100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255</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798920</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2294471</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798437</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2294342</w:t>
            </w:r>
          </w:p>
        </w:tc>
        <w:tc>
          <w:tcPr>
            <w:tcW w:w="1243"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482507">
        <w:trPr>
          <w:trHeight w:val="300"/>
        </w:trPr>
        <w:tc>
          <w:tcPr>
            <w:tcW w:w="105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8</w:t>
            </w:r>
          </w:p>
        </w:tc>
        <w:tc>
          <w:tcPr>
            <w:tcW w:w="1278"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500</w:t>
            </w:r>
          </w:p>
        </w:tc>
        <w:tc>
          <w:tcPr>
            <w:tcW w:w="100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209</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795967</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2293311</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795724</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2292874</w:t>
            </w:r>
          </w:p>
        </w:tc>
        <w:tc>
          <w:tcPr>
            <w:tcW w:w="1243"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482507">
        <w:trPr>
          <w:trHeight w:val="300"/>
        </w:trPr>
        <w:tc>
          <w:tcPr>
            <w:tcW w:w="105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9</w:t>
            </w:r>
          </w:p>
        </w:tc>
        <w:tc>
          <w:tcPr>
            <w:tcW w:w="1278"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500</w:t>
            </w:r>
          </w:p>
        </w:tc>
        <w:tc>
          <w:tcPr>
            <w:tcW w:w="100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154</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789715</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2292653</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789934</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2292203</w:t>
            </w:r>
          </w:p>
        </w:tc>
        <w:tc>
          <w:tcPr>
            <w:tcW w:w="1243"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482507">
        <w:trPr>
          <w:trHeight w:val="300"/>
        </w:trPr>
        <w:tc>
          <w:tcPr>
            <w:tcW w:w="105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10</w:t>
            </w:r>
          </w:p>
        </w:tc>
        <w:tc>
          <w:tcPr>
            <w:tcW w:w="1278"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500</w:t>
            </w:r>
          </w:p>
        </w:tc>
        <w:tc>
          <w:tcPr>
            <w:tcW w:w="100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83</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788577</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2291926</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789074</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color w:val="000000"/>
                <w:sz w:val="20"/>
                <w:szCs w:val="20"/>
              </w:rPr>
            </w:pPr>
            <w:r w:rsidRPr="00E66182">
              <w:rPr>
                <w:rFonts w:ascii="Arial" w:hAnsi="Arial" w:cs="Arial"/>
                <w:color w:val="000000"/>
                <w:sz w:val="20"/>
                <w:szCs w:val="20"/>
              </w:rPr>
              <w:t>2291984</w:t>
            </w:r>
          </w:p>
        </w:tc>
        <w:tc>
          <w:tcPr>
            <w:tcW w:w="1243"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482507">
        <w:trPr>
          <w:trHeight w:val="300"/>
        </w:trPr>
        <w:tc>
          <w:tcPr>
            <w:tcW w:w="105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11</w:t>
            </w:r>
          </w:p>
        </w:tc>
        <w:tc>
          <w:tcPr>
            <w:tcW w:w="1278"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500</w:t>
            </w:r>
          </w:p>
        </w:tc>
        <w:tc>
          <w:tcPr>
            <w:tcW w:w="100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206</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787289</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2295735</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787070</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2295286</w:t>
            </w:r>
          </w:p>
        </w:tc>
        <w:tc>
          <w:tcPr>
            <w:tcW w:w="1243"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482507">
        <w:trPr>
          <w:trHeight w:val="300"/>
        </w:trPr>
        <w:tc>
          <w:tcPr>
            <w:tcW w:w="105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12</w:t>
            </w:r>
          </w:p>
        </w:tc>
        <w:tc>
          <w:tcPr>
            <w:tcW w:w="1278"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500</w:t>
            </w:r>
          </w:p>
        </w:tc>
        <w:tc>
          <w:tcPr>
            <w:tcW w:w="100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173</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798765</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2295577</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798826</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2295081</w:t>
            </w:r>
          </w:p>
        </w:tc>
        <w:tc>
          <w:tcPr>
            <w:tcW w:w="1243"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482507">
        <w:trPr>
          <w:trHeight w:val="300"/>
        </w:trPr>
        <w:tc>
          <w:tcPr>
            <w:tcW w:w="105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13</w:t>
            </w:r>
          </w:p>
        </w:tc>
        <w:tc>
          <w:tcPr>
            <w:tcW w:w="1278"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500</w:t>
            </w:r>
          </w:p>
        </w:tc>
        <w:tc>
          <w:tcPr>
            <w:tcW w:w="100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268</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791187</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2292309</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790687</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2292293</w:t>
            </w:r>
          </w:p>
        </w:tc>
        <w:tc>
          <w:tcPr>
            <w:tcW w:w="1243"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482507">
        <w:trPr>
          <w:trHeight w:val="300"/>
        </w:trPr>
        <w:tc>
          <w:tcPr>
            <w:tcW w:w="105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14</w:t>
            </w:r>
          </w:p>
        </w:tc>
        <w:tc>
          <w:tcPr>
            <w:tcW w:w="1278"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500</w:t>
            </w:r>
          </w:p>
        </w:tc>
        <w:tc>
          <w:tcPr>
            <w:tcW w:w="100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255</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792772</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2292260</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792289</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2292130</w:t>
            </w:r>
          </w:p>
        </w:tc>
        <w:tc>
          <w:tcPr>
            <w:tcW w:w="1243"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482507">
        <w:trPr>
          <w:trHeight w:val="300"/>
        </w:trPr>
        <w:tc>
          <w:tcPr>
            <w:tcW w:w="105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15</w:t>
            </w:r>
          </w:p>
        </w:tc>
        <w:tc>
          <w:tcPr>
            <w:tcW w:w="1278"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500</w:t>
            </w:r>
          </w:p>
        </w:tc>
        <w:tc>
          <w:tcPr>
            <w:tcW w:w="100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290</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787732</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2291465</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787262</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2291636</w:t>
            </w:r>
          </w:p>
        </w:tc>
        <w:tc>
          <w:tcPr>
            <w:tcW w:w="1243"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482507">
        <w:trPr>
          <w:trHeight w:val="300"/>
        </w:trPr>
        <w:tc>
          <w:tcPr>
            <w:tcW w:w="105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16</w:t>
            </w:r>
          </w:p>
        </w:tc>
        <w:tc>
          <w:tcPr>
            <w:tcW w:w="1278"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500</w:t>
            </w:r>
          </w:p>
        </w:tc>
        <w:tc>
          <w:tcPr>
            <w:tcW w:w="100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220</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790924</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2296295</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790603</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2295912</w:t>
            </w:r>
          </w:p>
        </w:tc>
        <w:tc>
          <w:tcPr>
            <w:tcW w:w="1243"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482507">
        <w:trPr>
          <w:trHeight w:val="300"/>
        </w:trPr>
        <w:tc>
          <w:tcPr>
            <w:tcW w:w="105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17</w:t>
            </w:r>
          </w:p>
        </w:tc>
        <w:tc>
          <w:tcPr>
            <w:tcW w:w="1278"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500</w:t>
            </w:r>
          </w:p>
        </w:tc>
        <w:tc>
          <w:tcPr>
            <w:tcW w:w="100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276</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789589</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2292386</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789092</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2292438</w:t>
            </w:r>
          </w:p>
        </w:tc>
        <w:tc>
          <w:tcPr>
            <w:tcW w:w="1243"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482507">
        <w:trPr>
          <w:trHeight w:val="300"/>
        </w:trPr>
        <w:tc>
          <w:tcPr>
            <w:tcW w:w="105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18</w:t>
            </w:r>
          </w:p>
        </w:tc>
        <w:tc>
          <w:tcPr>
            <w:tcW w:w="1278"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500</w:t>
            </w:r>
          </w:p>
        </w:tc>
        <w:tc>
          <w:tcPr>
            <w:tcW w:w="100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74</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791047</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2296086</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791527</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2296224</w:t>
            </w:r>
          </w:p>
        </w:tc>
        <w:tc>
          <w:tcPr>
            <w:tcW w:w="1243"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482507">
        <w:trPr>
          <w:trHeight w:val="300"/>
        </w:trPr>
        <w:tc>
          <w:tcPr>
            <w:tcW w:w="105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19</w:t>
            </w:r>
          </w:p>
        </w:tc>
        <w:tc>
          <w:tcPr>
            <w:tcW w:w="1278"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500</w:t>
            </w:r>
          </w:p>
        </w:tc>
        <w:tc>
          <w:tcPr>
            <w:tcW w:w="100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312</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792860</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2294002</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792500</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2294328</w:t>
            </w:r>
          </w:p>
        </w:tc>
        <w:tc>
          <w:tcPr>
            <w:tcW w:w="1243"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482507">
        <w:trPr>
          <w:trHeight w:val="300"/>
        </w:trPr>
        <w:tc>
          <w:tcPr>
            <w:tcW w:w="105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20</w:t>
            </w:r>
          </w:p>
        </w:tc>
        <w:tc>
          <w:tcPr>
            <w:tcW w:w="1278"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500</w:t>
            </w:r>
          </w:p>
        </w:tc>
        <w:tc>
          <w:tcPr>
            <w:tcW w:w="100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262</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788502</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2297514</w:t>
            </w:r>
          </w:p>
        </w:tc>
        <w:tc>
          <w:tcPr>
            <w:tcW w:w="960"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788007</w:t>
            </w:r>
          </w:p>
        </w:tc>
        <w:tc>
          <w:tcPr>
            <w:tcW w:w="995" w:type="dxa"/>
            <w:tcBorders>
              <w:top w:val="nil"/>
              <w:left w:val="nil"/>
              <w:bottom w:val="nil"/>
              <w:right w:val="nil"/>
            </w:tcBorders>
            <w:noWrap/>
            <w:vAlign w:val="bottom"/>
          </w:tcPr>
          <w:p w:rsidR="0078396B" w:rsidRPr="00E66182" w:rsidRDefault="0078396B" w:rsidP="00482507">
            <w:pPr>
              <w:jc w:val="center"/>
              <w:rPr>
                <w:rFonts w:ascii="Arial" w:hAnsi="Arial" w:cs="Arial"/>
                <w:sz w:val="20"/>
                <w:szCs w:val="20"/>
              </w:rPr>
            </w:pPr>
            <w:r w:rsidRPr="00E66182">
              <w:rPr>
                <w:rFonts w:ascii="Arial" w:hAnsi="Arial" w:cs="Arial"/>
                <w:sz w:val="20"/>
                <w:szCs w:val="20"/>
              </w:rPr>
              <w:t>2297445</w:t>
            </w:r>
          </w:p>
        </w:tc>
        <w:tc>
          <w:tcPr>
            <w:tcW w:w="1243"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482507">
        <w:trPr>
          <w:trHeight w:val="300"/>
        </w:trPr>
        <w:tc>
          <w:tcPr>
            <w:tcW w:w="105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A1</w:t>
            </w:r>
          </w:p>
        </w:tc>
        <w:tc>
          <w:tcPr>
            <w:tcW w:w="1278"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500</w:t>
            </w:r>
          </w:p>
        </w:tc>
        <w:tc>
          <w:tcPr>
            <w:tcW w:w="1005"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221</w:t>
            </w:r>
          </w:p>
        </w:tc>
        <w:tc>
          <w:tcPr>
            <w:tcW w:w="96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789058</w:t>
            </w:r>
          </w:p>
        </w:tc>
        <w:tc>
          <w:tcPr>
            <w:tcW w:w="995"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2296914</w:t>
            </w:r>
          </w:p>
        </w:tc>
        <w:tc>
          <w:tcPr>
            <w:tcW w:w="96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788728</w:t>
            </w:r>
          </w:p>
        </w:tc>
        <w:tc>
          <w:tcPr>
            <w:tcW w:w="995"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2296539</w:t>
            </w:r>
          </w:p>
        </w:tc>
        <w:tc>
          <w:tcPr>
            <w:tcW w:w="1243"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Alternate</w:t>
            </w:r>
          </w:p>
        </w:tc>
      </w:tr>
      <w:tr w:rsidR="0078396B" w:rsidRPr="003E059F" w:rsidTr="00482507">
        <w:trPr>
          <w:trHeight w:val="300"/>
        </w:trPr>
        <w:tc>
          <w:tcPr>
            <w:tcW w:w="105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A2</w:t>
            </w:r>
          </w:p>
        </w:tc>
        <w:tc>
          <w:tcPr>
            <w:tcW w:w="1278"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500</w:t>
            </w:r>
          </w:p>
        </w:tc>
        <w:tc>
          <w:tcPr>
            <w:tcW w:w="1005"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75</w:t>
            </w:r>
          </w:p>
        </w:tc>
        <w:tc>
          <w:tcPr>
            <w:tcW w:w="96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788820</w:t>
            </w:r>
          </w:p>
        </w:tc>
        <w:tc>
          <w:tcPr>
            <w:tcW w:w="995"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2291815</w:t>
            </w:r>
          </w:p>
        </w:tc>
        <w:tc>
          <w:tcPr>
            <w:tcW w:w="96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789303</w:t>
            </w:r>
          </w:p>
        </w:tc>
        <w:tc>
          <w:tcPr>
            <w:tcW w:w="995"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2291944</w:t>
            </w:r>
          </w:p>
        </w:tc>
        <w:tc>
          <w:tcPr>
            <w:tcW w:w="1243"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Alternate</w:t>
            </w:r>
          </w:p>
        </w:tc>
      </w:tr>
      <w:tr w:rsidR="0078396B" w:rsidRPr="003E059F" w:rsidTr="00482507">
        <w:trPr>
          <w:trHeight w:val="300"/>
        </w:trPr>
        <w:tc>
          <w:tcPr>
            <w:tcW w:w="105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A3</w:t>
            </w:r>
          </w:p>
        </w:tc>
        <w:tc>
          <w:tcPr>
            <w:tcW w:w="1278"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500</w:t>
            </w:r>
          </w:p>
        </w:tc>
        <w:tc>
          <w:tcPr>
            <w:tcW w:w="1005"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98</w:t>
            </w:r>
          </w:p>
        </w:tc>
        <w:tc>
          <w:tcPr>
            <w:tcW w:w="96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788392</w:t>
            </w:r>
          </w:p>
        </w:tc>
        <w:tc>
          <w:tcPr>
            <w:tcW w:w="995"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2295205</w:t>
            </w:r>
          </w:p>
        </w:tc>
        <w:tc>
          <w:tcPr>
            <w:tcW w:w="96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788888</w:t>
            </w:r>
          </w:p>
        </w:tc>
        <w:tc>
          <w:tcPr>
            <w:tcW w:w="995"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2295135</w:t>
            </w:r>
          </w:p>
        </w:tc>
        <w:tc>
          <w:tcPr>
            <w:tcW w:w="1243"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Alternate</w:t>
            </w:r>
          </w:p>
        </w:tc>
      </w:tr>
      <w:tr w:rsidR="0078396B" w:rsidRPr="003E059F" w:rsidTr="00482507">
        <w:trPr>
          <w:trHeight w:val="300"/>
        </w:trPr>
        <w:tc>
          <w:tcPr>
            <w:tcW w:w="105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A4</w:t>
            </w:r>
          </w:p>
        </w:tc>
        <w:tc>
          <w:tcPr>
            <w:tcW w:w="1278"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500</w:t>
            </w:r>
          </w:p>
        </w:tc>
        <w:tc>
          <w:tcPr>
            <w:tcW w:w="1005"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232</w:t>
            </w:r>
          </w:p>
        </w:tc>
        <w:tc>
          <w:tcPr>
            <w:tcW w:w="96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793156</w:t>
            </w:r>
          </w:p>
        </w:tc>
        <w:tc>
          <w:tcPr>
            <w:tcW w:w="995"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2291184</w:t>
            </w:r>
          </w:p>
        </w:tc>
        <w:tc>
          <w:tcPr>
            <w:tcW w:w="960"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792762</w:t>
            </w:r>
          </w:p>
        </w:tc>
        <w:tc>
          <w:tcPr>
            <w:tcW w:w="995"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2290876</w:t>
            </w:r>
          </w:p>
        </w:tc>
        <w:tc>
          <w:tcPr>
            <w:tcW w:w="1243" w:type="dxa"/>
            <w:tcBorders>
              <w:top w:val="nil"/>
              <w:left w:val="nil"/>
              <w:bottom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Alternate</w:t>
            </w:r>
          </w:p>
        </w:tc>
      </w:tr>
      <w:tr w:rsidR="0078396B" w:rsidRPr="003E059F" w:rsidTr="00482507">
        <w:trPr>
          <w:trHeight w:val="300"/>
        </w:trPr>
        <w:tc>
          <w:tcPr>
            <w:tcW w:w="1050" w:type="dxa"/>
            <w:tcBorders>
              <w:top w:val="nil"/>
              <w:left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A5</w:t>
            </w:r>
          </w:p>
        </w:tc>
        <w:tc>
          <w:tcPr>
            <w:tcW w:w="1278" w:type="dxa"/>
            <w:tcBorders>
              <w:top w:val="nil"/>
              <w:left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500</w:t>
            </w:r>
          </w:p>
        </w:tc>
        <w:tc>
          <w:tcPr>
            <w:tcW w:w="1005" w:type="dxa"/>
            <w:tcBorders>
              <w:top w:val="nil"/>
              <w:left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257</w:t>
            </w:r>
          </w:p>
        </w:tc>
        <w:tc>
          <w:tcPr>
            <w:tcW w:w="960" w:type="dxa"/>
            <w:tcBorders>
              <w:top w:val="nil"/>
              <w:left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788698</w:t>
            </w:r>
          </w:p>
        </w:tc>
        <w:tc>
          <w:tcPr>
            <w:tcW w:w="995" w:type="dxa"/>
            <w:tcBorders>
              <w:top w:val="nil"/>
              <w:left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2291602</w:t>
            </w:r>
          </w:p>
        </w:tc>
        <w:tc>
          <w:tcPr>
            <w:tcW w:w="960" w:type="dxa"/>
            <w:tcBorders>
              <w:top w:val="nil"/>
              <w:left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788211</w:t>
            </w:r>
          </w:p>
        </w:tc>
        <w:tc>
          <w:tcPr>
            <w:tcW w:w="995" w:type="dxa"/>
            <w:tcBorders>
              <w:top w:val="nil"/>
              <w:left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2291489</w:t>
            </w:r>
          </w:p>
        </w:tc>
        <w:tc>
          <w:tcPr>
            <w:tcW w:w="1243" w:type="dxa"/>
            <w:tcBorders>
              <w:top w:val="nil"/>
              <w:left w:val="nil"/>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Alternate</w:t>
            </w:r>
          </w:p>
        </w:tc>
      </w:tr>
      <w:tr w:rsidR="0078396B" w:rsidRPr="003E059F" w:rsidTr="00482507">
        <w:trPr>
          <w:trHeight w:val="300"/>
        </w:trPr>
        <w:tc>
          <w:tcPr>
            <w:tcW w:w="1050" w:type="dxa"/>
            <w:tcBorders>
              <w:top w:val="nil"/>
              <w:left w:val="nil"/>
              <w:bottom w:val="single" w:sz="4" w:space="0" w:color="auto"/>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A6</w:t>
            </w:r>
          </w:p>
        </w:tc>
        <w:tc>
          <w:tcPr>
            <w:tcW w:w="1278" w:type="dxa"/>
            <w:tcBorders>
              <w:top w:val="nil"/>
              <w:left w:val="nil"/>
              <w:bottom w:val="single" w:sz="4" w:space="0" w:color="auto"/>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500</w:t>
            </w:r>
          </w:p>
        </w:tc>
        <w:tc>
          <w:tcPr>
            <w:tcW w:w="1005" w:type="dxa"/>
            <w:tcBorders>
              <w:top w:val="nil"/>
              <w:left w:val="nil"/>
              <w:bottom w:val="single" w:sz="4" w:space="0" w:color="auto"/>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127</w:t>
            </w:r>
          </w:p>
        </w:tc>
        <w:tc>
          <w:tcPr>
            <w:tcW w:w="960" w:type="dxa"/>
            <w:tcBorders>
              <w:top w:val="nil"/>
              <w:left w:val="nil"/>
              <w:bottom w:val="single" w:sz="4" w:space="0" w:color="auto"/>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791043</w:t>
            </w:r>
          </w:p>
        </w:tc>
        <w:tc>
          <w:tcPr>
            <w:tcW w:w="995" w:type="dxa"/>
            <w:tcBorders>
              <w:top w:val="nil"/>
              <w:left w:val="nil"/>
              <w:bottom w:val="single" w:sz="4" w:space="0" w:color="auto"/>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2291800</w:t>
            </w:r>
          </w:p>
        </w:tc>
        <w:tc>
          <w:tcPr>
            <w:tcW w:w="960" w:type="dxa"/>
            <w:tcBorders>
              <w:top w:val="nil"/>
              <w:left w:val="nil"/>
              <w:bottom w:val="single" w:sz="4" w:space="0" w:color="auto"/>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791443</w:t>
            </w:r>
          </w:p>
        </w:tc>
        <w:tc>
          <w:tcPr>
            <w:tcW w:w="995" w:type="dxa"/>
            <w:tcBorders>
              <w:top w:val="nil"/>
              <w:left w:val="nil"/>
              <w:bottom w:val="single" w:sz="4" w:space="0" w:color="auto"/>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2291499</w:t>
            </w:r>
          </w:p>
        </w:tc>
        <w:tc>
          <w:tcPr>
            <w:tcW w:w="1243" w:type="dxa"/>
            <w:tcBorders>
              <w:top w:val="nil"/>
              <w:left w:val="nil"/>
              <w:bottom w:val="single" w:sz="4" w:space="0" w:color="auto"/>
              <w:right w:val="nil"/>
            </w:tcBorders>
            <w:noWrap/>
            <w:vAlign w:val="bottom"/>
          </w:tcPr>
          <w:p w:rsidR="0078396B" w:rsidRPr="003E059F" w:rsidRDefault="0078396B" w:rsidP="00482507">
            <w:pPr>
              <w:jc w:val="center"/>
              <w:rPr>
                <w:rFonts w:ascii="Arial" w:hAnsi="Arial" w:cs="Arial"/>
                <w:color w:val="000000"/>
                <w:sz w:val="20"/>
                <w:szCs w:val="20"/>
              </w:rPr>
            </w:pPr>
            <w:r w:rsidRPr="003E059F">
              <w:rPr>
                <w:rFonts w:ascii="Arial" w:hAnsi="Arial" w:cs="Arial"/>
                <w:color w:val="000000"/>
                <w:sz w:val="20"/>
                <w:szCs w:val="20"/>
              </w:rPr>
              <w:t>Alternate</w:t>
            </w:r>
          </w:p>
        </w:tc>
      </w:tr>
    </w:tbl>
    <w:p w:rsidR="0078396B" w:rsidRPr="00E648C1" w:rsidRDefault="0078396B" w:rsidP="0078396B">
      <w:pPr>
        <w:pStyle w:val="NTR-Caption"/>
      </w:pPr>
    </w:p>
    <w:p w:rsidR="0078396B" w:rsidRDefault="0078396B" w:rsidP="0078396B"/>
    <w:p w:rsidR="0078396B" w:rsidRDefault="0078396B" w:rsidP="0078396B">
      <w:pPr>
        <w:sectPr w:rsidR="0078396B" w:rsidSect="0078396B">
          <w:headerReference w:type="default" r:id="rId116"/>
          <w:footerReference w:type="default" r:id="rId117"/>
          <w:pgSz w:w="12240" w:h="15840"/>
          <w:pgMar w:top="1440" w:right="1440" w:bottom="1440" w:left="1440" w:header="720" w:footer="720" w:gutter="0"/>
          <w:cols w:space="720"/>
          <w:docGrid w:linePitch="360"/>
        </w:sectPr>
      </w:pPr>
    </w:p>
    <w:p w:rsidR="0078396B" w:rsidRDefault="0078396B" w:rsidP="0078396B">
      <w:pPr>
        <w:pStyle w:val="NTR-Caption"/>
        <w:jc w:val="center"/>
        <w:rPr>
          <w:b/>
        </w:rPr>
      </w:pPr>
      <w:bookmarkStart w:id="461" w:name="_Toc178751840"/>
      <w:r>
        <w:rPr>
          <w:b/>
          <w:noProof/>
        </w:rPr>
        <w:lastRenderedPageBreak/>
        <w:drawing>
          <wp:inline distT="0" distB="0" distL="0" distR="0">
            <wp:extent cx="7095018" cy="5486400"/>
            <wp:effectExtent l="19050" t="0" r="0" b="0"/>
            <wp:docPr id="246" name="Picture 13" descr="2011_EIPS_KALA_estab_invasives_proto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_EIPS_KALA_estab_invasives_protocol.jpg"/>
                    <pic:cNvPicPr/>
                  </pic:nvPicPr>
                  <pic:blipFill>
                    <a:blip r:embed="rId118" cstate="print"/>
                    <a:stretch>
                      <a:fillRect/>
                    </a:stretch>
                  </pic:blipFill>
                  <pic:spPr>
                    <a:xfrm>
                      <a:off x="0" y="0"/>
                      <a:ext cx="7095018" cy="5486400"/>
                    </a:xfrm>
                    <a:prstGeom prst="rect">
                      <a:avLst/>
                    </a:prstGeom>
                  </pic:spPr>
                </pic:pic>
              </a:graphicData>
            </a:graphic>
          </wp:inline>
        </w:drawing>
      </w:r>
    </w:p>
    <w:p w:rsidR="0078396B" w:rsidRDefault="0078396B" w:rsidP="0078396B">
      <w:pPr>
        <w:pStyle w:val="NTR-Caption"/>
      </w:pPr>
      <w:r>
        <w:rPr>
          <w:b/>
        </w:rPr>
        <w:t>Figure A.9</w:t>
      </w:r>
      <w:r w:rsidRPr="006B67F1">
        <w:rPr>
          <w:b/>
        </w:rPr>
        <w:t>.</w:t>
      </w:r>
      <w:r>
        <w:t xml:space="preserve"> Fixed transect</w:t>
      </w:r>
      <w:r w:rsidRPr="006B67F1">
        <w:t xml:space="preserve"> locations within the two coastal strand sampling frames at KALA</w:t>
      </w:r>
      <w:bookmarkEnd w:id="461"/>
      <w:r w:rsidRPr="006B67F1">
        <w:t xml:space="preserve">. </w:t>
      </w:r>
      <w:r>
        <w:t>Given the dimensions of the sampling frame</w:t>
      </w:r>
      <w:r w:rsidR="00BA275E">
        <w:t>s</w:t>
      </w:r>
      <w:r>
        <w:t xml:space="preserve"> </w:t>
      </w:r>
      <w:r w:rsidR="00BA275E">
        <w:t>and concerns regarding nonnative</w:t>
      </w:r>
      <w:r>
        <w:t xml:space="preserve"> species</w:t>
      </w:r>
      <w:r w:rsidR="00BA275E">
        <w:t xml:space="preserve"> invading from the adjacent buffer area</w:t>
      </w:r>
      <w:r>
        <w:t xml:space="preserve"> fixed transects </w:t>
      </w:r>
      <w:r w:rsidR="00BA275E">
        <w:t xml:space="preserve">extend beyond the </w:t>
      </w:r>
      <w:r w:rsidR="00482507">
        <w:t>focal plant community</w:t>
      </w:r>
      <w:r w:rsidR="00BA275E">
        <w:t xml:space="preserve"> frame</w:t>
      </w:r>
      <w:r w:rsidR="00482507">
        <w:t xml:space="preserve"> boundaries</w:t>
      </w:r>
      <w:r w:rsidR="00BA275E">
        <w:t xml:space="preserve">. </w:t>
      </w:r>
      <w:r>
        <w:t>Substrate classifications</w:t>
      </w:r>
      <w:r w:rsidRPr="006B67F1">
        <w:rPr>
          <w:rStyle w:val="CaptionTextCharChar"/>
          <w:rFonts w:cs="Arial"/>
        </w:rPr>
        <w:t xml:space="preserve"> </w:t>
      </w:r>
      <w:r>
        <w:rPr>
          <w:rStyle w:val="CaptionTextCharChar"/>
          <w:rFonts w:cs="Arial"/>
        </w:rPr>
        <w:t>a</w:t>
      </w:r>
      <w:r w:rsidRPr="006B67F1">
        <w:rPr>
          <w:rStyle w:val="CaptionTextCharChar"/>
          <w:rFonts w:cs="Arial"/>
        </w:rPr>
        <w:t xml:space="preserve">re based on work done by Canfield </w:t>
      </w:r>
      <w:r>
        <w:rPr>
          <w:rStyle w:val="CaptionTextCharChar"/>
          <w:rFonts w:cs="Arial"/>
        </w:rPr>
        <w:t>(1990).</w:t>
      </w:r>
    </w:p>
    <w:p w:rsidR="0078396B" w:rsidRDefault="0078396B" w:rsidP="0078396B">
      <w:pPr>
        <w:pStyle w:val="NTR-Caption"/>
        <w:rPr>
          <w:b/>
        </w:rPr>
        <w:sectPr w:rsidR="0078396B" w:rsidSect="0078396B">
          <w:headerReference w:type="default" r:id="rId119"/>
          <w:footerReference w:type="default" r:id="rId120"/>
          <w:pgSz w:w="15840" w:h="12240" w:orient="landscape"/>
          <w:pgMar w:top="1440" w:right="1440" w:bottom="1440" w:left="1440" w:header="720" w:footer="720" w:gutter="0"/>
          <w:cols w:space="720"/>
          <w:docGrid w:linePitch="360"/>
        </w:sectPr>
      </w:pPr>
    </w:p>
    <w:p w:rsidR="0078396B" w:rsidRDefault="0078396B" w:rsidP="0078396B">
      <w:pPr>
        <w:pStyle w:val="NTR-Caption"/>
      </w:pPr>
      <w:r>
        <w:rPr>
          <w:b/>
        </w:rPr>
        <w:lastRenderedPageBreak/>
        <w:t>Table A.8</w:t>
      </w:r>
      <w:r w:rsidRPr="006B67F1">
        <w:rPr>
          <w:b/>
        </w:rPr>
        <w:t>.</w:t>
      </w:r>
      <w:r w:rsidRPr="006B67F1">
        <w:t xml:space="preserve"> Fixed </w:t>
      </w:r>
      <w:r>
        <w:t xml:space="preserve">transect locations for the </w:t>
      </w:r>
      <w:r w:rsidRPr="006B67F1">
        <w:t>coastal</w:t>
      </w:r>
      <w:r>
        <w:t xml:space="preserve"> strand</w:t>
      </w:r>
      <w:r w:rsidRPr="006B67F1">
        <w:t xml:space="preserve"> sampling frame</w:t>
      </w:r>
      <w:r w:rsidR="00BA275E">
        <w:t>s</w:t>
      </w:r>
      <w:r w:rsidRPr="006B67F1">
        <w:t xml:space="preserve"> at KALA.</w:t>
      </w:r>
      <w:r w:rsidRPr="00666EB3">
        <w:t xml:space="preserve"> </w:t>
      </w:r>
      <w:r>
        <w:t xml:space="preserve">No legacy transects were used at KALA. Due to small size of sampling frame and concern regarding invasive species introduction through monitoring, no rotational transects are used. </w:t>
      </w:r>
      <w:r>
        <w:rPr>
          <w:rStyle w:val="CaptionTextCharChar"/>
          <w:rFonts w:cs="Arial"/>
        </w:rPr>
        <w:t>Coordinates are UTM, NAD83, and zone 4N.</w:t>
      </w:r>
    </w:p>
    <w:p w:rsidR="0078396B" w:rsidRPr="006B67F1" w:rsidRDefault="0078396B" w:rsidP="0078396B">
      <w:pPr>
        <w:pStyle w:val="NTR-Caption"/>
      </w:pPr>
    </w:p>
    <w:tbl>
      <w:tblPr>
        <w:tblW w:w="9331" w:type="dxa"/>
        <w:tblLook w:val="00A0" w:firstRow="1" w:lastRow="0" w:firstColumn="1" w:lastColumn="0" w:noHBand="0" w:noVBand="0"/>
      </w:tblPr>
      <w:tblGrid>
        <w:gridCol w:w="828"/>
        <w:gridCol w:w="1050"/>
        <w:gridCol w:w="1278"/>
        <w:gridCol w:w="1005"/>
        <w:gridCol w:w="960"/>
        <w:gridCol w:w="995"/>
        <w:gridCol w:w="1260"/>
        <w:gridCol w:w="995"/>
        <w:gridCol w:w="960"/>
      </w:tblGrid>
      <w:tr w:rsidR="00482507" w:rsidRPr="003E059F" w:rsidTr="00CD15D4">
        <w:trPr>
          <w:trHeight w:val="510"/>
        </w:trPr>
        <w:tc>
          <w:tcPr>
            <w:tcW w:w="828" w:type="dxa"/>
            <w:tcBorders>
              <w:top w:val="single" w:sz="4" w:space="0" w:color="auto"/>
              <w:left w:val="nil"/>
              <w:bottom w:val="single" w:sz="12" w:space="0" w:color="auto"/>
              <w:right w:val="nil"/>
            </w:tcBorders>
            <w:vAlign w:val="bottom"/>
          </w:tcPr>
          <w:p w:rsidR="00482507" w:rsidRPr="003E059F" w:rsidRDefault="00482507" w:rsidP="00CD15D4">
            <w:pPr>
              <w:jc w:val="center"/>
              <w:rPr>
                <w:rFonts w:ascii="Arial" w:hAnsi="Arial" w:cs="Arial"/>
                <w:b/>
                <w:bCs/>
                <w:color w:val="000000"/>
                <w:sz w:val="20"/>
                <w:szCs w:val="20"/>
              </w:rPr>
            </w:pPr>
            <w:r>
              <w:rPr>
                <w:rFonts w:ascii="Arial" w:hAnsi="Arial" w:cs="Arial"/>
                <w:b/>
                <w:bCs/>
                <w:color w:val="000000"/>
                <w:sz w:val="20"/>
                <w:szCs w:val="20"/>
              </w:rPr>
              <w:t>Frame</w:t>
            </w:r>
          </w:p>
        </w:tc>
        <w:tc>
          <w:tcPr>
            <w:tcW w:w="1050" w:type="dxa"/>
            <w:tcBorders>
              <w:top w:val="single" w:sz="4" w:space="0" w:color="auto"/>
              <w:left w:val="nil"/>
              <w:bottom w:val="single" w:sz="12" w:space="0" w:color="auto"/>
              <w:right w:val="nil"/>
            </w:tcBorders>
            <w:vAlign w:val="bottom"/>
          </w:tcPr>
          <w:p w:rsidR="00482507" w:rsidRPr="003E059F" w:rsidRDefault="00482507" w:rsidP="0078396B">
            <w:pPr>
              <w:jc w:val="center"/>
              <w:rPr>
                <w:rFonts w:ascii="Arial" w:hAnsi="Arial" w:cs="Arial"/>
                <w:b/>
                <w:bCs/>
                <w:color w:val="000000"/>
                <w:sz w:val="20"/>
                <w:szCs w:val="20"/>
              </w:rPr>
            </w:pPr>
            <w:r w:rsidRPr="003E059F">
              <w:rPr>
                <w:rFonts w:ascii="Arial" w:hAnsi="Arial" w:cs="Arial"/>
                <w:b/>
                <w:bCs/>
                <w:color w:val="000000"/>
                <w:sz w:val="20"/>
                <w:szCs w:val="20"/>
              </w:rPr>
              <w:t>Transect Number</w:t>
            </w:r>
          </w:p>
        </w:tc>
        <w:tc>
          <w:tcPr>
            <w:tcW w:w="1278" w:type="dxa"/>
            <w:tcBorders>
              <w:top w:val="single" w:sz="4" w:space="0" w:color="auto"/>
              <w:left w:val="nil"/>
              <w:bottom w:val="single" w:sz="12" w:space="0" w:color="auto"/>
              <w:right w:val="nil"/>
            </w:tcBorders>
            <w:vAlign w:val="bottom"/>
          </w:tcPr>
          <w:p w:rsidR="00482507" w:rsidRPr="003E059F" w:rsidRDefault="00482507" w:rsidP="0078396B">
            <w:pPr>
              <w:jc w:val="center"/>
              <w:rPr>
                <w:rFonts w:ascii="Arial" w:hAnsi="Arial" w:cs="Arial"/>
                <w:b/>
                <w:bCs/>
                <w:color w:val="000000"/>
                <w:sz w:val="20"/>
                <w:szCs w:val="20"/>
              </w:rPr>
            </w:pPr>
            <w:r w:rsidRPr="003E059F">
              <w:rPr>
                <w:rFonts w:ascii="Arial" w:hAnsi="Arial" w:cs="Arial"/>
                <w:b/>
                <w:bCs/>
                <w:color w:val="000000"/>
                <w:sz w:val="20"/>
                <w:szCs w:val="20"/>
              </w:rPr>
              <w:t>Length (m)</w:t>
            </w:r>
          </w:p>
        </w:tc>
        <w:tc>
          <w:tcPr>
            <w:tcW w:w="1005" w:type="dxa"/>
            <w:tcBorders>
              <w:top w:val="single" w:sz="4" w:space="0" w:color="auto"/>
              <w:left w:val="nil"/>
              <w:bottom w:val="single" w:sz="12" w:space="0" w:color="auto"/>
              <w:right w:val="nil"/>
            </w:tcBorders>
            <w:vAlign w:val="bottom"/>
          </w:tcPr>
          <w:p w:rsidR="00482507" w:rsidRPr="003E059F" w:rsidRDefault="00482507" w:rsidP="0078396B">
            <w:pPr>
              <w:jc w:val="center"/>
              <w:rPr>
                <w:rFonts w:ascii="Arial" w:hAnsi="Arial" w:cs="Arial"/>
                <w:b/>
                <w:bCs/>
                <w:color w:val="000000"/>
                <w:sz w:val="20"/>
                <w:szCs w:val="20"/>
              </w:rPr>
            </w:pPr>
            <w:r w:rsidRPr="003E059F">
              <w:rPr>
                <w:rFonts w:ascii="Arial" w:hAnsi="Arial" w:cs="Arial"/>
                <w:b/>
                <w:bCs/>
                <w:color w:val="000000"/>
                <w:sz w:val="20"/>
                <w:szCs w:val="20"/>
              </w:rPr>
              <w:t>Azimuth</w:t>
            </w:r>
          </w:p>
        </w:tc>
        <w:tc>
          <w:tcPr>
            <w:tcW w:w="960" w:type="dxa"/>
            <w:tcBorders>
              <w:top w:val="single" w:sz="4" w:space="0" w:color="auto"/>
              <w:left w:val="nil"/>
              <w:bottom w:val="single" w:sz="12" w:space="0" w:color="auto"/>
              <w:right w:val="nil"/>
            </w:tcBorders>
            <w:vAlign w:val="bottom"/>
          </w:tcPr>
          <w:p w:rsidR="00482507" w:rsidRPr="003E059F" w:rsidRDefault="00482507" w:rsidP="0078396B">
            <w:pPr>
              <w:jc w:val="center"/>
              <w:rPr>
                <w:rFonts w:ascii="Arial" w:hAnsi="Arial" w:cs="Arial"/>
                <w:b/>
                <w:bCs/>
                <w:color w:val="000000"/>
                <w:sz w:val="20"/>
                <w:szCs w:val="20"/>
              </w:rPr>
            </w:pPr>
            <w:r w:rsidRPr="003E059F">
              <w:rPr>
                <w:rFonts w:ascii="Arial" w:hAnsi="Arial" w:cs="Arial"/>
                <w:b/>
                <w:bCs/>
                <w:color w:val="000000"/>
                <w:sz w:val="20"/>
                <w:szCs w:val="20"/>
              </w:rPr>
              <w:t>Start X</w:t>
            </w:r>
          </w:p>
        </w:tc>
        <w:tc>
          <w:tcPr>
            <w:tcW w:w="995" w:type="dxa"/>
            <w:tcBorders>
              <w:top w:val="single" w:sz="4" w:space="0" w:color="auto"/>
              <w:left w:val="nil"/>
              <w:bottom w:val="single" w:sz="12" w:space="0" w:color="auto"/>
              <w:right w:val="nil"/>
            </w:tcBorders>
            <w:vAlign w:val="bottom"/>
          </w:tcPr>
          <w:p w:rsidR="00482507" w:rsidRPr="003E059F" w:rsidRDefault="00482507" w:rsidP="0078396B">
            <w:pPr>
              <w:jc w:val="center"/>
              <w:rPr>
                <w:rFonts w:ascii="Arial" w:hAnsi="Arial" w:cs="Arial"/>
                <w:b/>
                <w:bCs/>
                <w:color w:val="000000"/>
                <w:sz w:val="20"/>
                <w:szCs w:val="20"/>
              </w:rPr>
            </w:pPr>
            <w:r w:rsidRPr="003E059F">
              <w:rPr>
                <w:rFonts w:ascii="Arial" w:hAnsi="Arial" w:cs="Arial"/>
                <w:b/>
                <w:bCs/>
                <w:color w:val="000000"/>
                <w:sz w:val="20"/>
                <w:szCs w:val="20"/>
              </w:rPr>
              <w:t>Start Y</w:t>
            </w:r>
          </w:p>
        </w:tc>
        <w:tc>
          <w:tcPr>
            <w:tcW w:w="1260" w:type="dxa"/>
            <w:tcBorders>
              <w:top w:val="single" w:sz="4" w:space="0" w:color="auto"/>
              <w:left w:val="nil"/>
              <w:bottom w:val="single" w:sz="12" w:space="0" w:color="auto"/>
              <w:right w:val="nil"/>
            </w:tcBorders>
            <w:vAlign w:val="bottom"/>
          </w:tcPr>
          <w:p w:rsidR="00482507" w:rsidRPr="003E059F" w:rsidRDefault="00482507" w:rsidP="0078396B">
            <w:pPr>
              <w:jc w:val="center"/>
              <w:rPr>
                <w:rFonts w:ascii="Arial" w:hAnsi="Arial" w:cs="Arial"/>
                <w:b/>
                <w:bCs/>
                <w:color w:val="000000"/>
                <w:sz w:val="20"/>
                <w:szCs w:val="20"/>
              </w:rPr>
            </w:pPr>
            <w:r w:rsidRPr="003E059F">
              <w:rPr>
                <w:rFonts w:ascii="Arial" w:hAnsi="Arial" w:cs="Arial"/>
                <w:b/>
                <w:bCs/>
                <w:color w:val="000000"/>
                <w:sz w:val="20"/>
                <w:szCs w:val="20"/>
              </w:rPr>
              <w:t>End X</w:t>
            </w:r>
          </w:p>
        </w:tc>
        <w:tc>
          <w:tcPr>
            <w:tcW w:w="995" w:type="dxa"/>
            <w:tcBorders>
              <w:top w:val="single" w:sz="4" w:space="0" w:color="auto"/>
              <w:left w:val="nil"/>
              <w:bottom w:val="single" w:sz="12" w:space="0" w:color="auto"/>
              <w:right w:val="nil"/>
            </w:tcBorders>
            <w:vAlign w:val="bottom"/>
          </w:tcPr>
          <w:p w:rsidR="00482507" w:rsidRPr="003E059F" w:rsidRDefault="00482507" w:rsidP="0078396B">
            <w:pPr>
              <w:jc w:val="center"/>
              <w:rPr>
                <w:rFonts w:ascii="Arial" w:hAnsi="Arial" w:cs="Arial"/>
                <w:b/>
                <w:bCs/>
                <w:color w:val="000000"/>
                <w:sz w:val="20"/>
                <w:szCs w:val="20"/>
              </w:rPr>
            </w:pPr>
            <w:r w:rsidRPr="003E059F">
              <w:rPr>
                <w:rFonts w:ascii="Arial" w:hAnsi="Arial" w:cs="Arial"/>
                <w:b/>
                <w:bCs/>
                <w:color w:val="000000"/>
                <w:sz w:val="20"/>
                <w:szCs w:val="20"/>
              </w:rPr>
              <w:t>End Y</w:t>
            </w:r>
          </w:p>
        </w:tc>
        <w:tc>
          <w:tcPr>
            <w:tcW w:w="960" w:type="dxa"/>
            <w:tcBorders>
              <w:top w:val="single" w:sz="4" w:space="0" w:color="auto"/>
              <w:left w:val="nil"/>
              <w:bottom w:val="single" w:sz="12" w:space="0" w:color="auto"/>
              <w:right w:val="nil"/>
            </w:tcBorders>
            <w:vAlign w:val="bottom"/>
          </w:tcPr>
          <w:p w:rsidR="00482507" w:rsidRPr="003E059F" w:rsidRDefault="00482507" w:rsidP="0078396B">
            <w:pPr>
              <w:jc w:val="center"/>
              <w:rPr>
                <w:rFonts w:ascii="Arial" w:hAnsi="Arial" w:cs="Arial"/>
                <w:b/>
                <w:bCs/>
                <w:color w:val="000000"/>
                <w:sz w:val="20"/>
                <w:szCs w:val="20"/>
              </w:rPr>
            </w:pPr>
            <w:r w:rsidRPr="003E059F">
              <w:rPr>
                <w:rFonts w:ascii="Arial" w:hAnsi="Arial" w:cs="Arial"/>
                <w:b/>
                <w:bCs/>
                <w:color w:val="000000"/>
                <w:sz w:val="20"/>
                <w:szCs w:val="20"/>
              </w:rPr>
              <w:t>Panel</w:t>
            </w:r>
          </w:p>
        </w:tc>
      </w:tr>
      <w:tr w:rsidR="00482507" w:rsidRPr="003E059F" w:rsidTr="00482507">
        <w:trPr>
          <w:trHeight w:val="255"/>
        </w:trPr>
        <w:tc>
          <w:tcPr>
            <w:tcW w:w="828" w:type="dxa"/>
            <w:tcBorders>
              <w:top w:val="single" w:sz="12" w:space="0" w:color="auto"/>
              <w:left w:val="nil"/>
              <w:bottom w:val="nil"/>
              <w:right w:val="nil"/>
            </w:tcBorders>
            <w:vAlign w:val="bottom"/>
          </w:tcPr>
          <w:p w:rsidR="00482507" w:rsidRPr="003E059F" w:rsidRDefault="00482507" w:rsidP="00482507">
            <w:pPr>
              <w:jc w:val="center"/>
              <w:rPr>
                <w:rFonts w:ascii="Arial" w:hAnsi="Arial" w:cs="Arial"/>
                <w:color w:val="000000"/>
                <w:sz w:val="20"/>
                <w:szCs w:val="20"/>
              </w:rPr>
            </w:pPr>
            <w:r>
              <w:rPr>
                <w:rFonts w:ascii="Arial" w:hAnsi="Arial" w:cs="Arial"/>
                <w:color w:val="000000"/>
                <w:sz w:val="20"/>
                <w:szCs w:val="20"/>
              </w:rPr>
              <w:t>Rocky</w:t>
            </w:r>
          </w:p>
        </w:tc>
        <w:tc>
          <w:tcPr>
            <w:tcW w:w="1050" w:type="dxa"/>
            <w:tcBorders>
              <w:top w:val="single" w:sz="12" w:space="0" w:color="auto"/>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1</w:t>
            </w:r>
          </w:p>
        </w:tc>
        <w:tc>
          <w:tcPr>
            <w:tcW w:w="1278" w:type="dxa"/>
            <w:tcBorders>
              <w:top w:val="single" w:sz="12" w:space="0" w:color="auto"/>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200</w:t>
            </w:r>
          </w:p>
        </w:tc>
        <w:tc>
          <w:tcPr>
            <w:tcW w:w="1005" w:type="dxa"/>
            <w:tcBorders>
              <w:top w:val="single" w:sz="12" w:space="0" w:color="auto"/>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241</w:t>
            </w:r>
          </w:p>
        </w:tc>
        <w:tc>
          <w:tcPr>
            <w:tcW w:w="960" w:type="dxa"/>
            <w:tcBorders>
              <w:top w:val="single" w:sz="12" w:space="0" w:color="auto"/>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712965</w:t>
            </w:r>
          </w:p>
        </w:tc>
        <w:tc>
          <w:tcPr>
            <w:tcW w:w="995" w:type="dxa"/>
            <w:tcBorders>
              <w:top w:val="single" w:sz="12" w:space="0" w:color="auto"/>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2344119</w:t>
            </w:r>
          </w:p>
        </w:tc>
        <w:tc>
          <w:tcPr>
            <w:tcW w:w="1260" w:type="dxa"/>
            <w:tcBorders>
              <w:top w:val="single" w:sz="12" w:space="0" w:color="auto"/>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712790</w:t>
            </w:r>
          </w:p>
        </w:tc>
        <w:tc>
          <w:tcPr>
            <w:tcW w:w="995" w:type="dxa"/>
            <w:tcBorders>
              <w:top w:val="single" w:sz="12" w:space="0" w:color="auto"/>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2344022</w:t>
            </w:r>
          </w:p>
        </w:tc>
        <w:tc>
          <w:tcPr>
            <w:tcW w:w="960" w:type="dxa"/>
            <w:tcBorders>
              <w:top w:val="single" w:sz="12" w:space="0" w:color="auto"/>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482507" w:rsidRPr="003E059F" w:rsidTr="00482507">
        <w:trPr>
          <w:trHeight w:val="255"/>
        </w:trPr>
        <w:tc>
          <w:tcPr>
            <w:tcW w:w="828" w:type="dxa"/>
            <w:tcBorders>
              <w:top w:val="nil"/>
              <w:left w:val="nil"/>
              <w:bottom w:val="nil"/>
              <w:right w:val="nil"/>
            </w:tcBorders>
            <w:vAlign w:val="bottom"/>
          </w:tcPr>
          <w:p w:rsidR="00482507" w:rsidRDefault="00482507" w:rsidP="00482507">
            <w:pPr>
              <w:jc w:val="center"/>
            </w:pPr>
            <w:r w:rsidRPr="002A356E">
              <w:rPr>
                <w:rFonts w:ascii="Arial" w:hAnsi="Arial" w:cs="Arial"/>
                <w:color w:val="000000"/>
                <w:sz w:val="20"/>
                <w:szCs w:val="20"/>
              </w:rPr>
              <w:t>Rocky</w:t>
            </w:r>
          </w:p>
        </w:tc>
        <w:tc>
          <w:tcPr>
            <w:tcW w:w="105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w:t>
            </w:r>
          </w:p>
        </w:tc>
        <w:tc>
          <w:tcPr>
            <w:tcW w:w="1278"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220</w:t>
            </w:r>
          </w:p>
        </w:tc>
        <w:tc>
          <w:tcPr>
            <w:tcW w:w="100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241</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712917</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2344264</w:t>
            </w:r>
          </w:p>
        </w:tc>
        <w:tc>
          <w:tcPr>
            <w:tcW w:w="12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712724</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2344158</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482507" w:rsidRPr="003E059F" w:rsidTr="00482507">
        <w:trPr>
          <w:trHeight w:val="255"/>
        </w:trPr>
        <w:tc>
          <w:tcPr>
            <w:tcW w:w="828" w:type="dxa"/>
            <w:tcBorders>
              <w:top w:val="nil"/>
              <w:left w:val="nil"/>
              <w:bottom w:val="nil"/>
              <w:right w:val="nil"/>
            </w:tcBorders>
            <w:vAlign w:val="bottom"/>
          </w:tcPr>
          <w:p w:rsidR="00482507" w:rsidRDefault="00482507" w:rsidP="00482507">
            <w:pPr>
              <w:jc w:val="center"/>
            </w:pPr>
            <w:r w:rsidRPr="002A356E">
              <w:rPr>
                <w:rFonts w:ascii="Arial" w:hAnsi="Arial" w:cs="Arial"/>
                <w:color w:val="000000"/>
                <w:sz w:val="20"/>
                <w:szCs w:val="20"/>
              </w:rPr>
              <w:t>Rocky</w:t>
            </w:r>
          </w:p>
        </w:tc>
        <w:tc>
          <w:tcPr>
            <w:tcW w:w="105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3</w:t>
            </w:r>
          </w:p>
        </w:tc>
        <w:tc>
          <w:tcPr>
            <w:tcW w:w="1278"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100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241</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712889</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2344421</w:t>
            </w:r>
          </w:p>
        </w:tc>
        <w:tc>
          <w:tcPr>
            <w:tcW w:w="12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712670</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2344299</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482507" w:rsidRPr="003E059F" w:rsidTr="00482507">
        <w:trPr>
          <w:trHeight w:val="255"/>
        </w:trPr>
        <w:tc>
          <w:tcPr>
            <w:tcW w:w="828" w:type="dxa"/>
            <w:tcBorders>
              <w:top w:val="nil"/>
              <w:left w:val="nil"/>
              <w:bottom w:val="nil"/>
              <w:right w:val="nil"/>
            </w:tcBorders>
            <w:vAlign w:val="bottom"/>
          </w:tcPr>
          <w:p w:rsidR="00482507" w:rsidRDefault="00482507" w:rsidP="00482507">
            <w:pPr>
              <w:jc w:val="center"/>
            </w:pPr>
            <w:r w:rsidRPr="002A356E">
              <w:rPr>
                <w:rFonts w:ascii="Arial" w:hAnsi="Arial" w:cs="Arial"/>
                <w:color w:val="000000"/>
                <w:sz w:val="20"/>
                <w:szCs w:val="20"/>
              </w:rPr>
              <w:t>Rocky</w:t>
            </w:r>
          </w:p>
        </w:tc>
        <w:tc>
          <w:tcPr>
            <w:tcW w:w="105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4</w:t>
            </w:r>
          </w:p>
        </w:tc>
        <w:tc>
          <w:tcPr>
            <w:tcW w:w="1278"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200</w:t>
            </w:r>
          </w:p>
        </w:tc>
        <w:tc>
          <w:tcPr>
            <w:tcW w:w="100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241</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712777</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2344530</w:t>
            </w:r>
          </w:p>
        </w:tc>
        <w:tc>
          <w:tcPr>
            <w:tcW w:w="12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712602</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2344433</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482507" w:rsidRPr="003E059F" w:rsidTr="00482507">
        <w:trPr>
          <w:trHeight w:val="255"/>
        </w:trPr>
        <w:tc>
          <w:tcPr>
            <w:tcW w:w="828" w:type="dxa"/>
            <w:tcBorders>
              <w:top w:val="nil"/>
              <w:left w:val="nil"/>
              <w:bottom w:val="nil"/>
              <w:right w:val="nil"/>
            </w:tcBorders>
            <w:vAlign w:val="bottom"/>
          </w:tcPr>
          <w:p w:rsidR="00482507" w:rsidRDefault="00482507" w:rsidP="00482507">
            <w:pPr>
              <w:jc w:val="center"/>
            </w:pPr>
            <w:r w:rsidRPr="002A356E">
              <w:rPr>
                <w:rFonts w:ascii="Arial" w:hAnsi="Arial" w:cs="Arial"/>
                <w:color w:val="000000"/>
                <w:sz w:val="20"/>
                <w:szCs w:val="20"/>
              </w:rPr>
              <w:t>Rocky</w:t>
            </w:r>
          </w:p>
        </w:tc>
        <w:tc>
          <w:tcPr>
            <w:tcW w:w="105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5</w:t>
            </w:r>
          </w:p>
        </w:tc>
        <w:tc>
          <w:tcPr>
            <w:tcW w:w="1278"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250</w:t>
            </w:r>
          </w:p>
        </w:tc>
        <w:tc>
          <w:tcPr>
            <w:tcW w:w="100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241</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712743</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2344682</w:t>
            </w:r>
          </w:p>
        </w:tc>
        <w:tc>
          <w:tcPr>
            <w:tcW w:w="12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712524</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2344561</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482507" w:rsidRPr="003E059F" w:rsidTr="00482507">
        <w:trPr>
          <w:trHeight w:val="255"/>
        </w:trPr>
        <w:tc>
          <w:tcPr>
            <w:tcW w:w="828" w:type="dxa"/>
            <w:tcBorders>
              <w:top w:val="nil"/>
              <w:left w:val="nil"/>
              <w:bottom w:val="nil"/>
              <w:right w:val="nil"/>
            </w:tcBorders>
            <w:vAlign w:val="bottom"/>
          </w:tcPr>
          <w:p w:rsidR="00482507" w:rsidRDefault="00482507" w:rsidP="00482507">
            <w:pPr>
              <w:jc w:val="center"/>
            </w:pPr>
            <w:r w:rsidRPr="002A356E">
              <w:rPr>
                <w:rFonts w:ascii="Arial" w:hAnsi="Arial" w:cs="Arial"/>
                <w:color w:val="000000"/>
                <w:sz w:val="20"/>
                <w:szCs w:val="20"/>
              </w:rPr>
              <w:t>Rocky</w:t>
            </w:r>
          </w:p>
        </w:tc>
        <w:tc>
          <w:tcPr>
            <w:tcW w:w="105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6</w:t>
            </w:r>
          </w:p>
        </w:tc>
        <w:tc>
          <w:tcPr>
            <w:tcW w:w="1278"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190</w:t>
            </w:r>
          </w:p>
        </w:tc>
        <w:tc>
          <w:tcPr>
            <w:tcW w:w="100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241</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712624</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2344788</w:t>
            </w:r>
          </w:p>
        </w:tc>
        <w:tc>
          <w:tcPr>
            <w:tcW w:w="12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712458</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2344696</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482507" w:rsidRPr="003E059F" w:rsidTr="00482507">
        <w:trPr>
          <w:trHeight w:val="255"/>
        </w:trPr>
        <w:tc>
          <w:tcPr>
            <w:tcW w:w="828" w:type="dxa"/>
            <w:tcBorders>
              <w:top w:val="nil"/>
              <w:left w:val="nil"/>
              <w:bottom w:val="nil"/>
              <w:right w:val="nil"/>
            </w:tcBorders>
            <w:vAlign w:val="bottom"/>
          </w:tcPr>
          <w:p w:rsidR="00482507" w:rsidRDefault="00482507" w:rsidP="00482507">
            <w:pPr>
              <w:jc w:val="center"/>
            </w:pPr>
            <w:r w:rsidRPr="002A356E">
              <w:rPr>
                <w:rFonts w:ascii="Arial" w:hAnsi="Arial" w:cs="Arial"/>
                <w:color w:val="000000"/>
                <w:sz w:val="20"/>
                <w:szCs w:val="20"/>
              </w:rPr>
              <w:t>Rocky</w:t>
            </w:r>
          </w:p>
        </w:tc>
        <w:tc>
          <w:tcPr>
            <w:tcW w:w="105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w:t>
            </w:r>
          </w:p>
        </w:tc>
        <w:tc>
          <w:tcPr>
            <w:tcW w:w="1278"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240</w:t>
            </w:r>
          </w:p>
        </w:tc>
        <w:tc>
          <w:tcPr>
            <w:tcW w:w="100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241</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712588</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2344939</w:t>
            </w:r>
          </w:p>
        </w:tc>
        <w:tc>
          <w:tcPr>
            <w:tcW w:w="12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712378</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2344823</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482507" w:rsidRPr="003E059F" w:rsidTr="00482507">
        <w:trPr>
          <w:trHeight w:val="255"/>
        </w:trPr>
        <w:tc>
          <w:tcPr>
            <w:tcW w:w="828" w:type="dxa"/>
            <w:tcBorders>
              <w:top w:val="nil"/>
              <w:left w:val="nil"/>
              <w:bottom w:val="nil"/>
              <w:right w:val="nil"/>
            </w:tcBorders>
            <w:vAlign w:val="bottom"/>
          </w:tcPr>
          <w:p w:rsidR="00482507" w:rsidRDefault="00482507" w:rsidP="00482507">
            <w:pPr>
              <w:jc w:val="center"/>
            </w:pPr>
            <w:r w:rsidRPr="002A356E">
              <w:rPr>
                <w:rFonts w:ascii="Arial" w:hAnsi="Arial" w:cs="Arial"/>
                <w:color w:val="000000"/>
                <w:sz w:val="20"/>
                <w:szCs w:val="20"/>
              </w:rPr>
              <w:t>Rocky</w:t>
            </w:r>
          </w:p>
        </w:tc>
        <w:tc>
          <w:tcPr>
            <w:tcW w:w="105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8</w:t>
            </w:r>
          </w:p>
        </w:tc>
        <w:tc>
          <w:tcPr>
            <w:tcW w:w="1278"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290</w:t>
            </w:r>
          </w:p>
        </w:tc>
        <w:tc>
          <w:tcPr>
            <w:tcW w:w="100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241</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712543</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2345088</w:t>
            </w:r>
          </w:p>
        </w:tc>
        <w:tc>
          <w:tcPr>
            <w:tcW w:w="12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712289</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2344947</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482507" w:rsidRPr="003E059F" w:rsidTr="00482507">
        <w:trPr>
          <w:trHeight w:val="255"/>
        </w:trPr>
        <w:tc>
          <w:tcPr>
            <w:tcW w:w="828" w:type="dxa"/>
            <w:tcBorders>
              <w:top w:val="nil"/>
              <w:left w:val="nil"/>
              <w:bottom w:val="nil"/>
              <w:right w:val="nil"/>
            </w:tcBorders>
            <w:vAlign w:val="bottom"/>
          </w:tcPr>
          <w:p w:rsidR="00482507" w:rsidRDefault="00482507" w:rsidP="00482507">
            <w:pPr>
              <w:jc w:val="center"/>
            </w:pPr>
            <w:r w:rsidRPr="002A356E">
              <w:rPr>
                <w:rFonts w:ascii="Arial" w:hAnsi="Arial" w:cs="Arial"/>
                <w:color w:val="000000"/>
                <w:sz w:val="20"/>
                <w:szCs w:val="20"/>
              </w:rPr>
              <w:t>Rocky</w:t>
            </w:r>
          </w:p>
        </w:tc>
        <w:tc>
          <w:tcPr>
            <w:tcW w:w="105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9</w:t>
            </w:r>
          </w:p>
        </w:tc>
        <w:tc>
          <w:tcPr>
            <w:tcW w:w="1278"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270</w:t>
            </w:r>
          </w:p>
        </w:tc>
        <w:tc>
          <w:tcPr>
            <w:tcW w:w="100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241</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712440</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2345201</w:t>
            </w:r>
          </w:p>
        </w:tc>
        <w:tc>
          <w:tcPr>
            <w:tcW w:w="12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712203</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2345070</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482507" w:rsidRPr="003E059F" w:rsidTr="00482507">
        <w:trPr>
          <w:trHeight w:val="255"/>
        </w:trPr>
        <w:tc>
          <w:tcPr>
            <w:tcW w:w="828" w:type="dxa"/>
            <w:tcBorders>
              <w:top w:val="nil"/>
              <w:left w:val="nil"/>
              <w:bottom w:val="nil"/>
              <w:right w:val="nil"/>
            </w:tcBorders>
            <w:vAlign w:val="bottom"/>
          </w:tcPr>
          <w:p w:rsidR="00482507" w:rsidRDefault="00482507" w:rsidP="00482507">
            <w:pPr>
              <w:jc w:val="center"/>
            </w:pPr>
            <w:r w:rsidRPr="002A356E">
              <w:rPr>
                <w:rFonts w:ascii="Arial" w:hAnsi="Arial" w:cs="Arial"/>
                <w:color w:val="000000"/>
                <w:sz w:val="20"/>
                <w:szCs w:val="20"/>
              </w:rPr>
              <w:t>Rocky</w:t>
            </w:r>
          </w:p>
        </w:tc>
        <w:tc>
          <w:tcPr>
            <w:tcW w:w="105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10</w:t>
            </w:r>
          </w:p>
        </w:tc>
        <w:tc>
          <w:tcPr>
            <w:tcW w:w="1278"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260</w:t>
            </w:r>
          </w:p>
        </w:tc>
        <w:tc>
          <w:tcPr>
            <w:tcW w:w="100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241</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712340</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2345317</w:t>
            </w:r>
          </w:p>
        </w:tc>
        <w:tc>
          <w:tcPr>
            <w:tcW w:w="12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712112</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2345191</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482507" w:rsidRPr="003E059F" w:rsidTr="00482507">
        <w:trPr>
          <w:trHeight w:val="255"/>
        </w:trPr>
        <w:tc>
          <w:tcPr>
            <w:tcW w:w="828" w:type="dxa"/>
            <w:tcBorders>
              <w:top w:val="nil"/>
              <w:left w:val="nil"/>
              <w:bottom w:val="nil"/>
              <w:right w:val="nil"/>
            </w:tcBorders>
            <w:vAlign w:val="bottom"/>
          </w:tcPr>
          <w:p w:rsidR="00482507" w:rsidRDefault="00482507" w:rsidP="00482507">
            <w:pPr>
              <w:jc w:val="center"/>
            </w:pPr>
            <w:r w:rsidRPr="002A356E">
              <w:rPr>
                <w:rFonts w:ascii="Arial" w:hAnsi="Arial" w:cs="Arial"/>
                <w:color w:val="000000"/>
                <w:sz w:val="20"/>
                <w:szCs w:val="20"/>
              </w:rPr>
              <w:t>Rocky</w:t>
            </w:r>
          </w:p>
        </w:tc>
        <w:tc>
          <w:tcPr>
            <w:tcW w:w="105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11</w:t>
            </w:r>
          </w:p>
        </w:tc>
        <w:tc>
          <w:tcPr>
            <w:tcW w:w="1278"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230</w:t>
            </w:r>
          </w:p>
        </w:tc>
        <w:tc>
          <w:tcPr>
            <w:tcW w:w="100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241</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712230</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2345427</w:t>
            </w:r>
          </w:p>
        </w:tc>
        <w:tc>
          <w:tcPr>
            <w:tcW w:w="12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712028</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2345315</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482507" w:rsidRPr="003E059F" w:rsidTr="00482507">
        <w:trPr>
          <w:trHeight w:val="255"/>
        </w:trPr>
        <w:tc>
          <w:tcPr>
            <w:tcW w:w="828" w:type="dxa"/>
            <w:tcBorders>
              <w:top w:val="nil"/>
              <w:left w:val="nil"/>
              <w:bottom w:val="nil"/>
              <w:right w:val="nil"/>
            </w:tcBorders>
            <w:vAlign w:val="bottom"/>
          </w:tcPr>
          <w:p w:rsidR="00482507" w:rsidRDefault="00482507" w:rsidP="00482507">
            <w:pPr>
              <w:jc w:val="center"/>
            </w:pPr>
            <w:r w:rsidRPr="002A356E">
              <w:rPr>
                <w:rFonts w:ascii="Arial" w:hAnsi="Arial" w:cs="Arial"/>
                <w:color w:val="000000"/>
                <w:sz w:val="20"/>
                <w:szCs w:val="20"/>
              </w:rPr>
              <w:t>Rocky</w:t>
            </w:r>
          </w:p>
        </w:tc>
        <w:tc>
          <w:tcPr>
            <w:tcW w:w="105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12</w:t>
            </w:r>
          </w:p>
        </w:tc>
        <w:tc>
          <w:tcPr>
            <w:tcW w:w="1278"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220</w:t>
            </w:r>
          </w:p>
        </w:tc>
        <w:tc>
          <w:tcPr>
            <w:tcW w:w="100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241</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712137</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2345547</w:t>
            </w:r>
          </w:p>
        </w:tc>
        <w:tc>
          <w:tcPr>
            <w:tcW w:w="12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711945</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2345440</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482507" w:rsidRPr="003E059F" w:rsidTr="00482507">
        <w:trPr>
          <w:trHeight w:val="255"/>
        </w:trPr>
        <w:tc>
          <w:tcPr>
            <w:tcW w:w="828" w:type="dxa"/>
            <w:tcBorders>
              <w:top w:val="nil"/>
              <w:left w:val="nil"/>
              <w:bottom w:val="nil"/>
              <w:right w:val="nil"/>
            </w:tcBorders>
            <w:vAlign w:val="bottom"/>
          </w:tcPr>
          <w:p w:rsidR="00482507" w:rsidRDefault="00482507" w:rsidP="00482507">
            <w:pPr>
              <w:jc w:val="center"/>
            </w:pPr>
            <w:r w:rsidRPr="002A356E">
              <w:rPr>
                <w:rFonts w:ascii="Arial" w:hAnsi="Arial" w:cs="Arial"/>
                <w:color w:val="000000"/>
                <w:sz w:val="20"/>
                <w:szCs w:val="20"/>
              </w:rPr>
              <w:t>Rocky</w:t>
            </w:r>
          </w:p>
        </w:tc>
        <w:tc>
          <w:tcPr>
            <w:tcW w:w="105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13</w:t>
            </w:r>
          </w:p>
        </w:tc>
        <w:tc>
          <w:tcPr>
            <w:tcW w:w="1278"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230</w:t>
            </w:r>
          </w:p>
        </w:tc>
        <w:tc>
          <w:tcPr>
            <w:tcW w:w="100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241</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712064</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2345678</w:t>
            </w:r>
          </w:p>
        </w:tc>
        <w:tc>
          <w:tcPr>
            <w:tcW w:w="12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711863</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2345567</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482507" w:rsidRPr="003E059F" w:rsidTr="00482507">
        <w:trPr>
          <w:trHeight w:val="255"/>
        </w:trPr>
        <w:tc>
          <w:tcPr>
            <w:tcW w:w="828" w:type="dxa"/>
            <w:tcBorders>
              <w:top w:val="nil"/>
              <w:left w:val="nil"/>
              <w:bottom w:val="nil"/>
              <w:right w:val="nil"/>
            </w:tcBorders>
            <w:vAlign w:val="bottom"/>
          </w:tcPr>
          <w:p w:rsidR="00482507" w:rsidRDefault="00482507" w:rsidP="00482507">
            <w:pPr>
              <w:jc w:val="center"/>
            </w:pPr>
            <w:r w:rsidRPr="002A356E">
              <w:rPr>
                <w:rFonts w:ascii="Arial" w:hAnsi="Arial" w:cs="Arial"/>
                <w:color w:val="000000"/>
                <w:sz w:val="20"/>
                <w:szCs w:val="20"/>
              </w:rPr>
              <w:t>Rocky</w:t>
            </w:r>
          </w:p>
        </w:tc>
        <w:tc>
          <w:tcPr>
            <w:tcW w:w="105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14</w:t>
            </w:r>
          </w:p>
        </w:tc>
        <w:tc>
          <w:tcPr>
            <w:tcW w:w="1278"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230</w:t>
            </w:r>
          </w:p>
        </w:tc>
        <w:tc>
          <w:tcPr>
            <w:tcW w:w="100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241</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712006</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2345817</w:t>
            </w:r>
          </w:p>
        </w:tc>
        <w:tc>
          <w:tcPr>
            <w:tcW w:w="12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711804</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2345706</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482507" w:rsidRPr="003E059F" w:rsidTr="00482507">
        <w:trPr>
          <w:trHeight w:val="255"/>
        </w:trPr>
        <w:tc>
          <w:tcPr>
            <w:tcW w:w="828" w:type="dxa"/>
            <w:tcBorders>
              <w:top w:val="nil"/>
              <w:left w:val="nil"/>
              <w:bottom w:val="nil"/>
              <w:right w:val="nil"/>
            </w:tcBorders>
            <w:vAlign w:val="bottom"/>
          </w:tcPr>
          <w:p w:rsidR="00482507" w:rsidRDefault="00482507" w:rsidP="00482507">
            <w:pPr>
              <w:jc w:val="center"/>
            </w:pPr>
            <w:r w:rsidRPr="002A356E">
              <w:rPr>
                <w:rFonts w:ascii="Arial" w:hAnsi="Arial" w:cs="Arial"/>
                <w:color w:val="000000"/>
                <w:sz w:val="20"/>
                <w:szCs w:val="20"/>
              </w:rPr>
              <w:t>Rocky</w:t>
            </w:r>
          </w:p>
        </w:tc>
        <w:tc>
          <w:tcPr>
            <w:tcW w:w="105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15</w:t>
            </w:r>
          </w:p>
        </w:tc>
        <w:tc>
          <w:tcPr>
            <w:tcW w:w="1278"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270</w:t>
            </w:r>
          </w:p>
        </w:tc>
        <w:tc>
          <w:tcPr>
            <w:tcW w:w="100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241</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711960</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2345963</w:t>
            </w:r>
          </w:p>
        </w:tc>
        <w:tc>
          <w:tcPr>
            <w:tcW w:w="12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711724</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2345832</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482507" w:rsidRPr="003E059F" w:rsidTr="00482507">
        <w:trPr>
          <w:trHeight w:val="255"/>
        </w:trPr>
        <w:tc>
          <w:tcPr>
            <w:tcW w:w="828" w:type="dxa"/>
            <w:tcBorders>
              <w:top w:val="nil"/>
              <w:left w:val="nil"/>
              <w:bottom w:val="nil"/>
              <w:right w:val="nil"/>
            </w:tcBorders>
            <w:vAlign w:val="bottom"/>
          </w:tcPr>
          <w:p w:rsidR="00482507" w:rsidRDefault="00482507" w:rsidP="00482507">
            <w:pPr>
              <w:jc w:val="center"/>
            </w:pPr>
            <w:r w:rsidRPr="002A356E">
              <w:rPr>
                <w:rFonts w:ascii="Arial" w:hAnsi="Arial" w:cs="Arial"/>
                <w:color w:val="000000"/>
                <w:sz w:val="20"/>
                <w:szCs w:val="20"/>
              </w:rPr>
              <w:t>Rocky</w:t>
            </w:r>
          </w:p>
        </w:tc>
        <w:tc>
          <w:tcPr>
            <w:tcW w:w="105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16</w:t>
            </w:r>
          </w:p>
        </w:tc>
        <w:tc>
          <w:tcPr>
            <w:tcW w:w="1278"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230</w:t>
            </w:r>
          </w:p>
        </w:tc>
        <w:tc>
          <w:tcPr>
            <w:tcW w:w="100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241</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711957</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2346134</w:t>
            </w:r>
          </w:p>
        </w:tc>
        <w:tc>
          <w:tcPr>
            <w:tcW w:w="12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711756</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2346022</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482507" w:rsidRPr="003E059F" w:rsidTr="00482507">
        <w:trPr>
          <w:trHeight w:val="255"/>
        </w:trPr>
        <w:tc>
          <w:tcPr>
            <w:tcW w:w="828" w:type="dxa"/>
            <w:tcBorders>
              <w:top w:val="nil"/>
              <w:left w:val="nil"/>
              <w:bottom w:val="nil"/>
              <w:right w:val="nil"/>
            </w:tcBorders>
            <w:vAlign w:val="bottom"/>
          </w:tcPr>
          <w:p w:rsidR="00482507" w:rsidRPr="003E059F" w:rsidRDefault="00482507" w:rsidP="00482507">
            <w:pPr>
              <w:jc w:val="center"/>
              <w:rPr>
                <w:rFonts w:ascii="Arial" w:hAnsi="Arial" w:cs="Arial"/>
                <w:color w:val="000000"/>
                <w:sz w:val="20"/>
                <w:szCs w:val="20"/>
              </w:rPr>
            </w:pPr>
            <w:r>
              <w:rPr>
                <w:rFonts w:ascii="Arial" w:hAnsi="Arial" w:cs="Arial"/>
                <w:color w:val="000000"/>
                <w:sz w:val="20"/>
                <w:szCs w:val="20"/>
              </w:rPr>
              <w:t>Sandy</w:t>
            </w:r>
          </w:p>
        </w:tc>
        <w:tc>
          <w:tcPr>
            <w:tcW w:w="105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17</w:t>
            </w:r>
          </w:p>
        </w:tc>
        <w:tc>
          <w:tcPr>
            <w:tcW w:w="1278"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260</w:t>
            </w:r>
          </w:p>
        </w:tc>
        <w:tc>
          <w:tcPr>
            <w:tcW w:w="100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220</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711865</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2346299</w:t>
            </w:r>
          </w:p>
        </w:tc>
        <w:tc>
          <w:tcPr>
            <w:tcW w:w="12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711698</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2346100</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482507" w:rsidRPr="003E059F" w:rsidTr="00482507">
        <w:trPr>
          <w:trHeight w:val="255"/>
        </w:trPr>
        <w:tc>
          <w:tcPr>
            <w:tcW w:w="828" w:type="dxa"/>
            <w:tcBorders>
              <w:top w:val="nil"/>
              <w:left w:val="nil"/>
              <w:bottom w:val="nil"/>
              <w:right w:val="nil"/>
            </w:tcBorders>
            <w:vAlign w:val="bottom"/>
          </w:tcPr>
          <w:p w:rsidR="00482507" w:rsidRDefault="00482507" w:rsidP="00482507">
            <w:pPr>
              <w:jc w:val="center"/>
            </w:pPr>
            <w:r w:rsidRPr="00031D5F">
              <w:rPr>
                <w:rFonts w:ascii="Arial" w:hAnsi="Arial" w:cs="Arial"/>
                <w:color w:val="000000"/>
                <w:sz w:val="20"/>
                <w:szCs w:val="20"/>
              </w:rPr>
              <w:t>Sandy</w:t>
            </w:r>
          </w:p>
        </w:tc>
        <w:tc>
          <w:tcPr>
            <w:tcW w:w="105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18</w:t>
            </w:r>
          </w:p>
        </w:tc>
        <w:tc>
          <w:tcPr>
            <w:tcW w:w="1278"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270</w:t>
            </w:r>
          </w:p>
        </w:tc>
        <w:tc>
          <w:tcPr>
            <w:tcW w:w="100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220</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711765</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2346413</w:t>
            </w:r>
          </w:p>
        </w:tc>
        <w:tc>
          <w:tcPr>
            <w:tcW w:w="12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711591</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2346206</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482507" w:rsidRPr="003E059F" w:rsidTr="00482507">
        <w:trPr>
          <w:trHeight w:val="255"/>
        </w:trPr>
        <w:tc>
          <w:tcPr>
            <w:tcW w:w="828" w:type="dxa"/>
            <w:tcBorders>
              <w:top w:val="nil"/>
              <w:left w:val="nil"/>
              <w:bottom w:val="nil"/>
              <w:right w:val="nil"/>
            </w:tcBorders>
            <w:vAlign w:val="bottom"/>
          </w:tcPr>
          <w:p w:rsidR="00482507" w:rsidRDefault="00482507" w:rsidP="00482507">
            <w:pPr>
              <w:jc w:val="center"/>
            </w:pPr>
            <w:r w:rsidRPr="00031D5F">
              <w:rPr>
                <w:rFonts w:ascii="Arial" w:hAnsi="Arial" w:cs="Arial"/>
                <w:color w:val="000000"/>
                <w:sz w:val="20"/>
                <w:szCs w:val="20"/>
              </w:rPr>
              <w:t>Sandy</w:t>
            </w:r>
          </w:p>
        </w:tc>
        <w:tc>
          <w:tcPr>
            <w:tcW w:w="105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19</w:t>
            </w:r>
          </w:p>
        </w:tc>
        <w:tc>
          <w:tcPr>
            <w:tcW w:w="1278"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140</w:t>
            </w:r>
          </w:p>
        </w:tc>
        <w:tc>
          <w:tcPr>
            <w:tcW w:w="100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220</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711654</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2346514</w:t>
            </w:r>
          </w:p>
        </w:tc>
        <w:tc>
          <w:tcPr>
            <w:tcW w:w="12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711564</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2346407</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482507" w:rsidRPr="003E059F" w:rsidTr="00482507">
        <w:trPr>
          <w:trHeight w:val="255"/>
        </w:trPr>
        <w:tc>
          <w:tcPr>
            <w:tcW w:w="828" w:type="dxa"/>
            <w:tcBorders>
              <w:top w:val="nil"/>
              <w:left w:val="nil"/>
              <w:bottom w:val="nil"/>
              <w:right w:val="nil"/>
            </w:tcBorders>
            <w:vAlign w:val="bottom"/>
          </w:tcPr>
          <w:p w:rsidR="00482507" w:rsidRDefault="00482507" w:rsidP="00482507">
            <w:pPr>
              <w:jc w:val="center"/>
            </w:pPr>
            <w:r w:rsidRPr="00031D5F">
              <w:rPr>
                <w:rFonts w:ascii="Arial" w:hAnsi="Arial" w:cs="Arial"/>
                <w:color w:val="000000"/>
                <w:sz w:val="20"/>
                <w:szCs w:val="20"/>
              </w:rPr>
              <w:t>Sandy</w:t>
            </w:r>
          </w:p>
        </w:tc>
        <w:tc>
          <w:tcPr>
            <w:tcW w:w="105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20</w:t>
            </w:r>
          </w:p>
        </w:tc>
        <w:tc>
          <w:tcPr>
            <w:tcW w:w="1278"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170</w:t>
            </w:r>
          </w:p>
        </w:tc>
        <w:tc>
          <w:tcPr>
            <w:tcW w:w="100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220</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711543</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2346615</w:t>
            </w:r>
          </w:p>
        </w:tc>
        <w:tc>
          <w:tcPr>
            <w:tcW w:w="12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711433</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2346485</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482507" w:rsidRPr="003E059F" w:rsidTr="00482507">
        <w:trPr>
          <w:trHeight w:val="255"/>
        </w:trPr>
        <w:tc>
          <w:tcPr>
            <w:tcW w:w="828" w:type="dxa"/>
            <w:tcBorders>
              <w:top w:val="nil"/>
              <w:left w:val="nil"/>
              <w:bottom w:val="nil"/>
              <w:right w:val="nil"/>
            </w:tcBorders>
            <w:vAlign w:val="bottom"/>
          </w:tcPr>
          <w:p w:rsidR="00482507" w:rsidRDefault="00482507" w:rsidP="00482507">
            <w:pPr>
              <w:jc w:val="center"/>
            </w:pPr>
            <w:r w:rsidRPr="00031D5F">
              <w:rPr>
                <w:rFonts w:ascii="Arial" w:hAnsi="Arial" w:cs="Arial"/>
                <w:color w:val="000000"/>
                <w:sz w:val="20"/>
                <w:szCs w:val="20"/>
              </w:rPr>
              <w:t>Sandy</w:t>
            </w:r>
          </w:p>
        </w:tc>
        <w:tc>
          <w:tcPr>
            <w:tcW w:w="105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21</w:t>
            </w:r>
          </w:p>
        </w:tc>
        <w:tc>
          <w:tcPr>
            <w:tcW w:w="1278"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230</w:t>
            </w:r>
          </w:p>
        </w:tc>
        <w:tc>
          <w:tcPr>
            <w:tcW w:w="100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220</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711416</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2346697</w:t>
            </w:r>
          </w:p>
        </w:tc>
        <w:tc>
          <w:tcPr>
            <w:tcW w:w="12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711269</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2346521</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482507" w:rsidRPr="003E059F" w:rsidTr="00482507">
        <w:trPr>
          <w:trHeight w:val="255"/>
        </w:trPr>
        <w:tc>
          <w:tcPr>
            <w:tcW w:w="828" w:type="dxa"/>
            <w:tcBorders>
              <w:top w:val="nil"/>
              <w:left w:val="nil"/>
              <w:bottom w:val="nil"/>
              <w:right w:val="nil"/>
            </w:tcBorders>
            <w:vAlign w:val="bottom"/>
          </w:tcPr>
          <w:p w:rsidR="00482507" w:rsidRDefault="00482507" w:rsidP="00482507">
            <w:pPr>
              <w:jc w:val="center"/>
            </w:pPr>
            <w:r w:rsidRPr="00031D5F">
              <w:rPr>
                <w:rFonts w:ascii="Arial" w:hAnsi="Arial" w:cs="Arial"/>
                <w:color w:val="000000"/>
                <w:sz w:val="20"/>
                <w:szCs w:val="20"/>
              </w:rPr>
              <w:t>Sandy</w:t>
            </w:r>
          </w:p>
        </w:tc>
        <w:tc>
          <w:tcPr>
            <w:tcW w:w="105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22</w:t>
            </w:r>
          </w:p>
        </w:tc>
        <w:tc>
          <w:tcPr>
            <w:tcW w:w="1278"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210</w:t>
            </w:r>
          </w:p>
        </w:tc>
        <w:tc>
          <w:tcPr>
            <w:tcW w:w="100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220</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711288</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2346778</w:t>
            </w:r>
          </w:p>
        </w:tc>
        <w:tc>
          <w:tcPr>
            <w:tcW w:w="12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711153</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2346617</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482507" w:rsidRPr="003E059F" w:rsidTr="00482507">
        <w:trPr>
          <w:trHeight w:val="255"/>
        </w:trPr>
        <w:tc>
          <w:tcPr>
            <w:tcW w:w="828" w:type="dxa"/>
            <w:tcBorders>
              <w:top w:val="nil"/>
              <w:left w:val="nil"/>
              <w:bottom w:val="nil"/>
              <w:right w:val="nil"/>
            </w:tcBorders>
            <w:vAlign w:val="bottom"/>
          </w:tcPr>
          <w:p w:rsidR="00482507" w:rsidRDefault="00482507" w:rsidP="00482507">
            <w:pPr>
              <w:jc w:val="center"/>
            </w:pPr>
            <w:r w:rsidRPr="00031D5F">
              <w:rPr>
                <w:rFonts w:ascii="Arial" w:hAnsi="Arial" w:cs="Arial"/>
                <w:color w:val="000000"/>
                <w:sz w:val="20"/>
                <w:szCs w:val="20"/>
              </w:rPr>
              <w:t>Sandy</w:t>
            </w:r>
          </w:p>
        </w:tc>
        <w:tc>
          <w:tcPr>
            <w:tcW w:w="105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w:t>
            </w:r>
          </w:p>
        </w:tc>
        <w:tc>
          <w:tcPr>
            <w:tcW w:w="1278"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230</w:t>
            </w:r>
          </w:p>
        </w:tc>
        <w:tc>
          <w:tcPr>
            <w:tcW w:w="100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220</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711170</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2346870</w:t>
            </w:r>
          </w:p>
        </w:tc>
        <w:tc>
          <w:tcPr>
            <w:tcW w:w="12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711022</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2346694</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482507" w:rsidRPr="003E059F" w:rsidTr="00482507">
        <w:trPr>
          <w:trHeight w:val="255"/>
        </w:trPr>
        <w:tc>
          <w:tcPr>
            <w:tcW w:w="828" w:type="dxa"/>
            <w:tcBorders>
              <w:top w:val="nil"/>
              <w:left w:val="nil"/>
              <w:bottom w:val="nil"/>
              <w:right w:val="nil"/>
            </w:tcBorders>
            <w:vAlign w:val="bottom"/>
          </w:tcPr>
          <w:p w:rsidR="00482507" w:rsidRDefault="00482507" w:rsidP="00482507">
            <w:pPr>
              <w:jc w:val="center"/>
            </w:pPr>
            <w:r w:rsidRPr="00031D5F">
              <w:rPr>
                <w:rFonts w:ascii="Arial" w:hAnsi="Arial" w:cs="Arial"/>
                <w:color w:val="000000"/>
                <w:sz w:val="20"/>
                <w:szCs w:val="20"/>
              </w:rPr>
              <w:t>Sandy</w:t>
            </w:r>
          </w:p>
        </w:tc>
        <w:tc>
          <w:tcPr>
            <w:tcW w:w="105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24</w:t>
            </w:r>
          </w:p>
        </w:tc>
        <w:tc>
          <w:tcPr>
            <w:tcW w:w="1278"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230</w:t>
            </w:r>
          </w:p>
        </w:tc>
        <w:tc>
          <w:tcPr>
            <w:tcW w:w="100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220</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711043</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2346952</w:t>
            </w:r>
          </w:p>
        </w:tc>
        <w:tc>
          <w:tcPr>
            <w:tcW w:w="12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710895</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2346776</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482507" w:rsidRPr="003E059F" w:rsidTr="00482507">
        <w:trPr>
          <w:trHeight w:val="255"/>
        </w:trPr>
        <w:tc>
          <w:tcPr>
            <w:tcW w:w="828" w:type="dxa"/>
            <w:tcBorders>
              <w:top w:val="nil"/>
              <w:left w:val="nil"/>
              <w:bottom w:val="nil"/>
              <w:right w:val="nil"/>
            </w:tcBorders>
            <w:vAlign w:val="bottom"/>
          </w:tcPr>
          <w:p w:rsidR="00482507" w:rsidRDefault="00482507" w:rsidP="00482507">
            <w:pPr>
              <w:jc w:val="center"/>
            </w:pPr>
            <w:r w:rsidRPr="00031D5F">
              <w:rPr>
                <w:rFonts w:ascii="Arial" w:hAnsi="Arial" w:cs="Arial"/>
                <w:color w:val="000000"/>
                <w:sz w:val="20"/>
                <w:szCs w:val="20"/>
              </w:rPr>
              <w:t>Sandy</w:t>
            </w:r>
          </w:p>
        </w:tc>
        <w:tc>
          <w:tcPr>
            <w:tcW w:w="105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25</w:t>
            </w:r>
          </w:p>
        </w:tc>
        <w:tc>
          <w:tcPr>
            <w:tcW w:w="1278"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200</w:t>
            </w:r>
          </w:p>
        </w:tc>
        <w:tc>
          <w:tcPr>
            <w:tcW w:w="100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220</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710912</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2347029</w:t>
            </w:r>
          </w:p>
        </w:tc>
        <w:tc>
          <w:tcPr>
            <w:tcW w:w="12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710783</w:t>
            </w:r>
          </w:p>
        </w:tc>
        <w:tc>
          <w:tcPr>
            <w:tcW w:w="995"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2346876</w:t>
            </w:r>
          </w:p>
        </w:tc>
        <w:tc>
          <w:tcPr>
            <w:tcW w:w="960" w:type="dxa"/>
            <w:tcBorders>
              <w:top w:val="nil"/>
              <w:left w:val="nil"/>
              <w:bottom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482507" w:rsidRPr="003E059F" w:rsidTr="00482507">
        <w:trPr>
          <w:trHeight w:val="255"/>
        </w:trPr>
        <w:tc>
          <w:tcPr>
            <w:tcW w:w="828" w:type="dxa"/>
            <w:tcBorders>
              <w:top w:val="nil"/>
              <w:left w:val="nil"/>
              <w:right w:val="nil"/>
            </w:tcBorders>
            <w:vAlign w:val="bottom"/>
          </w:tcPr>
          <w:p w:rsidR="00482507" w:rsidRDefault="00482507" w:rsidP="00482507">
            <w:pPr>
              <w:jc w:val="center"/>
            </w:pPr>
            <w:r w:rsidRPr="00031D5F">
              <w:rPr>
                <w:rFonts w:ascii="Arial" w:hAnsi="Arial" w:cs="Arial"/>
                <w:color w:val="000000"/>
                <w:sz w:val="20"/>
                <w:szCs w:val="20"/>
              </w:rPr>
              <w:t>Sandy</w:t>
            </w:r>
          </w:p>
        </w:tc>
        <w:tc>
          <w:tcPr>
            <w:tcW w:w="1050" w:type="dxa"/>
            <w:tcBorders>
              <w:top w:val="nil"/>
              <w:left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26</w:t>
            </w:r>
          </w:p>
        </w:tc>
        <w:tc>
          <w:tcPr>
            <w:tcW w:w="1278" w:type="dxa"/>
            <w:tcBorders>
              <w:top w:val="nil"/>
              <w:left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330</w:t>
            </w:r>
          </w:p>
        </w:tc>
        <w:tc>
          <w:tcPr>
            <w:tcW w:w="1005" w:type="dxa"/>
            <w:tcBorders>
              <w:top w:val="nil"/>
              <w:left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220</w:t>
            </w:r>
          </w:p>
        </w:tc>
        <w:tc>
          <w:tcPr>
            <w:tcW w:w="960" w:type="dxa"/>
            <w:tcBorders>
              <w:top w:val="nil"/>
              <w:left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710795</w:t>
            </w:r>
          </w:p>
        </w:tc>
        <w:tc>
          <w:tcPr>
            <w:tcW w:w="995" w:type="dxa"/>
            <w:tcBorders>
              <w:top w:val="nil"/>
              <w:left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2347123</w:t>
            </w:r>
          </w:p>
        </w:tc>
        <w:tc>
          <w:tcPr>
            <w:tcW w:w="1260" w:type="dxa"/>
            <w:tcBorders>
              <w:top w:val="nil"/>
              <w:left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710583</w:t>
            </w:r>
          </w:p>
        </w:tc>
        <w:tc>
          <w:tcPr>
            <w:tcW w:w="995" w:type="dxa"/>
            <w:tcBorders>
              <w:top w:val="nil"/>
              <w:left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2346870</w:t>
            </w:r>
          </w:p>
        </w:tc>
        <w:tc>
          <w:tcPr>
            <w:tcW w:w="960" w:type="dxa"/>
            <w:tcBorders>
              <w:top w:val="nil"/>
              <w:left w:val="nil"/>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482507" w:rsidRPr="003E059F" w:rsidTr="00482507">
        <w:trPr>
          <w:trHeight w:val="255"/>
        </w:trPr>
        <w:tc>
          <w:tcPr>
            <w:tcW w:w="828" w:type="dxa"/>
            <w:tcBorders>
              <w:top w:val="nil"/>
              <w:left w:val="nil"/>
              <w:bottom w:val="single" w:sz="4" w:space="0" w:color="auto"/>
              <w:right w:val="nil"/>
            </w:tcBorders>
            <w:vAlign w:val="bottom"/>
          </w:tcPr>
          <w:p w:rsidR="00482507" w:rsidRDefault="00482507" w:rsidP="00482507">
            <w:pPr>
              <w:jc w:val="center"/>
            </w:pPr>
            <w:r w:rsidRPr="00031D5F">
              <w:rPr>
                <w:rFonts w:ascii="Arial" w:hAnsi="Arial" w:cs="Arial"/>
                <w:color w:val="000000"/>
                <w:sz w:val="20"/>
                <w:szCs w:val="20"/>
              </w:rPr>
              <w:t>Sandy</w:t>
            </w:r>
          </w:p>
        </w:tc>
        <w:tc>
          <w:tcPr>
            <w:tcW w:w="1050" w:type="dxa"/>
            <w:tcBorders>
              <w:top w:val="nil"/>
              <w:left w:val="nil"/>
              <w:bottom w:val="single" w:sz="4" w:space="0" w:color="auto"/>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27</w:t>
            </w:r>
          </w:p>
        </w:tc>
        <w:tc>
          <w:tcPr>
            <w:tcW w:w="1278" w:type="dxa"/>
            <w:tcBorders>
              <w:top w:val="nil"/>
              <w:left w:val="nil"/>
              <w:bottom w:val="single" w:sz="4" w:space="0" w:color="auto"/>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270</w:t>
            </w:r>
          </w:p>
        </w:tc>
        <w:tc>
          <w:tcPr>
            <w:tcW w:w="1005" w:type="dxa"/>
            <w:tcBorders>
              <w:top w:val="nil"/>
              <w:left w:val="nil"/>
              <w:bottom w:val="single" w:sz="4" w:space="0" w:color="auto"/>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220</w:t>
            </w:r>
          </w:p>
        </w:tc>
        <w:tc>
          <w:tcPr>
            <w:tcW w:w="960" w:type="dxa"/>
            <w:tcBorders>
              <w:top w:val="nil"/>
              <w:left w:val="nil"/>
              <w:bottom w:val="single" w:sz="4" w:space="0" w:color="auto"/>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710689</w:t>
            </w:r>
          </w:p>
        </w:tc>
        <w:tc>
          <w:tcPr>
            <w:tcW w:w="995" w:type="dxa"/>
            <w:tcBorders>
              <w:top w:val="nil"/>
              <w:left w:val="nil"/>
              <w:bottom w:val="single" w:sz="4" w:space="0" w:color="auto"/>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2347230</w:t>
            </w:r>
          </w:p>
        </w:tc>
        <w:tc>
          <w:tcPr>
            <w:tcW w:w="1260" w:type="dxa"/>
            <w:tcBorders>
              <w:top w:val="nil"/>
              <w:left w:val="nil"/>
              <w:bottom w:val="single" w:sz="4" w:space="0" w:color="auto"/>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710515</w:t>
            </w:r>
          </w:p>
        </w:tc>
        <w:tc>
          <w:tcPr>
            <w:tcW w:w="995" w:type="dxa"/>
            <w:tcBorders>
              <w:top w:val="nil"/>
              <w:left w:val="nil"/>
              <w:bottom w:val="single" w:sz="4" w:space="0" w:color="auto"/>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2347023</w:t>
            </w:r>
          </w:p>
        </w:tc>
        <w:tc>
          <w:tcPr>
            <w:tcW w:w="960" w:type="dxa"/>
            <w:tcBorders>
              <w:top w:val="nil"/>
              <w:left w:val="nil"/>
              <w:bottom w:val="single" w:sz="4" w:space="0" w:color="auto"/>
              <w:right w:val="nil"/>
            </w:tcBorders>
            <w:noWrap/>
            <w:vAlign w:val="bottom"/>
          </w:tcPr>
          <w:p w:rsidR="00482507" w:rsidRPr="003E059F" w:rsidRDefault="00482507" w:rsidP="0078396B">
            <w:pPr>
              <w:jc w:val="center"/>
              <w:rPr>
                <w:rFonts w:ascii="Arial" w:hAnsi="Arial" w:cs="Arial"/>
                <w:color w:val="000000"/>
                <w:sz w:val="20"/>
                <w:szCs w:val="20"/>
              </w:rPr>
            </w:pPr>
            <w:r w:rsidRPr="003E059F">
              <w:rPr>
                <w:rFonts w:ascii="Arial" w:hAnsi="Arial" w:cs="Arial"/>
                <w:color w:val="000000"/>
                <w:sz w:val="20"/>
                <w:szCs w:val="20"/>
              </w:rPr>
              <w:t>Fixed</w:t>
            </w:r>
          </w:p>
        </w:tc>
      </w:tr>
    </w:tbl>
    <w:p w:rsidR="0078396B" w:rsidRDefault="0078396B" w:rsidP="0078396B"/>
    <w:p w:rsidR="0078396B" w:rsidRDefault="0078396B" w:rsidP="0078396B"/>
    <w:p w:rsidR="0078396B" w:rsidRDefault="0078396B" w:rsidP="0078396B">
      <w:pPr>
        <w:sectPr w:rsidR="0078396B" w:rsidSect="0078396B">
          <w:headerReference w:type="default" r:id="rId121"/>
          <w:footerReference w:type="default" r:id="rId122"/>
          <w:pgSz w:w="12240" w:h="15840"/>
          <w:pgMar w:top="1440" w:right="1440" w:bottom="1440" w:left="1440" w:header="720" w:footer="720" w:gutter="0"/>
          <w:cols w:space="720"/>
          <w:docGrid w:linePitch="360"/>
        </w:sectPr>
      </w:pPr>
    </w:p>
    <w:p w:rsidR="0078396B" w:rsidRDefault="0078396B" w:rsidP="0078396B">
      <w:r>
        <w:rPr>
          <w:noProof/>
        </w:rPr>
        <w:lastRenderedPageBreak/>
        <w:drawing>
          <wp:inline distT="0" distB="0" distL="0" distR="0">
            <wp:extent cx="7452464" cy="5760720"/>
            <wp:effectExtent l="19050" t="0" r="0" b="0"/>
            <wp:docPr id="247" name="Picture 14" descr="2011_EIPS_NPSA_Tau_transects70pct_proto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_EIPS_NPSA_Tau_transects70pct_protocol.jpg"/>
                    <pic:cNvPicPr/>
                  </pic:nvPicPr>
                  <pic:blipFill>
                    <a:blip r:embed="rId123" cstate="print"/>
                    <a:stretch>
                      <a:fillRect/>
                    </a:stretch>
                  </pic:blipFill>
                  <pic:spPr>
                    <a:xfrm>
                      <a:off x="0" y="0"/>
                      <a:ext cx="7452464" cy="5760720"/>
                    </a:xfrm>
                    <a:prstGeom prst="rect">
                      <a:avLst/>
                    </a:prstGeom>
                  </pic:spPr>
                </pic:pic>
              </a:graphicData>
            </a:graphic>
          </wp:inline>
        </w:drawing>
      </w:r>
    </w:p>
    <w:p w:rsidR="0078396B" w:rsidRDefault="0078396B" w:rsidP="0078396B">
      <w:pPr>
        <w:pStyle w:val="NTR-Caption"/>
        <w:sectPr w:rsidR="0078396B" w:rsidSect="0078396B">
          <w:headerReference w:type="default" r:id="rId124"/>
          <w:footerReference w:type="default" r:id="rId125"/>
          <w:pgSz w:w="15840" w:h="12240" w:orient="landscape"/>
          <w:pgMar w:top="1440" w:right="1440" w:bottom="1440" w:left="1440" w:header="720" w:footer="720" w:gutter="0"/>
          <w:cols w:space="720"/>
          <w:docGrid w:linePitch="360"/>
        </w:sectPr>
      </w:pPr>
      <w:r>
        <w:rPr>
          <w:b/>
        </w:rPr>
        <w:t>Figure A.10</w:t>
      </w:r>
      <w:r w:rsidRPr="006B67F1">
        <w:rPr>
          <w:b/>
        </w:rPr>
        <w:t>.</w:t>
      </w:r>
      <w:r w:rsidRPr="00AD03BC">
        <w:t xml:space="preserve"> </w:t>
      </w:r>
      <w:r>
        <w:t>Map of f</w:t>
      </w:r>
      <w:r w:rsidRPr="00AD03BC">
        <w:t xml:space="preserve">ixed and rotational </w:t>
      </w:r>
      <w:r>
        <w:t>transect</w:t>
      </w:r>
      <w:r w:rsidRPr="00AD03BC">
        <w:t>s for the Ta</w:t>
      </w:r>
      <w:r>
        <w:rPr>
          <w:rFonts w:cs="Arial"/>
        </w:rPr>
        <w:t>‘ū</w:t>
      </w:r>
      <w:r w:rsidRPr="00AD03BC">
        <w:t xml:space="preserve"> wet forest sampling frame at NPSA. </w:t>
      </w:r>
    </w:p>
    <w:p w:rsidR="0078396B" w:rsidRDefault="0078396B" w:rsidP="0078396B">
      <w:pPr>
        <w:pStyle w:val="NTR-Caption"/>
      </w:pPr>
      <w:bookmarkStart w:id="462" w:name="OLE_LINK28"/>
      <w:bookmarkStart w:id="463" w:name="OLE_LINK29"/>
      <w:r>
        <w:rPr>
          <w:b/>
        </w:rPr>
        <w:lastRenderedPageBreak/>
        <w:t>Table A.9</w:t>
      </w:r>
      <w:r w:rsidRPr="006B67F1">
        <w:rPr>
          <w:b/>
        </w:rPr>
        <w:t>.</w:t>
      </w:r>
      <w:r w:rsidRPr="006B67F1">
        <w:t xml:space="preserve"> </w:t>
      </w:r>
      <w:bookmarkStart w:id="464" w:name="OLE_LINK24"/>
      <w:bookmarkStart w:id="465" w:name="OLE_LINK25"/>
      <w:r w:rsidRPr="006B67F1">
        <w:t>Fixed</w:t>
      </w:r>
      <w:r>
        <w:t xml:space="preserve"> and rotational</w:t>
      </w:r>
      <w:r w:rsidRPr="006B67F1">
        <w:t xml:space="preserve"> </w:t>
      </w:r>
      <w:r>
        <w:t>transect</w:t>
      </w:r>
      <w:r w:rsidRPr="006B67F1">
        <w:t xml:space="preserve"> locations for the wet forest sampling frame on the island of Ta</w:t>
      </w:r>
      <w:r>
        <w:rPr>
          <w:rFonts w:cs="Arial"/>
        </w:rPr>
        <w:t>‘ū</w:t>
      </w:r>
      <w:r w:rsidRPr="006B67F1">
        <w:t xml:space="preserve"> at NPSA. </w:t>
      </w:r>
      <w:r w:rsidRPr="00651A7B">
        <w:t>An asterisk (*) indicates that the transect fall</w:t>
      </w:r>
      <w:r>
        <w:t>s</w:t>
      </w:r>
      <w:r w:rsidRPr="00651A7B">
        <w:t xml:space="preserve"> along a legacy transect.</w:t>
      </w:r>
      <w:r w:rsidRPr="006B67F1">
        <w:t xml:space="preserve"> Alternate locations are provided in case any of </w:t>
      </w:r>
      <w:proofErr w:type="gramStart"/>
      <w:r>
        <w:t>the transects</w:t>
      </w:r>
      <w:proofErr w:type="gramEnd"/>
      <w:r w:rsidRPr="006B67F1">
        <w:t xml:space="preserve"> are rejected in the field. </w:t>
      </w:r>
      <w:bookmarkEnd w:id="462"/>
      <w:bookmarkEnd w:id="463"/>
      <w:bookmarkEnd w:id="464"/>
      <w:bookmarkEnd w:id="465"/>
      <w:r>
        <w:t>Coordinates are UTM, WGS 84, zone 2S.</w:t>
      </w:r>
    </w:p>
    <w:p w:rsidR="0078396B" w:rsidRDefault="0078396B" w:rsidP="0078396B">
      <w:pPr>
        <w:pStyle w:val="NTR-Caption"/>
      </w:pPr>
    </w:p>
    <w:tbl>
      <w:tblPr>
        <w:tblW w:w="8021" w:type="dxa"/>
        <w:tblLook w:val="00A0" w:firstRow="1" w:lastRow="0" w:firstColumn="1" w:lastColumn="0" w:noHBand="0" w:noVBand="0"/>
      </w:tblPr>
      <w:tblGrid>
        <w:gridCol w:w="1050"/>
        <w:gridCol w:w="1278"/>
        <w:gridCol w:w="1005"/>
        <w:gridCol w:w="940"/>
        <w:gridCol w:w="995"/>
        <w:gridCol w:w="940"/>
        <w:gridCol w:w="995"/>
        <w:gridCol w:w="1117"/>
      </w:tblGrid>
      <w:tr w:rsidR="0078396B" w:rsidRPr="003E059F" w:rsidTr="0078396B">
        <w:trPr>
          <w:trHeight w:val="510"/>
        </w:trPr>
        <w:tc>
          <w:tcPr>
            <w:tcW w:w="972"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Transect Number</w:t>
            </w:r>
          </w:p>
        </w:tc>
        <w:tc>
          <w:tcPr>
            <w:tcW w:w="1278"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Length (m)</w:t>
            </w:r>
          </w:p>
        </w:tc>
        <w:tc>
          <w:tcPr>
            <w:tcW w:w="961"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Azimuth</w:t>
            </w:r>
          </w:p>
        </w:tc>
        <w:tc>
          <w:tcPr>
            <w:tcW w:w="940"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Start X</w:t>
            </w:r>
          </w:p>
        </w:tc>
        <w:tc>
          <w:tcPr>
            <w:tcW w:w="940"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Start Y</w:t>
            </w:r>
          </w:p>
        </w:tc>
        <w:tc>
          <w:tcPr>
            <w:tcW w:w="940"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End X</w:t>
            </w:r>
          </w:p>
        </w:tc>
        <w:tc>
          <w:tcPr>
            <w:tcW w:w="940"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End Y</w:t>
            </w:r>
          </w:p>
        </w:tc>
        <w:tc>
          <w:tcPr>
            <w:tcW w:w="1050"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Panel</w:t>
            </w:r>
          </w:p>
        </w:tc>
      </w:tr>
      <w:tr w:rsidR="0078396B" w:rsidRPr="003E059F" w:rsidTr="0078396B">
        <w:trPr>
          <w:trHeight w:val="255"/>
        </w:trPr>
        <w:tc>
          <w:tcPr>
            <w:tcW w:w="972"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w:t>
            </w:r>
          </w:p>
        </w:tc>
        <w:tc>
          <w:tcPr>
            <w:tcW w:w="1278"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961"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336</w:t>
            </w:r>
          </w:p>
        </w:tc>
        <w:tc>
          <w:tcPr>
            <w:tcW w:w="940"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665355</w:t>
            </w:r>
          </w:p>
        </w:tc>
        <w:tc>
          <w:tcPr>
            <w:tcW w:w="940"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8424168</w:t>
            </w:r>
          </w:p>
        </w:tc>
        <w:tc>
          <w:tcPr>
            <w:tcW w:w="940"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665150</w:t>
            </w:r>
          </w:p>
        </w:tc>
        <w:tc>
          <w:tcPr>
            <w:tcW w:w="940"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8424624</w:t>
            </w:r>
          </w:p>
        </w:tc>
        <w:tc>
          <w:tcPr>
            <w:tcW w:w="1050" w:type="dxa"/>
            <w:tcBorders>
              <w:top w:val="single" w:sz="12" w:space="0" w:color="auto"/>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247</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666031</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8425058</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665571</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8424863</w:t>
            </w:r>
          </w:p>
        </w:tc>
        <w:tc>
          <w:tcPr>
            <w:tcW w:w="10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303</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667205</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8424830</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666786</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8425104</w:t>
            </w:r>
          </w:p>
        </w:tc>
        <w:tc>
          <w:tcPr>
            <w:tcW w:w="10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4</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312</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667990</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8424218</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667625</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8424553</w:t>
            </w:r>
          </w:p>
        </w:tc>
        <w:tc>
          <w:tcPr>
            <w:tcW w:w="10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92</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668605</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8425409</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669105</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8425394</w:t>
            </w:r>
          </w:p>
        </w:tc>
        <w:tc>
          <w:tcPr>
            <w:tcW w:w="10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77</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663549</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8425431</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664036</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8425544</w:t>
            </w:r>
          </w:p>
        </w:tc>
        <w:tc>
          <w:tcPr>
            <w:tcW w:w="10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7</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257</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665616</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8425912</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665129</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8425799</w:t>
            </w:r>
          </w:p>
        </w:tc>
        <w:tc>
          <w:tcPr>
            <w:tcW w:w="10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80</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666733</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8426109</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667226</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8426192</w:t>
            </w:r>
          </w:p>
        </w:tc>
        <w:tc>
          <w:tcPr>
            <w:tcW w:w="10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9</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23</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667552</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8426400</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667744</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8426862</w:t>
            </w:r>
          </w:p>
        </w:tc>
        <w:tc>
          <w:tcPr>
            <w:tcW w:w="10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10</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260</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669181</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8426522</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668688</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8426439</w:t>
            </w:r>
          </w:p>
        </w:tc>
        <w:tc>
          <w:tcPr>
            <w:tcW w:w="10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255"/>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11</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187</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664847</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8426569</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664788</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8426072</w:t>
            </w:r>
          </w:p>
        </w:tc>
        <w:tc>
          <w:tcPr>
            <w:tcW w:w="10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12</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98</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667950</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8425626</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668445</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8425552</w:t>
            </w:r>
          </w:p>
        </w:tc>
        <w:tc>
          <w:tcPr>
            <w:tcW w:w="10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13</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265</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666421</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8425619</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665923</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8425579</w:t>
            </w:r>
          </w:p>
        </w:tc>
        <w:tc>
          <w:tcPr>
            <w:tcW w:w="10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14</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86</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668218</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8426140</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668717</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8426171</w:t>
            </w:r>
          </w:p>
        </w:tc>
        <w:tc>
          <w:tcPr>
            <w:tcW w:w="10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15</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83</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665775</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8424870</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666271</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8424929</w:t>
            </w:r>
          </w:p>
        </w:tc>
        <w:tc>
          <w:tcPr>
            <w:tcW w:w="10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16</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277</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664360</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8425964</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663863</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8426025</w:t>
            </w:r>
          </w:p>
        </w:tc>
        <w:tc>
          <w:tcPr>
            <w:tcW w:w="10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17</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140</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663691</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8424978</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664013</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8424596</w:t>
            </w:r>
          </w:p>
        </w:tc>
        <w:tc>
          <w:tcPr>
            <w:tcW w:w="10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18</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213</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666381</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8426692</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666110</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8426271</w:t>
            </w:r>
          </w:p>
        </w:tc>
        <w:tc>
          <w:tcPr>
            <w:tcW w:w="10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19</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144</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669162</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8424514</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669457</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8424111</w:t>
            </w:r>
          </w:p>
        </w:tc>
        <w:tc>
          <w:tcPr>
            <w:tcW w:w="10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20</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314</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668619</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8426618</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668257</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8426963</w:t>
            </w:r>
          </w:p>
        </w:tc>
        <w:tc>
          <w:tcPr>
            <w:tcW w:w="10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Rotational</w:t>
            </w:r>
          </w:p>
        </w:tc>
      </w:tr>
      <w:tr w:rsidR="0078396B" w:rsidRPr="003E059F" w:rsidTr="0078396B">
        <w:trPr>
          <w:trHeight w:val="255"/>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A1</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229</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664672</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8425490</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664296</w:t>
            </w:r>
          </w:p>
        </w:tc>
        <w:tc>
          <w:tcPr>
            <w:tcW w:w="94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8425161</w:t>
            </w:r>
          </w:p>
        </w:tc>
        <w:tc>
          <w:tcPr>
            <w:tcW w:w="1050"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Alternate</w:t>
            </w:r>
          </w:p>
        </w:tc>
      </w:tr>
      <w:tr w:rsidR="0078396B" w:rsidRPr="003E059F" w:rsidTr="0078396B">
        <w:trPr>
          <w:trHeight w:val="255"/>
        </w:trPr>
        <w:tc>
          <w:tcPr>
            <w:tcW w:w="972"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A2</w:t>
            </w:r>
          </w:p>
        </w:tc>
        <w:tc>
          <w:tcPr>
            <w:tcW w:w="1278"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961"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159</w:t>
            </w:r>
          </w:p>
        </w:tc>
        <w:tc>
          <w:tcPr>
            <w:tcW w:w="940"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665315</w:t>
            </w:r>
          </w:p>
        </w:tc>
        <w:tc>
          <w:tcPr>
            <w:tcW w:w="940"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8424830</w:t>
            </w:r>
          </w:p>
        </w:tc>
        <w:tc>
          <w:tcPr>
            <w:tcW w:w="940"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665492</w:t>
            </w:r>
          </w:p>
        </w:tc>
        <w:tc>
          <w:tcPr>
            <w:tcW w:w="940"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8424362</w:t>
            </w:r>
          </w:p>
        </w:tc>
        <w:tc>
          <w:tcPr>
            <w:tcW w:w="1050"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Alternate</w:t>
            </w:r>
          </w:p>
        </w:tc>
      </w:tr>
      <w:tr w:rsidR="0078396B" w:rsidRPr="003E059F" w:rsidTr="0078396B">
        <w:trPr>
          <w:trHeight w:val="255"/>
        </w:trPr>
        <w:tc>
          <w:tcPr>
            <w:tcW w:w="972"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A3</w:t>
            </w:r>
          </w:p>
        </w:tc>
        <w:tc>
          <w:tcPr>
            <w:tcW w:w="1278"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500</w:t>
            </w:r>
          </w:p>
        </w:tc>
        <w:tc>
          <w:tcPr>
            <w:tcW w:w="961"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17</w:t>
            </w:r>
          </w:p>
        </w:tc>
        <w:tc>
          <w:tcPr>
            <w:tcW w:w="940"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669223</w:t>
            </w:r>
          </w:p>
        </w:tc>
        <w:tc>
          <w:tcPr>
            <w:tcW w:w="940"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8425012</w:t>
            </w:r>
          </w:p>
        </w:tc>
        <w:tc>
          <w:tcPr>
            <w:tcW w:w="940"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669372</w:t>
            </w:r>
          </w:p>
        </w:tc>
        <w:tc>
          <w:tcPr>
            <w:tcW w:w="940"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8425489</w:t>
            </w:r>
          </w:p>
        </w:tc>
        <w:tc>
          <w:tcPr>
            <w:tcW w:w="1050"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Alternate</w:t>
            </w:r>
          </w:p>
        </w:tc>
      </w:tr>
    </w:tbl>
    <w:p w:rsidR="0078396B" w:rsidRPr="006B67F1" w:rsidRDefault="0078396B" w:rsidP="0078396B">
      <w:pPr>
        <w:pStyle w:val="NTR-Caption"/>
      </w:pPr>
    </w:p>
    <w:p w:rsidR="0078396B" w:rsidRDefault="0078396B" w:rsidP="0078396B"/>
    <w:p w:rsidR="0078396B" w:rsidRDefault="0078396B" w:rsidP="0078396B"/>
    <w:p w:rsidR="0078396B" w:rsidRDefault="0078396B" w:rsidP="0078396B">
      <w:pPr>
        <w:sectPr w:rsidR="0078396B" w:rsidSect="0078396B">
          <w:headerReference w:type="default" r:id="rId126"/>
          <w:footerReference w:type="default" r:id="rId127"/>
          <w:pgSz w:w="12240" w:h="15840"/>
          <w:pgMar w:top="1440" w:right="1440" w:bottom="1440" w:left="1440" w:header="720" w:footer="720" w:gutter="0"/>
          <w:cols w:space="720"/>
          <w:docGrid w:linePitch="360"/>
        </w:sectPr>
      </w:pPr>
    </w:p>
    <w:p w:rsidR="0078396B" w:rsidRDefault="0078396B" w:rsidP="0078396B">
      <w:pPr>
        <w:jc w:val="center"/>
      </w:pPr>
      <w:r>
        <w:rPr>
          <w:noProof/>
        </w:rPr>
        <w:lastRenderedPageBreak/>
        <w:drawing>
          <wp:inline distT="0" distB="0" distL="0" distR="0">
            <wp:extent cx="7220372" cy="5577840"/>
            <wp:effectExtent l="19050" t="0" r="0" b="0"/>
            <wp:docPr id="248" name="Picture 16" descr="2011_EIPS_AMME_transects_proto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_EIPS_AMME_transects_protocol.jpg"/>
                    <pic:cNvPicPr/>
                  </pic:nvPicPr>
                  <pic:blipFill>
                    <a:blip r:embed="rId128" cstate="print"/>
                    <a:stretch>
                      <a:fillRect/>
                    </a:stretch>
                  </pic:blipFill>
                  <pic:spPr>
                    <a:xfrm>
                      <a:off x="0" y="0"/>
                      <a:ext cx="7220372" cy="5577840"/>
                    </a:xfrm>
                    <a:prstGeom prst="rect">
                      <a:avLst/>
                    </a:prstGeom>
                  </pic:spPr>
                </pic:pic>
              </a:graphicData>
            </a:graphic>
          </wp:inline>
        </w:drawing>
      </w:r>
    </w:p>
    <w:p w:rsidR="0078396B" w:rsidRDefault="0078396B" w:rsidP="0078396B">
      <w:pPr>
        <w:pStyle w:val="NTR-Caption"/>
        <w:rPr>
          <w:rStyle w:val="CaptionTextCharChar"/>
          <w:rFonts w:cs="Arial"/>
        </w:rPr>
        <w:sectPr w:rsidR="0078396B" w:rsidSect="0078396B">
          <w:headerReference w:type="default" r:id="rId129"/>
          <w:footerReference w:type="default" r:id="rId130"/>
          <w:pgSz w:w="15840" w:h="12240" w:orient="landscape"/>
          <w:pgMar w:top="1440" w:right="1440" w:bottom="1440" w:left="1440" w:header="720" w:footer="720" w:gutter="0"/>
          <w:cols w:space="720"/>
          <w:docGrid w:linePitch="360"/>
        </w:sectPr>
      </w:pPr>
      <w:bookmarkStart w:id="466" w:name="_Toc178751842"/>
      <w:r>
        <w:rPr>
          <w:b/>
        </w:rPr>
        <w:t>Figure A.11</w:t>
      </w:r>
      <w:r w:rsidRPr="006B67F1">
        <w:rPr>
          <w:b/>
        </w:rPr>
        <w:t>.</w:t>
      </w:r>
      <w:r w:rsidRPr="006B67F1">
        <w:t xml:space="preserve"> Map of fixed </w:t>
      </w:r>
      <w:r>
        <w:t>transect</w:t>
      </w:r>
      <w:r w:rsidRPr="006B67F1">
        <w:t xml:space="preserve"> locations in the mangrove forest sampling frame at AMME</w:t>
      </w:r>
      <w:bookmarkEnd w:id="466"/>
      <w:r w:rsidRPr="006B67F1">
        <w:t xml:space="preserve">. </w:t>
      </w:r>
      <w:r w:rsidRPr="006B67F1">
        <w:rPr>
          <w:rStyle w:val="CaptionTextCharChar"/>
          <w:rFonts w:cs="Arial"/>
        </w:rPr>
        <w:t xml:space="preserve">Since the total area of fixed </w:t>
      </w:r>
      <w:r>
        <w:rPr>
          <w:rStyle w:val="CaptionTextCharChar"/>
          <w:rFonts w:cs="Arial"/>
        </w:rPr>
        <w:t>transect</w:t>
      </w:r>
      <w:r w:rsidRPr="006B67F1">
        <w:rPr>
          <w:rStyle w:val="CaptionTextCharChar"/>
          <w:rFonts w:cs="Arial"/>
        </w:rPr>
        <w:t xml:space="preserve">s approaches 5% of the sampling frame area, rotational </w:t>
      </w:r>
      <w:r>
        <w:rPr>
          <w:rStyle w:val="CaptionTextCharChar"/>
          <w:rFonts w:cs="Arial"/>
        </w:rPr>
        <w:t>transect</w:t>
      </w:r>
      <w:r w:rsidRPr="006B67F1">
        <w:rPr>
          <w:rStyle w:val="CaptionTextCharChar"/>
          <w:rFonts w:cs="Arial"/>
        </w:rPr>
        <w:t>s are not necessary in this frame.</w:t>
      </w:r>
      <w:r>
        <w:rPr>
          <w:rStyle w:val="CaptionTextCharChar"/>
          <w:rFonts w:cs="Arial"/>
        </w:rPr>
        <w:t xml:space="preserve"> </w:t>
      </w:r>
    </w:p>
    <w:p w:rsidR="0078396B" w:rsidRDefault="0078396B" w:rsidP="0078396B">
      <w:pPr>
        <w:pStyle w:val="NTR-Caption"/>
        <w:rPr>
          <w:rStyle w:val="CaptionTextCharChar"/>
          <w:rFonts w:cs="Arial"/>
        </w:rPr>
      </w:pPr>
      <w:r>
        <w:rPr>
          <w:b/>
        </w:rPr>
        <w:lastRenderedPageBreak/>
        <w:t>Table A.10</w:t>
      </w:r>
      <w:r w:rsidRPr="006B67F1">
        <w:rPr>
          <w:b/>
        </w:rPr>
        <w:t>.</w:t>
      </w:r>
      <w:r w:rsidRPr="006B67F1">
        <w:t xml:space="preserve"> Fixed </w:t>
      </w:r>
      <w:r>
        <w:t>transect</w:t>
      </w:r>
      <w:r w:rsidRPr="006B67F1">
        <w:t xml:space="preserve"> locations for the mangrove forest sampling frame at AMME. </w:t>
      </w:r>
      <w:r w:rsidRPr="00651A7B">
        <w:t>An asterisk (*) indicates that the transect fall</w:t>
      </w:r>
      <w:r>
        <w:t>s</w:t>
      </w:r>
      <w:r w:rsidRPr="00651A7B">
        <w:t xml:space="preserve"> along a legacy transect.</w:t>
      </w:r>
      <w:r>
        <w:t xml:space="preserve"> </w:t>
      </w:r>
      <w:r w:rsidRPr="006B67F1">
        <w:rPr>
          <w:rStyle w:val="CaptionTextCharChar"/>
          <w:rFonts w:cs="Arial"/>
        </w:rPr>
        <w:t xml:space="preserve">Since the total area of fixed </w:t>
      </w:r>
      <w:r>
        <w:rPr>
          <w:rStyle w:val="CaptionTextCharChar"/>
          <w:rFonts w:cs="Arial"/>
        </w:rPr>
        <w:t>transect</w:t>
      </w:r>
      <w:r w:rsidRPr="006B67F1">
        <w:rPr>
          <w:rStyle w:val="CaptionTextCharChar"/>
          <w:rFonts w:cs="Arial"/>
        </w:rPr>
        <w:t xml:space="preserve">s approaches 5% of the sampling frame area, rotational </w:t>
      </w:r>
      <w:r>
        <w:rPr>
          <w:rStyle w:val="CaptionTextCharChar"/>
          <w:rFonts w:cs="Arial"/>
        </w:rPr>
        <w:t>transect</w:t>
      </w:r>
      <w:r w:rsidRPr="006B67F1">
        <w:rPr>
          <w:rStyle w:val="CaptionTextCharChar"/>
          <w:rFonts w:cs="Arial"/>
        </w:rPr>
        <w:t xml:space="preserve">s are not necessary in this frame. </w:t>
      </w:r>
      <w:r>
        <w:rPr>
          <w:rStyle w:val="CaptionTextCharChar"/>
          <w:rFonts w:cs="Arial"/>
        </w:rPr>
        <w:t xml:space="preserve">Coordinates are UTM, WGS84, </w:t>
      </w:r>
      <w:proofErr w:type="gramStart"/>
      <w:r>
        <w:rPr>
          <w:rStyle w:val="CaptionTextCharChar"/>
          <w:rFonts w:cs="Arial"/>
        </w:rPr>
        <w:t>zone</w:t>
      </w:r>
      <w:proofErr w:type="gramEnd"/>
      <w:r>
        <w:rPr>
          <w:rStyle w:val="CaptionTextCharChar"/>
          <w:rFonts w:cs="Arial"/>
        </w:rPr>
        <w:t xml:space="preserve"> 55N.</w:t>
      </w:r>
    </w:p>
    <w:p w:rsidR="0078396B" w:rsidRPr="006B67F1" w:rsidRDefault="0078396B" w:rsidP="0078396B">
      <w:pPr>
        <w:pStyle w:val="NTR-Caption"/>
        <w:rPr>
          <w:rStyle w:val="CaptionTextCharChar"/>
          <w:rFonts w:cs="Arial"/>
        </w:rPr>
      </w:pPr>
    </w:p>
    <w:tbl>
      <w:tblPr>
        <w:tblW w:w="8287" w:type="dxa"/>
        <w:tblLook w:val="00A0" w:firstRow="1" w:lastRow="0" w:firstColumn="1" w:lastColumn="0" w:noHBand="0" w:noVBand="0"/>
      </w:tblPr>
      <w:tblGrid>
        <w:gridCol w:w="1050"/>
        <w:gridCol w:w="1278"/>
        <w:gridCol w:w="1005"/>
        <w:gridCol w:w="995"/>
        <w:gridCol w:w="1107"/>
        <w:gridCol w:w="995"/>
        <w:gridCol w:w="1107"/>
        <w:gridCol w:w="872"/>
      </w:tblGrid>
      <w:tr w:rsidR="0078396B" w:rsidRPr="003E059F" w:rsidTr="0078396B">
        <w:trPr>
          <w:trHeight w:val="525"/>
        </w:trPr>
        <w:tc>
          <w:tcPr>
            <w:tcW w:w="972"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Transect Number</w:t>
            </w:r>
          </w:p>
        </w:tc>
        <w:tc>
          <w:tcPr>
            <w:tcW w:w="1278"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Length (m)</w:t>
            </w:r>
          </w:p>
        </w:tc>
        <w:tc>
          <w:tcPr>
            <w:tcW w:w="961"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Azimuth</w:t>
            </w:r>
          </w:p>
        </w:tc>
        <w:tc>
          <w:tcPr>
            <w:tcW w:w="995"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Start X</w:t>
            </w:r>
          </w:p>
        </w:tc>
        <w:tc>
          <w:tcPr>
            <w:tcW w:w="1107"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Start Y</w:t>
            </w:r>
          </w:p>
        </w:tc>
        <w:tc>
          <w:tcPr>
            <w:tcW w:w="995"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End X</w:t>
            </w:r>
          </w:p>
        </w:tc>
        <w:tc>
          <w:tcPr>
            <w:tcW w:w="1107"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End Y</w:t>
            </w:r>
          </w:p>
        </w:tc>
        <w:tc>
          <w:tcPr>
            <w:tcW w:w="872" w:type="dxa"/>
            <w:tcBorders>
              <w:top w:val="single" w:sz="4" w:space="0" w:color="auto"/>
              <w:left w:val="nil"/>
              <w:bottom w:val="single" w:sz="12" w:space="0" w:color="auto"/>
              <w:right w:val="nil"/>
            </w:tcBorders>
            <w:vAlign w:val="center"/>
          </w:tcPr>
          <w:p w:rsidR="0078396B" w:rsidRPr="003E059F" w:rsidRDefault="0078396B" w:rsidP="0078396B">
            <w:pPr>
              <w:jc w:val="center"/>
              <w:rPr>
                <w:rFonts w:ascii="Arial" w:hAnsi="Arial" w:cs="Arial"/>
                <w:b/>
                <w:bCs/>
                <w:color w:val="000000"/>
                <w:sz w:val="20"/>
                <w:szCs w:val="20"/>
              </w:rPr>
            </w:pPr>
            <w:r w:rsidRPr="003E059F">
              <w:rPr>
                <w:rFonts w:ascii="Arial" w:hAnsi="Arial" w:cs="Arial"/>
                <w:b/>
                <w:bCs/>
                <w:color w:val="000000"/>
                <w:sz w:val="20"/>
                <w:szCs w:val="20"/>
              </w:rPr>
              <w:t>Panel</w:t>
            </w:r>
          </w:p>
        </w:tc>
      </w:tr>
      <w:tr w:rsidR="0078396B" w:rsidRPr="003E059F" w:rsidTr="0078396B">
        <w:trPr>
          <w:trHeight w:val="300"/>
        </w:trPr>
        <w:tc>
          <w:tcPr>
            <w:tcW w:w="972" w:type="dxa"/>
            <w:tcBorders>
              <w:top w:val="single" w:sz="12" w:space="0" w:color="auto"/>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w:t>
            </w:r>
          </w:p>
        </w:tc>
        <w:tc>
          <w:tcPr>
            <w:tcW w:w="1278" w:type="dxa"/>
            <w:tcBorders>
              <w:top w:val="single" w:sz="12" w:space="0" w:color="auto"/>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130</w:t>
            </w:r>
          </w:p>
        </w:tc>
        <w:tc>
          <w:tcPr>
            <w:tcW w:w="961" w:type="dxa"/>
            <w:tcBorders>
              <w:top w:val="single" w:sz="12" w:space="0" w:color="auto"/>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152</w:t>
            </w:r>
          </w:p>
        </w:tc>
        <w:tc>
          <w:tcPr>
            <w:tcW w:w="995" w:type="dxa"/>
            <w:tcBorders>
              <w:top w:val="single" w:sz="12" w:space="0" w:color="auto"/>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363389</w:t>
            </w:r>
          </w:p>
        </w:tc>
        <w:tc>
          <w:tcPr>
            <w:tcW w:w="1107" w:type="dxa"/>
            <w:tcBorders>
              <w:top w:val="single" w:sz="12" w:space="0" w:color="auto"/>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1682771</w:t>
            </w:r>
          </w:p>
        </w:tc>
        <w:tc>
          <w:tcPr>
            <w:tcW w:w="995" w:type="dxa"/>
            <w:tcBorders>
              <w:top w:val="single" w:sz="12" w:space="0" w:color="auto"/>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363450</w:t>
            </w:r>
          </w:p>
        </w:tc>
        <w:tc>
          <w:tcPr>
            <w:tcW w:w="1107" w:type="dxa"/>
            <w:tcBorders>
              <w:top w:val="single" w:sz="12" w:space="0" w:color="auto"/>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1682656</w:t>
            </w:r>
          </w:p>
        </w:tc>
        <w:tc>
          <w:tcPr>
            <w:tcW w:w="872" w:type="dxa"/>
            <w:tcBorders>
              <w:top w:val="single" w:sz="12" w:space="0" w:color="auto"/>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190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152</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363269</w:t>
            </w:r>
          </w:p>
        </w:tc>
        <w:tc>
          <w:tcPr>
            <w:tcW w:w="110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1682745</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363358</w:t>
            </w:r>
          </w:p>
        </w:tc>
        <w:tc>
          <w:tcPr>
            <w:tcW w:w="110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1682577</w:t>
            </w:r>
          </w:p>
        </w:tc>
        <w:tc>
          <w:tcPr>
            <w:tcW w:w="872"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152</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363117</w:t>
            </w:r>
          </w:p>
        </w:tc>
        <w:tc>
          <w:tcPr>
            <w:tcW w:w="110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1682712</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363239</w:t>
            </w:r>
          </w:p>
        </w:tc>
        <w:tc>
          <w:tcPr>
            <w:tcW w:w="110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1682482</w:t>
            </w:r>
          </w:p>
        </w:tc>
        <w:tc>
          <w:tcPr>
            <w:tcW w:w="872"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4</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330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143</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362963</w:t>
            </w:r>
          </w:p>
        </w:tc>
        <w:tc>
          <w:tcPr>
            <w:tcW w:w="110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1682678</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363162</w:t>
            </w:r>
          </w:p>
        </w:tc>
        <w:tc>
          <w:tcPr>
            <w:tcW w:w="110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1682415</w:t>
            </w:r>
          </w:p>
        </w:tc>
        <w:tc>
          <w:tcPr>
            <w:tcW w:w="872"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5A</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140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148</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362825</w:t>
            </w:r>
          </w:p>
        </w:tc>
        <w:tc>
          <w:tcPr>
            <w:tcW w:w="110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1682646</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362899</w:t>
            </w:r>
          </w:p>
        </w:tc>
        <w:tc>
          <w:tcPr>
            <w:tcW w:w="110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1682527</w:t>
            </w:r>
          </w:p>
        </w:tc>
        <w:tc>
          <w:tcPr>
            <w:tcW w:w="872"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972"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5B</w:t>
            </w:r>
          </w:p>
        </w:tc>
        <w:tc>
          <w:tcPr>
            <w:tcW w:w="1278"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260</w:t>
            </w:r>
          </w:p>
        </w:tc>
        <w:tc>
          <w:tcPr>
            <w:tcW w:w="961"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126</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362899</w:t>
            </w:r>
          </w:p>
        </w:tc>
        <w:tc>
          <w:tcPr>
            <w:tcW w:w="110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1682527</w:t>
            </w:r>
          </w:p>
        </w:tc>
        <w:tc>
          <w:tcPr>
            <w:tcW w:w="995"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363109</w:t>
            </w:r>
          </w:p>
        </w:tc>
        <w:tc>
          <w:tcPr>
            <w:tcW w:w="1107" w:type="dxa"/>
            <w:tcBorders>
              <w:top w:val="nil"/>
              <w:left w:val="nil"/>
              <w:bottom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1682374</w:t>
            </w:r>
          </w:p>
        </w:tc>
        <w:tc>
          <w:tcPr>
            <w:tcW w:w="872" w:type="dxa"/>
            <w:tcBorders>
              <w:top w:val="nil"/>
              <w:left w:val="nil"/>
              <w:bottom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972"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6A</w:t>
            </w:r>
          </w:p>
        </w:tc>
        <w:tc>
          <w:tcPr>
            <w:tcW w:w="1278"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150</w:t>
            </w:r>
          </w:p>
        </w:tc>
        <w:tc>
          <w:tcPr>
            <w:tcW w:w="961"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145</w:t>
            </w:r>
          </w:p>
        </w:tc>
        <w:tc>
          <w:tcPr>
            <w:tcW w:w="995"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362683</w:t>
            </w:r>
          </w:p>
        </w:tc>
        <w:tc>
          <w:tcPr>
            <w:tcW w:w="1107"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1682591</w:t>
            </w:r>
          </w:p>
        </w:tc>
        <w:tc>
          <w:tcPr>
            <w:tcW w:w="995"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362769</w:t>
            </w:r>
          </w:p>
        </w:tc>
        <w:tc>
          <w:tcPr>
            <w:tcW w:w="1107" w:type="dxa"/>
            <w:tcBorders>
              <w:top w:val="nil"/>
              <w:left w:val="nil"/>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1682468</w:t>
            </w:r>
          </w:p>
        </w:tc>
        <w:tc>
          <w:tcPr>
            <w:tcW w:w="872" w:type="dxa"/>
            <w:tcBorders>
              <w:top w:val="nil"/>
              <w:left w:val="nil"/>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r w:rsidR="0078396B" w:rsidRPr="003E059F" w:rsidTr="0078396B">
        <w:trPr>
          <w:trHeight w:val="300"/>
        </w:trPr>
        <w:tc>
          <w:tcPr>
            <w:tcW w:w="972"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6B</w:t>
            </w:r>
          </w:p>
        </w:tc>
        <w:tc>
          <w:tcPr>
            <w:tcW w:w="1278"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230</w:t>
            </w:r>
          </w:p>
        </w:tc>
        <w:tc>
          <w:tcPr>
            <w:tcW w:w="961"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126</w:t>
            </w:r>
          </w:p>
        </w:tc>
        <w:tc>
          <w:tcPr>
            <w:tcW w:w="995"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362769</w:t>
            </w:r>
          </w:p>
        </w:tc>
        <w:tc>
          <w:tcPr>
            <w:tcW w:w="1107"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1682468</w:t>
            </w:r>
          </w:p>
        </w:tc>
        <w:tc>
          <w:tcPr>
            <w:tcW w:w="995"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362955</w:t>
            </w:r>
          </w:p>
        </w:tc>
        <w:tc>
          <w:tcPr>
            <w:tcW w:w="1107" w:type="dxa"/>
            <w:tcBorders>
              <w:top w:val="nil"/>
              <w:left w:val="nil"/>
              <w:bottom w:val="single" w:sz="4" w:space="0" w:color="auto"/>
              <w:right w:val="nil"/>
            </w:tcBorders>
            <w:noWrap/>
            <w:vAlign w:val="bottom"/>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1682333</w:t>
            </w:r>
          </w:p>
        </w:tc>
        <w:tc>
          <w:tcPr>
            <w:tcW w:w="872" w:type="dxa"/>
            <w:tcBorders>
              <w:top w:val="nil"/>
              <w:left w:val="nil"/>
              <w:bottom w:val="single" w:sz="4" w:space="0" w:color="auto"/>
              <w:right w:val="nil"/>
            </w:tcBorders>
            <w:noWrap/>
            <w:vAlign w:val="center"/>
          </w:tcPr>
          <w:p w:rsidR="0078396B" w:rsidRPr="003E059F" w:rsidRDefault="0078396B" w:rsidP="0078396B">
            <w:pPr>
              <w:jc w:val="center"/>
              <w:rPr>
                <w:rFonts w:ascii="Arial" w:hAnsi="Arial" w:cs="Arial"/>
                <w:color w:val="000000"/>
                <w:sz w:val="20"/>
                <w:szCs w:val="20"/>
              </w:rPr>
            </w:pPr>
            <w:r w:rsidRPr="003E059F">
              <w:rPr>
                <w:rFonts w:ascii="Arial" w:hAnsi="Arial" w:cs="Arial"/>
                <w:color w:val="000000"/>
                <w:sz w:val="20"/>
                <w:szCs w:val="20"/>
              </w:rPr>
              <w:t>Fixed*</w:t>
            </w:r>
          </w:p>
        </w:tc>
      </w:tr>
    </w:tbl>
    <w:p w:rsidR="0078396B" w:rsidRDefault="0078396B" w:rsidP="0078396B"/>
    <w:p w:rsidR="0078396B" w:rsidRDefault="0078396B" w:rsidP="0078396B"/>
    <w:p w:rsidR="0078396B" w:rsidRDefault="0078396B" w:rsidP="0078396B">
      <w:pPr>
        <w:pStyle w:val="APP2nd"/>
      </w:pPr>
      <w:r>
        <w:t>Literature Cited</w:t>
      </w:r>
    </w:p>
    <w:p w:rsidR="0078396B" w:rsidRPr="00E14F73" w:rsidRDefault="0078396B" w:rsidP="0078396B">
      <w:pPr>
        <w:pStyle w:val="NTR-Caption"/>
        <w:ind w:left="720" w:hanging="720"/>
        <w:rPr>
          <w:rFonts w:ascii="Times New Roman" w:hAnsi="Times New Roman"/>
          <w:noProof/>
          <w:sz w:val="24"/>
        </w:rPr>
      </w:pPr>
      <w:r w:rsidRPr="00E14F73">
        <w:rPr>
          <w:rFonts w:ascii="Times New Roman" w:hAnsi="Times New Roman"/>
          <w:noProof/>
          <w:sz w:val="24"/>
        </w:rPr>
        <w:t>Canfield, J. E. 1990. Description and map of the plant communities of the northeast coastal spray zone of Kalau</w:t>
      </w:r>
      <w:r>
        <w:rPr>
          <w:rFonts w:ascii="Times New Roman" w:hAnsi="Times New Roman"/>
          <w:noProof/>
          <w:sz w:val="24"/>
        </w:rPr>
        <w:t xml:space="preserve">papa National Historical Park. </w:t>
      </w:r>
      <w:r w:rsidRPr="00E14F73">
        <w:rPr>
          <w:rFonts w:ascii="Times New Roman" w:hAnsi="Times New Roman"/>
          <w:noProof/>
          <w:sz w:val="24"/>
        </w:rPr>
        <w:t>Technical Report 71. Pacific Cooperative Studies Unit, Honolulu,</w:t>
      </w:r>
      <w:r>
        <w:rPr>
          <w:rFonts w:ascii="Times New Roman" w:hAnsi="Times New Roman"/>
          <w:noProof/>
          <w:sz w:val="24"/>
        </w:rPr>
        <w:t xml:space="preserve"> Hawaii.</w:t>
      </w:r>
    </w:p>
    <w:p w:rsidR="0078396B" w:rsidRDefault="0078396B" w:rsidP="0078396B"/>
    <w:p w:rsidR="0084268C" w:rsidRDefault="0084268C" w:rsidP="00C57EFC">
      <w:pPr>
        <w:sectPr w:rsidR="0084268C" w:rsidSect="004807ED">
          <w:headerReference w:type="default" r:id="rId131"/>
          <w:footerReference w:type="default" r:id="rId132"/>
          <w:type w:val="continuous"/>
          <w:pgSz w:w="12240" w:h="15840" w:code="1"/>
          <w:pgMar w:top="1440" w:right="1440" w:bottom="1440" w:left="1440" w:header="720" w:footer="720" w:gutter="0"/>
          <w:cols w:space="720"/>
          <w:docGrid w:linePitch="360"/>
        </w:sectPr>
      </w:pPr>
    </w:p>
    <w:p w:rsidR="0049042A" w:rsidRDefault="0049042A" w:rsidP="00C57EFC"/>
    <w:p w:rsidR="0049042A" w:rsidRDefault="0049042A" w:rsidP="00C57EFC"/>
    <w:p w:rsidR="0049042A" w:rsidRDefault="0049042A">
      <w:pPr>
        <w:rPr>
          <w:rFonts w:ascii="Arial" w:hAnsi="Arial"/>
          <w:b/>
          <w:bCs/>
          <w:szCs w:val="26"/>
        </w:rPr>
      </w:pPr>
    </w:p>
    <w:p w:rsidR="0049042A" w:rsidRDefault="0049042A" w:rsidP="00A1641A">
      <w:pPr>
        <w:pStyle w:val="NTR-2ndOrder"/>
        <w:sectPr w:rsidR="0049042A" w:rsidSect="0084268C">
          <w:footerReference w:type="default" r:id="rId133"/>
          <w:pgSz w:w="12240" w:h="15840" w:code="1"/>
          <w:pgMar w:top="1440" w:right="1440" w:bottom="1440" w:left="1440" w:header="720" w:footer="720" w:gutter="0"/>
          <w:cols w:space="720"/>
          <w:docGrid w:linePitch="360"/>
        </w:sectPr>
      </w:pPr>
    </w:p>
    <w:p w:rsidR="0049042A" w:rsidRPr="00983CE3" w:rsidRDefault="0049042A" w:rsidP="00983CE3">
      <w:pPr>
        <w:pStyle w:val="APPTitle"/>
        <w:rPr>
          <w:sz w:val="32"/>
        </w:rPr>
      </w:pPr>
      <w:bookmarkStart w:id="467" w:name="_Toc261511818"/>
      <w:bookmarkStart w:id="468" w:name="_Toc322876116"/>
      <w:bookmarkStart w:id="469" w:name="_Toc322878031"/>
      <w:bookmarkStart w:id="470" w:name="_Toc322932455"/>
      <w:bookmarkEnd w:id="453"/>
      <w:bookmarkEnd w:id="454"/>
      <w:r w:rsidRPr="00983CE3">
        <w:rPr>
          <w:sz w:val="32"/>
        </w:rPr>
        <w:lastRenderedPageBreak/>
        <w:t>Appendix B. Vegetation Monitoring in PACN Park Units</w:t>
      </w:r>
      <w:bookmarkEnd w:id="467"/>
      <w:bookmarkEnd w:id="468"/>
      <w:bookmarkEnd w:id="469"/>
      <w:bookmarkEnd w:id="470"/>
    </w:p>
    <w:p w:rsidR="0049042A" w:rsidRDefault="0049042A" w:rsidP="00E14F73"/>
    <w:p w:rsidR="0049042A" w:rsidRDefault="0049042A" w:rsidP="00E14F73">
      <w:r>
        <w:t xml:space="preserve">Each of the PACN parks has gained some baseline awareness of invasive plant species presence, either through data gathered for plant inventories, species checklists, or vegetation relevés. Although each park unit reported past or current efforts of nonnative plant control (with the exception of War in the Pacific and American Memorial National Historical Parks), Hawai‘i Volcanoes and Haleakalā National Parks are the only two which have completed studies focused on invasive nonnative plant species. The tables below document work conducted on invasive plant species monitoring as well as studies from which information on nonnative species can be drawn, and are listed by author and year of report or data collection, with a brief description. It is inferred that lists of nonnative species may be compiled from work done for vegetation maps. </w:t>
      </w:r>
    </w:p>
    <w:p w:rsidR="0049042A" w:rsidRDefault="0049042A" w:rsidP="00E14F73"/>
    <w:p w:rsidR="0049042A" w:rsidRDefault="0049042A" w:rsidP="00E14F73">
      <w:pPr>
        <w:pStyle w:val="TableCaptionBold"/>
        <w:rPr>
          <w:rFonts w:ascii="Arial" w:hAnsi="Arial" w:cs="Arial"/>
          <w:b w:val="0"/>
          <w:sz w:val="20"/>
          <w:szCs w:val="20"/>
        </w:rPr>
      </w:pPr>
      <w:bookmarkStart w:id="471" w:name="_Toc179017042"/>
      <w:r w:rsidRPr="00714E62">
        <w:rPr>
          <w:rFonts w:ascii="Arial" w:hAnsi="Arial" w:cs="Arial"/>
          <w:sz w:val="20"/>
          <w:szCs w:val="20"/>
        </w:rPr>
        <w:t>Table B.</w:t>
      </w:r>
      <w:r w:rsidR="00A64C00" w:rsidRPr="00714E62">
        <w:rPr>
          <w:rFonts w:ascii="Arial" w:hAnsi="Arial" w:cs="Arial"/>
          <w:sz w:val="20"/>
          <w:szCs w:val="20"/>
        </w:rPr>
        <w:fldChar w:fldCharType="begin"/>
      </w:r>
      <w:r w:rsidRPr="00714E62">
        <w:rPr>
          <w:rFonts w:ascii="Arial" w:hAnsi="Arial" w:cs="Arial"/>
          <w:sz w:val="20"/>
          <w:szCs w:val="20"/>
        </w:rPr>
        <w:instrText xml:space="preserve"> SEQ Table_AppB \* ARABIC </w:instrText>
      </w:r>
      <w:r w:rsidR="00A64C00" w:rsidRPr="00714E62">
        <w:rPr>
          <w:rFonts w:ascii="Arial" w:hAnsi="Arial" w:cs="Arial"/>
          <w:sz w:val="20"/>
          <w:szCs w:val="20"/>
        </w:rPr>
        <w:fldChar w:fldCharType="separate"/>
      </w:r>
      <w:r w:rsidR="00370C10">
        <w:rPr>
          <w:rFonts w:ascii="Arial" w:hAnsi="Arial" w:cs="Arial"/>
          <w:noProof/>
          <w:sz w:val="20"/>
          <w:szCs w:val="20"/>
        </w:rPr>
        <w:t>1</w:t>
      </w:r>
      <w:r w:rsidR="00A64C00" w:rsidRPr="00714E62">
        <w:rPr>
          <w:rFonts w:ascii="Arial" w:hAnsi="Arial" w:cs="Arial"/>
          <w:sz w:val="20"/>
          <w:szCs w:val="20"/>
        </w:rPr>
        <w:fldChar w:fldCharType="end"/>
      </w:r>
      <w:r w:rsidRPr="00714E62">
        <w:rPr>
          <w:rFonts w:ascii="Arial" w:hAnsi="Arial" w:cs="Arial"/>
          <w:sz w:val="20"/>
          <w:szCs w:val="20"/>
        </w:rPr>
        <w:t xml:space="preserve">. </w:t>
      </w:r>
      <w:r>
        <w:rPr>
          <w:rFonts w:ascii="Arial" w:hAnsi="Arial" w:cs="Arial"/>
          <w:b w:val="0"/>
          <w:sz w:val="20"/>
          <w:szCs w:val="20"/>
        </w:rPr>
        <w:t xml:space="preserve">Invasive plant species monitoring </w:t>
      </w:r>
      <w:r w:rsidRPr="00714E62">
        <w:rPr>
          <w:rFonts w:ascii="Arial" w:hAnsi="Arial" w:cs="Arial"/>
          <w:b w:val="0"/>
          <w:sz w:val="20"/>
          <w:szCs w:val="20"/>
        </w:rPr>
        <w:t xml:space="preserve">conducted in </w:t>
      </w:r>
      <w:r>
        <w:rPr>
          <w:rFonts w:ascii="Arial" w:hAnsi="Arial" w:cs="Arial"/>
          <w:b w:val="0"/>
          <w:sz w:val="20"/>
          <w:szCs w:val="20"/>
        </w:rPr>
        <w:t>Pacific Island Network</w:t>
      </w:r>
      <w:r w:rsidRPr="00714E62">
        <w:rPr>
          <w:rFonts w:ascii="Arial" w:hAnsi="Arial" w:cs="Arial"/>
          <w:b w:val="0"/>
          <w:sz w:val="20"/>
          <w:szCs w:val="20"/>
        </w:rPr>
        <w:t xml:space="preserve"> parks.</w:t>
      </w:r>
      <w:bookmarkEnd w:id="471"/>
      <w:r>
        <w:rPr>
          <w:rFonts w:ascii="Arial" w:hAnsi="Arial" w:cs="Arial"/>
          <w:b w:val="0"/>
          <w:sz w:val="20"/>
          <w:szCs w:val="20"/>
        </w:rPr>
        <w:t xml:space="preserve"> Studies marked with (*) are unpublished.</w:t>
      </w:r>
    </w:p>
    <w:p w:rsidR="0049042A" w:rsidRPr="00714E62" w:rsidRDefault="0049042A" w:rsidP="00E14F73">
      <w:pPr>
        <w:pStyle w:val="TableCaptionBold"/>
        <w:rPr>
          <w:rFonts w:ascii="Arial" w:hAnsi="Arial" w:cs="Arial"/>
          <w:sz w:val="20"/>
          <w:szCs w:val="20"/>
        </w:rPr>
      </w:pPr>
    </w:p>
    <w:tbl>
      <w:tblPr>
        <w:tblW w:w="9105" w:type="dxa"/>
        <w:tblInd w:w="15" w:type="dxa"/>
        <w:tblCellMar>
          <w:left w:w="0" w:type="dxa"/>
          <w:right w:w="0" w:type="dxa"/>
        </w:tblCellMar>
        <w:tblLook w:val="0000" w:firstRow="0" w:lastRow="0" w:firstColumn="0" w:lastColumn="0" w:noHBand="0" w:noVBand="0"/>
      </w:tblPr>
      <w:tblGrid>
        <w:gridCol w:w="735"/>
        <w:gridCol w:w="3240"/>
        <w:gridCol w:w="5130"/>
      </w:tblGrid>
      <w:tr w:rsidR="0049042A" w:rsidRPr="003E059F">
        <w:trPr>
          <w:trHeight w:val="315"/>
        </w:trPr>
        <w:tc>
          <w:tcPr>
            <w:tcW w:w="735" w:type="dxa"/>
            <w:tcBorders>
              <w:top w:val="single" w:sz="4" w:space="0" w:color="auto"/>
              <w:left w:val="nil"/>
              <w:bottom w:val="single" w:sz="12" w:space="0" w:color="auto"/>
              <w:right w:val="nil"/>
            </w:tcBorders>
            <w:shd w:val="clear" w:color="auto" w:fill="FFFFFF"/>
            <w:noWrap/>
            <w:tcMar>
              <w:top w:w="15" w:type="dxa"/>
              <w:left w:w="15" w:type="dxa"/>
              <w:bottom w:w="0" w:type="dxa"/>
              <w:right w:w="15" w:type="dxa"/>
            </w:tcMar>
            <w:vAlign w:val="center"/>
          </w:tcPr>
          <w:p w:rsidR="0049042A" w:rsidRPr="003E059F" w:rsidRDefault="0049042A" w:rsidP="006F31A5">
            <w:pPr>
              <w:jc w:val="center"/>
              <w:rPr>
                <w:rFonts w:ascii="Arial" w:hAnsi="Arial" w:cs="Arial"/>
                <w:b/>
                <w:bCs/>
                <w:sz w:val="20"/>
                <w:szCs w:val="20"/>
              </w:rPr>
            </w:pPr>
            <w:r w:rsidRPr="003E059F">
              <w:rPr>
                <w:rFonts w:ascii="Arial" w:hAnsi="Arial" w:cs="Arial"/>
                <w:b/>
                <w:bCs/>
                <w:sz w:val="20"/>
                <w:szCs w:val="20"/>
              </w:rPr>
              <w:t>Park</w:t>
            </w:r>
          </w:p>
        </w:tc>
        <w:tc>
          <w:tcPr>
            <w:tcW w:w="3240" w:type="dxa"/>
            <w:tcBorders>
              <w:top w:val="single" w:sz="4" w:space="0" w:color="auto"/>
              <w:left w:val="nil"/>
              <w:bottom w:val="single" w:sz="12" w:space="0" w:color="auto"/>
              <w:right w:val="nil"/>
            </w:tcBorders>
            <w:shd w:val="clear" w:color="auto" w:fill="FFFFFF"/>
            <w:noWrap/>
            <w:tcMar>
              <w:top w:w="15" w:type="dxa"/>
              <w:left w:w="15" w:type="dxa"/>
              <w:bottom w:w="0" w:type="dxa"/>
              <w:right w:w="15" w:type="dxa"/>
            </w:tcMar>
            <w:vAlign w:val="center"/>
          </w:tcPr>
          <w:p w:rsidR="0049042A" w:rsidRPr="003E059F" w:rsidRDefault="0049042A" w:rsidP="006F31A5">
            <w:pPr>
              <w:ind w:right="-28"/>
              <w:jc w:val="center"/>
              <w:rPr>
                <w:rFonts w:ascii="Arial" w:hAnsi="Arial" w:cs="Arial"/>
                <w:b/>
                <w:bCs/>
                <w:sz w:val="20"/>
                <w:szCs w:val="20"/>
              </w:rPr>
            </w:pPr>
            <w:r>
              <w:rPr>
                <w:rFonts w:ascii="Arial" w:hAnsi="Arial" w:cs="Arial"/>
                <w:b/>
                <w:bCs/>
                <w:sz w:val="20"/>
                <w:szCs w:val="20"/>
              </w:rPr>
              <w:t>Nonnative</w:t>
            </w:r>
            <w:r w:rsidRPr="003E059F">
              <w:rPr>
                <w:rFonts w:ascii="Arial" w:hAnsi="Arial" w:cs="Arial"/>
                <w:b/>
                <w:bCs/>
                <w:sz w:val="20"/>
                <w:szCs w:val="20"/>
              </w:rPr>
              <w:t xml:space="preserve"> Plant Species Monitoring</w:t>
            </w:r>
            <w:r>
              <w:rPr>
                <w:rFonts w:ascii="Arial" w:hAnsi="Arial" w:cs="Arial"/>
                <w:b/>
                <w:bCs/>
                <w:sz w:val="20"/>
                <w:szCs w:val="20"/>
              </w:rPr>
              <w:t xml:space="preserve"> Project</w:t>
            </w:r>
          </w:p>
        </w:tc>
        <w:tc>
          <w:tcPr>
            <w:tcW w:w="5130" w:type="dxa"/>
            <w:tcBorders>
              <w:top w:val="single" w:sz="4" w:space="0" w:color="auto"/>
              <w:left w:val="nil"/>
              <w:bottom w:val="single" w:sz="12" w:space="0" w:color="auto"/>
              <w:right w:val="nil"/>
            </w:tcBorders>
            <w:shd w:val="clear" w:color="auto" w:fill="FFFFFF"/>
            <w:tcMar>
              <w:top w:w="15" w:type="dxa"/>
              <w:left w:w="15" w:type="dxa"/>
              <w:bottom w:w="0" w:type="dxa"/>
              <w:right w:w="15" w:type="dxa"/>
            </w:tcMar>
            <w:vAlign w:val="center"/>
          </w:tcPr>
          <w:p w:rsidR="0049042A" w:rsidRPr="003E059F" w:rsidRDefault="0049042A" w:rsidP="006F31A5">
            <w:pPr>
              <w:ind w:left="177" w:hanging="177"/>
              <w:jc w:val="center"/>
              <w:rPr>
                <w:rFonts w:ascii="Arial" w:hAnsi="Arial" w:cs="Arial"/>
                <w:b/>
                <w:bCs/>
                <w:sz w:val="20"/>
                <w:szCs w:val="20"/>
              </w:rPr>
            </w:pPr>
            <w:r w:rsidRPr="003E059F">
              <w:rPr>
                <w:rFonts w:ascii="Arial" w:hAnsi="Arial" w:cs="Arial"/>
                <w:b/>
                <w:bCs/>
                <w:sz w:val="20"/>
                <w:szCs w:val="20"/>
              </w:rPr>
              <w:t>Description</w:t>
            </w:r>
          </w:p>
        </w:tc>
      </w:tr>
      <w:tr w:rsidR="0049042A" w:rsidRPr="003E059F">
        <w:trPr>
          <w:trHeight w:val="279"/>
        </w:trPr>
        <w:tc>
          <w:tcPr>
            <w:tcW w:w="9105" w:type="dxa"/>
            <w:gridSpan w:val="3"/>
            <w:tcBorders>
              <w:top w:val="single" w:sz="12" w:space="0" w:color="auto"/>
              <w:left w:val="nil"/>
              <w:bottom w:val="nil"/>
              <w:right w:val="nil"/>
            </w:tcBorders>
            <w:shd w:val="clear" w:color="auto" w:fill="FFFFFF"/>
            <w:noWrap/>
            <w:tcMar>
              <w:top w:w="15" w:type="dxa"/>
              <w:left w:w="15" w:type="dxa"/>
              <w:bottom w:w="0" w:type="dxa"/>
              <w:right w:w="15" w:type="dxa"/>
            </w:tcMar>
            <w:vAlign w:val="bottom"/>
          </w:tcPr>
          <w:p w:rsidR="0049042A" w:rsidRPr="003E059F" w:rsidRDefault="0049042A" w:rsidP="003E059F">
            <w:pPr>
              <w:rPr>
                <w:rFonts w:ascii="Arial" w:hAnsi="Arial" w:cs="Arial"/>
                <w:i/>
                <w:sz w:val="20"/>
                <w:szCs w:val="20"/>
              </w:rPr>
            </w:pPr>
            <w:r w:rsidRPr="003E059F">
              <w:rPr>
                <w:rFonts w:ascii="Arial" w:hAnsi="Arial" w:cs="Arial"/>
                <w:i/>
                <w:sz w:val="20"/>
                <w:szCs w:val="20"/>
              </w:rPr>
              <w:t>American Memorial National Historical Park (AMME)</w:t>
            </w:r>
          </w:p>
        </w:tc>
      </w:tr>
      <w:tr w:rsidR="0049042A" w:rsidRPr="003E059F">
        <w:trPr>
          <w:trHeight w:val="315"/>
        </w:trPr>
        <w:tc>
          <w:tcPr>
            <w:tcW w:w="735" w:type="dxa"/>
            <w:tcBorders>
              <w:top w:val="nil"/>
              <w:left w:val="nil"/>
              <w:bottom w:val="nil"/>
              <w:right w:val="nil"/>
            </w:tcBorders>
            <w:shd w:val="clear" w:color="auto" w:fill="FFFFFF"/>
          </w:tcPr>
          <w:p w:rsidR="0049042A" w:rsidRPr="003E059F" w:rsidRDefault="0049042A" w:rsidP="006F31A5">
            <w:pPr>
              <w:rPr>
                <w:rFonts w:ascii="Arial" w:hAnsi="Arial" w:cs="Arial"/>
                <w:sz w:val="20"/>
                <w:szCs w:val="20"/>
              </w:rPr>
            </w:pPr>
          </w:p>
        </w:tc>
        <w:tc>
          <w:tcPr>
            <w:tcW w:w="3240" w:type="dxa"/>
            <w:tcBorders>
              <w:top w:val="nil"/>
              <w:left w:val="nil"/>
              <w:bottom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sidRPr="003E059F">
              <w:rPr>
                <w:rFonts w:ascii="Arial" w:hAnsi="Arial" w:cs="Arial"/>
                <w:sz w:val="20"/>
                <w:szCs w:val="20"/>
              </w:rPr>
              <w:fldChar w:fldCharType="begin"/>
            </w:r>
            <w:r w:rsidR="0049042A" w:rsidRPr="003E059F">
              <w:rPr>
                <w:rFonts w:ascii="Arial" w:hAnsi="Arial" w:cs="Arial"/>
                <w:sz w:val="20"/>
                <w:szCs w:val="20"/>
              </w:rPr>
              <w:instrText xml:space="preserve"> ADDIN EN.CITE &lt;EndNote&gt;&lt;Cite&gt;&lt;Author&gt;Falanruw&lt;/Author&gt;&lt;Year&gt;1989&lt;/Year&gt;&lt;RecNum&gt;358&lt;/RecNum&gt;&lt;DisplayText&gt;(Falanruw et al. 1989)&lt;/DisplayText&gt;&lt;record&gt;&lt;rec-number&gt;358&lt;/rec-number&gt;&lt;foreign-keys&gt;&lt;key app="EN" db-id="29wd9fdxkttawpevre3ptatrsdx2se0wz5da"&gt;358&lt;/key&gt;&lt;/foreign-keys&gt;&lt;ref-type name="Report"&gt;27&lt;/ref-type&gt;&lt;contributors&gt;&lt;authors&gt;&lt;author&gt;Falanruw, M. C.&lt;/author&gt;&lt;author&gt;Cole, T. G.&lt;/author&gt;&lt;author&gt;Ambacher, A. H.&lt;/author&gt;&lt;/authors&gt;&lt;/contributors&gt;&lt;titles&gt;&lt;title&gt;Vegetation survey of Rota, Tinian, and Saipan, Commonwealth of the Northern Mariana Islands&lt;/title&gt;&lt;/titles&gt;&lt;dates&gt;&lt;year&gt;1989&lt;/year&gt;&lt;/dates&gt;&lt;pub-location&gt;Berkeley, CA&lt;/pub-location&gt;&lt;publisher&gt;Resource Bulletin PSW-27. Department of Agriculture, US Forest Service, Pacific Southwest Research Station&lt;/publisher&gt;&lt;urls&gt;&lt;/urls&gt;&lt;/record&gt;&lt;/Cite&gt;&lt;/EndNote&gt;</w:instrText>
            </w:r>
            <w:r w:rsidRPr="003E059F">
              <w:rPr>
                <w:rFonts w:ascii="Arial" w:hAnsi="Arial" w:cs="Arial"/>
                <w:sz w:val="20"/>
                <w:szCs w:val="20"/>
              </w:rPr>
              <w:fldChar w:fldCharType="separate"/>
            </w:r>
            <w:r w:rsidR="0049042A" w:rsidRPr="003E059F">
              <w:rPr>
                <w:rFonts w:ascii="Arial" w:hAnsi="Arial" w:cs="Arial"/>
                <w:noProof/>
                <w:sz w:val="20"/>
                <w:szCs w:val="20"/>
              </w:rPr>
              <w:t>(Falanruw et al. 1989)</w:t>
            </w:r>
            <w:r w:rsidRPr="003E059F">
              <w:rPr>
                <w:rFonts w:ascii="Arial" w:hAnsi="Arial" w:cs="Arial"/>
                <w:sz w:val="20"/>
                <w:szCs w:val="20"/>
              </w:rPr>
              <w:fldChar w:fldCharType="end"/>
            </w:r>
          </w:p>
        </w:tc>
        <w:tc>
          <w:tcPr>
            <w:tcW w:w="5130" w:type="dxa"/>
            <w:tcBorders>
              <w:top w:val="nil"/>
              <w:left w:val="nil"/>
              <w:bottom w:val="nil"/>
              <w:right w:val="nil"/>
            </w:tcBorders>
            <w:shd w:val="clear" w:color="auto" w:fill="FFFFFF"/>
            <w:tcMar>
              <w:top w:w="15" w:type="dxa"/>
              <w:left w:w="15" w:type="dxa"/>
              <w:bottom w:w="0" w:type="dxa"/>
              <w:right w:w="15" w:type="dxa"/>
            </w:tcMar>
          </w:tcPr>
          <w:p w:rsidR="0049042A" w:rsidRPr="003E059F" w:rsidRDefault="0049042A" w:rsidP="006F31A5">
            <w:pPr>
              <w:ind w:left="177" w:hanging="177"/>
              <w:rPr>
                <w:rFonts w:ascii="Arial" w:hAnsi="Arial" w:cs="Arial"/>
                <w:sz w:val="20"/>
                <w:szCs w:val="20"/>
              </w:rPr>
            </w:pPr>
            <w:r w:rsidRPr="003E059F">
              <w:rPr>
                <w:rFonts w:ascii="Arial" w:hAnsi="Arial" w:cs="Arial"/>
                <w:sz w:val="20"/>
                <w:szCs w:val="20"/>
              </w:rPr>
              <w:t xml:space="preserve">AMME vegetation map </w:t>
            </w:r>
          </w:p>
        </w:tc>
      </w:tr>
      <w:tr w:rsidR="0049042A" w:rsidRPr="003E059F">
        <w:trPr>
          <w:trHeight w:val="315"/>
        </w:trPr>
        <w:tc>
          <w:tcPr>
            <w:tcW w:w="735" w:type="dxa"/>
            <w:tcBorders>
              <w:top w:val="nil"/>
              <w:left w:val="nil"/>
              <w:bottom w:val="nil"/>
              <w:right w:val="nil"/>
            </w:tcBorders>
            <w:shd w:val="clear" w:color="auto" w:fill="FFFFFF"/>
          </w:tcPr>
          <w:p w:rsidR="0049042A" w:rsidRPr="003E059F" w:rsidRDefault="0049042A" w:rsidP="006F31A5">
            <w:pPr>
              <w:rPr>
                <w:rFonts w:ascii="Arial" w:hAnsi="Arial" w:cs="Arial"/>
                <w:sz w:val="20"/>
                <w:szCs w:val="20"/>
              </w:rPr>
            </w:pPr>
          </w:p>
        </w:tc>
        <w:tc>
          <w:tcPr>
            <w:tcW w:w="3240" w:type="dxa"/>
            <w:tcBorders>
              <w:top w:val="nil"/>
              <w:left w:val="nil"/>
              <w:bottom w:val="nil"/>
              <w:right w:val="nil"/>
            </w:tcBorders>
            <w:shd w:val="clear" w:color="auto" w:fill="FFFFFF"/>
            <w:noWrap/>
            <w:tcMar>
              <w:top w:w="15" w:type="dxa"/>
              <w:left w:w="15" w:type="dxa"/>
              <w:bottom w:w="0" w:type="dxa"/>
              <w:right w:w="15" w:type="dxa"/>
            </w:tcMar>
          </w:tcPr>
          <w:p w:rsidR="0049042A" w:rsidRPr="003E059F" w:rsidRDefault="00A64C00" w:rsidP="003E059F">
            <w:pPr>
              <w:ind w:left="-15"/>
              <w:rPr>
                <w:rFonts w:ascii="Arial" w:hAnsi="Arial" w:cs="Arial"/>
                <w:sz w:val="20"/>
                <w:szCs w:val="20"/>
              </w:rPr>
            </w:pPr>
            <w:r w:rsidRPr="003E059F">
              <w:rPr>
                <w:rFonts w:ascii="Arial" w:hAnsi="Arial" w:cs="Arial"/>
                <w:sz w:val="20"/>
                <w:szCs w:val="20"/>
              </w:rPr>
              <w:fldChar w:fldCharType="begin"/>
            </w:r>
            <w:r w:rsidR="0049042A" w:rsidRPr="003E059F">
              <w:rPr>
                <w:rFonts w:ascii="Arial" w:hAnsi="Arial" w:cs="Arial"/>
                <w:sz w:val="20"/>
                <w:szCs w:val="20"/>
              </w:rPr>
              <w:instrText xml:space="preserve"> ADDIN EN.CITE &lt;EndNote&gt;&lt;Cite&gt;&lt;Author&gt;Raulerson&lt;/Author&gt;&lt;Year&gt;1989&lt;/Year&gt;&lt;RecNum&gt;359&lt;/RecNum&gt;&lt;DisplayText&gt;(Raulerson and Rinehart 1989)&lt;/DisplayText&gt;&lt;record&gt;&lt;rec-number&gt;359&lt;/rec-number&gt;&lt;foreign-keys&gt;&lt;key app="EN" db-id="29wd9fdxkttawpevre3ptatrsdx2se0wz5da"&gt;359&lt;/key&gt;&lt;/foreign-keys&gt;&lt;ref-type name="Report"&gt;27&lt;/ref-type&gt;&lt;contributors&gt;&lt;authors&gt;&lt;author&gt;Raulerson, L.&lt;/author&gt;&lt;author&gt;Rinehart, A.&lt;/author&gt;&lt;/authors&gt;&lt;/contributors&gt;&lt;titles&gt;&lt;title&gt;Vegetation of American Memorial Park, Saipan, Mariana Islands. Technical Report 70&lt;/title&gt;&lt;/titles&gt;&lt;dates&gt;&lt;year&gt;1989&lt;/year&gt;&lt;/dates&gt;&lt;publisher&gt;Cooperative National Park Resources Studies Unit, University of Hawaii at Manoa, Honolulu, HI&lt;/publisher&gt;&lt;urls&gt;&lt;/urls&gt;&lt;/record&gt;&lt;/Cite&gt;&lt;/EndNote&gt;</w:instrText>
            </w:r>
            <w:r w:rsidRPr="003E059F">
              <w:rPr>
                <w:rFonts w:ascii="Arial" w:hAnsi="Arial" w:cs="Arial"/>
                <w:sz w:val="20"/>
                <w:szCs w:val="20"/>
              </w:rPr>
              <w:fldChar w:fldCharType="separate"/>
            </w:r>
            <w:r w:rsidR="0049042A" w:rsidRPr="003E059F">
              <w:rPr>
                <w:rFonts w:ascii="Arial" w:hAnsi="Arial" w:cs="Arial"/>
                <w:noProof/>
                <w:sz w:val="20"/>
                <w:szCs w:val="20"/>
              </w:rPr>
              <w:t>(Raulerson and Rinehart 1989)</w:t>
            </w:r>
            <w:r w:rsidRPr="003E059F">
              <w:rPr>
                <w:rFonts w:ascii="Arial" w:hAnsi="Arial" w:cs="Arial"/>
                <w:sz w:val="20"/>
                <w:szCs w:val="20"/>
              </w:rPr>
              <w:fldChar w:fldCharType="end"/>
            </w:r>
          </w:p>
        </w:tc>
        <w:tc>
          <w:tcPr>
            <w:tcW w:w="5130" w:type="dxa"/>
            <w:tcBorders>
              <w:top w:val="nil"/>
              <w:left w:val="nil"/>
              <w:bottom w:val="nil"/>
              <w:right w:val="nil"/>
            </w:tcBorders>
            <w:shd w:val="clear" w:color="auto" w:fill="FFFFFF"/>
            <w:tcMar>
              <w:top w:w="15" w:type="dxa"/>
              <w:left w:w="15" w:type="dxa"/>
              <w:bottom w:w="0" w:type="dxa"/>
              <w:right w:w="15" w:type="dxa"/>
            </w:tcMar>
          </w:tcPr>
          <w:p w:rsidR="0049042A" w:rsidRPr="003E059F" w:rsidRDefault="0049042A" w:rsidP="006F31A5">
            <w:pPr>
              <w:ind w:left="177" w:hanging="177"/>
              <w:rPr>
                <w:rFonts w:ascii="Arial" w:hAnsi="Arial" w:cs="Arial"/>
                <w:sz w:val="20"/>
                <w:szCs w:val="20"/>
              </w:rPr>
            </w:pPr>
            <w:r w:rsidRPr="003E059F">
              <w:rPr>
                <w:rFonts w:ascii="Arial" w:hAnsi="Arial" w:cs="Arial"/>
                <w:sz w:val="20"/>
                <w:szCs w:val="20"/>
              </w:rPr>
              <w:t xml:space="preserve">Wetland vegetation map </w:t>
            </w:r>
          </w:p>
        </w:tc>
      </w:tr>
      <w:tr w:rsidR="0049042A" w:rsidRPr="003E059F">
        <w:trPr>
          <w:trHeight w:val="315"/>
        </w:trPr>
        <w:tc>
          <w:tcPr>
            <w:tcW w:w="3975" w:type="dxa"/>
            <w:gridSpan w:val="2"/>
            <w:tcBorders>
              <w:top w:val="nil"/>
              <w:left w:val="nil"/>
              <w:bottom w:val="nil"/>
              <w:right w:val="nil"/>
            </w:tcBorders>
            <w:shd w:val="clear" w:color="auto" w:fill="FFFFFF"/>
            <w:noWrap/>
            <w:tcMar>
              <w:top w:w="15" w:type="dxa"/>
              <w:left w:w="15" w:type="dxa"/>
              <w:bottom w:w="0" w:type="dxa"/>
              <w:right w:w="15" w:type="dxa"/>
            </w:tcMar>
            <w:vAlign w:val="bottom"/>
          </w:tcPr>
          <w:p w:rsidR="0049042A" w:rsidRPr="003E059F" w:rsidRDefault="0049042A" w:rsidP="006F31A5">
            <w:pPr>
              <w:rPr>
                <w:rFonts w:ascii="Arial" w:hAnsi="Arial" w:cs="Arial"/>
                <w:i/>
                <w:sz w:val="20"/>
                <w:szCs w:val="20"/>
              </w:rPr>
            </w:pPr>
            <w:r w:rsidRPr="003E059F">
              <w:rPr>
                <w:rFonts w:ascii="Arial" w:hAnsi="Arial" w:cs="Arial"/>
                <w:i/>
                <w:sz w:val="20"/>
                <w:szCs w:val="20"/>
              </w:rPr>
              <w:t>Haleakalā National Park  (HALE)</w:t>
            </w:r>
          </w:p>
        </w:tc>
        <w:tc>
          <w:tcPr>
            <w:tcW w:w="5130" w:type="dxa"/>
            <w:tcBorders>
              <w:top w:val="nil"/>
              <w:left w:val="nil"/>
              <w:bottom w:val="nil"/>
              <w:right w:val="nil"/>
            </w:tcBorders>
            <w:shd w:val="clear" w:color="auto" w:fill="FFFFFF"/>
            <w:tcMar>
              <w:top w:w="15" w:type="dxa"/>
              <w:left w:w="15" w:type="dxa"/>
              <w:bottom w:w="0" w:type="dxa"/>
              <w:right w:w="15" w:type="dxa"/>
            </w:tcMar>
          </w:tcPr>
          <w:p w:rsidR="0049042A" w:rsidRPr="003E059F" w:rsidRDefault="0049042A" w:rsidP="006F31A5">
            <w:pPr>
              <w:ind w:left="177" w:hanging="177"/>
              <w:rPr>
                <w:rFonts w:ascii="Arial" w:hAnsi="Arial" w:cs="Arial"/>
                <w:i/>
                <w:sz w:val="20"/>
                <w:szCs w:val="20"/>
              </w:rPr>
            </w:pPr>
          </w:p>
        </w:tc>
      </w:tr>
      <w:tr w:rsidR="0049042A" w:rsidRPr="003E059F">
        <w:trPr>
          <w:trHeight w:val="315"/>
        </w:trPr>
        <w:tc>
          <w:tcPr>
            <w:tcW w:w="735" w:type="dxa"/>
            <w:tcBorders>
              <w:top w:val="nil"/>
              <w:left w:val="nil"/>
              <w:bottom w:val="nil"/>
              <w:right w:val="nil"/>
            </w:tcBorders>
            <w:shd w:val="clear" w:color="auto" w:fill="FFFFFF"/>
            <w:noWrap/>
            <w:tcMar>
              <w:top w:w="15" w:type="dxa"/>
              <w:left w:w="15" w:type="dxa"/>
              <w:bottom w:w="0" w:type="dxa"/>
              <w:right w:w="15" w:type="dxa"/>
            </w:tcMar>
            <w:vAlign w:val="bottom"/>
          </w:tcPr>
          <w:p w:rsidR="0049042A" w:rsidRPr="003E059F" w:rsidRDefault="0049042A" w:rsidP="006F31A5">
            <w:pPr>
              <w:rPr>
                <w:rFonts w:ascii="Arial" w:hAnsi="Arial" w:cs="Arial"/>
                <w:sz w:val="20"/>
                <w:szCs w:val="20"/>
              </w:rPr>
            </w:pPr>
            <w:r w:rsidRPr="003E059F">
              <w:rPr>
                <w:rFonts w:ascii="Arial" w:hAnsi="Arial" w:cs="Arial"/>
                <w:sz w:val="20"/>
                <w:szCs w:val="20"/>
              </w:rPr>
              <w:t> </w:t>
            </w:r>
          </w:p>
        </w:tc>
        <w:tc>
          <w:tcPr>
            <w:tcW w:w="3240" w:type="dxa"/>
            <w:tcBorders>
              <w:top w:val="nil"/>
              <w:left w:val="nil"/>
              <w:bottom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Pr>
                <w:rFonts w:ascii="Arial" w:hAnsi="Arial" w:cs="Arial"/>
                <w:sz w:val="20"/>
                <w:szCs w:val="20"/>
              </w:rPr>
              <w:fldChar w:fldCharType="begin"/>
            </w:r>
            <w:r w:rsidR="0049042A">
              <w:rPr>
                <w:rFonts w:ascii="Arial" w:hAnsi="Arial" w:cs="Arial"/>
                <w:sz w:val="20"/>
                <w:szCs w:val="20"/>
              </w:rPr>
              <w:instrText xml:space="preserve"> ADDIN EN.CITE &lt;EndNote&gt;&lt;Cite&gt;&lt;Author&gt;Yoshinaga&lt;/Author&gt;&lt;Year&gt;1977&lt;/Year&gt;&lt;RecNum&gt;322&lt;/RecNum&gt;&lt;DisplayText&gt;(Yoshinaga 1977)&lt;/DisplayText&gt;&lt;record&gt;&lt;rec-number&gt;322&lt;/rec-number&gt;&lt;foreign-keys&gt;&lt;key app="EN" db-id="29wd9fdxkttawpevre3ptatrsdx2se0wz5da"&gt;322&lt;/key&gt;&lt;/foreign-keys&gt;&lt;ref-type name="Thesis"&gt;32&lt;/ref-type&gt;&lt;contributors&gt;&lt;authors&gt;&lt;author&gt;Yoshinaga, A Y&lt;/author&gt;&lt;/authors&gt;&lt;/contributors&gt;&lt;titles&gt;&lt;title&gt;Montane rain forest vegetation of northeast Haleakala, Maui, Hawaii&lt;/title&gt;&lt;secondary-title&gt;Dept. of Botany&lt;/secondary-title&gt;&lt;/titles&gt;&lt;dates&gt;&lt;year&gt;1977&lt;/year&gt;&lt;/dates&gt;&lt;pub-location&gt;Madison, WI&lt;/pub-location&gt;&lt;publisher&gt;Thesis. University of Wisconsin-Madison&lt;/publisher&gt;&lt;urls&gt;&lt;/urls&gt;&lt;/record&gt;&lt;/Cite&gt;&lt;/EndNote&gt;</w:instrText>
            </w:r>
            <w:r>
              <w:rPr>
                <w:rFonts w:ascii="Arial" w:hAnsi="Arial" w:cs="Arial"/>
                <w:sz w:val="20"/>
                <w:szCs w:val="20"/>
              </w:rPr>
              <w:fldChar w:fldCharType="separate"/>
            </w:r>
            <w:r w:rsidR="0049042A" w:rsidRPr="003E059F">
              <w:rPr>
                <w:rFonts w:ascii="Arial" w:hAnsi="Arial" w:cs="Arial"/>
                <w:noProof/>
                <w:sz w:val="20"/>
                <w:szCs w:val="20"/>
              </w:rPr>
              <w:t>(Yoshinaga 1977)</w:t>
            </w:r>
            <w:r>
              <w:rPr>
                <w:rFonts w:ascii="Arial" w:hAnsi="Arial" w:cs="Arial"/>
                <w:sz w:val="20"/>
                <w:szCs w:val="20"/>
              </w:rPr>
              <w:fldChar w:fldCharType="end"/>
            </w:r>
          </w:p>
        </w:tc>
        <w:tc>
          <w:tcPr>
            <w:tcW w:w="5130" w:type="dxa"/>
            <w:tcBorders>
              <w:top w:val="nil"/>
              <w:left w:val="nil"/>
              <w:bottom w:val="nil"/>
              <w:right w:val="nil"/>
            </w:tcBorders>
            <w:shd w:val="clear" w:color="auto" w:fill="FFFFFF"/>
            <w:tcMar>
              <w:top w:w="15" w:type="dxa"/>
              <w:left w:w="15" w:type="dxa"/>
              <w:bottom w:w="0" w:type="dxa"/>
              <w:right w:w="15" w:type="dxa"/>
            </w:tcMar>
          </w:tcPr>
          <w:p w:rsidR="0049042A" w:rsidRPr="003E059F" w:rsidRDefault="0049042A" w:rsidP="006F31A5">
            <w:pPr>
              <w:ind w:left="177" w:hanging="177"/>
              <w:rPr>
                <w:rFonts w:ascii="Arial" w:hAnsi="Arial" w:cs="Arial"/>
                <w:sz w:val="20"/>
                <w:szCs w:val="20"/>
              </w:rPr>
            </w:pPr>
            <w:r w:rsidRPr="003E059F">
              <w:rPr>
                <w:rFonts w:ascii="Arial" w:hAnsi="Arial" w:cs="Arial"/>
                <w:sz w:val="20"/>
                <w:szCs w:val="20"/>
              </w:rPr>
              <w:t>Monitoring changes following ungulate removal</w:t>
            </w:r>
          </w:p>
        </w:tc>
      </w:tr>
      <w:tr w:rsidR="0049042A" w:rsidRPr="003E059F">
        <w:trPr>
          <w:trHeight w:val="315"/>
        </w:trPr>
        <w:tc>
          <w:tcPr>
            <w:tcW w:w="735" w:type="dxa"/>
            <w:tcBorders>
              <w:top w:val="nil"/>
              <w:left w:val="nil"/>
              <w:bottom w:val="nil"/>
              <w:right w:val="nil"/>
            </w:tcBorders>
            <w:shd w:val="clear" w:color="auto" w:fill="FFFFFF"/>
            <w:noWrap/>
            <w:tcMar>
              <w:top w:w="15" w:type="dxa"/>
              <w:left w:w="15" w:type="dxa"/>
              <w:bottom w:w="0" w:type="dxa"/>
              <w:right w:w="15" w:type="dxa"/>
            </w:tcMar>
            <w:vAlign w:val="bottom"/>
          </w:tcPr>
          <w:p w:rsidR="0049042A" w:rsidRPr="003E059F" w:rsidRDefault="0049042A" w:rsidP="006F31A5">
            <w:pPr>
              <w:rPr>
                <w:rFonts w:ascii="Arial" w:hAnsi="Arial" w:cs="Arial"/>
                <w:sz w:val="20"/>
                <w:szCs w:val="20"/>
              </w:rPr>
            </w:pPr>
          </w:p>
        </w:tc>
        <w:tc>
          <w:tcPr>
            <w:tcW w:w="3240" w:type="dxa"/>
            <w:tcBorders>
              <w:top w:val="nil"/>
              <w:left w:val="nil"/>
              <w:bottom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sidRPr="003E059F">
              <w:rPr>
                <w:rFonts w:ascii="Arial" w:hAnsi="Arial" w:cs="Arial"/>
                <w:sz w:val="20"/>
                <w:szCs w:val="20"/>
              </w:rPr>
              <w:fldChar w:fldCharType="begin"/>
            </w:r>
            <w:r w:rsidR="0049042A" w:rsidRPr="003E059F">
              <w:rPr>
                <w:rFonts w:ascii="Arial" w:hAnsi="Arial" w:cs="Arial"/>
                <w:sz w:val="20"/>
                <w:szCs w:val="20"/>
              </w:rPr>
              <w:instrText xml:space="preserve"> ADDIN EN.CITE &lt;EndNote&gt;&lt;Cite&gt;&lt;Author&gt;Yoshinaga&lt;/Author&gt;&lt;Year&gt;1980&lt;/Year&gt;&lt;RecNum&gt;457&lt;/RecNum&gt;&lt;DisplayText&gt;(Yoshinaga 1980)&lt;/DisplayText&gt;&lt;record&gt;&lt;rec-number&gt;457&lt;/rec-number&gt;&lt;foreign-keys&gt;&lt;key app="EN" db-id="29wd9fdxkttawpevre3ptatrsdx2se0wz5da"&gt;457&lt;/key&gt;&lt;/foreign-keys&gt;&lt;ref-type name="Report"&gt;27&lt;/ref-type&gt;&lt;contributors&gt;&lt;authors&gt;&lt;author&gt;Yoshinaga, A. Y. &lt;/author&gt;&lt;/authors&gt;&lt;/contributors&gt;&lt;titles&gt;&lt;title&gt;Upper Kipahulu Valley weed survey. Technical Report 33&lt;/title&gt;&lt;/titles&gt;&lt;dates&gt;&lt;year&gt;1980&lt;/year&gt;&lt;/dates&gt;&lt;publisher&gt;Cooperative National Park Resources Studies Unit, University of Hawaii at Manoa, Honolulu, HI&lt;/publisher&gt;&lt;urls&gt;&lt;/urls&gt;&lt;/record&gt;&lt;/Cite&gt;&lt;/EndNote&gt;</w:instrText>
            </w:r>
            <w:r w:rsidRPr="003E059F">
              <w:rPr>
                <w:rFonts w:ascii="Arial" w:hAnsi="Arial" w:cs="Arial"/>
                <w:sz w:val="20"/>
                <w:szCs w:val="20"/>
              </w:rPr>
              <w:fldChar w:fldCharType="separate"/>
            </w:r>
            <w:r w:rsidR="0049042A" w:rsidRPr="003E059F">
              <w:rPr>
                <w:rFonts w:ascii="Arial" w:hAnsi="Arial" w:cs="Arial"/>
                <w:noProof/>
                <w:sz w:val="20"/>
                <w:szCs w:val="20"/>
              </w:rPr>
              <w:t>(Yoshinaga 1980)</w:t>
            </w:r>
            <w:r w:rsidRPr="003E059F">
              <w:rPr>
                <w:rFonts w:ascii="Arial" w:hAnsi="Arial" w:cs="Arial"/>
                <w:sz w:val="20"/>
                <w:szCs w:val="20"/>
              </w:rPr>
              <w:fldChar w:fldCharType="end"/>
            </w:r>
          </w:p>
        </w:tc>
        <w:tc>
          <w:tcPr>
            <w:tcW w:w="5130" w:type="dxa"/>
            <w:tcBorders>
              <w:top w:val="nil"/>
              <w:left w:val="nil"/>
              <w:bottom w:val="nil"/>
              <w:right w:val="nil"/>
            </w:tcBorders>
            <w:shd w:val="clear" w:color="auto" w:fill="FFFFFF"/>
            <w:tcMar>
              <w:top w:w="15" w:type="dxa"/>
              <w:left w:w="15" w:type="dxa"/>
              <w:bottom w:w="0" w:type="dxa"/>
              <w:right w:w="15" w:type="dxa"/>
            </w:tcMar>
          </w:tcPr>
          <w:p w:rsidR="0049042A" w:rsidRPr="003E059F" w:rsidRDefault="0049042A" w:rsidP="006F31A5">
            <w:pPr>
              <w:ind w:left="177" w:hanging="177"/>
              <w:rPr>
                <w:rFonts w:ascii="Arial" w:hAnsi="Arial" w:cs="Arial"/>
                <w:sz w:val="20"/>
                <w:szCs w:val="20"/>
              </w:rPr>
            </w:pPr>
            <w:r w:rsidRPr="003E059F">
              <w:rPr>
                <w:rFonts w:ascii="Arial" w:hAnsi="Arial" w:cs="Arial"/>
                <w:sz w:val="20"/>
                <w:szCs w:val="20"/>
              </w:rPr>
              <w:t>Upper Kipahulu Valley weed survey</w:t>
            </w:r>
          </w:p>
        </w:tc>
      </w:tr>
      <w:tr w:rsidR="0049042A" w:rsidRPr="003E059F">
        <w:trPr>
          <w:trHeight w:val="315"/>
        </w:trPr>
        <w:tc>
          <w:tcPr>
            <w:tcW w:w="735" w:type="dxa"/>
            <w:tcBorders>
              <w:top w:val="nil"/>
              <w:left w:val="nil"/>
              <w:bottom w:val="nil"/>
              <w:right w:val="nil"/>
            </w:tcBorders>
            <w:shd w:val="clear" w:color="auto" w:fill="FFFFFF"/>
            <w:noWrap/>
            <w:tcMar>
              <w:top w:w="15" w:type="dxa"/>
              <w:left w:w="15" w:type="dxa"/>
              <w:bottom w:w="0" w:type="dxa"/>
              <w:right w:w="15" w:type="dxa"/>
            </w:tcMar>
            <w:vAlign w:val="bottom"/>
          </w:tcPr>
          <w:p w:rsidR="0049042A" w:rsidRPr="003E059F" w:rsidRDefault="0049042A" w:rsidP="006F31A5">
            <w:pPr>
              <w:rPr>
                <w:rFonts w:ascii="Arial" w:hAnsi="Arial" w:cs="Arial"/>
                <w:sz w:val="20"/>
                <w:szCs w:val="20"/>
              </w:rPr>
            </w:pPr>
          </w:p>
        </w:tc>
        <w:tc>
          <w:tcPr>
            <w:tcW w:w="3240" w:type="dxa"/>
            <w:tcBorders>
              <w:top w:val="nil"/>
              <w:left w:val="nil"/>
              <w:bottom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highlight w:val="yellow"/>
              </w:rPr>
            </w:pPr>
            <w:r>
              <w:rPr>
                <w:rFonts w:ascii="Arial" w:hAnsi="Arial" w:cs="Arial"/>
                <w:sz w:val="20"/>
                <w:szCs w:val="20"/>
              </w:rPr>
              <w:fldChar w:fldCharType="begin"/>
            </w:r>
            <w:r w:rsidR="0049042A">
              <w:rPr>
                <w:rFonts w:ascii="Arial" w:hAnsi="Arial" w:cs="Arial"/>
                <w:sz w:val="20"/>
                <w:szCs w:val="20"/>
              </w:rPr>
              <w:instrText xml:space="preserve"> ADDIN EN.CITE &lt;EndNote&gt;&lt;Cite&gt;&lt;Author&gt;Jacobi&lt;/Author&gt;&lt;Year&gt;1981&lt;/Year&gt;&lt;RecNum&gt;472&lt;/RecNum&gt;&lt;DisplayText&gt;(Jacobi 1981)&lt;/DisplayText&gt;&lt;record&gt;&lt;rec-number&gt;472&lt;/rec-number&gt;&lt;foreign-keys&gt;&lt;key app="EN" db-id="29wd9fdxkttawpevre3ptatrsdx2se0wz5da"&gt;472&lt;/key&gt;&lt;/foreign-keys&gt;&lt;ref-type name="Report"&gt;27&lt;/ref-type&gt;&lt;contributors&gt;&lt;authors&gt;&lt;author&gt;Jacobi, J. D.&lt;/author&gt;&lt;/authors&gt;&lt;/contributors&gt;&lt;titles&gt;&lt;title&gt;Vegetation changes in a subalpine grassland in Hawaii following disturbance by feral pigs. Technical Report 41&lt;/title&gt;&lt;/titles&gt;&lt;dates&gt;&lt;year&gt;1981&lt;/year&gt;&lt;/dates&gt;&lt;publisher&gt;Cooperative National Park Resources Studies Unit. University of Hawaii at Manoa, Honolulu, HI&lt;/publisher&gt;&lt;urls&gt;&lt;/urls&gt;&lt;/record&gt;&lt;/Cite&gt;&lt;/EndNote&gt;</w:instrText>
            </w:r>
            <w:r>
              <w:rPr>
                <w:rFonts w:ascii="Arial" w:hAnsi="Arial" w:cs="Arial"/>
                <w:sz w:val="20"/>
                <w:szCs w:val="20"/>
              </w:rPr>
              <w:fldChar w:fldCharType="separate"/>
            </w:r>
            <w:r w:rsidR="0049042A" w:rsidRPr="003E059F">
              <w:rPr>
                <w:rFonts w:ascii="Arial" w:hAnsi="Arial" w:cs="Arial"/>
                <w:noProof/>
                <w:sz w:val="20"/>
                <w:szCs w:val="20"/>
              </w:rPr>
              <w:t>(Jacobi 1981)</w:t>
            </w:r>
            <w:r>
              <w:rPr>
                <w:rFonts w:ascii="Arial" w:hAnsi="Arial" w:cs="Arial"/>
                <w:sz w:val="20"/>
                <w:szCs w:val="20"/>
              </w:rPr>
              <w:fldChar w:fldCharType="end"/>
            </w:r>
            <w:r w:rsidR="0049042A" w:rsidRPr="003E059F">
              <w:rPr>
                <w:rFonts w:ascii="Arial" w:hAnsi="Arial" w:cs="Arial"/>
                <w:sz w:val="20"/>
                <w:szCs w:val="20"/>
              </w:rPr>
              <w:t xml:space="preserve"> </w:t>
            </w:r>
          </w:p>
        </w:tc>
        <w:tc>
          <w:tcPr>
            <w:tcW w:w="5130" w:type="dxa"/>
            <w:tcBorders>
              <w:top w:val="nil"/>
              <w:left w:val="nil"/>
              <w:bottom w:val="nil"/>
              <w:right w:val="nil"/>
            </w:tcBorders>
            <w:shd w:val="clear" w:color="auto" w:fill="FFFFFF"/>
            <w:tcMar>
              <w:top w:w="15" w:type="dxa"/>
              <w:left w:w="15" w:type="dxa"/>
              <w:bottom w:w="0" w:type="dxa"/>
              <w:right w:w="15" w:type="dxa"/>
            </w:tcMar>
          </w:tcPr>
          <w:p w:rsidR="0049042A" w:rsidRPr="003E059F" w:rsidRDefault="0049042A" w:rsidP="006F31A5">
            <w:pPr>
              <w:ind w:left="177" w:hanging="177"/>
              <w:rPr>
                <w:rFonts w:ascii="Arial" w:hAnsi="Arial" w:cs="Arial"/>
                <w:sz w:val="20"/>
                <w:szCs w:val="20"/>
              </w:rPr>
            </w:pPr>
            <w:r w:rsidRPr="003E059F">
              <w:rPr>
                <w:rFonts w:ascii="Arial" w:hAnsi="Arial" w:cs="Arial"/>
                <w:sz w:val="20"/>
                <w:szCs w:val="20"/>
              </w:rPr>
              <w:t>Ungulate damage and vegetation changes on Kalapawili Ridge</w:t>
            </w:r>
          </w:p>
        </w:tc>
      </w:tr>
      <w:tr w:rsidR="0049042A" w:rsidRPr="003E059F">
        <w:trPr>
          <w:trHeight w:val="315"/>
        </w:trPr>
        <w:tc>
          <w:tcPr>
            <w:tcW w:w="735" w:type="dxa"/>
            <w:tcBorders>
              <w:top w:val="nil"/>
              <w:left w:val="nil"/>
              <w:bottom w:val="nil"/>
              <w:right w:val="nil"/>
            </w:tcBorders>
            <w:shd w:val="clear" w:color="auto" w:fill="FFFFFF"/>
            <w:noWrap/>
            <w:tcMar>
              <w:top w:w="15" w:type="dxa"/>
              <w:left w:w="15" w:type="dxa"/>
              <w:bottom w:w="0" w:type="dxa"/>
              <w:right w:w="15" w:type="dxa"/>
            </w:tcMar>
            <w:vAlign w:val="bottom"/>
          </w:tcPr>
          <w:p w:rsidR="0049042A" w:rsidRPr="003E059F" w:rsidRDefault="0049042A" w:rsidP="006F31A5">
            <w:pPr>
              <w:rPr>
                <w:rFonts w:ascii="Arial" w:hAnsi="Arial" w:cs="Arial"/>
                <w:sz w:val="20"/>
                <w:szCs w:val="20"/>
              </w:rPr>
            </w:pPr>
          </w:p>
        </w:tc>
        <w:tc>
          <w:tcPr>
            <w:tcW w:w="3240" w:type="dxa"/>
            <w:tcBorders>
              <w:top w:val="nil"/>
              <w:left w:val="nil"/>
              <w:bottom w:val="nil"/>
              <w:right w:val="nil"/>
            </w:tcBorders>
            <w:shd w:val="clear" w:color="auto" w:fill="FFFFFF"/>
            <w:noWrap/>
            <w:tcMar>
              <w:top w:w="15" w:type="dxa"/>
              <w:left w:w="15" w:type="dxa"/>
              <w:bottom w:w="0" w:type="dxa"/>
              <w:right w:w="15" w:type="dxa"/>
            </w:tcMar>
          </w:tcPr>
          <w:p w:rsidR="0049042A" w:rsidRPr="003E059F" w:rsidRDefault="00A64C00" w:rsidP="002C1C27">
            <w:pPr>
              <w:rPr>
                <w:rFonts w:ascii="Arial" w:hAnsi="Arial" w:cs="Arial"/>
                <w:sz w:val="20"/>
                <w:szCs w:val="20"/>
              </w:rPr>
            </w:pPr>
            <w:r>
              <w:rPr>
                <w:rFonts w:ascii="Arial" w:hAnsi="Arial" w:cs="Arial"/>
                <w:sz w:val="20"/>
                <w:szCs w:val="20"/>
              </w:rPr>
              <w:fldChar w:fldCharType="begin"/>
            </w:r>
            <w:r w:rsidR="0049042A">
              <w:rPr>
                <w:rFonts w:ascii="Arial" w:hAnsi="Arial" w:cs="Arial"/>
                <w:sz w:val="20"/>
                <w:szCs w:val="20"/>
              </w:rPr>
              <w:instrText xml:space="preserve"> ADDIN EN.CITE &lt;EndNote&gt;&lt;Cite&gt;&lt;Author&gt;Lamoureux&lt;/Author&gt;&lt;Year&gt;1967&lt;/Year&gt;&lt;RecNum&gt;318&lt;/RecNum&gt;&lt;DisplayText&gt;(Lamoureux 1967)&lt;/DisplayText&gt;&lt;record&gt;&lt;rec-number&gt;318&lt;/rec-number&gt;&lt;foreign-keys&gt;&lt;key app="EN" db-id="29wd9fdxkttawpevre3ptatrsdx2se0wz5da"&gt;318&lt;/key&gt;&lt;/foreign-keys&gt;&lt;ref-type name="Book Section"&gt;5&lt;/ref-type&gt;&lt;contributors&gt;&lt;authors&gt;&lt;author&gt;Lamoureux, Charles H&lt;/author&gt;&lt;/authors&gt;&lt;secondary-authors&gt;&lt;author&gt;Warner, R E&lt;/author&gt;&lt;/secondary-authors&gt;&lt;/contributors&gt;&lt;titles&gt;&lt;title&gt;The vascular plants of Kipahulu Valley, Maui&lt;/title&gt;&lt;secondary-title&gt;Scientific report of the Kipahulu Valley Expedition: Maui, Hawaii, 2 August-31 August, 1967&lt;/secondary-title&gt;&lt;/titles&gt;&lt;dates&gt;&lt;year&gt;1967&lt;/year&gt;&lt;/dates&gt;&lt;pub-location&gt;San Francisco, CA&lt;/pub-location&gt;&lt;publisher&gt;The Nature Conservancy&lt;/publisher&gt;&lt;urls&gt;&lt;/urls&gt;&lt;/record&gt;&lt;/Cite&gt;&lt;/EndNote&gt;</w:instrText>
            </w:r>
            <w:r>
              <w:rPr>
                <w:rFonts w:ascii="Arial" w:hAnsi="Arial" w:cs="Arial"/>
                <w:sz w:val="20"/>
                <w:szCs w:val="20"/>
              </w:rPr>
              <w:fldChar w:fldCharType="separate"/>
            </w:r>
            <w:r w:rsidR="0049042A">
              <w:rPr>
                <w:rFonts w:ascii="Arial" w:hAnsi="Arial" w:cs="Arial"/>
                <w:noProof/>
                <w:sz w:val="20"/>
                <w:szCs w:val="20"/>
              </w:rPr>
              <w:t>(Lamoureux 1967)</w:t>
            </w:r>
            <w:r>
              <w:rPr>
                <w:rFonts w:ascii="Arial" w:hAnsi="Arial" w:cs="Arial"/>
                <w:sz w:val="20"/>
                <w:szCs w:val="20"/>
              </w:rPr>
              <w:fldChar w:fldCharType="end"/>
            </w:r>
          </w:p>
        </w:tc>
        <w:tc>
          <w:tcPr>
            <w:tcW w:w="5130" w:type="dxa"/>
            <w:tcBorders>
              <w:top w:val="nil"/>
              <w:left w:val="nil"/>
              <w:bottom w:val="nil"/>
              <w:right w:val="nil"/>
            </w:tcBorders>
            <w:shd w:val="clear" w:color="auto" w:fill="FFFFFF"/>
            <w:tcMar>
              <w:top w:w="15" w:type="dxa"/>
              <w:left w:w="15" w:type="dxa"/>
              <w:bottom w:w="0" w:type="dxa"/>
              <w:right w:w="15" w:type="dxa"/>
            </w:tcMar>
          </w:tcPr>
          <w:p w:rsidR="0049042A" w:rsidRPr="003E059F" w:rsidRDefault="0049042A" w:rsidP="006F31A5">
            <w:pPr>
              <w:ind w:left="177" w:hanging="177"/>
              <w:rPr>
                <w:rFonts w:ascii="Arial" w:hAnsi="Arial" w:cs="Arial"/>
                <w:sz w:val="20"/>
                <w:szCs w:val="20"/>
              </w:rPr>
            </w:pPr>
            <w:r w:rsidRPr="003E059F">
              <w:rPr>
                <w:rFonts w:ascii="Arial" w:hAnsi="Arial" w:cs="Arial"/>
                <w:sz w:val="20"/>
                <w:szCs w:val="20"/>
              </w:rPr>
              <w:t xml:space="preserve">Distribution and spread of alien plants in Kipahulu Valley </w:t>
            </w:r>
          </w:p>
        </w:tc>
      </w:tr>
      <w:tr w:rsidR="0049042A" w:rsidRPr="003E059F">
        <w:trPr>
          <w:trHeight w:val="315"/>
        </w:trPr>
        <w:tc>
          <w:tcPr>
            <w:tcW w:w="735" w:type="dxa"/>
            <w:tcBorders>
              <w:top w:val="nil"/>
              <w:left w:val="nil"/>
              <w:bottom w:val="nil"/>
              <w:right w:val="nil"/>
            </w:tcBorders>
            <w:shd w:val="clear" w:color="auto" w:fill="FFFFFF"/>
            <w:noWrap/>
            <w:tcMar>
              <w:top w:w="15" w:type="dxa"/>
              <w:left w:w="15" w:type="dxa"/>
              <w:bottom w:w="0" w:type="dxa"/>
              <w:right w:w="15" w:type="dxa"/>
            </w:tcMar>
            <w:vAlign w:val="bottom"/>
          </w:tcPr>
          <w:p w:rsidR="0049042A" w:rsidRPr="003E059F" w:rsidRDefault="0049042A" w:rsidP="006F31A5">
            <w:pPr>
              <w:rPr>
                <w:rFonts w:ascii="Arial" w:hAnsi="Arial" w:cs="Arial"/>
                <w:sz w:val="20"/>
                <w:szCs w:val="20"/>
              </w:rPr>
            </w:pPr>
          </w:p>
        </w:tc>
        <w:tc>
          <w:tcPr>
            <w:tcW w:w="3240" w:type="dxa"/>
            <w:tcBorders>
              <w:top w:val="nil"/>
              <w:left w:val="nil"/>
              <w:bottom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highlight w:val="yellow"/>
              </w:rPr>
            </w:pPr>
            <w:r w:rsidRPr="003E059F">
              <w:rPr>
                <w:rFonts w:ascii="Arial" w:hAnsi="Arial" w:cs="Arial"/>
                <w:sz w:val="20"/>
                <w:szCs w:val="20"/>
              </w:rPr>
              <w:fldChar w:fldCharType="begin"/>
            </w:r>
            <w:r w:rsidR="0049042A" w:rsidRPr="003E059F">
              <w:rPr>
                <w:rFonts w:ascii="Arial" w:hAnsi="Arial" w:cs="Arial"/>
                <w:sz w:val="20"/>
                <w:szCs w:val="20"/>
              </w:rPr>
              <w:instrText xml:space="preserve"> ADDIN EN.CITE &lt;EndNote&gt;&lt;Cite&gt;&lt;Author&gt;Loope&lt;/Author&gt;&lt;Year&gt;1992&lt;/Year&gt;&lt;RecNum&gt;473&lt;/RecNum&gt;&lt;DisplayText&gt;(Loope 1992)&lt;/DisplayText&gt;&lt;record&gt;&lt;rec-number&gt;473&lt;/rec-number&gt;&lt;foreign-keys&gt;&lt;key app="EN" db-id="29wd9fdxkttawpevre3ptatrsdx2se0wz5da"&gt;473&lt;/key&gt;&lt;/foreign-keys&gt;&lt;ref-type name="Journal Article"&gt;17&lt;/ref-type&gt;&lt;contributors&gt;&lt;authors&gt;&lt;author&gt;Loope, L. L.&lt;/author&gt;&lt;/authors&gt;&lt;/contributors&gt;&lt;titles&gt;&lt;title&gt;Preventing establishmet of new alien species in Haleakala National Park and the island of Maui, Hawaii&lt;/title&gt;&lt;secondary-title&gt;The George Wright FORUM&lt;/secondary-title&gt;&lt;/titles&gt;&lt;periodical&gt;&lt;full-title&gt;The George Wright FORUM&lt;/full-title&gt;&lt;/periodical&gt;&lt;pages&gt;20-31&lt;/pages&gt;&lt;volume&gt;9&lt;/volume&gt;&lt;number&gt;1&lt;/number&gt;&lt;dates&gt;&lt;year&gt;1992&lt;/year&gt;&lt;/dates&gt;&lt;urls&gt;&lt;/urls&gt;&lt;/record&gt;&lt;/Cite&gt;&lt;/EndNote&gt;</w:instrText>
            </w:r>
            <w:r w:rsidRPr="003E059F">
              <w:rPr>
                <w:rFonts w:ascii="Arial" w:hAnsi="Arial" w:cs="Arial"/>
                <w:sz w:val="20"/>
                <w:szCs w:val="20"/>
              </w:rPr>
              <w:fldChar w:fldCharType="separate"/>
            </w:r>
            <w:r w:rsidR="0049042A" w:rsidRPr="003E059F">
              <w:rPr>
                <w:rFonts w:ascii="Arial" w:hAnsi="Arial" w:cs="Arial"/>
                <w:noProof/>
                <w:sz w:val="20"/>
                <w:szCs w:val="20"/>
              </w:rPr>
              <w:t>(Loope 1992)</w:t>
            </w:r>
            <w:r w:rsidRPr="003E059F">
              <w:rPr>
                <w:rFonts w:ascii="Arial" w:hAnsi="Arial" w:cs="Arial"/>
                <w:sz w:val="20"/>
                <w:szCs w:val="20"/>
              </w:rPr>
              <w:fldChar w:fldCharType="end"/>
            </w:r>
          </w:p>
        </w:tc>
        <w:tc>
          <w:tcPr>
            <w:tcW w:w="5130" w:type="dxa"/>
            <w:tcBorders>
              <w:top w:val="nil"/>
              <w:left w:val="nil"/>
              <w:bottom w:val="nil"/>
              <w:right w:val="nil"/>
            </w:tcBorders>
            <w:shd w:val="clear" w:color="auto" w:fill="FFFFFF"/>
            <w:tcMar>
              <w:top w:w="15" w:type="dxa"/>
              <w:left w:w="15" w:type="dxa"/>
              <w:bottom w:w="0" w:type="dxa"/>
              <w:right w:w="15" w:type="dxa"/>
            </w:tcMar>
          </w:tcPr>
          <w:p w:rsidR="0049042A" w:rsidRPr="003E059F" w:rsidRDefault="0049042A" w:rsidP="00D969D8">
            <w:pPr>
              <w:ind w:left="177" w:hanging="177"/>
              <w:rPr>
                <w:rFonts w:ascii="Arial" w:hAnsi="Arial" w:cs="Arial"/>
                <w:sz w:val="20"/>
                <w:szCs w:val="20"/>
              </w:rPr>
            </w:pPr>
            <w:r w:rsidRPr="003E059F">
              <w:rPr>
                <w:rFonts w:ascii="Arial" w:hAnsi="Arial" w:cs="Arial"/>
                <w:sz w:val="20"/>
                <w:szCs w:val="20"/>
              </w:rPr>
              <w:t xml:space="preserve">Alien plants in </w:t>
            </w:r>
            <w:r>
              <w:rPr>
                <w:rFonts w:ascii="Arial" w:hAnsi="Arial" w:cs="Arial"/>
                <w:sz w:val="20"/>
                <w:szCs w:val="20"/>
              </w:rPr>
              <w:t>HALE</w:t>
            </w:r>
            <w:r w:rsidRPr="003E059F">
              <w:rPr>
                <w:rFonts w:ascii="Arial" w:hAnsi="Arial" w:cs="Arial"/>
                <w:sz w:val="20"/>
                <w:szCs w:val="20"/>
              </w:rPr>
              <w:t xml:space="preserve"> and Maui Island</w:t>
            </w:r>
          </w:p>
        </w:tc>
      </w:tr>
      <w:tr w:rsidR="0049042A" w:rsidRPr="003E059F">
        <w:trPr>
          <w:trHeight w:val="315"/>
        </w:trPr>
        <w:tc>
          <w:tcPr>
            <w:tcW w:w="735" w:type="dxa"/>
            <w:tcBorders>
              <w:top w:val="nil"/>
              <w:left w:val="nil"/>
              <w:bottom w:val="nil"/>
              <w:right w:val="nil"/>
            </w:tcBorders>
            <w:shd w:val="clear" w:color="auto" w:fill="FFFFFF"/>
            <w:noWrap/>
            <w:tcMar>
              <w:top w:w="15" w:type="dxa"/>
              <w:left w:w="15" w:type="dxa"/>
              <w:bottom w:w="0" w:type="dxa"/>
              <w:right w:w="15" w:type="dxa"/>
            </w:tcMar>
            <w:vAlign w:val="bottom"/>
          </w:tcPr>
          <w:p w:rsidR="0049042A" w:rsidRPr="003E059F" w:rsidRDefault="0049042A" w:rsidP="006F31A5">
            <w:pPr>
              <w:rPr>
                <w:rFonts w:ascii="Arial" w:hAnsi="Arial" w:cs="Arial"/>
                <w:sz w:val="20"/>
                <w:szCs w:val="20"/>
              </w:rPr>
            </w:pPr>
            <w:r w:rsidRPr="003E059F">
              <w:rPr>
                <w:rFonts w:ascii="Arial" w:hAnsi="Arial" w:cs="Arial"/>
                <w:sz w:val="20"/>
                <w:szCs w:val="20"/>
              </w:rPr>
              <w:t> </w:t>
            </w:r>
          </w:p>
        </w:tc>
        <w:tc>
          <w:tcPr>
            <w:tcW w:w="3240" w:type="dxa"/>
            <w:tcBorders>
              <w:top w:val="nil"/>
              <w:left w:val="nil"/>
              <w:bottom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sidRPr="003E059F">
              <w:rPr>
                <w:rFonts w:ascii="Arial" w:hAnsi="Arial" w:cs="Arial"/>
                <w:sz w:val="20"/>
                <w:szCs w:val="20"/>
              </w:rPr>
              <w:fldChar w:fldCharType="begin"/>
            </w:r>
            <w:r w:rsidR="0049042A" w:rsidRPr="003E059F">
              <w:rPr>
                <w:rFonts w:ascii="Arial" w:hAnsi="Arial" w:cs="Arial"/>
                <w:sz w:val="20"/>
                <w:szCs w:val="20"/>
              </w:rPr>
              <w:instrText xml:space="preserve"> ADDIN EN.CITE &lt;EndNote&gt;&lt;Cite&gt;&lt;Author&gt;Lamoureux&lt;/Author&gt;&lt;Year&gt;1976&lt;/Year&gt;&lt;RecNum&gt;319&lt;/RecNum&gt;&lt;DisplayText&gt;(Lamoureux and Stemmerman 1976)&lt;/DisplayText&gt;&lt;record&gt;&lt;rec-number&gt;319&lt;/rec-number&gt;&lt;foreign-keys&gt;&lt;key app="EN" db-id="29wd9fdxkttawpevre3ptatrsdx2se0wz5da"&gt;319&lt;/key&gt;&lt;/foreign-keys&gt;&lt;ref-type name="Report"&gt;27&lt;/ref-type&gt;&lt;contributors&gt;&lt;authors&gt;&lt;author&gt;Lamoureux, Charles H&lt;/author&gt;&lt;author&gt;Stemmerman, L&lt;/author&gt;&lt;/authors&gt;&lt;/contributors&gt;&lt;titles&gt;&lt;title&gt;Report of the Kipahulu bicentennial expedition. Technical Report 11&lt;/title&gt;&lt;/titles&gt;&lt;dates&gt;&lt;year&gt;1976&lt;/year&gt;&lt;/dates&gt;&lt;publisher&gt;Cooperative National Park Resources Studies Unit, University of Hawaii at Manoa, Honolulu, HI&lt;/publisher&gt;&lt;urls&gt;&lt;/urls&gt;&lt;/record&gt;&lt;/Cite&gt;&lt;/EndNote&gt;</w:instrText>
            </w:r>
            <w:r w:rsidRPr="003E059F">
              <w:rPr>
                <w:rFonts w:ascii="Arial" w:hAnsi="Arial" w:cs="Arial"/>
                <w:sz w:val="20"/>
                <w:szCs w:val="20"/>
              </w:rPr>
              <w:fldChar w:fldCharType="separate"/>
            </w:r>
            <w:r w:rsidR="0049042A" w:rsidRPr="003E059F">
              <w:rPr>
                <w:rFonts w:ascii="Arial" w:hAnsi="Arial" w:cs="Arial"/>
                <w:noProof/>
                <w:sz w:val="20"/>
                <w:szCs w:val="20"/>
              </w:rPr>
              <w:t>(Lamoureux and Stemmerman 1976)</w:t>
            </w:r>
            <w:r w:rsidRPr="003E059F">
              <w:rPr>
                <w:rFonts w:ascii="Arial" w:hAnsi="Arial" w:cs="Arial"/>
                <w:sz w:val="20"/>
                <w:szCs w:val="20"/>
              </w:rPr>
              <w:fldChar w:fldCharType="end"/>
            </w:r>
          </w:p>
        </w:tc>
        <w:tc>
          <w:tcPr>
            <w:tcW w:w="5130" w:type="dxa"/>
            <w:tcBorders>
              <w:top w:val="nil"/>
              <w:left w:val="nil"/>
              <w:bottom w:val="nil"/>
              <w:right w:val="nil"/>
            </w:tcBorders>
            <w:shd w:val="clear" w:color="auto" w:fill="FFFFFF"/>
            <w:tcMar>
              <w:top w:w="15" w:type="dxa"/>
              <w:left w:w="15" w:type="dxa"/>
              <w:bottom w:w="0" w:type="dxa"/>
              <w:right w:w="15" w:type="dxa"/>
            </w:tcMar>
          </w:tcPr>
          <w:p w:rsidR="0049042A" w:rsidRPr="003E059F" w:rsidRDefault="0049042A" w:rsidP="006F31A5">
            <w:pPr>
              <w:ind w:left="177" w:hanging="177"/>
              <w:rPr>
                <w:rFonts w:ascii="Arial" w:hAnsi="Arial" w:cs="Arial"/>
                <w:sz w:val="20"/>
                <w:szCs w:val="20"/>
              </w:rPr>
            </w:pPr>
            <w:r w:rsidRPr="003E059F">
              <w:rPr>
                <w:rFonts w:ascii="Arial" w:hAnsi="Arial" w:cs="Arial"/>
                <w:sz w:val="20"/>
                <w:szCs w:val="20"/>
              </w:rPr>
              <w:t>Report on plant response to various herbicide applications</w:t>
            </w:r>
          </w:p>
        </w:tc>
      </w:tr>
      <w:tr w:rsidR="0049042A" w:rsidRPr="003E059F">
        <w:trPr>
          <w:trHeight w:val="315"/>
        </w:trPr>
        <w:tc>
          <w:tcPr>
            <w:tcW w:w="3975" w:type="dxa"/>
            <w:gridSpan w:val="2"/>
            <w:tcBorders>
              <w:top w:val="nil"/>
              <w:left w:val="nil"/>
              <w:bottom w:val="nil"/>
              <w:right w:val="nil"/>
            </w:tcBorders>
            <w:shd w:val="clear" w:color="auto" w:fill="FFFFFF"/>
            <w:noWrap/>
            <w:tcMar>
              <w:top w:w="15" w:type="dxa"/>
              <w:left w:w="15" w:type="dxa"/>
              <w:bottom w:w="0" w:type="dxa"/>
              <w:right w:w="15" w:type="dxa"/>
            </w:tcMar>
            <w:vAlign w:val="bottom"/>
          </w:tcPr>
          <w:p w:rsidR="0049042A" w:rsidRPr="003E059F" w:rsidRDefault="0049042A" w:rsidP="006F31A5">
            <w:pPr>
              <w:rPr>
                <w:rFonts w:ascii="Arial" w:hAnsi="Arial" w:cs="Arial"/>
                <w:i/>
                <w:sz w:val="20"/>
                <w:szCs w:val="20"/>
              </w:rPr>
            </w:pPr>
            <w:r w:rsidRPr="003E059F">
              <w:rPr>
                <w:rFonts w:ascii="Arial" w:hAnsi="Arial" w:cs="Arial"/>
                <w:i/>
                <w:sz w:val="20"/>
              </w:rPr>
              <w:t>Hawai‘i Volcanoes National Park (HAVO)</w:t>
            </w:r>
          </w:p>
        </w:tc>
        <w:tc>
          <w:tcPr>
            <w:tcW w:w="5130" w:type="dxa"/>
            <w:tcBorders>
              <w:top w:val="nil"/>
              <w:left w:val="nil"/>
              <w:bottom w:val="nil"/>
              <w:right w:val="nil"/>
            </w:tcBorders>
            <w:shd w:val="clear" w:color="auto" w:fill="FFFFFF"/>
            <w:tcMar>
              <w:top w:w="15" w:type="dxa"/>
              <w:left w:w="15" w:type="dxa"/>
              <w:bottom w:w="0" w:type="dxa"/>
              <w:right w:w="15" w:type="dxa"/>
            </w:tcMar>
            <w:vAlign w:val="bottom"/>
          </w:tcPr>
          <w:p w:rsidR="0049042A" w:rsidRPr="003E059F" w:rsidRDefault="0049042A" w:rsidP="006F31A5">
            <w:pPr>
              <w:ind w:left="177" w:hanging="177"/>
              <w:rPr>
                <w:rFonts w:ascii="Arial" w:hAnsi="Arial" w:cs="Arial"/>
                <w:sz w:val="20"/>
                <w:szCs w:val="20"/>
              </w:rPr>
            </w:pPr>
            <w:r w:rsidRPr="003E059F">
              <w:rPr>
                <w:rFonts w:ascii="Arial" w:hAnsi="Arial" w:cs="Arial"/>
                <w:sz w:val="20"/>
                <w:szCs w:val="20"/>
              </w:rPr>
              <w:t> </w:t>
            </w:r>
          </w:p>
        </w:tc>
      </w:tr>
      <w:tr w:rsidR="0049042A" w:rsidRPr="003E059F">
        <w:trPr>
          <w:trHeight w:val="315"/>
        </w:trPr>
        <w:tc>
          <w:tcPr>
            <w:tcW w:w="735" w:type="dxa"/>
            <w:tcBorders>
              <w:top w:val="nil"/>
              <w:left w:val="nil"/>
              <w:bottom w:val="nil"/>
              <w:right w:val="nil"/>
            </w:tcBorders>
            <w:shd w:val="clear" w:color="auto" w:fill="FFFFFF"/>
            <w:noWrap/>
            <w:tcMar>
              <w:top w:w="15" w:type="dxa"/>
              <w:left w:w="15" w:type="dxa"/>
              <w:bottom w:w="0" w:type="dxa"/>
              <w:right w:w="15" w:type="dxa"/>
            </w:tcMar>
          </w:tcPr>
          <w:p w:rsidR="0049042A" w:rsidRPr="003E059F" w:rsidRDefault="0049042A" w:rsidP="006F31A5">
            <w:pPr>
              <w:rPr>
                <w:rFonts w:ascii="Arial" w:hAnsi="Arial" w:cs="Arial"/>
                <w:sz w:val="20"/>
                <w:szCs w:val="20"/>
              </w:rPr>
            </w:pPr>
          </w:p>
        </w:tc>
        <w:tc>
          <w:tcPr>
            <w:tcW w:w="3240" w:type="dxa"/>
            <w:tcBorders>
              <w:top w:val="nil"/>
              <w:left w:val="nil"/>
              <w:bottom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Pr>
                <w:rFonts w:ascii="Arial" w:hAnsi="Arial" w:cs="Arial"/>
                <w:sz w:val="20"/>
                <w:szCs w:val="20"/>
              </w:rPr>
              <w:fldChar w:fldCharType="begin"/>
            </w:r>
            <w:r w:rsidR="0049042A">
              <w:rPr>
                <w:rFonts w:ascii="Arial" w:hAnsi="Arial" w:cs="Arial"/>
                <w:sz w:val="20"/>
                <w:szCs w:val="20"/>
              </w:rPr>
              <w:instrText xml:space="preserve"> ADDIN EN.CITE &lt;EndNote&gt;&lt;Cite&gt;&lt;Author&gt;Stone&lt;/Author&gt;&lt;Year&gt;1959&lt;/Year&gt;&lt;RecNum&gt;367&lt;/RecNum&gt;&lt;DisplayText&gt;(Stone 1959)&lt;/DisplayText&gt;&lt;record&gt;&lt;rec-number&gt;367&lt;/rec-number&gt;&lt;foreign-keys&gt;&lt;key app="EN" db-id="29wd9fdxkttawpevre3ptatrsdx2se0wz5da"&gt;367&lt;/key&gt;&lt;/foreign-keys&gt;&lt;ref-type name="Report"&gt;27&lt;/ref-type&gt;&lt;contributors&gt;&lt;authors&gt;&lt;author&gt;Stone, B.&lt;/author&gt;&lt;/authors&gt;&lt;/contributors&gt;&lt;titles&gt;&lt;title&gt;The Natural and Cultural History of the Kalapana Extension of the Hawaii National Park&lt;/title&gt;&lt;/titles&gt;&lt;dates&gt;&lt;year&gt;1959&lt;/year&gt;&lt;/dates&gt;&lt;pub-location&gt;Honolulu, HI&lt;/pub-location&gt;&lt;publisher&gt;B.P. Bishop Museum&lt;/publisher&gt;&lt;urls&gt;&lt;/urls&gt;&lt;/record&gt;&lt;/Cite&gt;&lt;/EndNote&gt;</w:instrText>
            </w:r>
            <w:r>
              <w:rPr>
                <w:rFonts w:ascii="Arial" w:hAnsi="Arial" w:cs="Arial"/>
                <w:sz w:val="20"/>
                <w:szCs w:val="20"/>
              </w:rPr>
              <w:fldChar w:fldCharType="separate"/>
            </w:r>
            <w:r w:rsidR="0049042A" w:rsidRPr="003E059F">
              <w:rPr>
                <w:rFonts w:ascii="Arial" w:hAnsi="Arial" w:cs="Arial"/>
                <w:noProof/>
                <w:sz w:val="20"/>
                <w:szCs w:val="20"/>
              </w:rPr>
              <w:t>(Stone 1959)</w:t>
            </w:r>
            <w:r>
              <w:rPr>
                <w:rFonts w:ascii="Arial" w:hAnsi="Arial" w:cs="Arial"/>
                <w:sz w:val="20"/>
                <w:szCs w:val="20"/>
              </w:rPr>
              <w:fldChar w:fldCharType="end"/>
            </w:r>
          </w:p>
        </w:tc>
        <w:tc>
          <w:tcPr>
            <w:tcW w:w="5130" w:type="dxa"/>
            <w:tcBorders>
              <w:top w:val="nil"/>
              <w:left w:val="nil"/>
              <w:bottom w:val="nil"/>
              <w:right w:val="nil"/>
            </w:tcBorders>
            <w:shd w:val="clear" w:color="auto" w:fill="FFFFFF"/>
            <w:tcMar>
              <w:top w:w="15" w:type="dxa"/>
              <w:left w:w="15" w:type="dxa"/>
              <w:bottom w:w="0" w:type="dxa"/>
              <w:right w:w="15" w:type="dxa"/>
            </w:tcMar>
          </w:tcPr>
          <w:p w:rsidR="0049042A" w:rsidRPr="003E059F" w:rsidRDefault="0049042A" w:rsidP="006F31A5">
            <w:pPr>
              <w:ind w:left="177" w:hanging="177"/>
              <w:rPr>
                <w:rFonts w:ascii="Arial" w:hAnsi="Arial" w:cs="Arial"/>
                <w:sz w:val="20"/>
                <w:szCs w:val="20"/>
              </w:rPr>
            </w:pPr>
            <w:r w:rsidRPr="003E059F">
              <w:rPr>
                <w:rFonts w:ascii="Arial" w:hAnsi="Arial" w:cs="Arial"/>
                <w:sz w:val="20"/>
                <w:szCs w:val="20"/>
              </w:rPr>
              <w:t xml:space="preserve">Revision of Kipuka Puaulu </w:t>
            </w:r>
            <w:r w:rsidRPr="00105122">
              <w:rPr>
                <w:rFonts w:ascii="Arial" w:hAnsi="Arial" w:cs="Arial"/>
                <w:color w:val="000000"/>
                <w:sz w:val="20"/>
                <w:szCs w:val="20"/>
              </w:rPr>
              <w:t>Special Ecological Area</w:t>
            </w:r>
            <w:r w:rsidRPr="003E059F">
              <w:rPr>
                <w:rFonts w:ascii="Arial" w:hAnsi="Arial" w:cs="Arial"/>
                <w:sz w:val="20"/>
                <w:szCs w:val="20"/>
              </w:rPr>
              <w:t xml:space="preserve"> </w:t>
            </w:r>
            <w:r>
              <w:rPr>
                <w:rFonts w:ascii="Arial" w:hAnsi="Arial" w:cs="Arial"/>
                <w:sz w:val="20"/>
                <w:szCs w:val="20"/>
              </w:rPr>
              <w:t>(</w:t>
            </w:r>
            <w:r w:rsidRPr="003E059F">
              <w:rPr>
                <w:rFonts w:ascii="Arial" w:hAnsi="Arial" w:cs="Arial"/>
                <w:sz w:val="20"/>
                <w:szCs w:val="20"/>
              </w:rPr>
              <w:t>SEA</w:t>
            </w:r>
            <w:r>
              <w:rPr>
                <w:rFonts w:ascii="Arial" w:hAnsi="Arial" w:cs="Arial"/>
                <w:sz w:val="20"/>
                <w:szCs w:val="20"/>
              </w:rPr>
              <w:t>)</w:t>
            </w:r>
            <w:r w:rsidRPr="003E059F">
              <w:rPr>
                <w:rFonts w:ascii="Arial" w:hAnsi="Arial" w:cs="Arial"/>
                <w:sz w:val="20"/>
                <w:szCs w:val="20"/>
              </w:rPr>
              <w:t xml:space="preserve"> monitoring methods</w:t>
            </w:r>
          </w:p>
        </w:tc>
      </w:tr>
      <w:tr w:rsidR="0049042A" w:rsidRPr="003E059F">
        <w:trPr>
          <w:trHeight w:val="315"/>
        </w:trPr>
        <w:tc>
          <w:tcPr>
            <w:tcW w:w="735" w:type="dxa"/>
            <w:tcBorders>
              <w:top w:val="nil"/>
              <w:left w:val="nil"/>
              <w:bottom w:val="nil"/>
              <w:right w:val="nil"/>
            </w:tcBorders>
            <w:shd w:val="clear" w:color="auto" w:fill="FFFFFF"/>
            <w:noWrap/>
            <w:tcMar>
              <w:top w:w="15" w:type="dxa"/>
              <w:left w:w="15" w:type="dxa"/>
              <w:bottom w:w="0" w:type="dxa"/>
              <w:right w:w="15" w:type="dxa"/>
            </w:tcMar>
          </w:tcPr>
          <w:p w:rsidR="0049042A" w:rsidRPr="003E059F" w:rsidRDefault="0049042A" w:rsidP="006F31A5">
            <w:pPr>
              <w:rPr>
                <w:rFonts w:ascii="Arial" w:hAnsi="Arial" w:cs="Arial"/>
                <w:sz w:val="20"/>
                <w:szCs w:val="20"/>
              </w:rPr>
            </w:pPr>
            <w:r w:rsidRPr="003E059F">
              <w:rPr>
                <w:rFonts w:ascii="Arial" w:hAnsi="Arial" w:cs="Arial"/>
                <w:sz w:val="20"/>
                <w:szCs w:val="20"/>
              </w:rPr>
              <w:t> </w:t>
            </w:r>
          </w:p>
        </w:tc>
        <w:tc>
          <w:tcPr>
            <w:tcW w:w="3240" w:type="dxa"/>
            <w:tcBorders>
              <w:top w:val="nil"/>
              <w:left w:val="nil"/>
              <w:bottom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sidRPr="003E059F">
              <w:rPr>
                <w:rFonts w:ascii="Arial" w:hAnsi="Arial" w:cs="Arial"/>
                <w:sz w:val="20"/>
                <w:szCs w:val="20"/>
              </w:rPr>
              <w:fldChar w:fldCharType="begin"/>
            </w:r>
            <w:r w:rsidR="0049042A" w:rsidRPr="003E059F">
              <w:rPr>
                <w:rFonts w:ascii="Arial" w:hAnsi="Arial" w:cs="Arial"/>
                <w:sz w:val="20"/>
                <w:szCs w:val="20"/>
              </w:rPr>
              <w:instrText xml:space="preserve"> ADDIN EN.CITE &lt;EndNote&gt;&lt;Cite&gt;&lt;Author&gt;Doty&lt;/Author&gt;&lt;Year&gt;1966&lt;/Year&gt;&lt;RecNum&gt;368&lt;/RecNum&gt;&lt;DisplayText&gt;(Doty and Mueller-Dombois 1966)&lt;/DisplayText&gt;&lt;record&gt;&lt;rec-number&gt;368&lt;/rec-number&gt;&lt;foreign-keys&gt;&lt;key app="EN" db-id="29wd9fdxkttawpevre3ptatrsdx2se0wz5da"&gt;368&lt;/key&gt;&lt;/foreign-keys&gt;&lt;ref-type name="Book"&gt;6&lt;/ref-type&gt;&lt;contributors&gt;&lt;authors&gt;&lt;author&gt;Doty, M.S.&lt;/author&gt;&lt;author&gt;Mueller-Dombois, Dieter&lt;/author&gt;&lt;/authors&gt;&lt;/contributors&gt;&lt;titles&gt;&lt;title&gt;Atlas for Bioecology Studies in Hawaii Volcanoes National Park. University of Hawaii, Hawaii Botanical Science Paper No. 2.  Republished 1970 as College of Tropical Agriculture Hawaii Agricultural Experiment Station Miscellaneous Pub. No. 89.&lt;/title&gt;&lt;/titles&gt;&lt;dates&gt;&lt;year&gt;1966&lt;/year&gt;&lt;/dates&gt;&lt;urls&gt;&lt;/urls&gt;&lt;/record&gt;&lt;/Cite&gt;&lt;/EndNote&gt;</w:instrText>
            </w:r>
            <w:r w:rsidRPr="003E059F">
              <w:rPr>
                <w:rFonts w:ascii="Arial" w:hAnsi="Arial" w:cs="Arial"/>
                <w:sz w:val="20"/>
                <w:szCs w:val="20"/>
              </w:rPr>
              <w:fldChar w:fldCharType="separate"/>
            </w:r>
            <w:r w:rsidR="0049042A" w:rsidRPr="003E059F">
              <w:rPr>
                <w:rFonts w:ascii="Arial" w:hAnsi="Arial" w:cs="Arial"/>
                <w:noProof/>
                <w:sz w:val="20"/>
                <w:szCs w:val="20"/>
              </w:rPr>
              <w:t>(Doty and Mueller-Dombois 1966)</w:t>
            </w:r>
            <w:r w:rsidRPr="003E059F">
              <w:rPr>
                <w:rFonts w:ascii="Arial" w:hAnsi="Arial" w:cs="Arial"/>
                <w:sz w:val="20"/>
                <w:szCs w:val="20"/>
              </w:rPr>
              <w:fldChar w:fldCharType="end"/>
            </w:r>
          </w:p>
        </w:tc>
        <w:tc>
          <w:tcPr>
            <w:tcW w:w="5130" w:type="dxa"/>
            <w:tcBorders>
              <w:top w:val="nil"/>
              <w:left w:val="nil"/>
              <w:bottom w:val="nil"/>
              <w:right w:val="nil"/>
            </w:tcBorders>
            <w:shd w:val="clear" w:color="auto" w:fill="FFFFFF"/>
            <w:tcMar>
              <w:top w:w="15" w:type="dxa"/>
              <w:left w:w="15" w:type="dxa"/>
              <w:bottom w:w="0" w:type="dxa"/>
              <w:right w:w="15" w:type="dxa"/>
            </w:tcMar>
          </w:tcPr>
          <w:p w:rsidR="0049042A" w:rsidRPr="003E059F" w:rsidRDefault="0049042A" w:rsidP="006F31A5">
            <w:pPr>
              <w:ind w:left="177" w:hanging="177"/>
              <w:rPr>
                <w:rFonts w:ascii="Arial" w:hAnsi="Arial" w:cs="Arial"/>
                <w:sz w:val="20"/>
                <w:szCs w:val="20"/>
              </w:rPr>
            </w:pPr>
            <w:r w:rsidRPr="003E059F">
              <w:rPr>
                <w:rFonts w:ascii="Arial" w:hAnsi="Arial" w:cs="Arial"/>
                <w:sz w:val="20"/>
                <w:szCs w:val="20"/>
              </w:rPr>
              <w:t xml:space="preserve">Revision of </w:t>
            </w:r>
            <w:r w:rsidR="0090028C">
              <w:rPr>
                <w:rFonts w:ascii="Arial" w:hAnsi="Arial" w:cs="Arial"/>
                <w:sz w:val="20"/>
                <w:szCs w:val="20"/>
              </w:rPr>
              <w:t>Nahuku</w:t>
            </w:r>
            <w:r w:rsidRPr="003E059F">
              <w:rPr>
                <w:rFonts w:ascii="Arial" w:hAnsi="Arial" w:cs="Arial"/>
                <w:sz w:val="20"/>
                <w:szCs w:val="20"/>
              </w:rPr>
              <w:t xml:space="preserve"> SEA monitoring</w:t>
            </w:r>
          </w:p>
        </w:tc>
      </w:tr>
      <w:tr w:rsidR="0049042A" w:rsidRPr="003E059F">
        <w:trPr>
          <w:trHeight w:val="315"/>
        </w:trPr>
        <w:tc>
          <w:tcPr>
            <w:tcW w:w="735" w:type="dxa"/>
            <w:tcBorders>
              <w:top w:val="nil"/>
              <w:left w:val="nil"/>
              <w:right w:val="nil"/>
            </w:tcBorders>
            <w:shd w:val="clear" w:color="auto" w:fill="FFFFFF"/>
            <w:noWrap/>
            <w:tcMar>
              <w:top w:w="15" w:type="dxa"/>
              <w:left w:w="15" w:type="dxa"/>
              <w:bottom w:w="0" w:type="dxa"/>
              <w:right w:w="15" w:type="dxa"/>
            </w:tcMar>
          </w:tcPr>
          <w:p w:rsidR="0049042A" w:rsidRPr="003E059F" w:rsidRDefault="0049042A" w:rsidP="006F31A5">
            <w:pPr>
              <w:rPr>
                <w:rFonts w:ascii="Arial" w:hAnsi="Arial" w:cs="Arial"/>
                <w:sz w:val="20"/>
                <w:szCs w:val="20"/>
              </w:rPr>
            </w:pPr>
            <w:r w:rsidRPr="003E059F">
              <w:rPr>
                <w:rFonts w:ascii="Arial" w:hAnsi="Arial" w:cs="Arial"/>
                <w:sz w:val="20"/>
                <w:szCs w:val="20"/>
              </w:rPr>
              <w:t> </w:t>
            </w:r>
          </w:p>
        </w:tc>
        <w:tc>
          <w:tcPr>
            <w:tcW w:w="3240" w:type="dxa"/>
            <w:tcBorders>
              <w:top w:val="nil"/>
              <w:left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sidRPr="003E059F">
              <w:rPr>
                <w:rFonts w:ascii="Arial" w:hAnsi="Arial" w:cs="Arial"/>
                <w:sz w:val="20"/>
                <w:szCs w:val="20"/>
              </w:rPr>
              <w:fldChar w:fldCharType="begin"/>
            </w:r>
            <w:r w:rsidR="0049042A" w:rsidRPr="003E059F">
              <w:rPr>
                <w:rFonts w:ascii="Arial" w:hAnsi="Arial" w:cs="Arial"/>
                <w:sz w:val="20"/>
                <w:szCs w:val="20"/>
              </w:rPr>
              <w:instrText xml:space="preserve"> ADDIN EN.CITE &lt;EndNote&gt;&lt;Cite&gt;&lt;Author&gt;Tunison&lt;/Author&gt;&lt;Year&gt;1984&lt;/Year&gt;&lt;RecNum&gt;452&lt;/RecNum&gt;&lt;DisplayText&gt;(Tunison et al. 1984)&lt;/DisplayText&gt;&lt;record&gt;&lt;rec-number&gt;452&lt;/rec-number&gt;&lt;foreign-keys&gt;&lt;key app="EN" db-id="29wd9fdxkttawpevre3ptatrsdx2se0wz5da"&gt;452&lt;/key&gt;&lt;/foreign-keys&gt;&lt;ref-type name="Unpublished Work"&gt;34&lt;/ref-type&gt;&lt;contributors&gt;&lt;authors&gt;&lt;author&gt;Tunison, J. T.&lt;/author&gt;&lt;author&gt;Kageler, D. W. &lt;/author&gt;&lt;author&gt;Cuddihy, L. W. &lt;/author&gt;&lt;/authors&gt;&lt;/contributors&gt;&lt;titles&gt;&lt;title&gt;Pre and post treatment monitoring of nasturtium in Kipuka Puaulu&lt;/title&gt;&lt;/titles&gt;&lt;dates&gt;&lt;year&gt;1984&lt;/year&gt;&lt;/dates&gt;&lt;publisher&gt;Hawaii Volcanoes National Park, Division of Resources Management, HI. Unpublished Report.&lt;/publisher&gt;&lt;work-type&gt;report&lt;/work-type&gt;&lt;urls&gt;&lt;/urls&gt;&lt;/record&gt;&lt;/Cite&gt;&lt;/EndNote&gt;</w:instrText>
            </w:r>
            <w:r w:rsidRPr="003E059F">
              <w:rPr>
                <w:rFonts w:ascii="Arial" w:hAnsi="Arial" w:cs="Arial"/>
                <w:sz w:val="20"/>
                <w:szCs w:val="20"/>
              </w:rPr>
              <w:fldChar w:fldCharType="separate"/>
            </w:r>
            <w:r w:rsidR="0049042A" w:rsidRPr="003E059F">
              <w:rPr>
                <w:rFonts w:ascii="Arial" w:hAnsi="Arial" w:cs="Arial"/>
                <w:noProof/>
                <w:sz w:val="20"/>
                <w:szCs w:val="20"/>
              </w:rPr>
              <w:t>(Tunison et al. 1984)</w:t>
            </w:r>
            <w:r w:rsidRPr="003E059F">
              <w:rPr>
                <w:rFonts w:ascii="Arial" w:hAnsi="Arial" w:cs="Arial"/>
                <w:sz w:val="20"/>
                <w:szCs w:val="20"/>
              </w:rPr>
              <w:fldChar w:fldCharType="end"/>
            </w:r>
            <w:r w:rsidR="0049042A" w:rsidRPr="003E059F">
              <w:rPr>
                <w:rFonts w:ascii="Arial" w:hAnsi="Arial" w:cs="Arial"/>
                <w:sz w:val="20"/>
                <w:szCs w:val="20"/>
              </w:rPr>
              <w:t>*</w:t>
            </w:r>
          </w:p>
        </w:tc>
        <w:tc>
          <w:tcPr>
            <w:tcW w:w="5130" w:type="dxa"/>
            <w:tcBorders>
              <w:top w:val="nil"/>
              <w:left w:val="nil"/>
              <w:right w:val="nil"/>
            </w:tcBorders>
            <w:shd w:val="clear" w:color="auto" w:fill="FFFFFF"/>
            <w:tcMar>
              <w:top w:w="15" w:type="dxa"/>
              <w:left w:w="15" w:type="dxa"/>
              <w:bottom w:w="0" w:type="dxa"/>
              <w:right w:w="15" w:type="dxa"/>
            </w:tcMar>
          </w:tcPr>
          <w:p w:rsidR="0049042A" w:rsidRPr="003E059F" w:rsidRDefault="0049042A" w:rsidP="006F31A5">
            <w:pPr>
              <w:ind w:left="177" w:hanging="177"/>
              <w:rPr>
                <w:rFonts w:ascii="Arial" w:hAnsi="Arial" w:cs="Arial"/>
                <w:sz w:val="20"/>
                <w:szCs w:val="20"/>
              </w:rPr>
            </w:pPr>
            <w:r w:rsidRPr="003E059F">
              <w:rPr>
                <w:rFonts w:ascii="Arial" w:hAnsi="Arial" w:cs="Arial"/>
                <w:sz w:val="20"/>
                <w:szCs w:val="20"/>
              </w:rPr>
              <w:t xml:space="preserve">Pre and post treatment monitoring of Nasturtium in Kipuka Puaulu </w:t>
            </w:r>
          </w:p>
        </w:tc>
      </w:tr>
      <w:tr w:rsidR="0049042A" w:rsidRPr="003E059F">
        <w:trPr>
          <w:trHeight w:val="315"/>
        </w:trPr>
        <w:tc>
          <w:tcPr>
            <w:tcW w:w="735" w:type="dxa"/>
            <w:tcBorders>
              <w:top w:val="nil"/>
              <w:left w:val="nil"/>
              <w:right w:val="nil"/>
            </w:tcBorders>
            <w:shd w:val="clear" w:color="auto" w:fill="FFFFFF"/>
            <w:noWrap/>
            <w:tcMar>
              <w:top w:w="15" w:type="dxa"/>
              <w:left w:w="15" w:type="dxa"/>
              <w:bottom w:w="0" w:type="dxa"/>
              <w:right w:w="15" w:type="dxa"/>
            </w:tcMar>
          </w:tcPr>
          <w:p w:rsidR="0049042A" w:rsidRPr="003E059F" w:rsidRDefault="0049042A" w:rsidP="006F31A5">
            <w:pPr>
              <w:rPr>
                <w:rFonts w:ascii="Arial" w:hAnsi="Arial" w:cs="Arial"/>
                <w:sz w:val="20"/>
                <w:szCs w:val="20"/>
              </w:rPr>
            </w:pPr>
            <w:r w:rsidRPr="003E059F">
              <w:rPr>
                <w:rFonts w:ascii="Arial" w:hAnsi="Arial" w:cs="Arial"/>
                <w:sz w:val="20"/>
                <w:szCs w:val="20"/>
              </w:rPr>
              <w:t> </w:t>
            </w:r>
          </w:p>
        </w:tc>
        <w:tc>
          <w:tcPr>
            <w:tcW w:w="3240" w:type="dxa"/>
            <w:tcBorders>
              <w:top w:val="nil"/>
              <w:left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sidRPr="003E059F">
              <w:rPr>
                <w:rFonts w:ascii="Arial" w:hAnsi="Arial" w:cs="Arial"/>
                <w:sz w:val="20"/>
                <w:szCs w:val="20"/>
              </w:rPr>
              <w:fldChar w:fldCharType="begin"/>
            </w:r>
            <w:r w:rsidR="0049042A" w:rsidRPr="003E059F">
              <w:rPr>
                <w:rFonts w:ascii="Arial" w:hAnsi="Arial" w:cs="Arial"/>
                <w:sz w:val="20"/>
                <w:szCs w:val="20"/>
              </w:rPr>
              <w:instrText xml:space="preserve"> ADDIN EN.CITE &lt;EndNote&gt;&lt;Cite&gt;&lt;Author&gt;Tunison&lt;/Author&gt;&lt;Year&gt;1987&lt;/Year&gt;&lt;RecNum&gt;474&lt;/RecNum&gt;&lt;DisplayText&gt;(Tunison 1987)&lt;/DisplayText&gt;&lt;record&gt;&lt;rec-number&gt;474&lt;/rec-number&gt;&lt;foreign-keys&gt;&lt;key app="EN" db-id="29wd9fdxkttawpevre3ptatrsdx2se0wz5da"&gt;474&lt;/key&gt;&lt;/foreign-keys&gt;&lt;ref-type name="Unpublished Work"&gt;34&lt;/ref-type&gt;&lt;contributors&gt;&lt;authors&gt;&lt;author&gt;Tunison, J. T.&lt;/author&gt;&lt;/authors&gt;&lt;/contributors&gt;&lt;titles&gt;&lt;title&gt;Effects of alien grass removal on recruitment of native trees in Kipuka Puaulu Special Ecological Area&lt;/title&gt;&lt;/titles&gt;&lt;dates&gt;&lt;year&gt;1987&lt;/year&gt;&lt;/dates&gt;&lt;publisher&gt;Department of the Interior, Hawaii Volcanoes National Park, Resources Management, HI. Unpublished Report&lt;/publisher&gt;&lt;urls&gt;&lt;/urls&gt;&lt;/record&gt;&lt;/Cite&gt;&lt;/EndNote&gt;</w:instrText>
            </w:r>
            <w:r w:rsidRPr="003E059F">
              <w:rPr>
                <w:rFonts w:ascii="Arial" w:hAnsi="Arial" w:cs="Arial"/>
                <w:sz w:val="20"/>
                <w:szCs w:val="20"/>
              </w:rPr>
              <w:fldChar w:fldCharType="separate"/>
            </w:r>
            <w:r w:rsidR="0049042A" w:rsidRPr="003E059F">
              <w:rPr>
                <w:rFonts w:ascii="Arial" w:hAnsi="Arial" w:cs="Arial"/>
                <w:noProof/>
                <w:sz w:val="20"/>
                <w:szCs w:val="20"/>
              </w:rPr>
              <w:t>(Tunison 1987)</w:t>
            </w:r>
            <w:r w:rsidRPr="003E059F">
              <w:rPr>
                <w:rFonts w:ascii="Arial" w:hAnsi="Arial" w:cs="Arial"/>
                <w:sz w:val="20"/>
                <w:szCs w:val="20"/>
              </w:rPr>
              <w:fldChar w:fldCharType="end"/>
            </w:r>
            <w:r w:rsidR="0049042A" w:rsidRPr="003E059F">
              <w:rPr>
                <w:rFonts w:ascii="Arial" w:hAnsi="Arial" w:cs="Arial"/>
                <w:sz w:val="20"/>
                <w:szCs w:val="20"/>
              </w:rPr>
              <w:t>*</w:t>
            </w:r>
          </w:p>
        </w:tc>
        <w:tc>
          <w:tcPr>
            <w:tcW w:w="5130" w:type="dxa"/>
            <w:tcBorders>
              <w:top w:val="nil"/>
              <w:left w:val="nil"/>
              <w:right w:val="nil"/>
            </w:tcBorders>
            <w:shd w:val="clear" w:color="auto" w:fill="FFFFFF"/>
            <w:tcMar>
              <w:top w:w="15" w:type="dxa"/>
              <w:left w:w="15" w:type="dxa"/>
              <w:bottom w:w="0" w:type="dxa"/>
              <w:right w:w="15" w:type="dxa"/>
            </w:tcMar>
          </w:tcPr>
          <w:p w:rsidR="0049042A" w:rsidRPr="003E059F" w:rsidRDefault="0049042A" w:rsidP="006F31A5">
            <w:pPr>
              <w:ind w:left="177" w:hanging="177"/>
              <w:rPr>
                <w:rFonts w:ascii="Arial" w:hAnsi="Arial" w:cs="Arial"/>
                <w:sz w:val="20"/>
                <w:szCs w:val="20"/>
              </w:rPr>
            </w:pPr>
            <w:r w:rsidRPr="003E059F">
              <w:rPr>
                <w:rFonts w:ascii="Arial" w:hAnsi="Arial" w:cs="Arial"/>
                <w:sz w:val="20"/>
                <w:szCs w:val="20"/>
              </w:rPr>
              <w:t>Effects of alien grass removal on recruitment of native trees in Kipuka Puaulu Special Ecological Area</w:t>
            </w:r>
          </w:p>
        </w:tc>
      </w:tr>
      <w:tr w:rsidR="0049042A" w:rsidRPr="003E059F">
        <w:trPr>
          <w:trHeight w:val="315"/>
        </w:trPr>
        <w:tc>
          <w:tcPr>
            <w:tcW w:w="735" w:type="dxa"/>
            <w:tcBorders>
              <w:top w:val="nil"/>
              <w:left w:val="nil"/>
              <w:right w:val="nil"/>
            </w:tcBorders>
            <w:shd w:val="clear" w:color="auto" w:fill="FFFFFF"/>
            <w:noWrap/>
            <w:tcMar>
              <w:top w:w="15" w:type="dxa"/>
              <w:left w:w="15" w:type="dxa"/>
              <w:bottom w:w="0" w:type="dxa"/>
              <w:right w:w="15" w:type="dxa"/>
            </w:tcMar>
          </w:tcPr>
          <w:p w:rsidR="0049042A" w:rsidRPr="003E059F" w:rsidRDefault="0049042A" w:rsidP="006F31A5">
            <w:pPr>
              <w:rPr>
                <w:rFonts w:ascii="Arial" w:hAnsi="Arial" w:cs="Arial"/>
                <w:sz w:val="20"/>
                <w:szCs w:val="20"/>
              </w:rPr>
            </w:pPr>
          </w:p>
        </w:tc>
        <w:tc>
          <w:tcPr>
            <w:tcW w:w="3240" w:type="dxa"/>
            <w:tcBorders>
              <w:left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highlight w:val="yellow"/>
              </w:rPr>
            </w:pPr>
            <w:r w:rsidRPr="003E059F">
              <w:rPr>
                <w:rFonts w:ascii="Arial" w:hAnsi="Arial" w:cs="Arial"/>
                <w:sz w:val="20"/>
                <w:szCs w:val="20"/>
              </w:rPr>
              <w:fldChar w:fldCharType="begin"/>
            </w:r>
            <w:r w:rsidR="0049042A" w:rsidRPr="003E059F">
              <w:rPr>
                <w:rFonts w:ascii="Arial" w:hAnsi="Arial" w:cs="Arial"/>
                <w:sz w:val="20"/>
                <w:szCs w:val="20"/>
              </w:rPr>
              <w:instrText xml:space="preserve"> ADDIN EN.CITE &lt;EndNote&gt;&lt;Cite&gt;&lt;Author&gt;Santos&lt;/Author&gt;&lt;Year&gt;1992&lt;/Year&gt;&lt;RecNum&gt;475&lt;/RecNum&gt;&lt;DisplayText&gt;(Santos et al. 1992)&lt;/DisplayText&gt;&lt;record&gt;&lt;rec-number&gt;475&lt;/rec-number&gt;&lt;foreign-keys&gt;&lt;key app="EN" db-id="29wd9fdxkttawpevre3ptatrsdx2se0wz5da"&gt;475&lt;/key&gt;&lt;/foreign-keys&gt;&lt;ref-type name="Book Section"&gt;5&lt;/ref-type&gt;&lt;contributors&gt;&lt;authors&gt;&lt;author&gt;Santos, G. L&lt;/author&gt;&lt;author&gt;Kageler, D. W.&lt;/author&gt;&lt;author&gt;Gardner, D. E.  &lt;/author&gt;&lt;author&gt;Cuddihy, L. W. &lt;/author&gt;&lt;author&gt;Stone, C. P.&lt;/author&gt;&lt;/authors&gt;&lt;secondary-authors&gt;&lt;author&gt;Stone, C. P.&lt;/author&gt;&lt;author&gt;Smith, C. W.&lt;/author&gt;&lt;author&gt;Tunison, J. T.&lt;/author&gt;&lt;/secondary-authors&gt;&lt;/contributors&gt;&lt;titles&gt;&lt;title&gt;Herbicidal control of selected alien plant species in Hawaii Volcanoes National Park&lt;/title&gt;&lt;secondary-title&gt;Alien Plant Invasions in Native Ecosystems of Hawaii: Management and Research&lt;/secondary-title&gt;&lt;/titles&gt;&lt;dates&gt;&lt;year&gt;1992&lt;/year&gt;&lt;/dates&gt;&lt;pub-location&gt;Honolulu, HI&lt;/pub-location&gt;&lt;publisher&gt;Cooperative National Park Resources Studies Unit, University of Hawaii at Manoa&lt;/publisher&gt;&lt;urls&gt;&lt;/urls&gt;&lt;/record&gt;&lt;/Cite&gt;&lt;/EndNote&gt;</w:instrText>
            </w:r>
            <w:r w:rsidRPr="003E059F">
              <w:rPr>
                <w:rFonts w:ascii="Arial" w:hAnsi="Arial" w:cs="Arial"/>
                <w:sz w:val="20"/>
                <w:szCs w:val="20"/>
              </w:rPr>
              <w:fldChar w:fldCharType="separate"/>
            </w:r>
            <w:r w:rsidR="0049042A" w:rsidRPr="003E059F">
              <w:rPr>
                <w:rFonts w:ascii="Arial" w:hAnsi="Arial" w:cs="Arial"/>
                <w:noProof/>
                <w:sz w:val="20"/>
                <w:szCs w:val="20"/>
              </w:rPr>
              <w:t>(Santos et al. 1992)</w:t>
            </w:r>
            <w:r w:rsidRPr="003E059F">
              <w:rPr>
                <w:rFonts w:ascii="Arial" w:hAnsi="Arial" w:cs="Arial"/>
                <w:sz w:val="20"/>
                <w:szCs w:val="20"/>
              </w:rPr>
              <w:fldChar w:fldCharType="end"/>
            </w:r>
          </w:p>
        </w:tc>
        <w:tc>
          <w:tcPr>
            <w:tcW w:w="5130" w:type="dxa"/>
            <w:tcBorders>
              <w:left w:val="nil"/>
              <w:right w:val="nil"/>
            </w:tcBorders>
            <w:shd w:val="clear" w:color="auto" w:fill="FFFFFF"/>
            <w:tcMar>
              <w:top w:w="15" w:type="dxa"/>
              <w:left w:w="15" w:type="dxa"/>
              <w:bottom w:w="0" w:type="dxa"/>
              <w:right w:w="15" w:type="dxa"/>
            </w:tcMar>
          </w:tcPr>
          <w:p w:rsidR="0049042A" w:rsidRPr="003E059F" w:rsidRDefault="0049042A" w:rsidP="00D969D8">
            <w:pPr>
              <w:ind w:left="177" w:hanging="177"/>
              <w:rPr>
                <w:rFonts w:ascii="Arial" w:hAnsi="Arial" w:cs="Arial"/>
                <w:sz w:val="20"/>
                <w:szCs w:val="20"/>
              </w:rPr>
            </w:pPr>
            <w:r w:rsidRPr="003E059F">
              <w:rPr>
                <w:rFonts w:ascii="Arial" w:hAnsi="Arial" w:cs="Arial"/>
                <w:sz w:val="20"/>
                <w:szCs w:val="20"/>
              </w:rPr>
              <w:t xml:space="preserve">Herbicidal control of selected alien plant species in </w:t>
            </w:r>
            <w:r>
              <w:rPr>
                <w:rFonts w:ascii="Arial" w:hAnsi="Arial" w:cs="Arial"/>
                <w:sz w:val="20"/>
                <w:szCs w:val="20"/>
              </w:rPr>
              <w:t>HAVO</w:t>
            </w:r>
          </w:p>
        </w:tc>
      </w:tr>
      <w:tr w:rsidR="0049042A" w:rsidRPr="003E059F">
        <w:trPr>
          <w:trHeight w:val="315"/>
        </w:trPr>
        <w:tc>
          <w:tcPr>
            <w:tcW w:w="735" w:type="dxa"/>
            <w:tcBorders>
              <w:left w:val="nil"/>
              <w:bottom w:val="nil"/>
              <w:right w:val="nil"/>
            </w:tcBorders>
            <w:shd w:val="clear" w:color="auto" w:fill="FFFFFF"/>
            <w:noWrap/>
            <w:tcMar>
              <w:top w:w="15" w:type="dxa"/>
              <w:left w:w="15" w:type="dxa"/>
              <w:bottom w:w="0" w:type="dxa"/>
              <w:right w:w="15" w:type="dxa"/>
            </w:tcMar>
          </w:tcPr>
          <w:p w:rsidR="0049042A" w:rsidRPr="003E059F" w:rsidRDefault="0049042A" w:rsidP="006F31A5">
            <w:pPr>
              <w:rPr>
                <w:rFonts w:ascii="Arial" w:hAnsi="Arial" w:cs="Arial"/>
                <w:sz w:val="20"/>
                <w:szCs w:val="20"/>
              </w:rPr>
            </w:pPr>
            <w:r w:rsidRPr="003E059F">
              <w:rPr>
                <w:rFonts w:ascii="Arial" w:hAnsi="Arial" w:cs="Arial"/>
                <w:sz w:val="20"/>
                <w:szCs w:val="20"/>
              </w:rPr>
              <w:t> </w:t>
            </w:r>
          </w:p>
        </w:tc>
        <w:tc>
          <w:tcPr>
            <w:tcW w:w="3240" w:type="dxa"/>
            <w:tcBorders>
              <w:left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sidRPr="003E059F">
              <w:rPr>
                <w:rFonts w:ascii="Arial" w:hAnsi="Arial" w:cs="Arial"/>
                <w:sz w:val="20"/>
                <w:szCs w:val="20"/>
              </w:rPr>
              <w:fldChar w:fldCharType="begin"/>
            </w:r>
            <w:r w:rsidR="0049042A" w:rsidRPr="003E059F">
              <w:rPr>
                <w:rFonts w:ascii="Arial" w:hAnsi="Arial" w:cs="Arial"/>
                <w:sz w:val="20"/>
                <w:szCs w:val="20"/>
              </w:rPr>
              <w:instrText xml:space="preserve"> ADDIN EN.CITE &lt;EndNote&gt;&lt;Cite&gt;&lt;Author&gt;Tunison&lt;/Author&gt;&lt;Year&gt;1992&lt;/Year&gt;&lt;RecNum&gt;453&lt;/RecNum&gt;&lt;DisplayText&gt;(Tunison et al. 1992b)&lt;/DisplayText&gt;&lt;record&gt;&lt;rec-number&gt;453&lt;/rec-number&gt;&lt;foreign-keys&gt;&lt;key app="EN" db-id="29wd9fdxkttawpevre3ptatrsdx2se0wz5da"&gt;453&lt;/key&gt;&lt;/foreign-keys&gt;&lt;ref-type name="Report"&gt;27&lt;/ref-type&gt;&lt;contributors&gt;&lt;authors&gt;&lt;author&gt;Tunison, J. T.&lt;/author&gt;&lt;author&gt;Whiteaker, L. D.&lt;/author&gt;&lt;author&gt;Cuddihy,  L. W. &lt;/author&gt;&lt;author&gt;La Rosa, A. M. &lt;/author&gt;&lt;author&gt;Kageler, D. W. &lt;/author&gt;&lt;author&gt;Gates, M. R. &lt;/author&gt;&lt;author&gt;Zimmer, N. G. &lt;/author&gt;&lt;author&gt;Stemmermann, L. &lt;/author&gt;&lt;/authors&gt;&lt;/contributors&gt;&lt;titles&gt;&lt;title&gt;The distribution of selected localized alien plant species in Hawaii Volcanoes National Park. Technical Report 84&lt;/title&gt;&lt;/titles&gt;&lt;dates&gt;&lt;year&gt;1992&lt;/year&gt;&lt;/dates&gt;&lt;publisher&gt;Cooperative National Park Resources Studies Unit, University of Hawaii at Manoa, Honolulu, HI&lt;/publisher&gt;&lt;urls&gt;&lt;/urls&gt;&lt;/record&gt;&lt;/Cite&gt;&lt;/EndNote&gt;</w:instrText>
            </w:r>
            <w:r w:rsidRPr="003E059F">
              <w:rPr>
                <w:rFonts w:ascii="Arial" w:hAnsi="Arial" w:cs="Arial"/>
                <w:sz w:val="20"/>
                <w:szCs w:val="20"/>
              </w:rPr>
              <w:fldChar w:fldCharType="separate"/>
            </w:r>
            <w:r w:rsidR="0049042A" w:rsidRPr="003E059F">
              <w:rPr>
                <w:rFonts w:ascii="Arial" w:hAnsi="Arial" w:cs="Arial"/>
                <w:noProof/>
                <w:sz w:val="20"/>
                <w:szCs w:val="20"/>
              </w:rPr>
              <w:t>(Tunison et al. 1992b)</w:t>
            </w:r>
            <w:r w:rsidRPr="003E059F">
              <w:rPr>
                <w:rFonts w:ascii="Arial" w:hAnsi="Arial" w:cs="Arial"/>
                <w:sz w:val="20"/>
                <w:szCs w:val="20"/>
              </w:rPr>
              <w:fldChar w:fldCharType="end"/>
            </w:r>
          </w:p>
        </w:tc>
        <w:tc>
          <w:tcPr>
            <w:tcW w:w="5130" w:type="dxa"/>
            <w:tcBorders>
              <w:left w:val="nil"/>
              <w:right w:val="nil"/>
            </w:tcBorders>
            <w:shd w:val="clear" w:color="auto" w:fill="FFFFFF"/>
            <w:tcMar>
              <w:top w:w="15" w:type="dxa"/>
              <w:left w:w="15" w:type="dxa"/>
              <w:bottom w:w="0" w:type="dxa"/>
              <w:right w:w="15" w:type="dxa"/>
            </w:tcMar>
          </w:tcPr>
          <w:p w:rsidR="0049042A" w:rsidRPr="003E059F" w:rsidRDefault="0049042A" w:rsidP="00D969D8">
            <w:pPr>
              <w:ind w:left="177" w:hanging="177"/>
              <w:rPr>
                <w:rFonts w:ascii="Arial" w:hAnsi="Arial" w:cs="Arial"/>
                <w:sz w:val="20"/>
                <w:szCs w:val="20"/>
              </w:rPr>
            </w:pPr>
            <w:r w:rsidRPr="003E059F">
              <w:rPr>
                <w:rFonts w:ascii="Arial" w:hAnsi="Arial" w:cs="Arial"/>
                <w:sz w:val="20"/>
                <w:szCs w:val="20"/>
              </w:rPr>
              <w:t xml:space="preserve">The distribution of selected localized alien plant species in </w:t>
            </w:r>
            <w:r>
              <w:rPr>
                <w:rFonts w:ascii="Arial" w:hAnsi="Arial" w:cs="Arial"/>
                <w:sz w:val="20"/>
                <w:szCs w:val="20"/>
              </w:rPr>
              <w:t>HAVO</w:t>
            </w:r>
          </w:p>
        </w:tc>
      </w:tr>
      <w:tr w:rsidR="0049042A" w:rsidRPr="003E059F">
        <w:trPr>
          <w:trHeight w:val="315"/>
        </w:trPr>
        <w:tc>
          <w:tcPr>
            <w:tcW w:w="735" w:type="dxa"/>
            <w:tcBorders>
              <w:top w:val="nil"/>
              <w:left w:val="nil"/>
              <w:right w:val="nil"/>
            </w:tcBorders>
            <w:shd w:val="clear" w:color="auto" w:fill="FFFFFF"/>
            <w:noWrap/>
            <w:tcMar>
              <w:top w:w="15" w:type="dxa"/>
              <w:left w:w="15" w:type="dxa"/>
              <w:bottom w:w="0" w:type="dxa"/>
              <w:right w:w="15" w:type="dxa"/>
            </w:tcMar>
          </w:tcPr>
          <w:p w:rsidR="0049042A" w:rsidRPr="003E059F" w:rsidRDefault="0049042A" w:rsidP="006F31A5">
            <w:pPr>
              <w:rPr>
                <w:rFonts w:ascii="Arial" w:hAnsi="Arial" w:cs="Arial"/>
                <w:sz w:val="20"/>
                <w:szCs w:val="20"/>
              </w:rPr>
            </w:pPr>
          </w:p>
        </w:tc>
        <w:tc>
          <w:tcPr>
            <w:tcW w:w="3240" w:type="dxa"/>
            <w:tcBorders>
              <w:left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highlight w:val="yellow"/>
              </w:rPr>
            </w:pPr>
            <w:r w:rsidRPr="003E059F">
              <w:rPr>
                <w:rFonts w:ascii="Arial" w:hAnsi="Arial" w:cs="Arial"/>
                <w:sz w:val="20"/>
                <w:szCs w:val="20"/>
              </w:rPr>
              <w:fldChar w:fldCharType="begin"/>
            </w:r>
            <w:r w:rsidR="0049042A" w:rsidRPr="003E059F">
              <w:rPr>
                <w:rFonts w:ascii="Arial" w:hAnsi="Arial" w:cs="Arial"/>
                <w:sz w:val="20"/>
                <w:szCs w:val="20"/>
              </w:rPr>
              <w:instrText xml:space="preserve"> ADDIN EN.CITE &lt;EndNote&gt;&lt;Cite&gt;&lt;Author&gt;Tunison&lt;/Author&gt;&lt;Year&gt;1992&lt;/Year&gt;&lt;RecNum&gt;477&lt;/RecNum&gt;&lt;DisplayText&gt;(Tunison et al. 1992a)&lt;/DisplayText&gt;&lt;record&gt;&lt;rec-number&gt;477&lt;/rec-number&gt;&lt;foreign-keys&gt;&lt;key app="EN" db-id="29wd9fdxkttawpevre3ptatrsdx2se0wz5da"&gt;477&lt;/key&gt;&lt;/foreign-keys&gt;&lt;ref-type name="Unpublished Work"&gt;34&lt;/ref-type&gt;&lt;contributors&gt;&lt;authors&gt;&lt;author&gt;Tunison, J. T.&lt;/author&gt;&lt;author&gt;Kageler, D. W.&lt;/author&gt;&lt;author&gt;Cuddihy, L. W.&lt;/author&gt;&lt;/authors&gt;&lt;/contributors&gt;&lt;titles&gt;&lt;title&gt;Kipuka Ki SEA: Progress report on experimental management recommendation for management&lt;/title&gt;&lt;/titles&gt;&lt;dates&gt;&lt;year&gt;1992&lt;/year&gt;&lt;/dates&gt;&lt;publisher&gt;Department of the Interior, Hawaii Volcanoes National Park, Resources Management, HI. Unpublished Report&lt;/publisher&gt;&lt;urls&gt;&lt;/urls&gt;&lt;/record&gt;&lt;/Cite&gt;&lt;/EndNote&gt;</w:instrText>
            </w:r>
            <w:r w:rsidRPr="003E059F">
              <w:rPr>
                <w:rFonts w:ascii="Arial" w:hAnsi="Arial" w:cs="Arial"/>
                <w:sz w:val="20"/>
                <w:szCs w:val="20"/>
              </w:rPr>
              <w:fldChar w:fldCharType="separate"/>
            </w:r>
            <w:r w:rsidR="0049042A" w:rsidRPr="003E059F">
              <w:rPr>
                <w:rFonts w:ascii="Arial" w:hAnsi="Arial" w:cs="Arial"/>
                <w:noProof/>
                <w:sz w:val="20"/>
                <w:szCs w:val="20"/>
              </w:rPr>
              <w:t>(Tunison et al. 1992a)</w:t>
            </w:r>
            <w:r w:rsidRPr="003E059F">
              <w:rPr>
                <w:rFonts w:ascii="Arial" w:hAnsi="Arial" w:cs="Arial"/>
                <w:sz w:val="20"/>
                <w:szCs w:val="20"/>
              </w:rPr>
              <w:fldChar w:fldCharType="end"/>
            </w:r>
            <w:r w:rsidR="0049042A" w:rsidRPr="003E059F">
              <w:rPr>
                <w:rFonts w:ascii="Arial" w:hAnsi="Arial" w:cs="Arial"/>
                <w:sz w:val="20"/>
                <w:szCs w:val="20"/>
              </w:rPr>
              <w:t>*</w:t>
            </w:r>
          </w:p>
        </w:tc>
        <w:tc>
          <w:tcPr>
            <w:tcW w:w="5130" w:type="dxa"/>
            <w:tcBorders>
              <w:left w:val="nil"/>
              <w:right w:val="nil"/>
            </w:tcBorders>
            <w:shd w:val="clear" w:color="auto" w:fill="FFFFFF"/>
            <w:tcMar>
              <w:top w:w="15" w:type="dxa"/>
              <w:left w:w="15" w:type="dxa"/>
              <w:bottom w:w="0" w:type="dxa"/>
              <w:right w:w="15" w:type="dxa"/>
            </w:tcMar>
          </w:tcPr>
          <w:p w:rsidR="0049042A" w:rsidRPr="003E059F" w:rsidRDefault="0049042A" w:rsidP="006F31A5">
            <w:pPr>
              <w:ind w:left="177" w:hanging="177"/>
              <w:rPr>
                <w:rFonts w:ascii="Arial" w:hAnsi="Arial" w:cs="Arial"/>
                <w:sz w:val="20"/>
                <w:szCs w:val="20"/>
              </w:rPr>
            </w:pPr>
            <w:r w:rsidRPr="003E059F">
              <w:rPr>
                <w:rFonts w:ascii="Arial" w:hAnsi="Arial" w:cs="Arial"/>
                <w:sz w:val="20"/>
                <w:szCs w:val="20"/>
              </w:rPr>
              <w:t>Kipuka Ki SEA: progress report on experimental management recommendations for management</w:t>
            </w:r>
          </w:p>
        </w:tc>
      </w:tr>
      <w:tr w:rsidR="0049042A" w:rsidRPr="003E059F">
        <w:trPr>
          <w:trHeight w:val="315"/>
        </w:trPr>
        <w:tc>
          <w:tcPr>
            <w:tcW w:w="735" w:type="dxa"/>
            <w:tcBorders>
              <w:top w:val="nil"/>
              <w:left w:val="nil"/>
              <w:right w:val="nil"/>
            </w:tcBorders>
            <w:shd w:val="clear" w:color="auto" w:fill="FFFFFF"/>
            <w:noWrap/>
            <w:tcMar>
              <w:top w:w="15" w:type="dxa"/>
              <w:left w:w="15" w:type="dxa"/>
              <w:bottom w:w="0" w:type="dxa"/>
              <w:right w:w="15" w:type="dxa"/>
            </w:tcMar>
          </w:tcPr>
          <w:p w:rsidR="0049042A" w:rsidRPr="003E059F" w:rsidRDefault="0049042A" w:rsidP="006F31A5">
            <w:pPr>
              <w:rPr>
                <w:rFonts w:ascii="Arial" w:hAnsi="Arial" w:cs="Arial"/>
                <w:sz w:val="20"/>
                <w:szCs w:val="20"/>
              </w:rPr>
            </w:pPr>
          </w:p>
        </w:tc>
        <w:tc>
          <w:tcPr>
            <w:tcW w:w="3240" w:type="dxa"/>
            <w:tcBorders>
              <w:left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sidRPr="003E059F">
              <w:rPr>
                <w:rFonts w:ascii="Arial" w:hAnsi="Arial" w:cs="Arial"/>
                <w:sz w:val="20"/>
                <w:szCs w:val="20"/>
              </w:rPr>
              <w:fldChar w:fldCharType="begin"/>
            </w:r>
            <w:r w:rsidR="0049042A" w:rsidRPr="003E059F">
              <w:rPr>
                <w:rFonts w:ascii="Arial" w:hAnsi="Arial" w:cs="Arial"/>
                <w:sz w:val="20"/>
                <w:szCs w:val="20"/>
              </w:rPr>
              <w:instrText xml:space="preserve"> ADDIN EN.CITE &lt;EndNote&gt;&lt;Cite&gt;&lt;Author&gt;Tunison&lt;/Author&gt;&lt;Year&gt;1992&lt;/Year&gt;&lt;RecNum&gt;476&lt;/RecNum&gt;&lt;DisplayText&gt;(Tunison 1992)&lt;/DisplayText&gt;&lt;record&gt;&lt;rec-number&gt;476&lt;/rec-number&gt;&lt;foreign-keys&gt;&lt;key app="EN" db-id="29wd9fdxkttawpevre3ptatrsdx2se0wz5da"&gt;476&lt;/key&gt;&lt;/foreign-keys&gt;&lt;ref-type name="Book Section"&gt;5&lt;/ref-type&gt;&lt;contributors&gt;&lt;authors&gt;&lt;author&gt;Tunison, J. T.&lt;/author&gt;&lt;/authors&gt;&lt;secondary-authors&gt;&lt;author&gt;Stone, C. P.&lt;/author&gt;&lt;author&gt;Smith, C. W.&lt;/author&gt;&lt;author&gt;Tunison, J. T.&lt;/author&gt;&lt;/secondary-authors&gt;&lt;/contributors&gt;&lt;titles&gt;&lt;title&gt;Fountain grass control in Hawaii Volcanoes National Park: Management considerations and strategies&lt;/title&gt;&lt;secondary-title&gt;Alien Plant Invasions in Native Ecosystems of Hawaii: Management and Research&lt;/secondary-title&gt;&lt;/titles&gt;&lt;dates&gt;&lt;year&gt;1992&lt;/year&gt;&lt;/dates&gt;&lt;pub-location&gt;Honolulu, HI&lt;/pub-location&gt;&lt;publisher&gt;Cooperative National Park Resources Studies Unit, University of Hawaii at Manoa&lt;/publisher&gt;&lt;urls&gt;&lt;/urls&gt;&lt;/record&gt;&lt;/Cite&gt;&lt;/EndNote&gt;</w:instrText>
            </w:r>
            <w:r w:rsidRPr="003E059F">
              <w:rPr>
                <w:rFonts w:ascii="Arial" w:hAnsi="Arial" w:cs="Arial"/>
                <w:sz w:val="20"/>
                <w:szCs w:val="20"/>
              </w:rPr>
              <w:fldChar w:fldCharType="separate"/>
            </w:r>
            <w:r w:rsidR="0049042A" w:rsidRPr="003E059F">
              <w:rPr>
                <w:rFonts w:ascii="Arial" w:hAnsi="Arial" w:cs="Arial"/>
                <w:noProof/>
                <w:sz w:val="20"/>
                <w:szCs w:val="20"/>
              </w:rPr>
              <w:t>(Tunison 1992)</w:t>
            </w:r>
            <w:r w:rsidRPr="003E059F">
              <w:rPr>
                <w:rFonts w:ascii="Arial" w:hAnsi="Arial" w:cs="Arial"/>
                <w:sz w:val="20"/>
                <w:szCs w:val="20"/>
              </w:rPr>
              <w:fldChar w:fldCharType="end"/>
            </w:r>
          </w:p>
        </w:tc>
        <w:tc>
          <w:tcPr>
            <w:tcW w:w="5130" w:type="dxa"/>
            <w:tcBorders>
              <w:left w:val="nil"/>
              <w:right w:val="nil"/>
            </w:tcBorders>
            <w:shd w:val="clear" w:color="auto" w:fill="FFFFFF"/>
            <w:tcMar>
              <w:top w:w="15" w:type="dxa"/>
              <w:left w:w="15" w:type="dxa"/>
              <w:bottom w:w="0" w:type="dxa"/>
              <w:right w:w="15" w:type="dxa"/>
            </w:tcMar>
          </w:tcPr>
          <w:p w:rsidR="0049042A" w:rsidRPr="003E059F" w:rsidRDefault="0049042A" w:rsidP="00D969D8">
            <w:pPr>
              <w:ind w:left="177" w:hanging="177"/>
              <w:rPr>
                <w:rFonts w:ascii="Arial" w:hAnsi="Arial" w:cs="Arial"/>
                <w:sz w:val="20"/>
                <w:szCs w:val="20"/>
              </w:rPr>
            </w:pPr>
            <w:r w:rsidRPr="003E059F">
              <w:rPr>
                <w:rFonts w:ascii="Arial" w:hAnsi="Arial" w:cs="Arial"/>
                <w:sz w:val="20"/>
                <w:szCs w:val="20"/>
              </w:rPr>
              <w:t xml:space="preserve">Fountain grass control in </w:t>
            </w:r>
            <w:r>
              <w:rPr>
                <w:rFonts w:ascii="Arial" w:hAnsi="Arial" w:cs="Arial"/>
                <w:sz w:val="20"/>
                <w:szCs w:val="20"/>
              </w:rPr>
              <w:t>HAVO</w:t>
            </w:r>
            <w:r w:rsidRPr="003E059F">
              <w:rPr>
                <w:rFonts w:ascii="Arial" w:hAnsi="Arial" w:cs="Arial"/>
                <w:sz w:val="20"/>
                <w:szCs w:val="20"/>
              </w:rPr>
              <w:t>: management considerations and strategies</w:t>
            </w:r>
          </w:p>
        </w:tc>
      </w:tr>
      <w:tr w:rsidR="0049042A" w:rsidRPr="003E059F">
        <w:trPr>
          <w:trHeight w:val="315"/>
        </w:trPr>
        <w:tc>
          <w:tcPr>
            <w:tcW w:w="735" w:type="dxa"/>
            <w:tcBorders>
              <w:top w:val="nil"/>
              <w:left w:val="nil"/>
              <w:right w:val="nil"/>
            </w:tcBorders>
            <w:shd w:val="clear" w:color="auto" w:fill="FFFFFF"/>
            <w:noWrap/>
            <w:tcMar>
              <w:top w:w="15" w:type="dxa"/>
              <w:left w:w="15" w:type="dxa"/>
              <w:bottom w:w="0" w:type="dxa"/>
              <w:right w:w="15" w:type="dxa"/>
            </w:tcMar>
          </w:tcPr>
          <w:p w:rsidR="0049042A" w:rsidRPr="003E059F" w:rsidRDefault="0049042A" w:rsidP="006F31A5">
            <w:pPr>
              <w:rPr>
                <w:rFonts w:ascii="Arial" w:hAnsi="Arial" w:cs="Arial"/>
                <w:sz w:val="20"/>
                <w:szCs w:val="20"/>
              </w:rPr>
            </w:pPr>
          </w:p>
        </w:tc>
        <w:tc>
          <w:tcPr>
            <w:tcW w:w="3240" w:type="dxa"/>
            <w:tcBorders>
              <w:left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Pr>
                <w:rFonts w:ascii="Arial" w:hAnsi="Arial" w:cs="Arial"/>
                <w:sz w:val="20"/>
                <w:szCs w:val="20"/>
              </w:rPr>
              <w:fldChar w:fldCharType="begin"/>
            </w:r>
            <w:r w:rsidR="0049042A">
              <w:rPr>
                <w:rFonts w:ascii="Arial" w:hAnsi="Arial" w:cs="Arial"/>
                <w:sz w:val="20"/>
                <w:szCs w:val="20"/>
              </w:rPr>
              <w:instrText xml:space="preserve"> ADDIN EN.CITE &lt;EndNote&gt;&lt;Cite&gt;&lt;Author&gt;Tunison&lt;/Author&gt;&lt;Year&gt;1992&lt;/Year&gt;&lt;RecNum&gt;454&lt;/RecNum&gt;&lt;DisplayText&gt;(Tunison and Zimmer 1992)&lt;/DisplayText&gt;&lt;record&gt;&lt;rec-number&gt;454&lt;/rec-number&gt;&lt;foreign-keys&gt;&lt;key app="EN" db-id="29wd9fdxkttawpevre3ptatrsdx2se0wz5da"&gt;454&lt;/key&gt;&lt;/foreign-keys&gt;&lt;ref-type name="Book Section"&gt;5&lt;/ref-type&gt;&lt;contributors&gt;&lt;authors&gt;&lt;author&gt;Tunison, J. T. &lt;/author&gt;&lt;author&gt;Zimmer, N. G. &lt;/author&gt;&lt;/authors&gt;&lt;secondary-authors&gt;&lt;author&gt;Stone, C. P.&lt;/author&gt;&lt;author&gt;Smith, C. W.&lt;/author&gt;&lt;author&gt;Tunison, J. T. &lt;/author&gt;&lt;/secondary-authors&gt;&lt;/contributors&gt;&lt;titles&gt;&lt;title&gt;Success in controlling localized alien plants in Hawaii Volcanoes National Park&lt;/title&gt;&lt;secondary-title&gt;Alien Plant Invasions in Native Ecosystems of Hawaii: Management and Research&lt;/secondary-title&gt;&lt;/titles&gt;&lt;dates&gt;&lt;year&gt;1992&lt;/year&gt;&lt;/dates&gt;&lt;pub-location&gt;Honolulu, HI&lt;/pub-location&gt;&lt;publisher&gt;Cooperative National Park Resources Studies Unit, University of Hawaii at Manoa&lt;/publisher&gt;&lt;urls&gt;&lt;/urls&gt;&lt;/record&gt;&lt;/Cite&gt;&lt;/EndNote&gt;</w:instrText>
            </w:r>
            <w:r>
              <w:rPr>
                <w:rFonts w:ascii="Arial" w:hAnsi="Arial" w:cs="Arial"/>
                <w:sz w:val="20"/>
                <w:szCs w:val="20"/>
              </w:rPr>
              <w:fldChar w:fldCharType="separate"/>
            </w:r>
            <w:r w:rsidR="0049042A" w:rsidRPr="003E059F">
              <w:rPr>
                <w:rFonts w:ascii="Arial" w:hAnsi="Arial" w:cs="Arial"/>
                <w:noProof/>
                <w:sz w:val="20"/>
                <w:szCs w:val="20"/>
              </w:rPr>
              <w:t>(Tunison and Zimmer 1992)</w:t>
            </w:r>
            <w:r>
              <w:rPr>
                <w:rFonts w:ascii="Arial" w:hAnsi="Arial" w:cs="Arial"/>
                <w:sz w:val="20"/>
                <w:szCs w:val="20"/>
              </w:rPr>
              <w:fldChar w:fldCharType="end"/>
            </w:r>
          </w:p>
        </w:tc>
        <w:tc>
          <w:tcPr>
            <w:tcW w:w="5130" w:type="dxa"/>
            <w:tcBorders>
              <w:left w:val="nil"/>
              <w:right w:val="nil"/>
            </w:tcBorders>
            <w:shd w:val="clear" w:color="auto" w:fill="FFFFFF"/>
            <w:tcMar>
              <w:top w:w="15" w:type="dxa"/>
              <w:left w:w="15" w:type="dxa"/>
              <w:bottom w:w="0" w:type="dxa"/>
              <w:right w:w="15" w:type="dxa"/>
            </w:tcMar>
          </w:tcPr>
          <w:p w:rsidR="0049042A" w:rsidRPr="003E059F" w:rsidRDefault="0049042A" w:rsidP="00D969D8">
            <w:pPr>
              <w:ind w:left="177" w:hanging="177"/>
              <w:rPr>
                <w:rFonts w:ascii="Arial" w:hAnsi="Arial" w:cs="Arial"/>
                <w:sz w:val="20"/>
                <w:szCs w:val="20"/>
              </w:rPr>
            </w:pPr>
            <w:r w:rsidRPr="003E059F">
              <w:rPr>
                <w:rFonts w:ascii="Arial" w:hAnsi="Arial" w:cs="Arial"/>
                <w:sz w:val="20"/>
                <w:szCs w:val="20"/>
              </w:rPr>
              <w:t xml:space="preserve">Success in controlling localized alien plants in </w:t>
            </w:r>
            <w:r>
              <w:rPr>
                <w:rFonts w:ascii="Arial" w:hAnsi="Arial" w:cs="Arial"/>
                <w:sz w:val="20"/>
                <w:szCs w:val="20"/>
              </w:rPr>
              <w:t>HAVO</w:t>
            </w:r>
          </w:p>
        </w:tc>
      </w:tr>
      <w:tr w:rsidR="0049042A" w:rsidRPr="003E059F">
        <w:trPr>
          <w:trHeight w:val="315"/>
        </w:trPr>
        <w:tc>
          <w:tcPr>
            <w:tcW w:w="9105" w:type="dxa"/>
            <w:gridSpan w:val="3"/>
            <w:tcBorders>
              <w:left w:val="nil"/>
              <w:bottom w:val="single" w:sz="4" w:space="0" w:color="auto"/>
              <w:right w:val="nil"/>
            </w:tcBorders>
            <w:shd w:val="clear" w:color="auto" w:fill="FFFFFF"/>
            <w:noWrap/>
            <w:tcMar>
              <w:top w:w="15" w:type="dxa"/>
              <w:left w:w="15" w:type="dxa"/>
              <w:bottom w:w="0" w:type="dxa"/>
              <w:right w:w="15" w:type="dxa"/>
            </w:tcMar>
            <w:vAlign w:val="center"/>
          </w:tcPr>
          <w:p w:rsidR="0049042A" w:rsidRPr="002E0F79" w:rsidRDefault="0049042A" w:rsidP="006F31A5">
            <w:pPr>
              <w:pStyle w:val="TableCaptionBold"/>
              <w:rPr>
                <w:rFonts w:ascii="Arial" w:eastAsia="Times New Roman" w:hAnsi="Arial" w:cs="Arial"/>
                <w:sz w:val="20"/>
                <w:szCs w:val="20"/>
              </w:rPr>
            </w:pPr>
          </w:p>
          <w:p w:rsidR="0049042A" w:rsidRPr="002E0F79" w:rsidRDefault="0049042A" w:rsidP="006F31A5">
            <w:pPr>
              <w:pStyle w:val="TableCaptionBold"/>
              <w:rPr>
                <w:rFonts w:ascii="Arial" w:eastAsia="Times New Roman" w:hAnsi="Arial" w:cs="Arial"/>
                <w:b w:val="0"/>
                <w:sz w:val="20"/>
                <w:szCs w:val="20"/>
              </w:rPr>
            </w:pPr>
            <w:r w:rsidRPr="002E0F79">
              <w:rPr>
                <w:rFonts w:ascii="Arial" w:eastAsia="Times New Roman" w:hAnsi="Arial" w:cs="Arial"/>
                <w:sz w:val="20"/>
                <w:szCs w:val="20"/>
              </w:rPr>
              <w:lastRenderedPageBreak/>
              <w:t xml:space="preserve">Table B.1. </w:t>
            </w:r>
            <w:r w:rsidRPr="002E0F79">
              <w:rPr>
                <w:rFonts w:ascii="Arial" w:eastAsia="Times New Roman" w:hAnsi="Arial" w:cs="Arial"/>
                <w:b w:val="0"/>
                <w:sz w:val="20"/>
                <w:szCs w:val="20"/>
              </w:rPr>
              <w:t>Invasive plant species monitoring conducted in PACN parks. Studies marked with (*) are unpublished. (Continued)</w:t>
            </w:r>
          </w:p>
          <w:p w:rsidR="0049042A" w:rsidRPr="003E059F" w:rsidRDefault="0049042A" w:rsidP="006F31A5">
            <w:pPr>
              <w:ind w:left="177" w:hanging="177"/>
              <w:jc w:val="center"/>
              <w:rPr>
                <w:rFonts w:ascii="Arial" w:hAnsi="Arial" w:cs="Arial"/>
                <w:b/>
                <w:bCs/>
                <w:sz w:val="20"/>
                <w:szCs w:val="20"/>
              </w:rPr>
            </w:pPr>
          </w:p>
        </w:tc>
      </w:tr>
      <w:tr w:rsidR="0049042A" w:rsidRPr="003E059F">
        <w:trPr>
          <w:trHeight w:val="315"/>
        </w:trPr>
        <w:tc>
          <w:tcPr>
            <w:tcW w:w="735" w:type="dxa"/>
            <w:tcBorders>
              <w:top w:val="single" w:sz="4" w:space="0" w:color="auto"/>
              <w:left w:val="nil"/>
              <w:bottom w:val="single" w:sz="12" w:space="0" w:color="auto"/>
              <w:right w:val="nil"/>
            </w:tcBorders>
            <w:shd w:val="clear" w:color="auto" w:fill="FFFFFF"/>
            <w:noWrap/>
            <w:tcMar>
              <w:top w:w="15" w:type="dxa"/>
              <w:left w:w="15" w:type="dxa"/>
              <w:bottom w:w="0" w:type="dxa"/>
              <w:right w:w="15" w:type="dxa"/>
            </w:tcMar>
            <w:vAlign w:val="center"/>
          </w:tcPr>
          <w:p w:rsidR="0049042A" w:rsidRPr="003E059F" w:rsidRDefault="0049042A" w:rsidP="006F31A5">
            <w:pPr>
              <w:jc w:val="center"/>
              <w:rPr>
                <w:rFonts w:ascii="Arial" w:hAnsi="Arial" w:cs="Arial"/>
                <w:b/>
                <w:bCs/>
                <w:sz w:val="20"/>
                <w:szCs w:val="20"/>
              </w:rPr>
            </w:pPr>
            <w:r w:rsidRPr="003E059F">
              <w:rPr>
                <w:rFonts w:ascii="Arial" w:hAnsi="Arial" w:cs="Arial"/>
                <w:b/>
                <w:bCs/>
                <w:sz w:val="20"/>
                <w:szCs w:val="20"/>
              </w:rPr>
              <w:lastRenderedPageBreak/>
              <w:t>Park</w:t>
            </w:r>
          </w:p>
        </w:tc>
        <w:tc>
          <w:tcPr>
            <w:tcW w:w="3240" w:type="dxa"/>
            <w:tcBorders>
              <w:top w:val="single" w:sz="4" w:space="0" w:color="auto"/>
              <w:left w:val="nil"/>
              <w:bottom w:val="single" w:sz="12" w:space="0" w:color="auto"/>
              <w:right w:val="nil"/>
            </w:tcBorders>
            <w:shd w:val="clear" w:color="auto" w:fill="FFFFFF"/>
            <w:noWrap/>
            <w:tcMar>
              <w:top w:w="15" w:type="dxa"/>
              <w:left w:w="15" w:type="dxa"/>
              <w:bottom w:w="0" w:type="dxa"/>
              <w:right w:w="15" w:type="dxa"/>
            </w:tcMar>
            <w:vAlign w:val="center"/>
          </w:tcPr>
          <w:p w:rsidR="0049042A" w:rsidRPr="003E059F" w:rsidRDefault="004A3A60" w:rsidP="006F31A5">
            <w:pPr>
              <w:ind w:right="-28"/>
              <w:jc w:val="center"/>
              <w:rPr>
                <w:rFonts w:ascii="Arial" w:hAnsi="Arial" w:cs="Arial"/>
                <w:b/>
                <w:bCs/>
                <w:sz w:val="20"/>
                <w:szCs w:val="20"/>
              </w:rPr>
            </w:pPr>
            <w:r>
              <w:rPr>
                <w:rFonts w:ascii="Arial" w:hAnsi="Arial" w:cs="Arial"/>
                <w:b/>
                <w:bCs/>
                <w:sz w:val="20"/>
                <w:szCs w:val="20"/>
              </w:rPr>
              <w:t>Nonnative</w:t>
            </w:r>
            <w:r w:rsidRPr="003E059F">
              <w:rPr>
                <w:rFonts w:ascii="Arial" w:hAnsi="Arial" w:cs="Arial"/>
                <w:b/>
                <w:bCs/>
                <w:sz w:val="20"/>
                <w:szCs w:val="20"/>
              </w:rPr>
              <w:t xml:space="preserve"> Plant Species Monitoring</w:t>
            </w:r>
            <w:r>
              <w:rPr>
                <w:rFonts w:ascii="Arial" w:hAnsi="Arial" w:cs="Arial"/>
                <w:b/>
                <w:bCs/>
                <w:sz w:val="20"/>
                <w:szCs w:val="20"/>
              </w:rPr>
              <w:t xml:space="preserve"> Project</w:t>
            </w:r>
          </w:p>
        </w:tc>
        <w:tc>
          <w:tcPr>
            <w:tcW w:w="5130" w:type="dxa"/>
            <w:tcBorders>
              <w:top w:val="single" w:sz="4" w:space="0" w:color="auto"/>
              <w:left w:val="nil"/>
              <w:bottom w:val="single" w:sz="12" w:space="0" w:color="auto"/>
              <w:right w:val="nil"/>
            </w:tcBorders>
            <w:shd w:val="clear" w:color="auto" w:fill="FFFFFF"/>
            <w:tcMar>
              <w:top w:w="15" w:type="dxa"/>
              <w:left w:w="15" w:type="dxa"/>
              <w:bottom w:w="0" w:type="dxa"/>
              <w:right w:w="15" w:type="dxa"/>
            </w:tcMar>
            <w:vAlign w:val="center"/>
          </w:tcPr>
          <w:p w:rsidR="0049042A" w:rsidRPr="003E059F" w:rsidRDefault="0049042A" w:rsidP="006F31A5">
            <w:pPr>
              <w:ind w:left="177" w:hanging="177"/>
              <w:jc w:val="center"/>
              <w:rPr>
                <w:rFonts w:ascii="Arial" w:hAnsi="Arial" w:cs="Arial"/>
                <w:b/>
                <w:bCs/>
                <w:sz w:val="20"/>
                <w:szCs w:val="20"/>
              </w:rPr>
            </w:pPr>
            <w:r w:rsidRPr="003E059F">
              <w:rPr>
                <w:rFonts w:ascii="Arial" w:hAnsi="Arial" w:cs="Arial"/>
                <w:b/>
                <w:bCs/>
                <w:sz w:val="20"/>
                <w:szCs w:val="20"/>
              </w:rPr>
              <w:t>Description</w:t>
            </w:r>
          </w:p>
        </w:tc>
      </w:tr>
      <w:tr w:rsidR="0049042A" w:rsidRPr="003E059F">
        <w:trPr>
          <w:trHeight w:val="315"/>
        </w:trPr>
        <w:tc>
          <w:tcPr>
            <w:tcW w:w="3975" w:type="dxa"/>
            <w:gridSpan w:val="2"/>
            <w:tcBorders>
              <w:top w:val="nil"/>
              <w:left w:val="nil"/>
              <w:right w:val="nil"/>
            </w:tcBorders>
            <w:shd w:val="clear" w:color="auto" w:fill="FFFFFF"/>
            <w:noWrap/>
            <w:tcMar>
              <w:top w:w="15" w:type="dxa"/>
              <w:left w:w="15" w:type="dxa"/>
              <w:bottom w:w="0" w:type="dxa"/>
              <w:right w:w="15" w:type="dxa"/>
            </w:tcMar>
          </w:tcPr>
          <w:p w:rsidR="0049042A" w:rsidRPr="003E059F" w:rsidRDefault="0049042A" w:rsidP="006F31A5">
            <w:pPr>
              <w:rPr>
                <w:rFonts w:ascii="Arial" w:hAnsi="Arial" w:cs="Arial"/>
                <w:sz w:val="20"/>
                <w:szCs w:val="20"/>
              </w:rPr>
            </w:pPr>
            <w:r w:rsidRPr="003E059F">
              <w:rPr>
                <w:rFonts w:ascii="Arial" w:hAnsi="Arial" w:cs="Arial"/>
                <w:i/>
                <w:sz w:val="20"/>
              </w:rPr>
              <w:t>Hawai‘i Volcanoes National Park</w:t>
            </w:r>
            <w:r w:rsidRPr="003E059F">
              <w:rPr>
                <w:rFonts w:ascii="Arial" w:hAnsi="Arial" w:cs="Arial"/>
                <w:sz w:val="20"/>
                <w:szCs w:val="20"/>
              </w:rPr>
              <w:t xml:space="preserve"> (Con’t)</w:t>
            </w:r>
          </w:p>
        </w:tc>
        <w:tc>
          <w:tcPr>
            <w:tcW w:w="5130" w:type="dxa"/>
            <w:tcBorders>
              <w:left w:val="nil"/>
              <w:right w:val="nil"/>
            </w:tcBorders>
            <w:shd w:val="clear" w:color="auto" w:fill="FFFFFF"/>
            <w:tcMar>
              <w:top w:w="15" w:type="dxa"/>
              <w:left w:w="15" w:type="dxa"/>
              <w:bottom w:w="0" w:type="dxa"/>
              <w:right w:w="15" w:type="dxa"/>
            </w:tcMar>
          </w:tcPr>
          <w:p w:rsidR="0049042A" w:rsidRPr="003E059F" w:rsidRDefault="0049042A" w:rsidP="006F31A5">
            <w:pPr>
              <w:rPr>
                <w:rFonts w:ascii="Arial" w:hAnsi="Arial" w:cs="Arial"/>
                <w:sz w:val="20"/>
                <w:szCs w:val="20"/>
              </w:rPr>
            </w:pPr>
          </w:p>
        </w:tc>
      </w:tr>
      <w:tr w:rsidR="0049042A" w:rsidRPr="003E059F">
        <w:trPr>
          <w:trHeight w:val="315"/>
        </w:trPr>
        <w:tc>
          <w:tcPr>
            <w:tcW w:w="735" w:type="dxa"/>
            <w:tcBorders>
              <w:top w:val="nil"/>
              <w:left w:val="nil"/>
              <w:right w:val="nil"/>
            </w:tcBorders>
            <w:shd w:val="clear" w:color="auto" w:fill="FFFFFF"/>
            <w:noWrap/>
            <w:tcMar>
              <w:top w:w="15" w:type="dxa"/>
              <w:left w:w="15" w:type="dxa"/>
              <w:bottom w:w="0" w:type="dxa"/>
              <w:right w:w="15" w:type="dxa"/>
            </w:tcMar>
          </w:tcPr>
          <w:p w:rsidR="0049042A" w:rsidRPr="003E059F" w:rsidRDefault="0049042A" w:rsidP="006F31A5">
            <w:pPr>
              <w:rPr>
                <w:rFonts w:ascii="Arial" w:hAnsi="Arial" w:cs="Arial"/>
                <w:sz w:val="20"/>
                <w:szCs w:val="20"/>
              </w:rPr>
            </w:pPr>
          </w:p>
        </w:tc>
        <w:tc>
          <w:tcPr>
            <w:tcW w:w="3240" w:type="dxa"/>
            <w:tcBorders>
              <w:left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sidRPr="003E059F">
              <w:rPr>
                <w:rFonts w:ascii="Arial" w:hAnsi="Arial" w:cs="Arial"/>
                <w:sz w:val="20"/>
                <w:szCs w:val="20"/>
              </w:rPr>
              <w:fldChar w:fldCharType="begin"/>
            </w:r>
            <w:r w:rsidR="0049042A" w:rsidRPr="003E059F">
              <w:rPr>
                <w:rFonts w:ascii="Arial" w:hAnsi="Arial" w:cs="Arial"/>
                <w:sz w:val="20"/>
                <w:szCs w:val="20"/>
              </w:rPr>
              <w:instrText xml:space="preserve"> ADDIN EN.CITE &lt;EndNote&gt;&lt;Cite&gt;&lt;Author&gt;Loh&lt;/Author&gt;&lt;Year&gt;1994&lt;/Year&gt;&lt;RecNum&gt;343&lt;/RecNum&gt;&lt;DisplayText&gt;(Loh 1994)&lt;/DisplayText&gt;&lt;record&gt;&lt;rec-number&gt;343&lt;/rec-number&gt;&lt;foreign-keys&gt;&lt;key app="EN" db-id="29wd9fdxkttawpevre3ptatrsdx2se0wz5da"&gt;343&lt;/key&gt;&lt;/foreign-keys&gt;&lt;ref-type name="Unpublished Work"&gt;34&lt;/ref-type&gt;&lt;contributors&gt;&lt;authors&gt;&lt;author&gt;Loh, Rhonda K.&lt;/author&gt;&lt;/authors&gt;&lt;/contributors&gt;&lt;titles&gt;&lt;title&gt;Olaa vegetation inside and outside of pig exclosures in the Koa unit&lt;/title&gt;&lt;/titles&gt;&lt;dates&gt;&lt;year&gt;1994&lt;/year&gt;&lt;/dates&gt;&lt;publisher&gt;Department of the Interior, National Park Service, Resource Mangement Division, Hawaii Volcanoes National Park, HI. Unpublished data&lt;/publisher&gt;&lt;urls&gt;&lt;/urls&gt;&lt;/record&gt;&lt;/Cite&gt;&lt;/EndNote&gt;</w:instrText>
            </w:r>
            <w:r w:rsidRPr="003E059F">
              <w:rPr>
                <w:rFonts w:ascii="Arial" w:hAnsi="Arial" w:cs="Arial"/>
                <w:sz w:val="20"/>
                <w:szCs w:val="20"/>
              </w:rPr>
              <w:fldChar w:fldCharType="separate"/>
            </w:r>
            <w:r w:rsidR="0049042A" w:rsidRPr="003E059F">
              <w:rPr>
                <w:rFonts w:ascii="Arial" w:hAnsi="Arial" w:cs="Arial"/>
                <w:noProof/>
                <w:sz w:val="20"/>
                <w:szCs w:val="20"/>
              </w:rPr>
              <w:t>(Loh 1994)</w:t>
            </w:r>
            <w:r w:rsidRPr="003E059F">
              <w:rPr>
                <w:rFonts w:ascii="Arial" w:hAnsi="Arial" w:cs="Arial"/>
                <w:sz w:val="20"/>
                <w:szCs w:val="20"/>
              </w:rPr>
              <w:fldChar w:fldCharType="end"/>
            </w:r>
            <w:r w:rsidR="0049042A" w:rsidRPr="003E059F">
              <w:rPr>
                <w:rFonts w:ascii="Arial" w:hAnsi="Arial" w:cs="Arial"/>
                <w:sz w:val="20"/>
                <w:szCs w:val="20"/>
              </w:rPr>
              <w:t>*</w:t>
            </w:r>
          </w:p>
        </w:tc>
        <w:tc>
          <w:tcPr>
            <w:tcW w:w="5130" w:type="dxa"/>
            <w:tcBorders>
              <w:left w:val="nil"/>
              <w:right w:val="nil"/>
            </w:tcBorders>
            <w:shd w:val="clear" w:color="auto" w:fill="FFFFFF"/>
            <w:tcMar>
              <w:top w:w="15" w:type="dxa"/>
              <w:left w:w="15" w:type="dxa"/>
              <w:bottom w:w="0" w:type="dxa"/>
              <w:right w:w="15" w:type="dxa"/>
            </w:tcMar>
          </w:tcPr>
          <w:p w:rsidR="0049042A" w:rsidRPr="003E059F" w:rsidRDefault="0049042A" w:rsidP="006F31A5">
            <w:pPr>
              <w:ind w:left="177" w:hanging="177"/>
              <w:rPr>
                <w:rFonts w:ascii="Arial" w:hAnsi="Arial" w:cs="Arial"/>
                <w:sz w:val="20"/>
                <w:szCs w:val="20"/>
              </w:rPr>
            </w:pPr>
            <w:r w:rsidRPr="003E059F">
              <w:rPr>
                <w:rFonts w:ascii="Arial" w:hAnsi="Arial" w:cs="Arial"/>
                <w:sz w:val="20"/>
                <w:szCs w:val="20"/>
              </w:rPr>
              <w:t>Ōla’a vegetation inside and outside of pig exclosures in Koa Unit</w:t>
            </w:r>
          </w:p>
        </w:tc>
      </w:tr>
      <w:tr w:rsidR="0049042A" w:rsidRPr="003E059F">
        <w:trPr>
          <w:trHeight w:val="315"/>
        </w:trPr>
        <w:tc>
          <w:tcPr>
            <w:tcW w:w="735" w:type="dxa"/>
            <w:tcBorders>
              <w:top w:val="nil"/>
              <w:left w:val="nil"/>
              <w:right w:val="nil"/>
            </w:tcBorders>
            <w:shd w:val="clear" w:color="auto" w:fill="FFFFFF"/>
            <w:noWrap/>
            <w:tcMar>
              <w:top w:w="15" w:type="dxa"/>
              <w:left w:w="15" w:type="dxa"/>
              <w:bottom w:w="0" w:type="dxa"/>
              <w:right w:w="15" w:type="dxa"/>
            </w:tcMar>
          </w:tcPr>
          <w:p w:rsidR="0049042A" w:rsidRPr="003E059F" w:rsidRDefault="0049042A" w:rsidP="006F31A5">
            <w:pPr>
              <w:rPr>
                <w:rFonts w:ascii="Arial" w:hAnsi="Arial" w:cs="Arial"/>
                <w:sz w:val="20"/>
                <w:szCs w:val="20"/>
              </w:rPr>
            </w:pPr>
          </w:p>
        </w:tc>
        <w:tc>
          <w:tcPr>
            <w:tcW w:w="3240" w:type="dxa"/>
            <w:tcBorders>
              <w:left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sidRPr="003E059F">
              <w:rPr>
                <w:rFonts w:ascii="Arial" w:hAnsi="Arial" w:cs="Arial"/>
                <w:sz w:val="20"/>
                <w:szCs w:val="20"/>
              </w:rPr>
              <w:fldChar w:fldCharType="begin"/>
            </w:r>
            <w:r w:rsidR="0049042A" w:rsidRPr="003E059F">
              <w:rPr>
                <w:rFonts w:ascii="Arial" w:hAnsi="Arial" w:cs="Arial"/>
                <w:sz w:val="20"/>
                <w:szCs w:val="20"/>
              </w:rPr>
              <w:instrText xml:space="preserve"> ADDIN EN.CITE &lt;EndNote&gt;&lt;Cite&gt;&lt;Author&gt;Loh&lt;/Author&gt;&lt;Year&gt;1997&lt;/Year&gt;&lt;RecNum&gt;344&lt;/RecNum&gt;&lt;DisplayText&gt;(Loh 1997)&lt;/DisplayText&gt;&lt;record&gt;&lt;rec-number&gt;344&lt;/rec-number&gt;&lt;foreign-keys&gt;&lt;key app="EN" db-id="29wd9fdxkttawpevre3ptatrsdx2se0wz5da"&gt;344&lt;/key&gt;&lt;/foreign-keys&gt;&lt;ref-type name="Unpublished Work"&gt;34&lt;/ref-type&gt;&lt;contributors&gt;&lt;authors&gt;&lt;author&gt;Loh, Rhonda K.&lt;/author&gt;&lt;/authors&gt;&lt;/contributors&gt;&lt;titles&gt;&lt;title&gt;Olaa vegetation monitoring in the Puu unit&lt;/title&gt;&lt;/titles&gt;&lt;dates&gt;&lt;year&gt;1997&lt;/year&gt;&lt;/dates&gt;&lt;publisher&gt;Department of the Interior, National Park Service, Resource Mangement Division, Hawaii Volcanoes National Park, HI. Unpublished data&lt;/publisher&gt;&lt;urls&gt;&lt;/urls&gt;&lt;/record&gt;&lt;/Cite&gt;&lt;/EndNote&gt;</w:instrText>
            </w:r>
            <w:r w:rsidRPr="003E059F">
              <w:rPr>
                <w:rFonts w:ascii="Arial" w:hAnsi="Arial" w:cs="Arial"/>
                <w:sz w:val="20"/>
                <w:szCs w:val="20"/>
              </w:rPr>
              <w:fldChar w:fldCharType="separate"/>
            </w:r>
            <w:r w:rsidR="0049042A" w:rsidRPr="003E059F">
              <w:rPr>
                <w:rFonts w:ascii="Arial" w:hAnsi="Arial" w:cs="Arial"/>
                <w:noProof/>
                <w:sz w:val="20"/>
                <w:szCs w:val="20"/>
              </w:rPr>
              <w:t>(Loh 1997)</w:t>
            </w:r>
            <w:r w:rsidRPr="003E059F">
              <w:rPr>
                <w:rFonts w:ascii="Arial" w:hAnsi="Arial" w:cs="Arial"/>
                <w:sz w:val="20"/>
                <w:szCs w:val="20"/>
              </w:rPr>
              <w:fldChar w:fldCharType="end"/>
            </w:r>
            <w:r w:rsidR="0049042A" w:rsidRPr="003E059F">
              <w:rPr>
                <w:rFonts w:ascii="Arial" w:hAnsi="Arial" w:cs="Arial"/>
                <w:sz w:val="20"/>
                <w:szCs w:val="20"/>
              </w:rPr>
              <w:t>*</w:t>
            </w:r>
          </w:p>
        </w:tc>
        <w:tc>
          <w:tcPr>
            <w:tcW w:w="5130" w:type="dxa"/>
            <w:tcBorders>
              <w:left w:val="nil"/>
              <w:right w:val="nil"/>
            </w:tcBorders>
            <w:shd w:val="clear" w:color="auto" w:fill="FFFFFF"/>
            <w:tcMar>
              <w:top w:w="15" w:type="dxa"/>
              <w:left w:w="15" w:type="dxa"/>
              <w:bottom w:w="0" w:type="dxa"/>
              <w:right w:w="15" w:type="dxa"/>
            </w:tcMar>
          </w:tcPr>
          <w:p w:rsidR="0049042A" w:rsidRPr="003E059F" w:rsidRDefault="0049042A" w:rsidP="006F31A5">
            <w:pPr>
              <w:ind w:left="177" w:hanging="177"/>
              <w:rPr>
                <w:rFonts w:ascii="Arial" w:hAnsi="Arial" w:cs="Arial"/>
                <w:sz w:val="20"/>
                <w:szCs w:val="20"/>
              </w:rPr>
            </w:pPr>
            <w:r w:rsidRPr="003E059F">
              <w:rPr>
                <w:rFonts w:ascii="Arial" w:hAnsi="Arial" w:cs="Arial"/>
                <w:sz w:val="20"/>
                <w:szCs w:val="20"/>
              </w:rPr>
              <w:t>Ōla’a vegetation monitoring in the Pu’u Unit</w:t>
            </w:r>
          </w:p>
        </w:tc>
      </w:tr>
      <w:tr w:rsidR="0049042A" w:rsidRPr="003E059F">
        <w:trPr>
          <w:trHeight w:val="315"/>
        </w:trPr>
        <w:tc>
          <w:tcPr>
            <w:tcW w:w="735" w:type="dxa"/>
            <w:tcBorders>
              <w:top w:val="nil"/>
              <w:left w:val="nil"/>
              <w:right w:val="nil"/>
            </w:tcBorders>
            <w:shd w:val="clear" w:color="auto" w:fill="FFFFFF"/>
            <w:noWrap/>
            <w:tcMar>
              <w:top w:w="15" w:type="dxa"/>
              <w:left w:w="15" w:type="dxa"/>
              <w:bottom w:w="0" w:type="dxa"/>
              <w:right w:w="15" w:type="dxa"/>
            </w:tcMar>
          </w:tcPr>
          <w:p w:rsidR="0049042A" w:rsidRPr="003E059F" w:rsidRDefault="0049042A" w:rsidP="006F31A5">
            <w:pPr>
              <w:rPr>
                <w:rFonts w:ascii="Arial" w:hAnsi="Arial" w:cs="Arial"/>
                <w:sz w:val="20"/>
                <w:szCs w:val="20"/>
              </w:rPr>
            </w:pPr>
          </w:p>
        </w:tc>
        <w:tc>
          <w:tcPr>
            <w:tcW w:w="3240" w:type="dxa"/>
            <w:tcBorders>
              <w:left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sidRPr="003E059F">
              <w:rPr>
                <w:rFonts w:ascii="Arial" w:hAnsi="Arial" w:cs="Arial"/>
                <w:sz w:val="20"/>
                <w:szCs w:val="20"/>
              </w:rPr>
              <w:fldChar w:fldCharType="begin"/>
            </w:r>
            <w:r w:rsidR="0049042A" w:rsidRPr="003E059F">
              <w:rPr>
                <w:rFonts w:ascii="Arial" w:hAnsi="Arial" w:cs="Arial"/>
                <w:sz w:val="20"/>
                <w:szCs w:val="20"/>
              </w:rPr>
              <w:instrText xml:space="preserve"> ADDIN EN.CITE &lt;EndNote&gt;&lt;Cite&gt;&lt;Author&gt;Loh&lt;/Author&gt;&lt;Year&gt;1998&lt;/Year&gt;&lt;RecNum&gt;374&lt;/RecNum&gt;&lt;DisplayText&gt;(Loh and Tunison 1998)&lt;/DisplayText&gt;&lt;record&gt;&lt;rec-number&gt;374&lt;/rec-number&gt;&lt;foreign-keys&gt;&lt;key app="EN" db-id="29wd9fdxkttawpevre3ptatrsdx2se0wz5da"&gt;374&lt;/key&gt;&lt;/foreign-keys&gt;&lt;ref-type name="Unpublished Work"&gt;34&lt;/ref-type&gt;&lt;contributors&gt;&lt;authors&gt;&lt;author&gt;Loh, Rhonda K.&lt;/author&gt;&lt;author&gt;Tunison, J. Timothy&lt;/author&gt;&lt;/authors&gt;&lt;/contributors&gt;&lt;titles&gt;&lt;title&gt;Vegetation community change in response to ungulate removal in upper Mauna Loa&lt;/title&gt;&lt;/titles&gt;&lt;dates&gt;&lt;year&gt;1998&lt;/year&gt;&lt;/dates&gt;&lt;publisher&gt;Department of the Interior, National Park Service, Resource Management Division, Hawaii Volcanoes National Park, HI.  Unpublished data&lt;/publisher&gt;&lt;urls&gt;&lt;/urls&gt;&lt;/record&gt;&lt;/Cite&gt;&lt;/EndNote&gt;</w:instrText>
            </w:r>
            <w:r w:rsidRPr="003E059F">
              <w:rPr>
                <w:rFonts w:ascii="Arial" w:hAnsi="Arial" w:cs="Arial"/>
                <w:sz w:val="20"/>
                <w:szCs w:val="20"/>
              </w:rPr>
              <w:fldChar w:fldCharType="separate"/>
            </w:r>
            <w:r w:rsidR="0049042A" w:rsidRPr="003E059F">
              <w:rPr>
                <w:rFonts w:ascii="Arial" w:hAnsi="Arial" w:cs="Arial"/>
                <w:noProof/>
                <w:sz w:val="20"/>
                <w:szCs w:val="20"/>
              </w:rPr>
              <w:t>(Loh and Tunison 1998)</w:t>
            </w:r>
            <w:r w:rsidRPr="003E059F">
              <w:rPr>
                <w:rFonts w:ascii="Arial" w:hAnsi="Arial" w:cs="Arial"/>
                <w:sz w:val="20"/>
                <w:szCs w:val="20"/>
              </w:rPr>
              <w:fldChar w:fldCharType="end"/>
            </w:r>
            <w:r w:rsidR="0049042A" w:rsidRPr="003E059F">
              <w:rPr>
                <w:rFonts w:ascii="Arial" w:hAnsi="Arial" w:cs="Arial"/>
                <w:sz w:val="20"/>
                <w:szCs w:val="20"/>
              </w:rPr>
              <w:t>*</w:t>
            </w:r>
          </w:p>
        </w:tc>
        <w:tc>
          <w:tcPr>
            <w:tcW w:w="5130" w:type="dxa"/>
            <w:tcBorders>
              <w:left w:val="nil"/>
              <w:right w:val="nil"/>
            </w:tcBorders>
            <w:shd w:val="clear" w:color="auto" w:fill="FFFFFF"/>
            <w:tcMar>
              <w:top w:w="15" w:type="dxa"/>
              <w:left w:w="15" w:type="dxa"/>
              <w:bottom w:w="0" w:type="dxa"/>
              <w:right w:w="15" w:type="dxa"/>
            </w:tcMar>
          </w:tcPr>
          <w:p w:rsidR="0049042A" w:rsidRPr="003E059F" w:rsidRDefault="0049042A" w:rsidP="006F31A5">
            <w:pPr>
              <w:ind w:left="177" w:hanging="177"/>
              <w:rPr>
                <w:rFonts w:ascii="Arial" w:hAnsi="Arial" w:cs="Arial"/>
                <w:sz w:val="20"/>
                <w:szCs w:val="20"/>
              </w:rPr>
            </w:pPr>
            <w:r w:rsidRPr="003E059F">
              <w:rPr>
                <w:rFonts w:ascii="Arial" w:hAnsi="Arial" w:cs="Arial"/>
                <w:sz w:val="20"/>
                <w:szCs w:val="20"/>
              </w:rPr>
              <w:t>Vegetation community change in response to ungulate removal in upper Mauna Loa</w:t>
            </w:r>
          </w:p>
        </w:tc>
      </w:tr>
      <w:tr w:rsidR="0049042A" w:rsidRPr="003E059F">
        <w:trPr>
          <w:trHeight w:val="315"/>
        </w:trPr>
        <w:tc>
          <w:tcPr>
            <w:tcW w:w="735" w:type="dxa"/>
            <w:tcBorders>
              <w:top w:val="nil"/>
              <w:left w:val="nil"/>
              <w:right w:val="nil"/>
            </w:tcBorders>
            <w:shd w:val="clear" w:color="auto" w:fill="FFFFFF"/>
            <w:noWrap/>
            <w:tcMar>
              <w:top w:w="15" w:type="dxa"/>
              <w:left w:w="15" w:type="dxa"/>
              <w:bottom w:w="0" w:type="dxa"/>
              <w:right w:w="15" w:type="dxa"/>
            </w:tcMar>
          </w:tcPr>
          <w:p w:rsidR="0049042A" w:rsidRPr="003E059F" w:rsidRDefault="0049042A" w:rsidP="006F31A5">
            <w:pPr>
              <w:rPr>
                <w:rFonts w:ascii="Arial" w:hAnsi="Arial" w:cs="Arial"/>
                <w:sz w:val="20"/>
                <w:szCs w:val="20"/>
              </w:rPr>
            </w:pPr>
          </w:p>
        </w:tc>
        <w:tc>
          <w:tcPr>
            <w:tcW w:w="3240" w:type="dxa"/>
            <w:tcBorders>
              <w:left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sidRPr="003E059F">
              <w:rPr>
                <w:rFonts w:ascii="Arial" w:hAnsi="Arial" w:cs="Arial"/>
                <w:sz w:val="20"/>
                <w:szCs w:val="20"/>
              </w:rPr>
              <w:fldChar w:fldCharType="begin"/>
            </w:r>
            <w:r w:rsidR="0049042A" w:rsidRPr="003E059F">
              <w:rPr>
                <w:rFonts w:ascii="Arial" w:hAnsi="Arial" w:cs="Arial"/>
                <w:sz w:val="20"/>
                <w:szCs w:val="20"/>
              </w:rPr>
              <w:instrText xml:space="preserve"> ADDIN EN.CITE &lt;EndNote&gt;&lt;Cite&gt;&lt;Author&gt;Loh&lt;/Author&gt;&lt;Year&gt;1999&lt;/Year&gt;&lt;RecNum&gt;315&lt;/RecNum&gt;&lt;DisplayText&gt;(Loh and Tunison 1999)&lt;/DisplayText&gt;&lt;record&gt;&lt;rec-number&gt;315&lt;/rec-number&gt;&lt;foreign-keys&gt;&lt;key app="EN" db-id="29wd9fdxkttawpevre3ptatrsdx2se0wz5da"&gt;315&lt;/key&gt;&lt;/foreign-keys&gt;&lt;ref-type name="Report"&gt;27&lt;/ref-type&gt;&lt;contributors&gt;&lt;authors&gt;&lt;author&gt;Loh, Rhonda K.&lt;/author&gt;&lt;author&gt;Tunison, J. Timothy&lt;/author&gt;&lt;/authors&gt;&lt;/contributors&gt;&lt;titles&gt;&lt;title&gt;Vegetation recovery following pig removal in Olaa-Koa rainforest unit, Hawaii Volcanoes National Park. Technical Report 123&lt;/title&gt;&lt;/titles&gt;&lt;dates&gt;&lt;year&gt;1999&lt;/year&gt;&lt;/dates&gt;&lt;publisher&gt;Pacific Cooperative Studies Unit, Univeristy of Hawaii at Manoa, Honolulu, HI&lt;/publisher&gt;&lt;urls&gt;&lt;/urls&gt;&lt;/record&gt;&lt;/Cite&gt;&lt;/EndNote&gt;</w:instrText>
            </w:r>
            <w:r w:rsidRPr="003E059F">
              <w:rPr>
                <w:rFonts w:ascii="Arial" w:hAnsi="Arial" w:cs="Arial"/>
                <w:sz w:val="20"/>
                <w:szCs w:val="20"/>
              </w:rPr>
              <w:fldChar w:fldCharType="separate"/>
            </w:r>
            <w:r w:rsidR="0049042A" w:rsidRPr="003E059F">
              <w:rPr>
                <w:rFonts w:ascii="Arial" w:hAnsi="Arial" w:cs="Arial"/>
                <w:noProof/>
                <w:sz w:val="20"/>
                <w:szCs w:val="20"/>
              </w:rPr>
              <w:t>(Loh and Tunison 1999)</w:t>
            </w:r>
            <w:r w:rsidRPr="003E059F">
              <w:rPr>
                <w:rFonts w:ascii="Arial" w:hAnsi="Arial" w:cs="Arial"/>
                <w:sz w:val="20"/>
                <w:szCs w:val="20"/>
              </w:rPr>
              <w:fldChar w:fldCharType="end"/>
            </w:r>
          </w:p>
        </w:tc>
        <w:tc>
          <w:tcPr>
            <w:tcW w:w="5130" w:type="dxa"/>
            <w:tcBorders>
              <w:left w:val="nil"/>
              <w:right w:val="nil"/>
            </w:tcBorders>
            <w:shd w:val="clear" w:color="auto" w:fill="FFFFFF"/>
            <w:tcMar>
              <w:top w:w="15" w:type="dxa"/>
              <w:left w:w="15" w:type="dxa"/>
              <w:bottom w:w="0" w:type="dxa"/>
              <w:right w:w="15" w:type="dxa"/>
            </w:tcMar>
          </w:tcPr>
          <w:p w:rsidR="0049042A" w:rsidRPr="003E059F" w:rsidRDefault="0049042A" w:rsidP="006F31A5">
            <w:pPr>
              <w:ind w:left="177" w:hanging="177"/>
              <w:rPr>
                <w:rFonts w:ascii="Arial" w:hAnsi="Arial" w:cs="Arial"/>
                <w:sz w:val="20"/>
                <w:szCs w:val="20"/>
              </w:rPr>
            </w:pPr>
            <w:r w:rsidRPr="003E059F">
              <w:rPr>
                <w:rFonts w:ascii="Arial" w:hAnsi="Arial" w:cs="Arial"/>
                <w:sz w:val="20"/>
                <w:szCs w:val="20"/>
              </w:rPr>
              <w:t>Ōla’a changes in vegetation following pig removal in Koa Unit</w:t>
            </w:r>
          </w:p>
        </w:tc>
      </w:tr>
      <w:tr w:rsidR="0049042A" w:rsidRPr="003E059F">
        <w:trPr>
          <w:trHeight w:val="315"/>
        </w:trPr>
        <w:tc>
          <w:tcPr>
            <w:tcW w:w="735" w:type="dxa"/>
            <w:tcBorders>
              <w:top w:val="nil"/>
              <w:left w:val="nil"/>
              <w:right w:val="nil"/>
            </w:tcBorders>
            <w:shd w:val="clear" w:color="auto" w:fill="FFFFFF"/>
            <w:noWrap/>
            <w:tcMar>
              <w:top w:w="15" w:type="dxa"/>
              <w:left w:w="15" w:type="dxa"/>
              <w:bottom w:w="0" w:type="dxa"/>
              <w:right w:w="15" w:type="dxa"/>
            </w:tcMar>
          </w:tcPr>
          <w:p w:rsidR="0049042A" w:rsidRPr="003E059F" w:rsidRDefault="0049042A" w:rsidP="006F31A5">
            <w:pPr>
              <w:rPr>
                <w:rFonts w:ascii="Arial" w:hAnsi="Arial" w:cs="Arial"/>
                <w:sz w:val="20"/>
                <w:szCs w:val="20"/>
              </w:rPr>
            </w:pPr>
          </w:p>
        </w:tc>
        <w:tc>
          <w:tcPr>
            <w:tcW w:w="3240" w:type="dxa"/>
            <w:tcBorders>
              <w:left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Pr>
                <w:rFonts w:ascii="Arial" w:hAnsi="Arial" w:cs="Arial"/>
                <w:sz w:val="20"/>
                <w:szCs w:val="20"/>
              </w:rPr>
              <w:fldChar w:fldCharType="begin"/>
            </w:r>
            <w:r w:rsidR="0049042A">
              <w:rPr>
                <w:rFonts w:ascii="Arial" w:hAnsi="Arial" w:cs="Arial"/>
                <w:sz w:val="20"/>
                <w:szCs w:val="20"/>
              </w:rPr>
              <w:instrText xml:space="preserve"> ADDIN EN.CITE &lt;EndNote&gt;&lt;Cite&gt;&lt;Author&gt;Pratt&lt;/Author&gt;&lt;Year&gt;1999&lt;/Year&gt;&lt;RecNum&gt;324&lt;/RecNum&gt;&lt;DisplayText&gt;(Pratt et al. 1999)&lt;/DisplayText&gt;&lt;record&gt;&lt;rec-number&gt;324&lt;/rec-number&gt;&lt;foreign-keys&gt;&lt;key app="EN" db-id="29wd9fdxkttawpevre3ptatrsdx2se0wz5da"&gt;324&lt;/key&gt;&lt;/foreign-keys&gt;&lt;ref-type name="Report"&gt;27&lt;/ref-type&gt;&lt;contributors&gt;&lt;authors&gt;&lt;author&gt;Pratt, Linda W&lt;/author&gt;&lt;author&gt;Abbott, Lyman L&lt;/author&gt;&lt;author&gt;Palumbo, David K&lt;/author&gt;&lt;/authors&gt;&lt;/contributors&gt;&lt;titles&gt;&lt;title&gt;Vegetation above a feral pig barrier fence in rain forests of Kilauea&amp;apos;s East Rift, Hawaii Volcanoes National Park. Technical Report 124&lt;/title&gt;&lt;/titles&gt;&lt;dates&gt;&lt;year&gt;1999&lt;/year&gt;&lt;/dates&gt;&lt;publisher&gt;Cooperative National Park Resources Studies Unit, University of Hawaii at Manoa, Honolulu, HI&lt;/publisher&gt;&lt;urls&gt;&lt;/urls&gt;&lt;/record&gt;&lt;/Cite&gt;&lt;/EndNote&gt;</w:instrText>
            </w:r>
            <w:r>
              <w:rPr>
                <w:rFonts w:ascii="Arial" w:hAnsi="Arial" w:cs="Arial"/>
                <w:sz w:val="20"/>
                <w:szCs w:val="20"/>
              </w:rPr>
              <w:fldChar w:fldCharType="separate"/>
            </w:r>
            <w:r w:rsidR="0049042A" w:rsidRPr="003E059F">
              <w:rPr>
                <w:rFonts w:ascii="Arial" w:hAnsi="Arial" w:cs="Arial"/>
                <w:noProof/>
                <w:sz w:val="20"/>
                <w:szCs w:val="20"/>
              </w:rPr>
              <w:t>(Pratt et al. 1999)</w:t>
            </w:r>
            <w:r>
              <w:rPr>
                <w:rFonts w:ascii="Arial" w:hAnsi="Arial" w:cs="Arial"/>
                <w:sz w:val="20"/>
                <w:szCs w:val="20"/>
              </w:rPr>
              <w:fldChar w:fldCharType="end"/>
            </w:r>
          </w:p>
        </w:tc>
        <w:tc>
          <w:tcPr>
            <w:tcW w:w="5130" w:type="dxa"/>
            <w:tcBorders>
              <w:left w:val="nil"/>
              <w:right w:val="nil"/>
            </w:tcBorders>
            <w:shd w:val="clear" w:color="auto" w:fill="FFFFFF"/>
            <w:tcMar>
              <w:top w:w="15" w:type="dxa"/>
              <w:left w:w="15" w:type="dxa"/>
              <w:bottom w:w="0" w:type="dxa"/>
              <w:right w:w="15" w:type="dxa"/>
            </w:tcMar>
          </w:tcPr>
          <w:p w:rsidR="0049042A" w:rsidRPr="003E059F" w:rsidRDefault="0049042A" w:rsidP="006F31A5">
            <w:pPr>
              <w:ind w:left="177" w:hanging="177"/>
              <w:rPr>
                <w:rFonts w:ascii="Arial" w:hAnsi="Arial" w:cs="Arial"/>
                <w:sz w:val="20"/>
                <w:szCs w:val="20"/>
              </w:rPr>
            </w:pPr>
            <w:r w:rsidRPr="003E059F">
              <w:rPr>
                <w:rFonts w:ascii="Arial" w:hAnsi="Arial" w:cs="Arial"/>
                <w:sz w:val="20"/>
                <w:szCs w:val="20"/>
              </w:rPr>
              <w:t>East Rift vegetation above a feral pig barrier</w:t>
            </w:r>
          </w:p>
        </w:tc>
      </w:tr>
      <w:tr w:rsidR="0049042A" w:rsidRPr="003E059F">
        <w:trPr>
          <w:trHeight w:val="315"/>
        </w:trPr>
        <w:tc>
          <w:tcPr>
            <w:tcW w:w="735" w:type="dxa"/>
            <w:tcBorders>
              <w:top w:val="nil"/>
              <w:left w:val="nil"/>
              <w:right w:val="nil"/>
            </w:tcBorders>
            <w:shd w:val="clear" w:color="auto" w:fill="FFFFFF"/>
            <w:noWrap/>
            <w:tcMar>
              <w:top w:w="15" w:type="dxa"/>
              <w:left w:w="15" w:type="dxa"/>
              <w:bottom w:w="0" w:type="dxa"/>
              <w:right w:w="15" w:type="dxa"/>
            </w:tcMar>
          </w:tcPr>
          <w:p w:rsidR="0049042A" w:rsidRPr="003E059F" w:rsidRDefault="0049042A" w:rsidP="006F31A5">
            <w:pPr>
              <w:rPr>
                <w:rFonts w:ascii="Arial" w:hAnsi="Arial" w:cs="Arial"/>
                <w:sz w:val="20"/>
                <w:szCs w:val="20"/>
              </w:rPr>
            </w:pPr>
          </w:p>
        </w:tc>
        <w:tc>
          <w:tcPr>
            <w:tcW w:w="3240" w:type="dxa"/>
            <w:tcBorders>
              <w:left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Pr>
                <w:rFonts w:ascii="Arial" w:hAnsi="Arial" w:cs="Arial"/>
                <w:sz w:val="20"/>
                <w:szCs w:val="20"/>
              </w:rPr>
              <w:fldChar w:fldCharType="begin"/>
            </w:r>
            <w:r w:rsidR="0049042A">
              <w:rPr>
                <w:rFonts w:ascii="Arial" w:hAnsi="Arial" w:cs="Arial"/>
                <w:sz w:val="20"/>
                <w:szCs w:val="20"/>
              </w:rPr>
              <w:instrText xml:space="preserve"> ADDIN EN.CITE &lt;EndNote&gt;&lt;Cite&gt;&lt;Author&gt;Fagerlund&lt;/Author&gt;&lt;Year&gt;1944&lt;/Year&gt;&lt;RecNum&gt;366&lt;/RecNum&gt;&lt;DisplayText&gt;(Fagerlund and Mitchell 1944)&lt;/DisplayText&gt;&lt;record&gt;&lt;rec-number&gt;366&lt;/rec-number&gt;&lt;foreign-keys&gt;&lt;key app="EN" db-id="29wd9fdxkttawpevre3ptatrsdx2se0wz5da"&gt;366&lt;/key&gt;&lt;/foreign-keys&gt;&lt;ref-type name="Journal Article"&gt;17&lt;/ref-type&gt;&lt;contributors&gt;&lt;authors&gt;&lt;author&gt;Fagerlund, G.O.&lt;/author&gt;&lt;author&gt;Mitchell, A.L.&lt;/author&gt;&lt;/authors&gt;&lt;/contributors&gt;&lt;titles&gt;&lt;title&gt;A Checklist of Plants of Hawaii National Park, Kilauea-Mauna Loa Section&lt;/title&gt;&lt;secondary-title&gt;Natural History Bulletin&lt;/secondary-title&gt;&lt;/titles&gt;&lt;periodical&gt;&lt;full-title&gt;Natural History Bulletin&lt;/full-title&gt;&lt;/periodical&gt;&lt;volume&gt;9. Hawaii National Park, HI&lt;/volume&gt;&lt;dates&gt;&lt;year&gt;1944&lt;/year&gt;&lt;/dates&gt;&lt;urls&gt;&lt;/urls&gt;&lt;/record&gt;&lt;/Cite&gt;&lt;/EndNote&gt;</w:instrText>
            </w:r>
            <w:r>
              <w:rPr>
                <w:rFonts w:ascii="Arial" w:hAnsi="Arial" w:cs="Arial"/>
                <w:sz w:val="20"/>
                <w:szCs w:val="20"/>
              </w:rPr>
              <w:fldChar w:fldCharType="separate"/>
            </w:r>
            <w:r w:rsidR="0049042A" w:rsidRPr="003E059F">
              <w:rPr>
                <w:rFonts w:ascii="Arial" w:hAnsi="Arial" w:cs="Arial"/>
                <w:noProof/>
                <w:sz w:val="20"/>
                <w:szCs w:val="20"/>
              </w:rPr>
              <w:t>(Fagerlund and Mitchell 1944)</w:t>
            </w:r>
            <w:r>
              <w:rPr>
                <w:rFonts w:ascii="Arial" w:hAnsi="Arial" w:cs="Arial"/>
                <w:sz w:val="20"/>
                <w:szCs w:val="20"/>
              </w:rPr>
              <w:fldChar w:fldCharType="end"/>
            </w:r>
          </w:p>
        </w:tc>
        <w:tc>
          <w:tcPr>
            <w:tcW w:w="5130" w:type="dxa"/>
            <w:tcBorders>
              <w:left w:val="nil"/>
              <w:right w:val="nil"/>
            </w:tcBorders>
            <w:shd w:val="clear" w:color="auto" w:fill="FFFFFF"/>
            <w:tcMar>
              <w:top w:w="15" w:type="dxa"/>
              <w:left w:w="15" w:type="dxa"/>
              <w:bottom w:w="0" w:type="dxa"/>
              <w:right w:w="15" w:type="dxa"/>
            </w:tcMar>
          </w:tcPr>
          <w:p w:rsidR="0049042A" w:rsidRPr="003E059F" w:rsidRDefault="0049042A" w:rsidP="006F31A5">
            <w:pPr>
              <w:ind w:left="177" w:hanging="177"/>
              <w:rPr>
                <w:rFonts w:ascii="Arial" w:hAnsi="Arial" w:cs="Arial"/>
                <w:sz w:val="20"/>
                <w:szCs w:val="20"/>
              </w:rPr>
            </w:pPr>
            <w:r w:rsidRPr="003E059F">
              <w:rPr>
                <w:rFonts w:ascii="Arial" w:hAnsi="Arial" w:cs="Arial"/>
                <w:sz w:val="20"/>
                <w:szCs w:val="20"/>
              </w:rPr>
              <w:t>Survey and control of Verbascum thapsis (mullein)</w:t>
            </w:r>
          </w:p>
        </w:tc>
      </w:tr>
      <w:tr w:rsidR="0049042A" w:rsidRPr="003E059F">
        <w:trPr>
          <w:trHeight w:val="315"/>
        </w:trPr>
        <w:tc>
          <w:tcPr>
            <w:tcW w:w="9105" w:type="dxa"/>
            <w:gridSpan w:val="3"/>
            <w:tcBorders>
              <w:left w:val="nil"/>
              <w:bottom w:val="nil"/>
              <w:right w:val="nil"/>
            </w:tcBorders>
            <w:shd w:val="clear" w:color="auto" w:fill="FFFFFF"/>
            <w:noWrap/>
            <w:tcMar>
              <w:top w:w="15" w:type="dxa"/>
              <w:left w:w="15" w:type="dxa"/>
              <w:bottom w:w="0" w:type="dxa"/>
              <w:right w:w="15" w:type="dxa"/>
            </w:tcMar>
            <w:vAlign w:val="bottom"/>
          </w:tcPr>
          <w:p w:rsidR="0049042A" w:rsidRPr="003E059F" w:rsidRDefault="00B820D9" w:rsidP="003E059F">
            <w:pPr>
              <w:rPr>
                <w:rFonts w:ascii="Arial" w:hAnsi="Arial" w:cs="Arial"/>
                <w:sz w:val="20"/>
                <w:szCs w:val="20"/>
              </w:rPr>
            </w:pPr>
            <w:r>
              <w:rPr>
                <w:rFonts w:ascii="Arial" w:hAnsi="Arial" w:cs="Arial"/>
                <w:i/>
                <w:color w:val="000000"/>
                <w:sz w:val="20"/>
              </w:rPr>
              <w:t>Kaloko-</w:t>
            </w:r>
            <w:r w:rsidR="0049042A" w:rsidRPr="003E059F">
              <w:rPr>
                <w:rFonts w:ascii="Arial" w:hAnsi="Arial" w:cs="Arial"/>
                <w:i/>
                <w:color w:val="000000"/>
                <w:sz w:val="20"/>
              </w:rPr>
              <w:t>Honokōhau National Historical Park (KAHO)</w:t>
            </w:r>
            <w:r w:rsidR="0049042A" w:rsidRPr="003E059F">
              <w:rPr>
                <w:rFonts w:ascii="Arial" w:hAnsi="Arial" w:cs="Arial"/>
                <w:i/>
                <w:sz w:val="20"/>
                <w:szCs w:val="20"/>
              </w:rPr>
              <w:t> </w:t>
            </w:r>
            <w:r w:rsidR="0049042A" w:rsidRPr="003E059F">
              <w:rPr>
                <w:rFonts w:ascii="Arial" w:hAnsi="Arial" w:cs="Arial"/>
                <w:sz w:val="20"/>
                <w:szCs w:val="20"/>
              </w:rPr>
              <w:t> </w:t>
            </w:r>
          </w:p>
        </w:tc>
      </w:tr>
      <w:tr w:rsidR="0049042A" w:rsidRPr="003E059F">
        <w:trPr>
          <w:trHeight w:val="315"/>
        </w:trPr>
        <w:tc>
          <w:tcPr>
            <w:tcW w:w="735" w:type="dxa"/>
            <w:tcBorders>
              <w:top w:val="nil"/>
              <w:left w:val="nil"/>
              <w:right w:val="nil"/>
            </w:tcBorders>
            <w:shd w:val="clear" w:color="auto" w:fill="FFFFFF"/>
            <w:noWrap/>
            <w:tcMar>
              <w:top w:w="15" w:type="dxa"/>
              <w:left w:w="15" w:type="dxa"/>
              <w:bottom w:w="0" w:type="dxa"/>
              <w:right w:w="15" w:type="dxa"/>
            </w:tcMar>
          </w:tcPr>
          <w:p w:rsidR="0049042A" w:rsidRPr="003E059F" w:rsidRDefault="0049042A" w:rsidP="006F31A5">
            <w:pPr>
              <w:rPr>
                <w:rFonts w:ascii="Arial" w:hAnsi="Arial" w:cs="Arial"/>
                <w:sz w:val="20"/>
                <w:szCs w:val="20"/>
              </w:rPr>
            </w:pPr>
          </w:p>
        </w:tc>
        <w:tc>
          <w:tcPr>
            <w:tcW w:w="3240" w:type="dxa"/>
            <w:tcBorders>
              <w:top w:val="nil"/>
              <w:left w:val="nil"/>
              <w:bottom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Pr>
                <w:rFonts w:ascii="Arial" w:hAnsi="Arial" w:cs="Arial"/>
                <w:sz w:val="20"/>
                <w:szCs w:val="20"/>
              </w:rPr>
              <w:fldChar w:fldCharType="begin"/>
            </w:r>
            <w:r w:rsidR="0049042A">
              <w:rPr>
                <w:rFonts w:ascii="Arial" w:hAnsi="Arial" w:cs="Arial"/>
                <w:sz w:val="20"/>
                <w:szCs w:val="20"/>
              </w:rPr>
              <w:instrText xml:space="preserve"> ADDIN EN.CITE &lt;EndNote&gt;&lt;Cite&gt;&lt;Author&gt;Canfield&lt;/Author&gt;&lt;Year&gt;1990&lt;/Year&gt;&lt;RecNum&gt;377&lt;/RecNum&gt;&lt;DisplayText&gt;(Canfield 1990b)&lt;/DisplayText&gt;&lt;record&gt;&lt;rec-number&gt;377&lt;/rec-number&gt;&lt;foreign-keys&gt;&lt;key app="EN" db-id="29wd9fdxkttawpevre3ptatrsdx2se0wz5da"&gt;377&lt;/key&gt;&lt;/foreign-keys&gt;&lt;ref-type name="Report"&gt;27&lt;/ref-type&gt;&lt;contributors&gt;&lt;authors&gt;&lt;author&gt;Canfield, Joan E.&lt;/author&gt;&lt;/authors&gt;&lt;/contributors&gt;&lt;titles&gt;&lt;title&gt;Distribution and map of the plant communities of Kaloko-Honokohau National Historical Park. Technical Report 73&lt;/title&gt;&lt;/titles&gt;&lt;dates&gt;&lt;year&gt;1990&lt;/year&gt;&lt;/dates&gt;&lt;publisher&gt;Cooperative National Park Resources Studies Unit, University of Hawaii at Manoa, Honolulu, HI&lt;/publisher&gt;&lt;urls&gt;&lt;/urls&gt;&lt;/record&gt;&lt;/Cite&gt;&lt;/EndNote&gt;</w:instrText>
            </w:r>
            <w:r>
              <w:rPr>
                <w:rFonts w:ascii="Arial" w:hAnsi="Arial" w:cs="Arial"/>
                <w:sz w:val="20"/>
                <w:szCs w:val="20"/>
              </w:rPr>
              <w:fldChar w:fldCharType="separate"/>
            </w:r>
            <w:r w:rsidR="0049042A" w:rsidRPr="003E059F">
              <w:rPr>
                <w:rFonts w:ascii="Arial" w:hAnsi="Arial" w:cs="Arial"/>
                <w:noProof/>
                <w:sz w:val="20"/>
                <w:szCs w:val="20"/>
              </w:rPr>
              <w:t>(Canfield 1990b)</w:t>
            </w:r>
            <w:r>
              <w:rPr>
                <w:rFonts w:ascii="Arial" w:hAnsi="Arial" w:cs="Arial"/>
                <w:sz w:val="20"/>
                <w:szCs w:val="20"/>
              </w:rPr>
              <w:fldChar w:fldCharType="end"/>
            </w:r>
          </w:p>
        </w:tc>
        <w:tc>
          <w:tcPr>
            <w:tcW w:w="5130" w:type="dxa"/>
            <w:tcBorders>
              <w:top w:val="nil"/>
              <w:left w:val="nil"/>
              <w:bottom w:val="nil"/>
              <w:right w:val="nil"/>
            </w:tcBorders>
            <w:shd w:val="clear" w:color="auto" w:fill="FFFFFF"/>
            <w:tcMar>
              <w:top w:w="15" w:type="dxa"/>
              <w:left w:w="15" w:type="dxa"/>
              <w:bottom w:w="0" w:type="dxa"/>
              <w:right w:w="15" w:type="dxa"/>
            </w:tcMar>
          </w:tcPr>
          <w:p w:rsidR="0049042A" w:rsidRPr="003E059F" w:rsidRDefault="0049042A" w:rsidP="006F31A5">
            <w:pPr>
              <w:ind w:left="177" w:right="-15" w:hanging="177"/>
              <w:rPr>
                <w:rFonts w:ascii="Arial" w:hAnsi="Arial" w:cs="Arial"/>
                <w:sz w:val="20"/>
                <w:szCs w:val="20"/>
              </w:rPr>
            </w:pPr>
            <w:r w:rsidRPr="003E059F">
              <w:rPr>
                <w:rFonts w:ascii="Arial" w:hAnsi="Arial" w:cs="Arial"/>
                <w:sz w:val="20"/>
                <w:szCs w:val="20"/>
              </w:rPr>
              <w:t>KAHO vegetation map</w:t>
            </w:r>
          </w:p>
        </w:tc>
      </w:tr>
      <w:tr w:rsidR="0049042A" w:rsidRPr="003E059F">
        <w:trPr>
          <w:trHeight w:val="315"/>
        </w:trPr>
        <w:tc>
          <w:tcPr>
            <w:tcW w:w="735" w:type="dxa"/>
            <w:tcBorders>
              <w:top w:val="nil"/>
              <w:left w:val="nil"/>
              <w:right w:val="nil"/>
            </w:tcBorders>
            <w:shd w:val="clear" w:color="auto" w:fill="FFFFFF"/>
            <w:noWrap/>
            <w:tcMar>
              <w:top w:w="15" w:type="dxa"/>
              <w:left w:w="15" w:type="dxa"/>
              <w:bottom w:w="0" w:type="dxa"/>
              <w:right w:w="15" w:type="dxa"/>
            </w:tcMar>
          </w:tcPr>
          <w:p w:rsidR="0049042A" w:rsidRPr="003E059F" w:rsidRDefault="0049042A" w:rsidP="006F31A5">
            <w:pPr>
              <w:rPr>
                <w:rFonts w:ascii="Arial" w:hAnsi="Arial" w:cs="Arial"/>
                <w:sz w:val="20"/>
                <w:szCs w:val="20"/>
              </w:rPr>
            </w:pPr>
          </w:p>
        </w:tc>
        <w:tc>
          <w:tcPr>
            <w:tcW w:w="3240" w:type="dxa"/>
            <w:tcBorders>
              <w:top w:val="nil"/>
              <w:left w:val="nil"/>
              <w:bottom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sidRPr="003E059F">
              <w:rPr>
                <w:rFonts w:ascii="Arial" w:hAnsi="Arial" w:cs="Arial"/>
                <w:sz w:val="20"/>
                <w:szCs w:val="20"/>
              </w:rPr>
              <w:fldChar w:fldCharType="begin"/>
            </w:r>
            <w:r w:rsidR="0049042A" w:rsidRPr="003E059F">
              <w:rPr>
                <w:rFonts w:ascii="Arial" w:hAnsi="Arial" w:cs="Arial"/>
                <w:sz w:val="20"/>
                <w:szCs w:val="20"/>
              </w:rPr>
              <w:instrText xml:space="preserve"> ADDIN EN.CITE &lt;EndNote&gt;&lt;Cite&gt;&lt;Author&gt;Pratt&lt;/Author&gt;&lt;Year&gt;1996&lt;/Year&gt;&lt;RecNum&gt;376&lt;/RecNum&gt;&lt;DisplayText&gt;(Pratt and Abbott 1996a)&lt;/DisplayText&gt;&lt;record&gt;&lt;rec-number&gt;376&lt;/rec-number&gt;&lt;foreign-keys&gt;&lt;key app="EN" db-id="29wd9fdxkttawpevre3ptatrsdx2se0wz5da"&gt;376&lt;/key&gt;&lt;/foreign-keys&gt;&lt;ref-type name="Report"&gt;27&lt;/ref-type&gt;&lt;contributors&gt;&lt;authors&gt;&lt;author&gt;Pratt, L. W.&lt;/author&gt;&lt;author&gt;Abbott, L. L.&lt;/author&gt;&lt;/authors&gt;&lt;/contributors&gt;&lt;titles&gt;&lt;title&gt;Distribution and abundance of alien and native plant species in Kaloko-Honokohau National Historical Park. Technical Report 103&lt;/title&gt;&lt;/titles&gt;&lt;dates&gt;&lt;year&gt;1996&lt;/year&gt;&lt;/dates&gt;&lt;publisher&gt;Cooperative National Park Resources Studies Unit, University of Hawaii at Manoa, Honolulu, HI&lt;/publisher&gt;&lt;urls&gt;&lt;/urls&gt;&lt;/record&gt;&lt;/Cite&gt;&lt;/EndNote&gt;</w:instrText>
            </w:r>
            <w:r w:rsidRPr="003E059F">
              <w:rPr>
                <w:rFonts w:ascii="Arial" w:hAnsi="Arial" w:cs="Arial"/>
                <w:sz w:val="20"/>
                <w:szCs w:val="20"/>
              </w:rPr>
              <w:fldChar w:fldCharType="separate"/>
            </w:r>
            <w:r w:rsidR="0049042A" w:rsidRPr="003E059F">
              <w:rPr>
                <w:rFonts w:ascii="Arial" w:hAnsi="Arial" w:cs="Arial"/>
                <w:noProof/>
                <w:sz w:val="20"/>
                <w:szCs w:val="20"/>
              </w:rPr>
              <w:t>(Pratt and Abbott 1996a)</w:t>
            </w:r>
            <w:r w:rsidRPr="003E059F">
              <w:rPr>
                <w:rFonts w:ascii="Arial" w:hAnsi="Arial" w:cs="Arial"/>
                <w:sz w:val="20"/>
                <w:szCs w:val="20"/>
              </w:rPr>
              <w:fldChar w:fldCharType="end"/>
            </w:r>
          </w:p>
        </w:tc>
        <w:tc>
          <w:tcPr>
            <w:tcW w:w="5130" w:type="dxa"/>
            <w:tcBorders>
              <w:top w:val="nil"/>
              <w:left w:val="nil"/>
              <w:bottom w:val="nil"/>
              <w:right w:val="nil"/>
            </w:tcBorders>
            <w:shd w:val="clear" w:color="auto" w:fill="FFFFFF"/>
            <w:tcMar>
              <w:top w:w="15" w:type="dxa"/>
              <w:left w:w="15" w:type="dxa"/>
              <w:bottom w:w="0" w:type="dxa"/>
              <w:right w:w="15" w:type="dxa"/>
            </w:tcMar>
          </w:tcPr>
          <w:p w:rsidR="0049042A" w:rsidRPr="003E059F" w:rsidRDefault="0049042A" w:rsidP="006F31A5">
            <w:pPr>
              <w:ind w:left="177" w:right="-15" w:hanging="177"/>
              <w:rPr>
                <w:rFonts w:ascii="Arial" w:hAnsi="Arial" w:cs="Arial"/>
                <w:sz w:val="20"/>
                <w:szCs w:val="20"/>
              </w:rPr>
            </w:pPr>
            <w:r w:rsidRPr="003E059F">
              <w:rPr>
                <w:rFonts w:ascii="Arial" w:hAnsi="Arial" w:cs="Arial"/>
                <w:sz w:val="20"/>
                <w:szCs w:val="20"/>
              </w:rPr>
              <w:t>KAHO plant and weed inventory</w:t>
            </w:r>
          </w:p>
        </w:tc>
      </w:tr>
      <w:tr w:rsidR="0049042A" w:rsidRPr="003E059F">
        <w:trPr>
          <w:trHeight w:val="315"/>
        </w:trPr>
        <w:tc>
          <w:tcPr>
            <w:tcW w:w="3975" w:type="dxa"/>
            <w:gridSpan w:val="2"/>
            <w:tcBorders>
              <w:top w:val="nil"/>
              <w:left w:val="nil"/>
              <w:bottom w:val="nil"/>
              <w:right w:val="nil"/>
            </w:tcBorders>
            <w:shd w:val="clear" w:color="auto" w:fill="FFFFFF"/>
            <w:noWrap/>
            <w:tcMar>
              <w:top w:w="15" w:type="dxa"/>
              <w:left w:w="15" w:type="dxa"/>
              <w:bottom w:w="0" w:type="dxa"/>
              <w:right w:w="15" w:type="dxa"/>
            </w:tcMar>
            <w:vAlign w:val="bottom"/>
          </w:tcPr>
          <w:p w:rsidR="0049042A" w:rsidRPr="003E059F" w:rsidRDefault="0049042A" w:rsidP="006F31A5">
            <w:pPr>
              <w:rPr>
                <w:rFonts w:ascii="Arial" w:hAnsi="Arial" w:cs="Arial"/>
                <w:i/>
                <w:sz w:val="20"/>
                <w:szCs w:val="20"/>
              </w:rPr>
            </w:pPr>
            <w:r w:rsidRPr="003E059F">
              <w:rPr>
                <w:rFonts w:ascii="Arial" w:hAnsi="Arial" w:cs="Arial"/>
                <w:i/>
                <w:color w:val="000000"/>
                <w:sz w:val="20"/>
                <w:szCs w:val="20"/>
              </w:rPr>
              <w:t>Kalaupapa National Park (KALA)</w:t>
            </w:r>
          </w:p>
        </w:tc>
        <w:tc>
          <w:tcPr>
            <w:tcW w:w="5130" w:type="dxa"/>
            <w:tcBorders>
              <w:top w:val="nil"/>
              <w:left w:val="nil"/>
              <w:bottom w:val="nil"/>
              <w:right w:val="nil"/>
            </w:tcBorders>
            <w:shd w:val="clear" w:color="auto" w:fill="FFFFFF"/>
            <w:tcMar>
              <w:top w:w="15" w:type="dxa"/>
              <w:left w:w="15" w:type="dxa"/>
              <w:bottom w:w="0" w:type="dxa"/>
              <w:right w:w="15" w:type="dxa"/>
            </w:tcMar>
          </w:tcPr>
          <w:p w:rsidR="0049042A" w:rsidRPr="003E059F" w:rsidRDefault="0049042A" w:rsidP="006F31A5">
            <w:pPr>
              <w:ind w:left="177" w:right="-15" w:hanging="177"/>
              <w:rPr>
                <w:rFonts w:ascii="Arial" w:hAnsi="Arial" w:cs="Arial"/>
                <w:i/>
                <w:sz w:val="20"/>
                <w:szCs w:val="20"/>
              </w:rPr>
            </w:pPr>
          </w:p>
        </w:tc>
      </w:tr>
      <w:tr w:rsidR="0049042A" w:rsidRPr="003E059F">
        <w:trPr>
          <w:trHeight w:val="315"/>
        </w:trPr>
        <w:tc>
          <w:tcPr>
            <w:tcW w:w="735" w:type="dxa"/>
            <w:tcBorders>
              <w:top w:val="nil"/>
              <w:left w:val="nil"/>
              <w:bottom w:val="nil"/>
              <w:right w:val="nil"/>
            </w:tcBorders>
            <w:shd w:val="clear" w:color="auto" w:fill="FFFFFF"/>
            <w:noWrap/>
            <w:tcMar>
              <w:top w:w="15" w:type="dxa"/>
              <w:left w:w="15" w:type="dxa"/>
              <w:bottom w:w="0" w:type="dxa"/>
              <w:right w:w="15" w:type="dxa"/>
            </w:tcMar>
            <w:vAlign w:val="bottom"/>
          </w:tcPr>
          <w:p w:rsidR="0049042A" w:rsidRPr="003E059F" w:rsidRDefault="0049042A" w:rsidP="006F31A5">
            <w:pPr>
              <w:rPr>
                <w:rFonts w:ascii="Arial" w:hAnsi="Arial" w:cs="Arial"/>
                <w:sz w:val="20"/>
                <w:szCs w:val="20"/>
              </w:rPr>
            </w:pPr>
          </w:p>
        </w:tc>
        <w:tc>
          <w:tcPr>
            <w:tcW w:w="3240" w:type="dxa"/>
            <w:tcBorders>
              <w:top w:val="nil"/>
              <w:left w:val="nil"/>
              <w:bottom w:val="nil"/>
              <w:right w:val="nil"/>
            </w:tcBorders>
            <w:shd w:val="clear" w:color="auto" w:fill="FFFFFF"/>
            <w:noWrap/>
            <w:tcMar>
              <w:top w:w="15" w:type="dxa"/>
              <w:left w:w="15" w:type="dxa"/>
              <w:bottom w:w="0" w:type="dxa"/>
              <w:right w:w="15" w:type="dxa"/>
            </w:tcMar>
          </w:tcPr>
          <w:p w:rsidR="0049042A" w:rsidRPr="003E059F" w:rsidRDefault="00A64C00" w:rsidP="00251CCC">
            <w:pPr>
              <w:rPr>
                <w:rFonts w:ascii="Arial" w:hAnsi="Arial" w:cs="Arial"/>
                <w:sz w:val="20"/>
                <w:szCs w:val="20"/>
              </w:rPr>
            </w:pPr>
            <w:r>
              <w:rPr>
                <w:rFonts w:ascii="Arial" w:hAnsi="Arial" w:cs="Arial"/>
                <w:sz w:val="20"/>
                <w:szCs w:val="20"/>
              </w:rPr>
              <w:fldChar w:fldCharType="begin"/>
            </w:r>
            <w:r w:rsidR="0049042A">
              <w:rPr>
                <w:rFonts w:ascii="Arial" w:hAnsi="Arial" w:cs="Arial"/>
                <w:sz w:val="20"/>
                <w:szCs w:val="20"/>
              </w:rPr>
              <w:instrText xml:space="preserve"> ADDIN EN.CITE &lt;EndNote&gt;&lt;Cite&gt;&lt;Author&gt;Canfield&lt;/Author&gt;&lt;Year&gt;1990&lt;/Year&gt;&lt;RecNum&gt;429&lt;/RecNum&gt;&lt;DisplayText&gt;(Canfield 1990a)&lt;/DisplayText&gt;&lt;record&gt;&lt;rec-number&gt;429&lt;/rec-number&gt;&lt;foreign-keys&gt;&lt;key app="EN" db-id="29wd9fdxkttawpevre3ptatrsdx2se0wz5da"&gt;429&lt;/key&gt;&lt;/foreign-keys&gt;&lt;ref-type name="Report"&gt;27&lt;/ref-type&gt;&lt;contributors&gt;&lt;authors&gt;&lt;author&gt;Canfield, J. E. &lt;/author&gt;&lt;/authors&gt;&lt;/contributors&gt;&lt;titles&gt;&lt;title&gt;Description and map of the plant communities of the northeast coastal spray zone of Kalaupapa National Historical Park. Technical Report 71&lt;/title&gt;&lt;/titles&gt;&lt;dates&gt;&lt;year&gt;1990&lt;/year&gt;&lt;/dates&gt;&lt;publisher&gt;Cooperative National Park Resources Studies Unit, University of Hawaii at Manoa, Honolulu, HI&lt;/publisher&gt;&lt;urls&gt;&lt;/urls&gt;&lt;/record&gt;&lt;/Cite&gt;&lt;/EndNote&gt;</w:instrText>
            </w:r>
            <w:r>
              <w:rPr>
                <w:rFonts w:ascii="Arial" w:hAnsi="Arial" w:cs="Arial"/>
                <w:sz w:val="20"/>
                <w:szCs w:val="20"/>
              </w:rPr>
              <w:fldChar w:fldCharType="separate"/>
            </w:r>
            <w:r w:rsidR="0049042A">
              <w:rPr>
                <w:rFonts w:ascii="Arial" w:hAnsi="Arial" w:cs="Arial"/>
                <w:noProof/>
                <w:sz w:val="20"/>
                <w:szCs w:val="20"/>
              </w:rPr>
              <w:t>(Canfield 1990a)</w:t>
            </w:r>
            <w:r>
              <w:rPr>
                <w:rFonts w:ascii="Arial" w:hAnsi="Arial" w:cs="Arial"/>
                <w:sz w:val="20"/>
                <w:szCs w:val="20"/>
              </w:rPr>
              <w:fldChar w:fldCharType="end"/>
            </w:r>
          </w:p>
        </w:tc>
        <w:tc>
          <w:tcPr>
            <w:tcW w:w="5130" w:type="dxa"/>
            <w:tcBorders>
              <w:top w:val="nil"/>
              <w:left w:val="nil"/>
              <w:bottom w:val="nil"/>
              <w:right w:val="nil"/>
            </w:tcBorders>
            <w:shd w:val="clear" w:color="auto" w:fill="FFFFFF"/>
            <w:tcMar>
              <w:top w:w="15" w:type="dxa"/>
              <w:left w:w="15" w:type="dxa"/>
              <w:bottom w:w="0" w:type="dxa"/>
              <w:right w:w="15" w:type="dxa"/>
            </w:tcMar>
          </w:tcPr>
          <w:p w:rsidR="0049042A" w:rsidRPr="003E059F" w:rsidRDefault="0049042A" w:rsidP="006F31A5">
            <w:pPr>
              <w:ind w:left="177" w:right="-15" w:hanging="177"/>
              <w:rPr>
                <w:rFonts w:ascii="Arial" w:hAnsi="Arial" w:cs="Arial"/>
                <w:sz w:val="20"/>
                <w:szCs w:val="20"/>
              </w:rPr>
            </w:pPr>
            <w:r w:rsidRPr="003E059F">
              <w:rPr>
                <w:rFonts w:ascii="Arial" w:hAnsi="Arial" w:cs="Arial"/>
                <w:sz w:val="20"/>
                <w:szCs w:val="20"/>
              </w:rPr>
              <w:t>Coastal spray zone plant inventory</w:t>
            </w:r>
          </w:p>
        </w:tc>
      </w:tr>
      <w:tr w:rsidR="0049042A" w:rsidRPr="003E059F">
        <w:trPr>
          <w:trHeight w:val="315"/>
        </w:trPr>
        <w:tc>
          <w:tcPr>
            <w:tcW w:w="735" w:type="dxa"/>
            <w:tcBorders>
              <w:top w:val="nil"/>
              <w:left w:val="nil"/>
              <w:bottom w:val="nil"/>
              <w:right w:val="nil"/>
            </w:tcBorders>
            <w:shd w:val="clear" w:color="auto" w:fill="FFFFFF"/>
            <w:noWrap/>
            <w:tcMar>
              <w:top w:w="15" w:type="dxa"/>
              <w:left w:w="15" w:type="dxa"/>
              <w:bottom w:w="0" w:type="dxa"/>
              <w:right w:w="15" w:type="dxa"/>
            </w:tcMar>
            <w:vAlign w:val="bottom"/>
          </w:tcPr>
          <w:p w:rsidR="0049042A" w:rsidRPr="003E059F" w:rsidRDefault="0049042A" w:rsidP="006F31A5">
            <w:pPr>
              <w:rPr>
                <w:rFonts w:ascii="Arial" w:hAnsi="Arial" w:cs="Arial"/>
                <w:sz w:val="20"/>
                <w:szCs w:val="20"/>
              </w:rPr>
            </w:pPr>
            <w:r w:rsidRPr="003E059F">
              <w:rPr>
                <w:rFonts w:ascii="Arial" w:hAnsi="Arial" w:cs="Arial"/>
                <w:sz w:val="20"/>
                <w:szCs w:val="20"/>
              </w:rPr>
              <w:t> </w:t>
            </w:r>
          </w:p>
        </w:tc>
        <w:tc>
          <w:tcPr>
            <w:tcW w:w="3240" w:type="dxa"/>
            <w:tcBorders>
              <w:top w:val="nil"/>
              <w:left w:val="nil"/>
              <w:bottom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sidRPr="003E059F">
              <w:rPr>
                <w:rFonts w:ascii="Arial" w:hAnsi="Arial" w:cs="Arial"/>
                <w:sz w:val="20"/>
                <w:szCs w:val="20"/>
              </w:rPr>
              <w:fldChar w:fldCharType="begin"/>
            </w:r>
            <w:r w:rsidR="0049042A" w:rsidRPr="003E059F">
              <w:rPr>
                <w:rFonts w:ascii="Arial" w:hAnsi="Arial" w:cs="Arial"/>
                <w:sz w:val="20"/>
                <w:szCs w:val="20"/>
              </w:rPr>
              <w:instrText xml:space="preserve"> ADDIN EN.CITE &lt;EndNote&gt;&lt;Cite&gt;&lt;Author&gt;Kepler&lt;/Author&gt;&lt;Year&gt;1981&lt;/Year&gt;&lt;RecNum&gt;301&lt;/RecNum&gt;&lt;DisplayText&gt;(Kepler and Kepler 1981)&lt;/DisplayText&gt;&lt;record&gt;&lt;rec-number&gt;301&lt;/rec-number&gt;&lt;foreign-keys&gt;&lt;key app="EN" db-id="29wd9fdxkttawpevre3ptatrsdx2se0wz5da"&gt;301&lt;/key&gt;&lt;/foreign-keys&gt;&lt;ref-type name="Report"&gt;27&lt;/ref-type&gt;&lt;contributors&gt;&lt;authors&gt;&lt;author&gt;Kepler, C.&lt;/author&gt;&lt;author&gt;Kepler, K.&lt;/author&gt;&lt;/authors&gt;&lt;/contributors&gt;&lt;titles&gt;&lt;title&gt;Plant notes, including transects 26 and 27, USFWS Surveys, Kalaupapa Peninsula, Waikolu Valley. March 28-31, 1981.&lt;/title&gt;&lt;/titles&gt;&lt;keywords&gt;&lt;keyword&gt;KALA&lt;/keyword&gt;&lt;/keywords&gt;&lt;dates&gt;&lt;year&gt;1981&lt;/year&gt;&lt;/dates&gt;&lt;urls&gt;&lt;/urls&gt;&lt;/record&gt;&lt;/Cite&gt;&lt;/EndNote&gt;</w:instrText>
            </w:r>
            <w:r w:rsidRPr="003E059F">
              <w:rPr>
                <w:rFonts w:ascii="Arial" w:hAnsi="Arial" w:cs="Arial"/>
                <w:sz w:val="20"/>
                <w:szCs w:val="20"/>
              </w:rPr>
              <w:fldChar w:fldCharType="separate"/>
            </w:r>
            <w:r w:rsidR="0049042A" w:rsidRPr="003E059F">
              <w:rPr>
                <w:rFonts w:ascii="Arial" w:hAnsi="Arial" w:cs="Arial"/>
                <w:noProof/>
                <w:sz w:val="20"/>
                <w:szCs w:val="20"/>
              </w:rPr>
              <w:t>(Kepler and Kepler 1981)</w:t>
            </w:r>
            <w:r w:rsidRPr="003E059F">
              <w:rPr>
                <w:rFonts w:ascii="Arial" w:hAnsi="Arial" w:cs="Arial"/>
                <w:sz w:val="20"/>
                <w:szCs w:val="20"/>
              </w:rPr>
              <w:fldChar w:fldCharType="end"/>
            </w:r>
          </w:p>
        </w:tc>
        <w:tc>
          <w:tcPr>
            <w:tcW w:w="5130" w:type="dxa"/>
            <w:tcBorders>
              <w:top w:val="nil"/>
              <w:left w:val="nil"/>
              <w:bottom w:val="nil"/>
              <w:right w:val="nil"/>
            </w:tcBorders>
            <w:shd w:val="clear" w:color="auto" w:fill="FFFFFF"/>
            <w:tcMar>
              <w:top w:w="15" w:type="dxa"/>
              <w:left w:w="15" w:type="dxa"/>
              <w:bottom w:w="0" w:type="dxa"/>
              <w:right w:w="15" w:type="dxa"/>
            </w:tcMar>
          </w:tcPr>
          <w:p w:rsidR="0049042A" w:rsidRPr="003E059F" w:rsidRDefault="0049042A" w:rsidP="006F31A5">
            <w:pPr>
              <w:ind w:left="177" w:right="-15" w:hanging="177"/>
              <w:rPr>
                <w:rFonts w:ascii="Arial" w:hAnsi="Arial" w:cs="Arial"/>
                <w:sz w:val="20"/>
                <w:szCs w:val="20"/>
              </w:rPr>
            </w:pPr>
            <w:r w:rsidRPr="003E059F">
              <w:rPr>
                <w:rFonts w:ascii="Arial" w:hAnsi="Arial" w:cs="Arial"/>
                <w:sz w:val="20"/>
                <w:szCs w:val="20"/>
              </w:rPr>
              <w:t>Baseline vegetation data pre and post ungulate removal at Ka’uhako Crater</w:t>
            </w:r>
          </w:p>
        </w:tc>
      </w:tr>
      <w:tr w:rsidR="0049042A" w:rsidRPr="003E059F">
        <w:trPr>
          <w:trHeight w:val="315"/>
        </w:trPr>
        <w:tc>
          <w:tcPr>
            <w:tcW w:w="3975" w:type="dxa"/>
            <w:gridSpan w:val="2"/>
            <w:tcBorders>
              <w:top w:val="nil"/>
              <w:left w:val="nil"/>
              <w:bottom w:val="nil"/>
              <w:right w:val="nil"/>
            </w:tcBorders>
            <w:shd w:val="clear" w:color="auto" w:fill="FFFFFF"/>
            <w:noWrap/>
            <w:tcMar>
              <w:top w:w="15" w:type="dxa"/>
              <w:left w:w="15" w:type="dxa"/>
              <w:bottom w:w="0" w:type="dxa"/>
              <w:right w:w="15" w:type="dxa"/>
            </w:tcMar>
            <w:vAlign w:val="bottom"/>
          </w:tcPr>
          <w:p w:rsidR="0049042A" w:rsidRPr="003E059F" w:rsidRDefault="0049042A" w:rsidP="006F31A5">
            <w:pPr>
              <w:rPr>
                <w:rFonts w:ascii="Arial" w:hAnsi="Arial" w:cs="Arial"/>
                <w:i/>
                <w:sz w:val="20"/>
                <w:szCs w:val="20"/>
              </w:rPr>
            </w:pPr>
            <w:r w:rsidRPr="003E059F">
              <w:rPr>
                <w:rFonts w:ascii="Arial" w:hAnsi="Arial" w:cs="Arial"/>
                <w:i/>
                <w:color w:val="000000"/>
                <w:sz w:val="20"/>
                <w:szCs w:val="20"/>
              </w:rPr>
              <w:t>National Park of American Samoa (NPSA)</w:t>
            </w:r>
          </w:p>
        </w:tc>
        <w:tc>
          <w:tcPr>
            <w:tcW w:w="5130" w:type="dxa"/>
            <w:tcBorders>
              <w:top w:val="nil"/>
              <w:left w:val="nil"/>
              <w:bottom w:val="nil"/>
              <w:right w:val="nil"/>
            </w:tcBorders>
            <w:shd w:val="clear" w:color="auto" w:fill="FFFFFF"/>
            <w:tcMar>
              <w:top w:w="15" w:type="dxa"/>
              <w:left w:w="15" w:type="dxa"/>
              <w:bottom w:w="0" w:type="dxa"/>
              <w:right w:w="15" w:type="dxa"/>
            </w:tcMar>
          </w:tcPr>
          <w:p w:rsidR="0049042A" w:rsidRPr="003E059F" w:rsidRDefault="0049042A" w:rsidP="006F31A5">
            <w:pPr>
              <w:ind w:left="177" w:right="-15" w:hanging="177"/>
              <w:rPr>
                <w:rFonts w:ascii="Arial" w:hAnsi="Arial" w:cs="Arial"/>
                <w:i/>
                <w:sz w:val="20"/>
                <w:szCs w:val="20"/>
              </w:rPr>
            </w:pPr>
          </w:p>
        </w:tc>
      </w:tr>
      <w:tr w:rsidR="0049042A" w:rsidRPr="003E059F">
        <w:trPr>
          <w:trHeight w:val="315"/>
        </w:trPr>
        <w:tc>
          <w:tcPr>
            <w:tcW w:w="735" w:type="dxa"/>
            <w:tcBorders>
              <w:top w:val="nil"/>
              <w:left w:val="nil"/>
              <w:bottom w:val="nil"/>
              <w:right w:val="nil"/>
            </w:tcBorders>
            <w:shd w:val="clear" w:color="auto" w:fill="FFFFFF"/>
            <w:noWrap/>
            <w:tcMar>
              <w:top w:w="15" w:type="dxa"/>
              <w:left w:w="15" w:type="dxa"/>
              <w:bottom w:w="0" w:type="dxa"/>
              <w:right w:w="15" w:type="dxa"/>
            </w:tcMar>
            <w:vAlign w:val="bottom"/>
          </w:tcPr>
          <w:p w:rsidR="0049042A" w:rsidRPr="003E059F" w:rsidRDefault="0049042A" w:rsidP="006F31A5">
            <w:pPr>
              <w:rPr>
                <w:rFonts w:ascii="Arial" w:hAnsi="Arial" w:cs="Arial"/>
                <w:sz w:val="20"/>
                <w:szCs w:val="20"/>
              </w:rPr>
            </w:pPr>
          </w:p>
        </w:tc>
        <w:tc>
          <w:tcPr>
            <w:tcW w:w="3240" w:type="dxa"/>
            <w:tcBorders>
              <w:top w:val="nil"/>
              <w:left w:val="nil"/>
              <w:bottom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sidRPr="003E059F">
              <w:rPr>
                <w:rFonts w:ascii="Arial" w:hAnsi="Arial" w:cs="Arial"/>
                <w:sz w:val="20"/>
                <w:szCs w:val="20"/>
              </w:rPr>
              <w:fldChar w:fldCharType="begin"/>
            </w:r>
            <w:r w:rsidR="0049042A" w:rsidRPr="003E059F">
              <w:rPr>
                <w:rFonts w:ascii="Arial" w:hAnsi="Arial" w:cs="Arial"/>
                <w:sz w:val="20"/>
                <w:szCs w:val="20"/>
              </w:rPr>
              <w:instrText xml:space="preserve"> ADDIN EN.CITE &lt;EndNote&gt;&lt;Cite&gt;&lt;Author&gt;Amerson&lt;/Author&gt;&lt;Year&gt;1982&lt;/Year&gt;&lt;RecNum&gt;259&lt;/RecNum&gt;&lt;DisplayText&gt;(Amerson et al. 1982)&lt;/DisplayText&gt;&lt;record&gt;&lt;rec-number&gt;259&lt;/rec-number&gt;&lt;foreign-keys&gt;&lt;key app="EN" db-id="29wd9fdxkttawpevre3ptatrsdx2se0wz5da"&gt;259&lt;/key&gt;&lt;/foreign-keys&gt;&lt;ref-type name="Book Section"&gt;5&lt;/ref-type&gt;&lt;contributors&gt;&lt;authors&gt;&lt;author&gt;Amerson, A. B.&lt;/author&gt;&lt;author&gt;Whistler, W. Arthur&lt;/author&gt;&lt;author&gt;Schwaner, T. D.&lt;/author&gt;&lt;/authors&gt;&lt;secondary-authors&gt;&lt;author&gt;US Fish and Wildlife Service,&lt;/author&gt;&lt;/secondary-authors&gt;&lt;/contributors&gt;&lt;titles&gt;&lt;title&gt;Wildlife and wildlife habitat of American Samoa&lt;/title&gt;&lt;secondary-title&gt;Environment and Ecology&lt;/secondary-title&gt;&lt;/titles&gt;&lt;pages&gt;151&lt;/pages&gt;&lt;keywords&gt;&lt;keyword&gt;Samoa&lt;/keyword&gt;&lt;keyword&gt;wildlife&lt;/keyword&gt;&lt;/keywords&gt;&lt;dates&gt;&lt;year&gt;1982&lt;/year&gt;&lt;/dates&gt;&lt;pub-location&gt;Washington D. C.&lt;/pub-location&gt;&lt;urls&gt;&lt;/urls&gt;&lt;/record&gt;&lt;/Cite&gt;&lt;/EndNote&gt;</w:instrText>
            </w:r>
            <w:r w:rsidRPr="003E059F">
              <w:rPr>
                <w:rFonts w:ascii="Arial" w:hAnsi="Arial" w:cs="Arial"/>
                <w:sz w:val="20"/>
                <w:szCs w:val="20"/>
              </w:rPr>
              <w:fldChar w:fldCharType="separate"/>
            </w:r>
            <w:r w:rsidR="0049042A" w:rsidRPr="003E059F">
              <w:rPr>
                <w:rFonts w:ascii="Arial" w:hAnsi="Arial" w:cs="Arial"/>
                <w:noProof/>
                <w:sz w:val="20"/>
                <w:szCs w:val="20"/>
              </w:rPr>
              <w:t>(Amerson et al. 1982)</w:t>
            </w:r>
            <w:r w:rsidRPr="003E059F">
              <w:rPr>
                <w:rFonts w:ascii="Arial" w:hAnsi="Arial" w:cs="Arial"/>
                <w:sz w:val="20"/>
                <w:szCs w:val="20"/>
              </w:rPr>
              <w:fldChar w:fldCharType="end"/>
            </w:r>
          </w:p>
        </w:tc>
        <w:tc>
          <w:tcPr>
            <w:tcW w:w="5130" w:type="dxa"/>
            <w:tcBorders>
              <w:top w:val="nil"/>
              <w:left w:val="nil"/>
              <w:bottom w:val="nil"/>
              <w:right w:val="nil"/>
            </w:tcBorders>
            <w:shd w:val="clear" w:color="auto" w:fill="FFFFFF"/>
            <w:tcMar>
              <w:top w:w="15" w:type="dxa"/>
              <w:left w:w="15" w:type="dxa"/>
              <w:bottom w:w="0" w:type="dxa"/>
              <w:right w:w="15" w:type="dxa"/>
            </w:tcMar>
          </w:tcPr>
          <w:p w:rsidR="0049042A" w:rsidRPr="003E059F" w:rsidRDefault="0049042A" w:rsidP="006F31A5">
            <w:pPr>
              <w:ind w:left="177" w:right="-15" w:hanging="177"/>
              <w:rPr>
                <w:rFonts w:ascii="Arial" w:hAnsi="Arial" w:cs="Arial"/>
                <w:sz w:val="20"/>
                <w:szCs w:val="20"/>
              </w:rPr>
            </w:pPr>
            <w:r w:rsidRPr="003E059F">
              <w:rPr>
                <w:rFonts w:ascii="Arial" w:hAnsi="Arial" w:cs="Arial"/>
                <w:sz w:val="20"/>
                <w:szCs w:val="20"/>
              </w:rPr>
              <w:t>Samoan plant inventory</w:t>
            </w:r>
          </w:p>
        </w:tc>
      </w:tr>
      <w:tr w:rsidR="0049042A" w:rsidRPr="003E059F">
        <w:trPr>
          <w:trHeight w:val="327"/>
        </w:trPr>
        <w:tc>
          <w:tcPr>
            <w:tcW w:w="735" w:type="dxa"/>
            <w:tcBorders>
              <w:top w:val="nil"/>
              <w:left w:val="nil"/>
              <w:bottom w:val="nil"/>
              <w:right w:val="nil"/>
            </w:tcBorders>
            <w:shd w:val="clear" w:color="auto" w:fill="FFFFFF"/>
            <w:noWrap/>
            <w:tcMar>
              <w:top w:w="15" w:type="dxa"/>
              <w:left w:w="15" w:type="dxa"/>
              <w:bottom w:w="0" w:type="dxa"/>
              <w:right w:w="15" w:type="dxa"/>
            </w:tcMar>
            <w:vAlign w:val="bottom"/>
          </w:tcPr>
          <w:p w:rsidR="0049042A" w:rsidRPr="003E059F" w:rsidRDefault="0049042A" w:rsidP="006F31A5">
            <w:pPr>
              <w:rPr>
                <w:rFonts w:ascii="Arial" w:hAnsi="Arial" w:cs="Arial"/>
                <w:sz w:val="20"/>
                <w:szCs w:val="20"/>
              </w:rPr>
            </w:pPr>
          </w:p>
        </w:tc>
        <w:tc>
          <w:tcPr>
            <w:tcW w:w="3240" w:type="dxa"/>
            <w:tcBorders>
              <w:top w:val="nil"/>
              <w:left w:val="nil"/>
              <w:bottom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sidRPr="003E059F">
              <w:rPr>
                <w:rFonts w:ascii="Arial" w:hAnsi="Arial" w:cs="Arial"/>
                <w:sz w:val="20"/>
                <w:szCs w:val="20"/>
              </w:rPr>
              <w:fldChar w:fldCharType="begin"/>
            </w:r>
            <w:r w:rsidR="0049042A" w:rsidRPr="003E059F">
              <w:rPr>
                <w:rFonts w:ascii="Arial" w:hAnsi="Arial" w:cs="Arial"/>
                <w:sz w:val="20"/>
                <w:szCs w:val="20"/>
              </w:rPr>
              <w:instrText xml:space="preserve"> ADDIN EN.CITE &lt;EndNote&gt;&lt;Cite&gt;&lt;Author&gt;Cole&lt;/Author&gt;&lt;Year&gt;1988&lt;/Year&gt;&lt;RecNum&gt;242&lt;/RecNum&gt;&lt;DisplayText&gt;(Cole et al. 1988)&lt;/DisplayText&gt;&lt;record&gt;&lt;rec-number&gt;242&lt;/rec-number&gt;&lt;foreign-keys&gt;&lt;key app="EN" db-id="29wd9fdxkttawpevre3ptatrsdx2se0wz5da"&gt;242&lt;/key&gt;&lt;/foreign-keys&gt;&lt;ref-type name="Report"&gt;27&lt;/ref-type&gt;&lt;contributors&gt;&lt;authors&gt;&lt;author&gt;Cole, Thomas G&lt;/author&gt;&lt;author&gt;Whitesell, Craig D.&lt;/author&gt;&lt;author&gt;Whistler, W. Arthur&lt;/author&gt;&lt;author&gt;McKay, Neil&lt;/author&gt;&lt;author&gt;Ambacher, Alan H.&lt;/author&gt;&lt;/authors&gt;&lt;secondary-authors&gt;&lt;author&gt;US Department of Agriculture Forest Service,&lt;/author&gt;&lt;/secondary-authors&gt;&lt;/contributors&gt;&lt;titles&gt;&lt;title&gt;Vegetation survey and forest inventory, American Samoa&lt;/title&gt;&lt;secondary-title&gt;Resource Bulletin PSW-25&lt;/secondary-title&gt;&lt;/titles&gt;&lt;pages&gt;14&lt;/pages&gt;&lt;keywords&gt;&lt;keyword&gt;Samoa&lt;/keyword&gt;&lt;keyword&gt;vegetation maps&lt;/keyword&gt;&lt;/keywords&gt;&lt;dates&gt;&lt;year&gt;1988&lt;/year&gt;&lt;/dates&gt;&lt;pub-location&gt;Berkeley, CA&lt;/pub-location&gt;&lt;urls&gt;&lt;/urls&gt;&lt;/record&gt;&lt;/Cite&gt;&lt;/EndNote&gt;</w:instrText>
            </w:r>
            <w:r w:rsidRPr="003E059F">
              <w:rPr>
                <w:rFonts w:ascii="Arial" w:hAnsi="Arial" w:cs="Arial"/>
                <w:sz w:val="20"/>
                <w:szCs w:val="20"/>
              </w:rPr>
              <w:fldChar w:fldCharType="separate"/>
            </w:r>
            <w:r w:rsidR="0049042A" w:rsidRPr="003E059F">
              <w:rPr>
                <w:rFonts w:ascii="Arial" w:hAnsi="Arial" w:cs="Arial"/>
                <w:noProof/>
                <w:sz w:val="20"/>
                <w:szCs w:val="20"/>
              </w:rPr>
              <w:t>(Cole et al. 1988)</w:t>
            </w:r>
            <w:r w:rsidRPr="003E059F">
              <w:rPr>
                <w:rFonts w:ascii="Arial" w:hAnsi="Arial" w:cs="Arial"/>
                <w:sz w:val="20"/>
                <w:szCs w:val="20"/>
              </w:rPr>
              <w:fldChar w:fldCharType="end"/>
            </w:r>
            <w:r w:rsidR="0049042A" w:rsidRPr="003E059F">
              <w:rPr>
                <w:rFonts w:ascii="Arial" w:hAnsi="Arial" w:cs="Arial"/>
                <w:sz w:val="20"/>
                <w:szCs w:val="20"/>
              </w:rPr>
              <w:t xml:space="preserve"> </w:t>
            </w:r>
          </w:p>
        </w:tc>
        <w:tc>
          <w:tcPr>
            <w:tcW w:w="5130" w:type="dxa"/>
            <w:tcBorders>
              <w:top w:val="nil"/>
              <w:left w:val="nil"/>
              <w:bottom w:val="nil"/>
              <w:right w:val="nil"/>
            </w:tcBorders>
            <w:shd w:val="clear" w:color="auto" w:fill="FFFFFF"/>
            <w:tcMar>
              <w:top w:w="15" w:type="dxa"/>
              <w:left w:w="15" w:type="dxa"/>
              <w:bottom w:w="0" w:type="dxa"/>
              <w:right w:w="15" w:type="dxa"/>
            </w:tcMar>
          </w:tcPr>
          <w:p w:rsidR="0049042A" w:rsidRPr="003E059F" w:rsidRDefault="0049042A" w:rsidP="00E14F73">
            <w:pPr>
              <w:ind w:left="177" w:right="-15" w:hanging="177"/>
              <w:rPr>
                <w:rFonts w:ascii="Arial" w:hAnsi="Arial" w:cs="Arial"/>
                <w:sz w:val="20"/>
                <w:szCs w:val="20"/>
              </w:rPr>
            </w:pPr>
            <w:r w:rsidRPr="003E059F">
              <w:rPr>
                <w:rFonts w:ascii="Arial" w:hAnsi="Arial" w:cs="Arial"/>
                <w:sz w:val="20"/>
                <w:szCs w:val="20"/>
              </w:rPr>
              <w:t>US Forest Service plant inventory</w:t>
            </w:r>
          </w:p>
        </w:tc>
      </w:tr>
      <w:tr w:rsidR="0049042A" w:rsidRPr="003E059F">
        <w:trPr>
          <w:trHeight w:val="315"/>
        </w:trPr>
        <w:tc>
          <w:tcPr>
            <w:tcW w:w="735" w:type="dxa"/>
            <w:tcBorders>
              <w:top w:val="nil"/>
              <w:left w:val="nil"/>
              <w:bottom w:val="nil"/>
              <w:right w:val="nil"/>
            </w:tcBorders>
            <w:shd w:val="clear" w:color="auto" w:fill="FFFFFF"/>
            <w:noWrap/>
            <w:tcMar>
              <w:top w:w="15" w:type="dxa"/>
              <w:left w:w="15" w:type="dxa"/>
              <w:bottom w:w="0" w:type="dxa"/>
              <w:right w:w="15" w:type="dxa"/>
            </w:tcMar>
            <w:vAlign w:val="bottom"/>
          </w:tcPr>
          <w:p w:rsidR="0049042A" w:rsidRPr="003E059F" w:rsidRDefault="0049042A" w:rsidP="006F31A5">
            <w:pPr>
              <w:rPr>
                <w:rFonts w:ascii="Arial" w:hAnsi="Arial" w:cs="Arial"/>
                <w:sz w:val="20"/>
                <w:szCs w:val="20"/>
              </w:rPr>
            </w:pPr>
          </w:p>
        </w:tc>
        <w:tc>
          <w:tcPr>
            <w:tcW w:w="3240" w:type="dxa"/>
            <w:tcBorders>
              <w:top w:val="nil"/>
              <w:left w:val="nil"/>
              <w:bottom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Pr>
                <w:rFonts w:ascii="Arial" w:hAnsi="Arial" w:cs="Arial"/>
                <w:sz w:val="20"/>
                <w:szCs w:val="20"/>
              </w:rPr>
              <w:fldChar w:fldCharType="begin"/>
            </w:r>
            <w:r w:rsidR="0049042A">
              <w:rPr>
                <w:rFonts w:ascii="Arial" w:hAnsi="Arial" w:cs="Arial"/>
                <w:sz w:val="20"/>
                <w:szCs w:val="20"/>
              </w:rPr>
              <w:instrText xml:space="preserve"> ADDIN EN.CITE &lt;EndNote&gt;&lt;Cite&gt;&lt;Author&gt;Whistler&lt;/Author&gt;&lt;Year&gt;1992&lt;/Year&gt;&lt;RecNum&gt;238&lt;/RecNum&gt;&lt;DisplayText&gt;(Whistler 1992a)&lt;/DisplayText&gt;&lt;record&gt;&lt;rec-number&gt;238&lt;/rec-number&gt;&lt;foreign-keys&gt;&lt;key app="EN" db-id="29wd9fdxkttawpevre3ptatrsdx2se0wz5da"&gt;238&lt;/key&gt;&lt;/foreign-keys&gt;&lt;ref-type name="Report"&gt;27&lt;/ref-type&gt;&lt;contributors&gt;&lt;authors&gt;&lt;author&gt;Whistler, W. Arthur&lt;/author&gt;&lt;/authors&gt;&lt;/contributors&gt;&lt;titles&gt;&lt;title&gt;Botanical inventory of the proposed Ta&amp;apos;u unit of the National Park of American Samoa. Technical Report 83. National Park Service project CA8034-2-0001. Honolulu, HI&lt;/title&gt;&lt;/titles&gt;&lt;pages&gt;75&lt;/pages&gt;&lt;keywords&gt;&lt;keyword&gt;Samoa&lt;/keyword&gt;&lt;keyword&gt;Ta&amp;apos;u&lt;/keyword&gt;&lt;keyword&gt;inventory&lt;/keyword&gt;&lt;/keywords&gt;&lt;dates&gt;&lt;year&gt;1992&lt;/year&gt;&lt;/dates&gt;&lt;urls&gt;&lt;/urls&gt;&lt;/record&gt;&lt;/Cite&gt;&lt;/EndNote&gt;</w:instrText>
            </w:r>
            <w:r>
              <w:rPr>
                <w:rFonts w:ascii="Arial" w:hAnsi="Arial" w:cs="Arial"/>
                <w:sz w:val="20"/>
                <w:szCs w:val="20"/>
              </w:rPr>
              <w:fldChar w:fldCharType="separate"/>
            </w:r>
            <w:r w:rsidR="0049042A" w:rsidRPr="003E059F">
              <w:rPr>
                <w:rFonts w:ascii="Arial" w:hAnsi="Arial" w:cs="Arial"/>
                <w:noProof/>
                <w:sz w:val="20"/>
                <w:szCs w:val="20"/>
              </w:rPr>
              <w:t>(Whistler 1992a)</w:t>
            </w:r>
            <w:r>
              <w:rPr>
                <w:rFonts w:ascii="Arial" w:hAnsi="Arial" w:cs="Arial"/>
                <w:sz w:val="20"/>
                <w:szCs w:val="20"/>
              </w:rPr>
              <w:fldChar w:fldCharType="end"/>
            </w:r>
          </w:p>
        </w:tc>
        <w:tc>
          <w:tcPr>
            <w:tcW w:w="5130" w:type="dxa"/>
            <w:tcBorders>
              <w:top w:val="nil"/>
              <w:left w:val="nil"/>
              <w:bottom w:val="nil"/>
              <w:right w:val="nil"/>
            </w:tcBorders>
            <w:shd w:val="clear" w:color="auto" w:fill="FFFFFF"/>
            <w:tcMar>
              <w:top w:w="15" w:type="dxa"/>
              <w:left w:w="15" w:type="dxa"/>
              <w:bottom w:w="0" w:type="dxa"/>
              <w:right w:w="15" w:type="dxa"/>
            </w:tcMar>
          </w:tcPr>
          <w:p w:rsidR="0049042A" w:rsidRPr="003E059F" w:rsidRDefault="0049042A" w:rsidP="006F31A5">
            <w:pPr>
              <w:ind w:left="177" w:right="-15" w:hanging="177"/>
              <w:rPr>
                <w:rFonts w:ascii="Arial" w:hAnsi="Arial" w:cs="Arial"/>
                <w:sz w:val="20"/>
                <w:szCs w:val="20"/>
              </w:rPr>
            </w:pPr>
            <w:r w:rsidRPr="003E059F">
              <w:rPr>
                <w:rFonts w:ascii="Arial" w:hAnsi="Arial" w:cs="Arial"/>
                <w:sz w:val="20"/>
                <w:szCs w:val="20"/>
              </w:rPr>
              <w:t>Tau vegetation map</w:t>
            </w:r>
          </w:p>
        </w:tc>
      </w:tr>
      <w:tr w:rsidR="0049042A" w:rsidRPr="003E059F">
        <w:trPr>
          <w:trHeight w:val="315"/>
        </w:trPr>
        <w:tc>
          <w:tcPr>
            <w:tcW w:w="735" w:type="dxa"/>
            <w:tcBorders>
              <w:top w:val="nil"/>
              <w:left w:val="nil"/>
              <w:bottom w:val="nil"/>
              <w:right w:val="nil"/>
            </w:tcBorders>
            <w:shd w:val="clear" w:color="auto" w:fill="FFFFFF"/>
            <w:noWrap/>
            <w:tcMar>
              <w:top w:w="15" w:type="dxa"/>
              <w:left w:w="15" w:type="dxa"/>
              <w:bottom w:w="0" w:type="dxa"/>
              <w:right w:w="15" w:type="dxa"/>
            </w:tcMar>
            <w:vAlign w:val="bottom"/>
          </w:tcPr>
          <w:p w:rsidR="0049042A" w:rsidRPr="003E059F" w:rsidRDefault="0049042A" w:rsidP="006F31A5">
            <w:pPr>
              <w:rPr>
                <w:rFonts w:ascii="Arial" w:hAnsi="Arial" w:cs="Arial"/>
                <w:sz w:val="20"/>
                <w:szCs w:val="20"/>
              </w:rPr>
            </w:pPr>
          </w:p>
        </w:tc>
        <w:tc>
          <w:tcPr>
            <w:tcW w:w="3240" w:type="dxa"/>
            <w:tcBorders>
              <w:top w:val="nil"/>
              <w:left w:val="nil"/>
              <w:bottom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sidRPr="003E059F">
              <w:rPr>
                <w:rFonts w:ascii="Arial" w:hAnsi="Arial" w:cs="Arial"/>
                <w:sz w:val="20"/>
                <w:szCs w:val="20"/>
              </w:rPr>
              <w:fldChar w:fldCharType="begin"/>
            </w:r>
            <w:r w:rsidR="0049042A" w:rsidRPr="003E059F">
              <w:rPr>
                <w:rFonts w:ascii="Arial" w:hAnsi="Arial" w:cs="Arial"/>
                <w:sz w:val="20"/>
                <w:szCs w:val="20"/>
              </w:rPr>
              <w:instrText xml:space="preserve"> ADDIN EN.CITE &lt;EndNote&gt;&lt;Cite&gt;&lt;Author&gt;Whistler&lt;/Author&gt;&lt;Year&gt;1992&lt;/Year&gt;&lt;RecNum&gt;260&lt;/RecNum&gt;&lt;DisplayText&gt;(Whistler 1992b)&lt;/DisplayText&gt;&lt;record&gt;&lt;rec-number&gt;260&lt;/rec-number&gt;&lt;foreign-keys&gt;&lt;key app="EN" db-id="29wd9fdxkttawpevre3ptatrsdx2se0wz5da"&gt;260&lt;/key&gt;&lt;/foreign-keys&gt;&lt;ref-type name="Journal Article"&gt;17&lt;/ref-type&gt;&lt;contributors&gt;&lt;authors&gt;&lt;author&gt;Whistler, W. Arthur&lt;/author&gt;&lt;/authors&gt;&lt;/contributors&gt;&lt;titles&gt;&lt;title&gt;Vegetation of Samoa and Tonga&lt;/title&gt;&lt;secondary-title&gt;Pacific Science&lt;/secondary-title&gt;&lt;/titles&gt;&lt;pages&gt;159-178&lt;/pages&gt;&lt;volume&gt;46&lt;/volume&gt;&lt;keywords&gt;&lt;keyword&gt;Samoa&lt;/keyword&gt;&lt;/keywords&gt;&lt;dates&gt;&lt;year&gt;1992&lt;/year&gt;&lt;/dates&gt;&lt;urls&gt;&lt;/urls&gt;&lt;/record&gt;&lt;/Cite&gt;&lt;/EndNote&gt;</w:instrText>
            </w:r>
            <w:r w:rsidRPr="003E059F">
              <w:rPr>
                <w:rFonts w:ascii="Arial" w:hAnsi="Arial" w:cs="Arial"/>
                <w:sz w:val="20"/>
                <w:szCs w:val="20"/>
              </w:rPr>
              <w:fldChar w:fldCharType="separate"/>
            </w:r>
            <w:r w:rsidR="0049042A" w:rsidRPr="003E059F">
              <w:rPr>
                <w:rFonts w:ascii="Arial" w:hAnsi="Arial" w:cs="Arial"/>
                <w:noProof/>
                <w:sz w:val="20"/>
                <w:szCs w:val="20"/>
              </w:rPr>
              <w:t>(Whistler 1992b)</w:t>
            </w:r>
            <w:r w:rsidRPr="003E059F">
              <w:rPr>
                <w:rFonts w:ascii="Arial" w:hAnsi="Arial" w:cs="Arial"/>
                <w:sz w:val="20"/>
                <w:szCs w:val="20"/>
              </w:rPr>
              <w:fldChar w:fldCharType="end"/>
            </w:r>
          </w:p>
        </w:tc>
        <w:tc>
          <w:tcPr>
            <w:tcW w:w="5130" w:type="dxa"/>
            <w:tcBorders>
              <w:top w:val="nil"/>
              <w:left w:val="nil"/>
              <w:bottom w:val="nil"/>
              <w:right w:val="nil"/>
            </w:tcBorders>
            <w:shd w:val="clear" w:color="auto" w:fill="FFFFFF"/>
            <w:tcMar>
              <w:top w:w="15" w:type="dxa"/>
              <w:left w:w="15" w:type="dxa"/>
              <w:bottom w:w="0" w:type="dxa"/>
              <w:right w:w="15" w:type="dxa"/>
            </w:tcMar>
          </w:tcPr>
          <w:p w:rsidR="0049042A" w:rsidRPr="003E059F" w:rsidRDefault="0049042A" w:rsidP="006F31A5">
            <w:pPr>
              <w:ind w:left="177" w:right="-15" w:hanging="177"/>
              <w:rPr>
                <w:rFonts w:ascii="Arial" w:hAnsi="Arial" w:cs="Arial"/>
                <w:sz w:val="20"/>
                <w:szCs w:val="20"/>
              </w:rPr>
            </w:pPr>
            <w:r w:rsidRPr="003E059F">
              <w:rPr>
                <w:rFonts w:ascii="Arial" w:hAnsi="Arial" w:cs="Arial"/>
                <w:sz w:val="20"/>
                <w:szCs w:val="20"/>
              </w:rPr>
              <w:t xml:space="preserve">Samoan vegetation </w:t>
            </w:r>
          </w:p>
        </w:tc>
      </w:tr>
      <w:tr w:rsidR="0049042A" w:rsidRPr="003E059F">
        <w:trPr>
          <w:trHeight w:val="315"/>
        </w:trPr>
        <w:tc>
          <w:tcPr>
            <w:tcW w:w="735" w:type="dxa"/>
            <w:tcBorders>
              <w:top w:val="nil"/>
              <w:left w:val="nil"/>
              <w:bottom w:val="nil"/>
              <w:right w:val="nil"/>
            </w:tcBorders>
            <w:shd w:val="clear" w:color="auto" w:fill="FFFFFF"/>
            <w:noWrap/>
            <w:tcMar>
              <w:top w:w="15" w:type="dxa"/>
              <w:left w:w="15" w:type="dxa"/>
              <w:bottom w:w="0" w:type="dxa"/>
              <w:right w:w="15" w:type="dxa"/>
            </w:tcMar>
            <w:vAlign w:val="bottom"/>
          </w:tcPr>
          <w:p w:rsidR="0049042A" w:rsidRPr="003E059F" w:rsidRDefault="0049042A" w:rsidP="006F31A5">
            <w:pPr>
              <w:rPr>
                <w:rFonts w:ascii="Arial" w:hAnsi="Arial" w:cs="Arial"/>
                <w:sz w:val="20"/>
                <w:szCs w:val="20"/>
              </w:rPr>
            </w:pPr>
            <w:r w:rsidRPr="003E059F">
              <w:rPr>
                <w:rFonts w:ascii="Arial" w:hAnsi="Arial" w:cs="Arial"/>
                <w:sz w:val="20"/>
                <w:szCs w:val="20"/>
              </w:rPr>
              <w:t> </w:t>
            </w:r>
          </w:p>
        </w:tc>
        <w:tc>
          <w:tcPr>
            <w:tcW w:w="3240" w:type="dxa"/>
            <w:tcBorders>
              <w:top w:val="nil"/>
              <w:left w:val="nil"/>
              <w:bottom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sidRPr="003E059F">
              <w:rPr>
                <w:rFonts w:ascii="Arial" w:hAnsi="Arial" w:cs="Arial"/>
                <w:sz w:val="20"/>
                <w:szCs w:val="20"/>
              </w:rPr>
              <w:fldChar w:fldCharType="begin"/>
            </w:r>
            <w:r w:rsidR="0049042A" w:rsidRPr="003E059F">
              <w:rPr>
                <w:rFonts w:ascii="Arial" w:hAnsi="Arial" w:cs="Arial"/>
                <w:sz w:val="20"/>
                <w:szCs w:val="20"/>
              </w:rPr>
              <w:instrText xml:space="preserve"> ADDIN EN.CITE &lt;EndNote&gt;&lt;Cite&gt;&lt;Author&gt;Whistler&lt;/Author&gt;&lt;Year&gt;1994&lt;/Year&gt;&lt;RecNum&gt;249&lt;/RecNum&gt;&lt;DisplayText&gt;(Whistler 1994)&lt;/DisplayText&gt;&lt;record&gt;&lt;rec-number&gt;249&lt;/rec-number&gt;&lt;foreign-keys&gt;&lt;key app="EN" db-id="29wd9fdxkttawpevre3ptatrsdx2se0wz5da"&gt;249&lt;/key&gt;&lt;/foreign-keys&gt;&lt;ref-type name="Report"&gt;27&lt;/ref-type&gt;&lt;contributors&gt;&lt;authors&gt;&lt;author&gt;Whistler, W. Arthur&lt;/author&gt;&lt;/authors&gt;&lt;/contributors&gt;&lt;titles&gt;&lt;title&gt;Botanical inventory of the proposed Tutuila and Ofu units of the National Park of American Samoa. Technical Report 87. National Park Service project CA8034-2-0001&lt;/title&gt;&lt;/titles&gt;&lt;pages&gt;132&lt;/pages&gt;&lt;keywords&gt;&lt;keyword&gt;Samoa&lt;/keyword&gt;&lt;keyword&gt;plant inventory&lt;/keyword&gt;&lt;keyword&gt;Tutuila&lt;/keyword&gt;&lt;/keywords&gt;&lt;dates&gt;&lt;year&gt;1994&lt;/year&gt;&lt;/dates&gt;&lt;pub-location&gt;Honolulu, HI&lt;/pub-location&gt;&lt;urls&gt;&lt;/urls&gt;&lt;/record&gt;&lt;/Cite&gt;&lt;/EndNote&gt;</w:instrText>
            </w:r>
            <w:r w:rsidRPr="003E059F">
              <w:rPr>
                <w:rFonts w:ascii="Arial" w:hAnsi="Arial" w:cs="Arial"/>
                <w:sz w:val="20"/>
                <w:szCs w:val="20"/>
              </w:rPr>
              <w:fldChar w:fldCharType="separate"/>
            </w:r>
            <w:r w:rsidR="0049042A" w:rsidRPr="003E059F">
              <w:rPr>
                <w:rFonts w:ascii="Arial" w:hAnsi="Arial" w:cs="Arial"/>
                <w:noProof/>
                <w:sz w:val="20"/>
                <w:szCs w:val="20"/>
              </w:rPr>
              <w:t>(Whistler 1994)</w:t>
            </w:r>
            <w:r w:rsidRPr="003E059F">
              <w:rPr>
                <w:rFonts w:ascii="Arial" w:hAnsi="Arial" w:cs="Arial"/>
                <w:sz w:val="20"/>
                <w:szCs w:val="20"/>
              </w:rPr>
              <w:fldChar w:fldCharType="end"/>
            </w:r>
          </w:p>
        </w:tc>
        <w:tc>
          <w:tcPr>
            <w:tcW w:w="5130" w:type="dxa"/>
            <w:tcBorders>
              <w:top w:val="nil"/>
              <w:left w:val="nil"/>
              <w:bottom w:val="nil"/>
              <w:right w:val="nil"/>
            </w:tcBorders>
            <w:shd w:val="clear" w:color="auto" w:fill="FFFFFF"/>
            <w:tcMar>
              <w:top w:w="15" w:type="dxa"/>
              <w:left w:w="15" w:type="dxa"/>
              <w:bottom w:w="0" w:type="dxa"/>
              <w:right w:w="15" w:type="dxa"/>
            </w:tcMar>
          </w:tcPr>
          <w:p w:rsidR="0049042A" w:rsidRPr="003E059F" w:rsidRDefault="0049042A" w:rsidP="006F31A5">
            <w:pPr>
              <w:ind w:left="177" w:right="-15" w:hanging="177"/>
              <w:rPr>
                <w:rFonts w:ascii="Arial" w:hAnsi="Arial" w:cs="Arial"/>
                <w:sz w:val="20"/>
                <w:szCs w:val="20"/>
              </w:rPr>
            </w:pPr>
            <w:r w:rsidRPr="003E059F">
              <w:rPr>
                <w:rFonts w:ascii="Arial" w:hAnsi="Arial" w:cs="Arial"/>
                <w:sz w:val="20"/>
                <w:szCs w:val="20"/>
              </w:rPr>
              <w:t>Tutuila vegetation map</w:t>
            </w:r>
          </w:p>
        </w:tc>
      </w:tr>
      <w:tr w:rsidR="0049042A" w:rsidRPr="003E059F">
        <w:trPr>
          <w:trHeight w:val="315"/>
        </w:trPr>
        <w:tc>
          <w:tcPr>
            <w:tcW w:w="735" w:type="dxa"/>
            <w:tcBorders>
              <w:top w:val="nil"/>
              <w:left w:val="nil"/>
              <w:bottom w:val="nil"/>
              <w:right w:val="nil"/>
            </w:tcBorders>
            <w:shd w:val="clear" w:color="auto" w:fill="FFFFFF"/>
            <w:noWrap/>
            <w:tcMar>
              <w:top w:w="15" w:type="dxa"/>
              <w:left w:w="15" w:type="dxa"/>
              <w:bottom w:w="0" w:type="dxa"/>
              <w:right w:w="15" w:type="dxa"/>
            </w:tcMar>
            <w:vAlign w:val="bottom"/>
          </w:tcPr>
          <w:p w:rsidR="0049042A" w:rsidRPr="003E059F" w:rsidRDefault="0049042A" w:rsidP="006F31A5">
            <w:pPr>
              <w:rPr>
                <w:rFonts w:ascii="Arial" w:hAnsi="Arial" w:cs="Arial"/>
                <w:sz w:val="20"/>
                <w:szCs w:val="20"/>
              </w:rPr>
            </w:pPr>
            <w:r w:rsidRPr="003E059F">
              <w:rPr>
                <w:rFonts w:ascii="Arial" w:hAnsi="Arial" w:cs="Arial"/>
                <w:sz w:val="20"/>
                <w:szCs w:val="20"/>
              </w:rPr>
              <w:t> </w:t>
            </w:r>
          </w:p>
        </w:tc>
        <w:tc>
          <w:tcPr>
            <w:tcW w:w="3240" w:type="dxa"/>
            <w:tcBorders>
              <w:top w:val="nil"/>
              <w:left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Pr>
                <w:rFonts w:ascii="Arial" w:hAnsi="Arial" w:cs="Arial"/>
                <w:sz w:val="20"/>
                <w:szCs w:val="20"/>
              </w:rPr>
              <w:fldChar w:fldCharType="begin"/>
            </w:r>
            <w:r w:rsidR="0049042A">
              <w:rPr>
                <w:rFonts w:ascii="Arial" w:hAnsi="Arial" w:cs="Arial"/>
                <w:sz w:val="20"/>
                <w:szCs w:val="20"/>
              </w:rPr>
              <w:instrText xml:space="preserve"> ADDIN EN.CITE &lt;EndNote&gt;&lt;Cite&gt;&lt;Author&gt;Whistler&lt;/Author&gt;&lt;Year&gt;2002&lt;/Year&gt;&lt;RecNum&gt;273&lt;/RecNum&gt;&lt;DisplayText&gt;(Whistler 2002)&lt;/DisplayText&gt;&lt;record&gt;&lt;rec-number&gt;273&lt;/rec-number&gt;&lt;foreign-keys&gt;&lt;key app="EN" db-id="29wd9fdxkttawpevre3ptatrsdx2se0wz5da"&gt;273&lt;/key&gt;&lt;/foreign-keys&gt;&lt;ref-type name="Book"&gt;6&lt;/ref-type&gt;&lt;contributors&gt;&lt;authors&gt;&lt;author&gt;Whistler, W. Arthur&lt;/author&gt;&lt;/authors&gt;&lt;/contributors&gt;&lt;titles&gt;&lt;title&gt;The Samoan Rainforest: A Guide to the Vegetation of the Samoan Archipelago&lt;/title&gt;&lt;/titles&gt;&lt;pages&gt;169&lt;/pages&gt;&lt;dates&gt;&lt;year&gt;2002&lt;/year&gt;&lt;/dates&gt;&lt;pub-location&gt;Honolulu, HI&lt;/pub-location&gt;&lt;publisher&gt;Isle Botanica&lt;/publisher&gt;&lt;urls&gt;&lt;/urls&gt;&lt;/record&gt;&lt;/Cite&gt;&lt;/EndNote&gt;</w:instrText>
            </w:r>
            <w:r>
              <w:rPr>
                <w:rFonts w:ascii="Arial" w:hAnsi="Arial" w:cs="Arial"/>
                <w:sz w:val="20"/>
                <w:szCs w:val="20"/>
              </w:rPr>
              <w:fldChar w:fldCharType="separate"/>
            </w:r>
            <w:r w:rsidR="0049042A" w:rsidRPr="003E059F">
              <w:rPr>
                <w:rFonts w:ascii="Arial" w:hAnsi="Arial" w:cs="Arial"/>
                <w:noProof/>
                <w:sz w:val="20"/>
                <w:szCs w:val="20"/>
              </w:rPr>
              <w:t>(Whistler 2002)</w:t>
            </w:r>
            <w:r>
              <w:rPr>
                <w:rFonts w:ascii="Arial" w:hAnsi="Arial" w:cs="Arial"/>
                <w:sz w:val="20"/>
                <w:szCs w:val="20"/>
              </w:rPr>
              <w:fldChar w:fldCharType="end"/>
            </w:r>
          </w:p>
        </w:tc>
        <w:tc>
          <w:tcPr>
            <w:tcW w:w="5130" w:type="dxa"/>
            <w:tcBorders>
              <w:top w:val="nil"/>
              <w:left w:val="nil"/>
              <w:right w:val="nil"/>
            </w:tcBorders>
            <w:shd w:val="clear" w:color="auto" w:fill="FFFFFF"/>
            <w:tcMar>
              <w:top w:w="15" w:type="dxa"/>
              <w:left w:w="15" w:type="dxa"/>
              <w:bottom w:w="0" w:type="dxa"/>
              <w:right w:w="15" w:type="dxa"/>
            </w:tcMar>
          </w:tcPr>
          <w:p w:rsidR="0049042A" w:rsidRPr="003E059F" w:rsidRDefault="0049042A" w:rsidP="006F31A5">
            <w:pPr>
              <w:ind w:left="177" w:right="-15" w:hanging="177"/>
              <w:rPr>
                <w:rFonts w:ascii="Arial" w:hAnsi="Arial" w:cs="Arial"/>
                <w:sz w:val="20"/>
                <w:szCs w:val="20"/>
              </w:rPr>
            </w:pPr>
            <w:r w:rsidRPr="003E059F">
              <w:rPr>
                <w:rFonts w:ascii="Arial" w:hAnsi="Arial" w:cs="Arial"/>
                <w:sz w:val="20"/>
                <w:szCs w:val="20"/>
              </w:rPr>
              <w:t>Samoan vegetation guide</w:t>
            </w:r>
          </w:p>
        </w:tc>
      </w:tr>
      <w:tr w:rsidR="0049042A" w:rsidRPr="003E059F">
        <w:trPr>
          <w:trHeight w:val="315"/>
        </w:trPr>
        <w:tc>
          <w:tcPr>
            <w:tcW w:w="735" w:type="dxa"/>
            <w:tcBorders>
              <w:top w:val="nil"/>
              <w:left w:val="nil"/>
              <w:bottom w:val="nil"/>
              <w:right w:val="nil"/>
            </w:tcBorders>
            <w:shd w:val="clear" w:color="auto" w:fill="FFFFFF"/>
            <w:noWrap/>
            <w:tcMar>
              <w:top w:w="15" w:type="dxa"/>
              <w:left w:w="15" w:type="dxa"/>
              <w:bottom w:w="0" w:type="dxa"/>
              <w:right w:w="15" w:type="dxa"/>
            </w:tcMar>
            <w:vAlign w:val="bottom"/>
          </w:tcPr>
          <w:p w:rsidR="0049042A" w:rsidRPr="003E059F" w:rsidRDefault="0049042A" w:rsidP="006F31A5">
            <w:pPr>
              <w:rPr>
                <w:rFonts w:ascii="Arial" w:hAnsi="Arial" w:cs="Arial"/>
                <w:sz w:val="20"/>
                <w:szCs w:val="20"/>
              </w:rPr>
            </w:pPr>
            <w:r w:rsidRPr="003E059F">
              <w:rPr>
                <w:rFonts w:ascii="Arial" w:hAnsi="Arial" w:cs="Arial"/>
                <w:sz w:val="20"/>
                <w:szCs w:val="20"/>
              </w:rPr>
              <w:t> </w:t>
            </w:r>
          </w:p>
        </w:tc>
        <w:tc>
          <w:tcPr>
            <w:tcW w:w="3240" w:type="dxa"/>
            <w:tcBorders>
              <w:top w:val="nil"/>
              <w:left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Pr>
                <w:rFonts w:ascii="Arial" w:hAnsi="Arial" w:cs="Arial"/>
                <w:sz w:val="20"/>
                <w:szCs w:val="20"/>
              </w:rPr>
              <w:fldChar w:fldCharType="begin"/>
            </w:r>
            <w:r w:rsidR="0049042A">
              <w:rPr>
                <w:rFonts w:ascii="Arial" w:hAnsi="Arial" w:cs="Arial"/>
                <w:sz w:val="20"/>
                <w:szCs w:val="20"/>
              </w:rPr>
              <w:instrText xml:space="preserve"> ADDIN EN.CITE &lt;EndNote&gt;&lt;Cite&gt;&lt;Author&gt;Whistler&lt;/Author&gt;&lt;Year&gt;2004&lt;/Year&gt;&lt;RecNum&gt;272&lt;/RecNum&gt;&lt;DisplayText&gt;(Whistler 2004)&lt;/DisplayText&gt;&lt;record&gt;&lt;rec-number&gt;272&lt;/rec-number&gt;&lt;foreign-keys&gt;&lt;key app="EN" db-id="29wd9fdxkttawpevre3ptatrsdx2se0wz5da"&gt;272&lt;/key&gt;&lt;/foreign-keys&gt;&lt;ref-type name="Book"&gt;6&lt;/ref-type&gt;&lt;contributors&gt;&lt;authors&gt;&lt;author&gt;Whistler, W. Arthur&lt;/author&gt;&lt;/authors&gt;&lt;/contributors&gt;&lt;titles&gt;&lt;title&gt;Rainforest Trees of Samoa: A Guide to the Common Lowland and Foothill Forest Trees of the Samoan Archipelago&lt;/title&gt;&lt;/titles&gt;&lt;pages&gt;210&lt;/pages&gt;&lt;dates&gt;&lt;year&gt;2004&lt;/year&gt;&lt;/dates&gt;&lt;pub-location&gt;Honolulu, HI&lt;/pub-location&gt;&lt;publisher&gt;Isle Botanica&lt;/publisher&gt;&lt;urls&gt;&lt;/urls&gt;&lt;/record&gt;&lt;/Cite&gt;&lt;/EndNote&gt;</w:instrText>
            </w:r>
            <w:r>
              <w:rPr>
                <w:rFonts w:ascii="Arial" w:hAnsi="Arial" w:cs="Arial"/>
                <w:sz w:val="20"/>
                <w:szCs w:val="20"/>
              </w:rPr>
              <w:fldChar w:fldCharType="separate"/>
            </w:r>
            <w:r w:rsidR="0049042A" w:rsidRPr="003E059F">
              <w:rPr>
                <w:rFonts w:ascii="Arial" w:hAnsi="Arial" w:cs="Arial"/>
                <w:noProof/>
                <w:sz w:val="20"/>
                <w:szCs w:val="20"/>
              </w:rPr>
              <w:t>(Whistler 2004)</w:t>
            </w:r>
            <w:r>
              <w:rPr>
                <w:rFonts w:ascii="Arial" w:hAnsi="Arial" w:cs="Arial"/>
                <w:sz w:val="20"/>
                <w:szCs w:val="20"/>
              </w:rPr>
              <w:fldChar w:fldCharType="end"/>
            </w:r>
          </w:p>
        </w:tc>
        <w:tc>
          <w:tcPr>
            <w:tcW w:w="5130" w:type="dxa"/>
            <w:tcBorders>
              <w:top w:val="nil"/>
              <w:left w:val="nil"/>
              <w:right w:val="nil"/>
            </w:tcBorders>
            <w:shd w:val="clear" w:color="auto" w:fill="FFFFFF"/>
            <w:tcMar>
              <w:top w:w="15" w:type="dxa"/>
              <w:left w:w="15" w:type="dxa"/>
              <w:bottom w:w="0" w:type="dxa"/>
              <w:right w:w="15" w:type="dxa"/>
            </w:tcMar>
          </w:tcPr>
          <w:p w:rsidR="0049042A" w:rsidRPr="003E059F" w:rsidRDefault="0049042A" w:rsidP="006F31A5">
            <w:pPr>
              <w:ind w:left="177" w:right="-15" w:hanging="177"/>
              <w:rPr>
                <w:rFonts w:ascii="Arial" w:hAnsi="Arial" w:cs="Arial"/>
                <w:sz w:val="20"/>
                <w:szCs w:val="20"/>
              </w:rPr>
            </w:pPr>
            <w:r w:rsidRPr="003E059F">
              <w:rPr>
                <w:rFonts w:ascii="Arial" w:hAnsi="Arial" w:cs="Arial"/>
                <w:sz w:val="20"/>
                <w:szCs w:val="20"/>
              </w:rPr>
              <w:t>Samoan rainforest trees</w:t>
            </w:r>
          </w:p>
        </w:tc>
      </w:tr>
      <w:tr w:rsidR="0049042A" w:rsidRPr="003E059F">
        <w:trPr>
          <w:trHeight w:val="315"/>
        </w:trPr>
        <w:tc>
          <w:tcPr>
            <w:tcW w:w="9105" w:type="dxa"/>
            <w:gridSpan w:val="3"/>
            <w:tcBorders>
              <w:top w:val="nil"/>
              <w:left w:val="nil"/>
              <w:bottom w:val="nil"/>
              <w:right w:val="nil"/>
            </w:tcBorders>
            <w:shd w:val="clear" w:color="auto" w:fill="FFFFFF"/>
            <w:noWrap/>
            <w:tcMar>
              <w:top w:w="15" w:type="dxa"/>
              <w:left w:w="15" w:type="dxa"/>
              <w:bottom w:w="0" w:type="dxa"/>
              <w:right w:w="15" w:type="dxa"/>
            </w:tcMar>
            <w:vAlign w:val="bottom"/>
          </w:tcPr>
          <w:p w:rsidR="0049042A" w:rsidRPr="003E059F" w:rsidRDefault="0049042A" w:rsidP="006F31A5">
            <w:pPr>
              <w:ind w:left="177" w:right="-15" w:hanging="177"/>
              <w:rPr>
                <w:rFonts w:ascii="Arial" w:hAnsi="Arial" w:cs="Arial"/>
                <w:sz w:val="20"/>
                <w:szCs w:val="20"/>
              </w:rPr>
            </w:pPr>
            <w:r w:rsidRPr="003E059F">
              <w:rPr>
                <w:rFonts w:ascii="Arial" w:hAnsi="Arial" w:cs="Arial"/>
                <w:i/>
                <w:color w:val="000000"/>
                <w:sz w:val="20"/>
                <w:szCs w:val="20"/>
              </w:rPr>
              <w:t>Pu‘ukoholā Heiau National Historic Site (PUHE)</w:t>
            </w:r>
          </w:p>
        </w:tc>
      </w:tr>
      <w:tr w:rsidR="0049042A" w:rsidRPr="003E059F">
        <w:trPr>
          <w:trHeight w:val="315"/>
        </w:trPr>
        <w:tc>
          <w:tcPr>
            <w:tcW w:w="735" w:type="dxa"/>
            <w:tcBorders>
              <w:top w:val="nil"/>
              <w:left w:val="nil"/>
              <w:right w:val="nil"/>
            </w:tcBorders>
            <w:shd w:val="clear" w:color="auto" w:fill="FFFFFF"/>
            <w:noWrap/>
            <w:tcMar>
              <w:top w:w="15" w:type="dxa"/>
              <w:left w:w="15" w:type="dxa"/>
              <w:bottom w:w="0" w:type="dxa"/>
              <w:right w:w="15" w:type="dxa"/>
            </w:tcMar>
            <w:vAlign w:val="bottom"/>
          </w:tcPr>
          <w:p w:rsidR="0049042A" w:rsidRPr="003E059F" w:rsidRDefault="0049042A" w:rsidP="006F31A5">
            <w:pPr>
              <w:rPr>
                <w:rFonts w:ascii="Arial" w:hAnsi="Arial" w:cs="Arial"/>
                <w:sz w:val="20"/>
                <w:szCs w:val="20"/>
              </w:rPr>
            </w:pPr>
            <w:r w:rsidRPr="003E059F">
              <w:rPr>
                <w:rFonts w:ascii="Arial" w:hAnsi="Arial" w:cs="Arial"/>
                <w:sz w:val="20"/>
                <w:szCs w:val="20"/>
              </w:rPr>
              <w:t> </w:t>
            </w:r>
          </w:p>
        </w:tc>
        <w:tc>
          <w:tcPr>
            <w:tcW w:w="3240" w:type="dxa"/>
            <w:tcBorders>
              <w:left w:val="nil"/>
              <w:bottom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Pr>
                <w:rFonts w:ascii="Arial" w:hAnsi="Arial" w:cs="Arial"/>
                <w:sz w:val="20"/>
                <w:szCs w:val="20"/>
              </w:rPr>
              <w:fldChar w:fldCharType="begin"/>
            </w:r>
            <w:r w:rsidR="0049042A">
              <w:rPr>
                <w:rFonts w:ascii="Arial" w:hAnsi="Arial" w:cs="Arial"/>
                <w:sz w:val="20"/>
                <w:szCs w:val="20"/>
              </w:rPr>
              <w:instrText xml:space="preserve"> ADDIN EN.CITE &lt;EndNote&gt;&lt;Cite&gt;&lt;Author&gt;Macneil&lt;/Author&gt;&lt;Year&gt;1977&lt;/Year&gt;&lt;RecNum&gt;332&lt;/RecNum&gt;&lt;DisplayText&gt;(Macneil and Hemmes 1977)&lt;/DisplayText&gt;&lt;record&gt;&lt;rec-number&gt;332&lt;/rec-number&gt;&lt;foreign-keys&gt;&lt;key app="EN" db-id="29wd9fdxkttawpevre3ptatrsdx2se0wz5da"&gt;332&lt;/key&gt;&lt;/foreign-keys&gt;&lt;ref-type name="Report"&gt;27&lt;/ref-type&gt;&lt;contributors&gt;&lt;authors&gt;&lt;author&gt;Macneil, James D&lt;/author&gt;&lt;author&gt;Hemmes, Don E&lt;/author&gt;&lt;/authors&gt;&lt;/contributors&gt;&lt;titles&gt;&lt;title&gt;Pu`ukohola Heiau National Historic Site plant survey. Technical Report 15&lt;/title&gt;&lt;/titles&gt;&lt;dates&gt;&lt;year&gt;1977&lt;/year&gt;&lt;/dates&gt;&lt;publisher&gt;Cooperative National Park Resources Studies Unit, University of Hawaii at Manoa, Honolulu, HI&lt;/publisher&gt;&lt;urls&gt;&lt;/urls&gt;&lt;/record&gt;&lt;/Cite&gt;&lt;/EndNote&gt;</w:instrText>
            </w:r>
            <w:r>
              <w:rPr>
                <w:rFonts w:ascii="Arial" w:hAnsi="Arial" w:cs="Arial"/>
                <w:sz w:val="20"/>
                <w:szCs w:val="20"/>
              </w:rPr>
              <w:fldChar w:fldCharType="separate"/>
            </w:r>
            <w:r w:rsidR="0049042A" w:rsidRPr="003E059F">
              <w:rPr>
                <w:rFonts w:ascii="Arial" w:hAnsi="Arial" w:cs="Arial"/>
                <w:noProof/>
                <w:sz w:val="20"/>
                <w:szCs w:val="20"/>
              </w:rPr>
              <w:t>(Macneil and Hemmes 1977)</w:t>
            </w:r>
            <w:r>
              <w:rPr>
                <w:rFonts w:ascii="Arial" w:hAnsi="Arial" w:cs="Arial"/>
                <w:sz w:val="20"/>
                <w:szCs w:val="20"/>
              </w:rPr>
              <w:fldChar w:fldCharType="end"/>
            </w:r>
          </w:p>
        </w:tc>
        <w:tc>
          <w:tcPr>
            <w:tcW w:w="5130" w:type="dxa"/>
            <w:tcBorders>
              <w:left w:val="nil"/>
              <w:bottom w:val="nil"/>
              <w:right w:val="nil"/>
            </w:tcBorders>
            <w:shd w:val="clear" w:color="auto" w:fill="FFFFFF"/>
            <w:tcMar>
              <w:top w:w="15" w:type="dxa"/>
              <w:left w:w="15" w:type="dxa"/>
              <w:bottom w:w="0" w:type="dxa"/>
              <w:right w:w="15" w:type="dxa"/>
            </w:tcMar>
          </w:tcPr>
          <w:p w:rsidR="0049042A" w:rsidRPr="003E059F" w:rsidRDefault="0049042A" w:rsidP="006F31A5">
            <w:pPr>
              <w:ind w:left="177" w:right="-15" w:hanging="177"/>
              <w:rPr>
                <w:rFonts w:ascii="Arial" w:hAnsi="Arial" w:cs="Arial"/>
                <w:sz w:val="20"/>
                <w:szCs w:val="20"/>
              </w:rPr>
            </w:pPr>
            <w:r w:rsidRPr="003E059F">
              <w:rPr>
                <w:rFonts w:ascii="Arial" w:hAnsi="Arial" w:cs="Arial"/>
                <w:sz w:val="20"/>
                <w:szCs w:val="20"/>
              </w:rPr>
              <w:t>PUHE plant inventory</w:t>
            </w:r>
          </w:p>
        </w:tc>
      </w:tr>
      <w:tr w:rsidR="0049042A" w:rsidRPr="003E059F">
        <w:trPr>
          <w:trHeight w:val="315"/>
        </w:trPr>
        <w:tc>
          <w:tcPr>
            <w:tcW w:w="735" w:type="dxa"/>
            <w:tcBorders>
              <w:top w:val="nil"/>
              <w:left w:val="nil"/>
              <w:right w:val="nil"/>
            </w:tcBorders>
            <w:shd w:val="clear" w:color="auto" w:fill="FFFFFF"/>
            <w:noWrap/>
            <w:tcMar>
              <w:top w:w="15" w:type="dxa"/>
              <w:left w:w="15" w:type="dxa"/>
              <w:bottom w:w="0" w:type="dxa"/>
              <w:right w:w="15" w:type="dxa"/>
            </w:tcMar>
            <w:vAlign w:val="bottom"/>
          </w:tcPr>
          <w:p w:rsidR="0049042A" w:rsidRPr="003E059F" w:rsidRDefault="0049042A" w:rsidP="006F31A5">
            <w:pPr>
              <w:rPr>
                <w:rFonts w:ascii="Arial" w:hAnsi="Arial" w:cs="Arial"/>
                <w:sz w:val="20"/>
                <w:szCs w:val="20"/>
              </w:rPr>
            </w:pPr>
            <w:r w:rsidRPr="003E059F">
              <w:rPr>
                <w:rFonts w:ascii="Arial" w:hAnsi="Arial" w:cs="Arial"/>
                <w:sz w:val="20"/>
                <w:szCs w:val="20"/>
              </w:rPr>
              <w:t> </w:t>
            </w:r>
          </w:p>
        </w:tc>
        <w:tc>
          <w:tcPr>
            <w:tcW w:w="3240" w:type="dxa"/>
            <w:tcBorders>
              <w:top w:val="nil"/>
              <w:left w:val="nil"/>
              <w:bottom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sidRPr="003E059F">
              <w:rPr>
                <w:rFonts w:ascii="Arial" w:hAnsi="Arial" w:cs="Arial"/>
                <w:sz w:val="20"/>
                <w:szCs w:val="20"/>
              </w:rPr>
              <w:fldChar w:fldCharType="begin"/>
            </w:r>
            <w:r w:rsidR="0049042A" w:rsidRPr="003E059F">
              <w:rPr>
                <w:rFonts w:ascii="Arial" w:hAnsi="Arial" w:cs="Arial"/>
                <w:sz w:val="20"/>
                <w:szCs w:val="20"/>
              </w:rPr>
              <w:instrText xml:space="preserve"> ADDIN EN.CITE &lt;EndNote&gt;&lt;Cite&gt;&lt;Author&gt;Pratt&lt;/Author&gt;&lt;Year&gt;1996&lt;/Year&gt;&lt;RecNum&gt;333&lt;/RecNum&gt;&lt;DisplayText&gt;(Pratt and Abbott 1996c)&lt;/DisplayText&gt;&lt;record&gt;&lt;rec-number&gt;333&lt;/rec-number&gt;&lt;foreign-keys&gt;&lt;key app="EN" db-id="29wd9fdxkttawpevre3ptatrsdx2se0wz5da"&gt;333&lt;/key&gt;&lt;/foreign-keys&gt;&lt;ref-type name="Report"&gt;27&lt;/ref-type&gt;&lt;contributors&gt;&lt;authors&gt;&lt;author&gt;Pratt, L. W.&lt;/author&gt;&lt;author&gt;Abbott, L. L.&lt;/author&gt;&lt;/authors&gt;&lt;/contributors&gt;&lt;titles&gt;&lt;title&gt;Vascular plants of Pu&amp;apos;ukohola Heiau National Historic Site, Hawaii Island. Technical Report 101&lt;/title&gt;&lt;/titles&gt;&lt;dates&gt;&lt;year&gt;1996&lt;/year&gt;&lt;/dates&gt;&lt;publisher&gt;Cooperative National Park Resources Studies Unit, University of Hawaii at Manoa, Honolulu, HI&lt;/publisher&gt;&lt;urls&gt;&lt;/urls&gt;&lt;/record&gt;&lt;/Cite&gt;&lt;/EndNote&gt;</w:instrText>
            </w:r>
            <w:r w:rsidRPr="003E059F">
              <w:rPr>
                <w:rFonts w:ascii="Arial" w:hAnsi="Arial" w:cs="Arial"/>
                <w:sz w:val="20"/>
                <w:szCs w:val="20"/>
              </w:rPr>
              <w:fldChar w:fldCharType="separate"/>
            </w:r>
            <w:r w:rsidR="0049042A" w:rsidRPr="003E059F">
              <w:rPr>
                <w:rFonts w:ascii="Arial" w:hAnsi="Arial" w:cs="Arial"/>
                <w:noProof/>
                <w:sz w:val="20"/>
                <w:szCs w:val="20"/>
              </w:rPr>
              <w:t>(Pratt and Abbott 1996c)</w:t>
            </w:r>
            <w:r w:rsidRPr="003E059F">
              <w:rPr>
                <w:rFonts w:ascii="Arial" w:hAnsi="Arial" w:cs="Arial"/>
                <w:sz w:val="20"/>
                <w:szCs w:val="20"/>
              </w:rPr>
              <w:fldChar w:fldCharType="end"/>
            </w:r>
          </w:p>
        </w:tc>
        <w:tc>
          <w:tcPr>
            <w:tcW w:w="5130" w:type="dxa"/>
            <w:tcBorders>
              <w:top w:val="nil"/>
              <w:left w:val="nil"/>
              <w:bottom w:val="nil"/>
              <w:right w:val="nil"/>
            </w:tcBorders>
            <w:shd w:val="clear" w:color="auto" w:fill="FFFFFF"/>
            <w:tcMar>
              <w:top w:w="15" w:type="dxa"/>
              <w:left w:w="15" w:type="dxa"/>
              <w:bottom w:w="0" w:type="dxa"/>
              <w:right w:w="15" w:type="dxa"/>
            </w:tcMar>
          </w:tcPr>
          <w:p w:rsidR="0049042A" w:rsidRPr="003E059F" w:rsidRDefault="0049042A" w:rsidP="006F31A5">
            <w:pPr>
              <w:ind w:left="177" w:right="-15" w:hanging="177"/>
              <w:rPr>
                <w:rFonts w:ascii="Arial" w:hAnsi="Arial" w:cs="Arial"/>
                <w:sz w:val="20"/>
                <w:szCs w:val="20"/>
              </w:rPr>
            </w:pPr>
            <w:r w:rsidRPr="003E059F">
              <w:rPr>
                <w:rFonts w:ascii="Arial" w:hAnsi="Arial" w:cs="Arial"/>
                <w:sz w:val="20"/>
                <w:szCs w:val="20"/>
              </w:rPr>
              <w:t>PUHE plant inventory</w:t>
            </w:r>
          </w:p>
        </w:tc>
      </w:tr>
      <w:tr w:rsidR="0049042A" w:rsidRPr="003E059F">
        <w:trPr>
          <w:trHeight w:val="315"/>
        </w:trPr>
        <w:tc>
          <w:tcPr>
            <w:tcW w:w="9105" w:type="dxa"/>
            <w:gridSpan w:val="3"/>
            <w:tcBorders>
              <w:left w:val="nil"/>
              <w:bottom w:val="nil"/>
              <w:right w:val="nil"/>
            </w:tcBorders>
            <w:shd w:val="clear" w:color="auto" w:fill="FFFFFF"/>
            <w:noWrap/>
            <w:tcMar>
              <w:top w:w="15" w:type="dxa"/>
              <w:left w:w="15" w:type="dxa"/>
              <w:bottom w:w="0" w:type="dxa"/>
              <w:right w:w="15" w:type="dxa"/>
            </w:tcMar>
            <w:vAlign w:val="bottom"/>
          </w:tcPr>
          <w:p w:rsidR="0049042A" w:rsidRPr="003E059F" w:rsidRDefault="0049042A" w:rsidP="006F31A5">
            <w:pPr>
              <w:ind w:left="177" w:right="-15" w:hanging="177"/>
              <w:rPr>
                <w:rFonts w:ascii="Arial" w:hAnsi="Arial" w:cs="Arial"/>
                <w:sz w:val="20"/>
                <w:szCs w:val="20"/>
              </w:rPr>
            </w:pPr>
            <w:r w:rsidRPr="003E059F">
              <w:rPr>
                <w:rFonts w:ascii="Arial" w:hAnsi="Arial" w:cs="Arial"/>
                <w:i/>
                <w:color w:val="000000"/>
                <w:sz w:val="20"/>
                <w:szCs w:val="20"/>
              </w:rPr>
              <w:t>Pu‘uhonua o Hōnaunau National Historical Park (PUHO)</w:t>
            </w:r>
          </w:p>
        </w:tc>
      </w:tr>
      <w:tr w:rsidR="0049042A" w:rsidRPr="003E059F">
        <w:trPr>
          <w:trHeight w:val="315"/>
        </w:trPr>
        <w:tc>
          <w:tcPr>
            <w:tcW w:w="735" w:type="dxa"/>
            <w:tcBorders>
              <w:left w:val="nil"/>
              <w:bottom w:val="nil"/>
              <w:right w:val="nil"/>
            </w:tcBorders>
            <w:shd w:val="clear" w:color="auto" w:fill="FFFFFF"/>
            <w:noWrap/>
            <w:tcMar>
              <w:top w:w="15" w:type="dxa"/>
              <w:left w:w="15" w:type="dxa"/>
              <w:bottom w:w="0" w:type="dxa"/>
              <w:right w:w="15" w:type="dxa"/>
            </w:tcMar>
            <w:vAlign w:val="bottom"/>
          </w:tcPr>
          <w:p w:rsidR="0049042A" w:rsidRPr="003E059F" w:rsidRDefault="0049042A" w:rsidP="006F31A5">
            <w:pPr>
              <w:rPr>
                <w:rFonts w:ascii="Arial" w:hAnsi="Arial" w:cs="Arial"/>
                <w:sz w:val="20"/>
                <w:szCs w:val="20"/>
              </w:rPr>
            </w:pPr>
          </w:p>
        </w:tc>
        <w:tc>
          <w:tcPr>
            <w:tcW w:w="3240" w:type="dxa"/>
            <w:tcBorders>
              <w:top w:val="nil"/>
              <w:left w:val="nil"/>
              <w:bottom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sidRPr="003E059F">
              <w:rPr>
                <w:rFonts w:ascii="Arial" w:hAnsi="Arial" w:cs="Arial"/>
                <w:sz w:val="20"/>
                <w:szCs w:val="20"/>
              </w:rPr>
              <w:fldChar w:fldCharType="begin"/>
            </w:r>
            <w:r w:rsidR="0049042A" w:rsidRPr="003E059F">
              <w:rPr>
                <w:rFonts w:ascii="Arial" w:hAnsi="Arial" w:cs="Arial"/>
                <w:sz w:val="20"/>
                <w:szCs w:val="20"/>
              </w:rPr>
              <w:instrText xml:space="preserve"> ADDIN EN.CITE &lt;EndNote&gt;&lt;Cite&gt;&lt;Author&gt;Leishmann&lt;/Author&gt;&lt;Year&gt;1986&lt;/Year&gt;&lt;RecNum&gt;329&lt;/RecNum&gt;&lt;DisplayText&gt;(Leishmann 1986)&lt;/DisplayText&gt;&lt;record&gt;&lt;rec-number&gt;329&lt;/rec-number&gt;&lt;foreign-keys&gt;&lt;key app="EN" db-id="29wd9fdxkttawpevre3ptatrsdx2se0wz5da"&gt;329&lt;/key&gt;&lt;/foreign-keys&gt;&lt;ref-type name="Report"&gt;27&lt;/ref-type&gt;&lt;contributors&gt;&lt;authors&gt;&lt;author&gt;Leishmann, Jack&lt;/author&gt;&lt;/authors&gt;&lt;/contributors&gt;&lt;titles&gt;&lt;title&gt;Vegetation map of Puuhonua o Honaunau National Historical Park, Hawaii. Technical Report 57&lt;/title&gt;&lt;/titles&gt;&lt;dates&gt;&lt;year&gt;1986&lt;/year&gt;&lt;/dates&gt;&lt;pub-location&gt;Honolulu, HI&lt;/pub-location&gt;&lt;publisher&gt;Cooperative National Park Resources Studies Unit, University of Hawaii at Manoa, Honolulu, HI&lt;/publisher&gt;&lt;urls&gt;&lt;/urls&gt;&lt;/record&gt;&lt;/Cite&gt;&lt;/EndNote&gt;</w:instrText>
            </w:r>
            <w:r w:rsidRPr="003E059F">
              <w:rPr>
                <w:rFonts w:ascii="Arial" w:hAnsi="Arial" w:cs="Arial"/>
                <w:sz w:val="20"/>
                <w:szCs w:val="20"/>
              </w:rPr>
              <w:fldChar w:fldCharType="separate"/>
            </w:r>
            <w:r w:rsidR="0049042A" w:rsidRPr="003E059F">
              <w:rPr>
                <w:rFonts w:ascii="Arial" w:hAnsi="Arial" w:cs="Arial"/>
                <w:noProof/>
                <w:sz w:val="20"/>
                <w:szCs w:val="20"/>
              </w:rPr>
              <w:t>(Leishmann 1986)</w:t>
            </w:r>
            <w:r w:rsidRPr="003E059F">
              <w:rPr>
                <w:rFonts w:ascii="Arial" w:hAnsi="Arial" w:cs="Arial"/>
                <w:sz w:val="20"/>
                <w:szCs w:val="20"/>
              </w:rPr>
              <w:fldChar w:fldCharType="end"/>
            </w:r>
          </w:p>
        </w:tc>
        <w:tc>
          <w:tcPr>
            <w:tcW w:w="5130" w:type="dxa"/>
            <w:tcBorders>
              <w:top w:val="nil"/>
              <w:left w:val="nil"/>
              <w:bottom w:val="nil"/>
              <w:right w:val="nil"/>
            </w:tcBorders>
            <w:shd w:val="clear" w:color="auto" w:fill="FFFFFF"/>
            <w:tcMar>
              <w:top w:w="15" w:type="dxa"/>
              <w:left w:w="15" w:type="dxa"/>
              <w:bottom w:w="0" w:type="dxa"/>
              <w:right w:w="15" w:type="dxa"/>
            </w:tcMar>
          </w:tcPr>
          <w:p w:rsidR="0049042A" w:rsidRPr="003E059F" w:rsidRDefault="0049042A" w:rsidP="006F31A5">
            <w:pPr>
              <w:ind w:left="177" w:right="-15" w:hanging="177"/>
              <w:rPr>
                <w:rFonts w:ascii="Arial" w:hAnsi="Arial" w:cs="Arial"/>
                <w:sz w:val="20"/>
                <w:szCs w:val="20"/>
              </w:rPr>
            </w:pPr>
            <w:r w:rsidRPr="003E059F">
              <w:rPr>
                <w:rFonts w:ascii="Arial" w:hAnsi="Arial" w:cs="Arial"/>
                <w:sz w:val="20"/>
                <w:szCs w:val="20"/>
              </w:rPr>
              <w:t>PUHO vegetation map</w:t>
            </w:r>
          </w:p>
        </w:tc>
      </w:tr>
      <w:tr w:rsidR="0049042A" w:rsidRPr="003E059F">
        <w:trPr>
          <w:trHeight w:val="315"/>
        </w:trPr>
        <w:tc>
          <w:tcPr>
            <w:tcW w:w="735" w:type="dxa"/>
            <w:tcBorders>
              <w:top w:val="nil"/>
              <w:left w:val="nil"/>
              <w:bottom w:val="nil"/>
              <w:right w:val="nil"/>
            </w:tcBorders>
            <w:shd w:val="clear" w:color="auto" w:fill="FFFFFF"/>
            <w:noWrap/>
            <w:tcMar>
              <w:top w:w="15" w:type="dxa"/>
              <w:left w:w="15" w:type="dxa"/>
              <w:bottom w:w="0" w:type="dxa"/>
              <w:right w:w="15" w:type="dxa"/>
            </w:tcMar>
            <w:vAlign w:val="bottom"/>
          </w:tcPr>
          <w:p w:rsidR="0049042A" w:rsidRPr="003E059F" w:rsidRDefault="0049042A" w:rsidP="006F31A5">
            <w:pPr>
              <w:rPr>
                <w:rFonts w:ascii="Arial" w:hAnsi="Arial" w:cs="Arial"/>
                <w:sz w:val="20"/>
                <w:szCs w:val="20"/>
              </w:rPr>
            </w:pPr>
            <w:r w:rsidRPr="003E059F">
              <w:rPr>
                <w:rFonts w:ascii="Arial" w:hAnsi="Arial" w:cs="Arial"/>
                <w:sz w:val="20"/>
                <w:szCs w:val="20"/>
              </w:rPr>
              <w:t> </w:t>
            </w:r>
          </w:p>
        </w:tc>
        <w:tc>
          <w:tcPr>
            <w:tcW w:w="3240" w:type="dxa"/>
            <w:tcBorders>
              <w:top w:val="nil"/>
              <w:left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Pr>
                <w:rFonts w:ascii="Arial" w:hAnsi="Arial" w:cs="Arial"/>
                <w:sz w:val="20"/>
                <w:szCs w:val="20"/>
              </w:rPr>
              <w:fldChar w:fldCharType="begin"/>
            </w:r>
            <w:r w:rsidR="0049042A">
              <w:rPr>
                <w:rFonts w:ascii="Arial" w:hAnsi="Arial" w:cs="Arial"/>
                <w:sz w:val="20"/>
                <w:szCs w:val="20"/>
              </w:rPr>
              <w:instrText xml:space="preserve"> ADDIN EN.CITE &lt;EndNote&gt;&lt;Cite&gt;&lt;Author&gt;Smith&lt;/Author&gt;&lt;Year&gt;1986&lt;/Year&gt;&lt;RecNum&gt;331&lt;/RecNum&gt;&lt;DisplayText&gt;(Smith et al. 1986)&lt;/DisplayText&gt;&lt;record&gt;&lt;rec-number&gt;331&lt;/rec-number&gt;&lt;foreign-keys&gt;&lt;key app="EN" db-id="29wd9fdxkttawpevre3ptatrsdx2se0wz5da"&gt;331&lt;/key&gt;&lt;/foreign-keys&gt;&lt;ref-type name="Report"&gt;27&lt;/ref-type&gt;&lt;contributors&gt;&lt;authors&gt;&lt;author&gt;Smith, Clifford W&lt;/author&gt;&lt;author&gt;Stemmerman, L&lt;/author&gt;&lt;author&gt;Higashino, Paul K&lt;/author&gt;&lt;author&gt;Funk, E&lt;/author&gt;&lt;/authors&gt;&lt;/contributors&gt;&lt;titles&gt;&lt;title&gt;Vascular plants of Puuhonua O Honaunau National Historical Park, Hawaii. Technical Report 56&lt;/title&gt;&lt;/titles&gt;&lt;dates&gt;&lt;year&gt;1986&lt;/year&gt;&lt;/dates&gt;&lt;publisher&gt;Cooperative National Park Resources Studies Unit, University of Hawaii at Manoa, Honolulu, HI&lt;/publisher&gt;&lt;urls&gt;&lt;/urls&gt;&lt;/record&gt;&lt;/Cite&gt;&lt;/EndNote&gt;</w:instrText>
            </w:r>
            <w:r>
              <w:rPr>
                <w:rFonts w:ascii="Arial" w:hAnsi="Arial" w:cs="Arial"/>
                <w:sz w:val="20"/>
                <w:szCs w:val="20"/>
              </w:rPr>
              <w:fldChar w:fldCharType="separate"/>
            </w:r>
            <w:r w:rsidR="0049042A" w:rsidRPr="003E059F">
              <w:rPr>
                <w:rFonts w:ascii="Arial" w:hAnsi="Arial" w:cs="Arial"/>
                <w:noProof/>
                <w:sz w:val="20"/>
                <w:szCs w:val="20"/>
              </w:rPr>
              <w:t>(Smith et al. 1986)</w:t>
            </w:r>
            <w:r>
              <w:rPr>
                <w:rFonts w:ascii="Arial" w:hAnsi="Arial" w:cs="Arial"/>
                <w:sz w:val="20"/>
                <w:szCs w:val="20"/>
              </w:rPr>
              <w:fldChar w:fldCharType="end"/>
            </w:r>
          </w:p>
        </w:tc>
        <w:tc>
          <w:tcPr>
            <w:tcW w:w="5130" w:type="dxa"/>
            <w:tcBorders>
              <w:top w:val="nil"/>
              <w:left w:val="nil"/>
              <w:right w:val="nil"/>
            </w:tcBorders>
            <w:shd w:val="clear" w:color="auto" w:fill="FFFFFF"/>
            <w:tcMar>
              <w:top w:w="15" w:type="dxa"/>
              <w:left w:w="15" w:type="dxa"/>
              <w:bottom w:w="0" w:type="dxa"/>
              <w:right w:w="15" w:type="dxa"/>
            </w:tcMar>
          </w:tcPr>
          <w:p w:rsidR="0049042A" w:rsidRPr="003E059F" w:rsidRDefault="0049042A" w:rsidP="006F31A5">
            <w:pPr>
              <w:ind w:left="177" w:right="-15" w:hanging="177"/>
              <w:rPr>
                <w:rFonts w:ascii="Arial" w:hAnsi="Arial" w:cs="Arial"/>
                <w:sz w:val="20"/>
                <w:szCs w:val="20"/>
              </w:rPr>
            </w:pPr>
            <w:r w:rsidRPr="003E059F">
              <w:rPr>
                <w:rFonts w:ascii="Arial" w:hAnsi="Arial" w:cs="Arial"/>
                <w:sz w:val="20"/>
                <w:szCs w:val="20"/>
              </w:rPr>
              <w:t>PUHO plant inventory</w:t>
            </w:r>
          </w:p>
        </w:tc>
      </w:tr>
      <w:tr w:rsidR="0049042A" w:rsidRPr="003E059F">
        <w:trPr>
          <w:trHeight w:val="315"/>
        </w:trPr>
        <w:tc>
          <w:tcPr>
            <w:tcW w:w="735" w:type="dxa"/>
            <w:tcBorders>
              <w:top w:val="nil"/>
              <w:left w:val="nil"/>
              <w:bottom w:val="nil"/>
              <w:right w:val="nil"/>
            </w:tcBorders>
            <w:shd w:val="clear" w:color="auto" w:fill="FFFFFF"/>
            <w:noWrap/>
            <w:tcMar>
              <w:top w:w="15" w:type="dxa"/>
              <w:left w:w="15" w:type="dxa"/>
              <w:bottom w:w="0" w:type="dxa"/>
              <w:right w:w="15" w:type="dxa"/>
            </w:tcMar>
            <w:vAlign w:val="bottom"/>
          </w:tcPr>
          <w:p w:rsidR="0049042A" w:rsidRPr="003E059F" w:rsidRDefault="0049042A" w:rsidP="006F31A5">
            <w:pPr>
              <w:rPr>
                <w:rFonts w:ascii="Arial" w:hAnsi="Arial" w:cs="Arial"/>
                <w:sz w:val="20"/>
                <w:szCs w:val="20"/>
              </w:rPr>
            </w:pPr>
          </w:p>
        </w:tc>
        <w:tc>
          <w:tcPr>
            <w:tcW w:w="3240" w:type="dxa"/>
            <w:tcBorders>
              <w:top w:val="nil"/>
              <w:left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Pr>
                <w:rFonts w:ascii="Arial" w:hAnsi="Arial" w:cs="Arial"/>
                <w:sz w:val="20"/>
                <w:szCs w:val="20"/>
              </w:rPr>
              <w:fldChar w:fldCharType="begin"/>
            </w:r>
            <w:r w:rsidR="0049042A">
              <w:rPr>
                <w:rFonts w:ascii="Arial" w:hAnsi="Arial" w:cs="Arial"/>
                <w:sz w:val="20"/>
                <w:szCs w:val="20"/>
              </w:rPr>
              <w:instrText xml:space="preserve"> ADDIN EN.CITE &lt;EndNote&gt;&lt;Cite&gt;&lt;Author&gt;Pratt&lt;/Author&gt;&lt;Year&gt;1996&lt;/Year&gt;&lt;RecNum&gt;330&lt;/RecNum&gt;&lt;DisplayText&gt;(Pratt and Abbott 1996b)&lt;/DisplayText&gt;&lt;record&gt;&lt;rec-number&gt;330&lt;/rec-number&gt;&lt;foreign-keys&gt;&lt;key app="EN" db-id="29wd9fdxkttawpevre3ptatrsdx2se0wz5da"&gt;330&lt;/key&gt;&lt;/foreign-keys&gt;&lt;ref-type name="Report"&gt;27&lt;/ref-type&gt;&lt;contributors&gt;&lt;authors&gt;&lt;author&gt;Pratt, L. W.&lt;/author&gt;&lt;author&gt;Abbott, L. L.&lt;/author&gt;&lt;/authors&gt;&lt;/contributors&gt;&lt;titles&gt;&lt;title&gt;Vascular plants of Pu&amp;apos;uhonua O Honaunau National Historical Park. Technical Report 105&lt;/title&gt;&lt;/titles&gt;&lt;dates&gt;&lt;year&gt;1996&lt;/year&gt;&lt;/dates&gt;&lt;publisher&gt;Cooperative National Park Resources Studies Unit, University of Hawaii at Manoa, Honolulu, HI&lt;/publisher&gt;&lt;urls&gt;&lt;/urls&gt;&lt;/record&gt;&lt;/Cite&gt;&lt;/EndNote&gt;</w:instrText>
            </w:r>
            <w:r>
              <w:rPr>
                <w:rFonts w:ascii="Arial" w:hAnsi="Arial" w:cs="Arial"/>
                <w:sz w:val="20"/>
                <w:szCs w:val="20"/>
              </w:rPr>
              <w:fldChar w:fldCharType="separate"/>
            </w:r>
            <w:r w:rsidR="0049042A" w:rsidRPr="003E059F">
              <w:rPr>
                <w:rFonts w:ascii="Arial" w:hAnsi="Arial" w:cs="Arial"/>
                <w:noProof/>
                <w:sz w:val="20"/>
                <w:szCs w:val="20"/>
              </w:rPr>
              <w:t>(Pratt and Abbott 1996b)</w:t>
            </w:r>
            <w:r>
              <w:rPr>
                <w:rFonts w:ascii="Arial" w:hAnsi="Arial" w:cs="Arial"/>
                <w:sz w:val="20"/>
                <w:szCs w:val="20"/>
              </w:rPr>
              <w:fldChar w:fldCharType="end"/>
            </w:r>
          </w:p>
        </w:tc>
        <w:tc>
          <w:tcPr>
            <w:tcW w:w="5130" w:type="dxa"/>
            <w:tcBorders>
              <w:top w:val="nil"/>
              <w:left w:val="nil"/>
              <w:right w:val="nil"/>
            </w:tcBorders>
            <w:shd w:val="clear" w:color="auto" w:fill="FFFFFF"/>
            <w:tcMar>
              <w:top w:w="15" w:type="dxa"/>
              <w:left w:w="15" w:type="dxa"/>
              <w:bottom w:w="0" w:type="dxa"/>
              <w:right w:w="15" w:type="dxa"/>
            </w:tcMar>
          </w:tcPr>
          <w:p w:rsidR="0049042A" w:rsidRPr="003E059F" w:rsidRDefault="0049042A" w:rsidP="006F31A5">
            <w:pPr>
              <w:ind w:left="177" w:right="-15" w:hanging="177"/>
              <w:rPr>
                <w:rFonts w:ascii="Arial" w:hAnsi="Arial" w:cs="Arial"/>
                <w:sz w:val="20"/>
                <w:szCs w:val="20"/>
              </w:rPr>
            </w:pPr>
            <w:r w:rsidRPr="003E059F">
              <w:rPr>
                <w:rFonts w:ascii="Arial" w:hAnsi="Arial" w:cs="Arial"/>
                <w:sz w:val="20"/>
                <w:szCs w:val="20"/>
              </w:rPr>
              <w:t>PUHO plant and weed inventory</w:t>
            </w:r>
          </w:p>
        </w:tc>
      </w:tr>
      <w:tr w:rsidR="0049042A" w:rsidRPr="003E059F">
        <w:trPr>
          <w:trHeight w:val="315"/>
        </w:trPr>
        <w:tc>
          <w:tcPr>
            <w:tcW w:w="9105" w:type="dxa"/>
            <w:gridSpan w:val="3"/>
            <w:tcBorders>
              <w:left w:val="nil"/>
              <w:right w:val="nil"/>
            </w:tcBorders>
            <w:shd w:val="clear" w:color="auto" w:fill="FFFFFF"/>
            <w:noWrap/>
            <w:tcMar>
              <w:top w:w="15" w:type="dxa"/>
              <w:left w:w="15" w:type="dxa"/>
              <w:bottom w:w="0" w:type="dxa"/>
              <w:right w:w="15" w:type="dxa"/>
            </w:tcMar>
            <w:vAlign w:val="center"/>
          </w:tcPr>
          <w:p w:rsidR="0049042A" w:rsidRPr="003E059F" w:rsidRDefault="0049042A" w:rsidP="006F31A5">
            <w:pPr>
              <w:ind w:left="177" w:hanging="177"/>
              <w:rPr>
                <w:rFonts w:ascii="Arial" w:hAnsi="Arial" w:cs="Arial"/>
                <w:sz w:val="20"/>
                <w:szCs w:val="20"/>
              </w:rPr>
            </w:pPr>
            <w:r w:rsidRPr="003E059F">
              <w:rPr>
                <w:rFonts w:ascii="Arial" w:hAnsi="Arial" w:cs="Arial"/>
                <w:i/>
                <w:color w:val="000000"/>
                <w:sz w:val="20"/>
                <w:szCs w:val="20"/>
              </w:rPr>
              <w:t>War in the Pacific National Historical Park (WAPA)</w:t>
            </w:r>
          </w:p>
        </w:tc>
      </w:tr>
      <w:tr w:rsidR="0049042A" w:rsidRPr="003E059F">
        <w:trPr>
          <w:trHeight w:val="315"/>
        </w:trPr>
        <w:tc>
          <w:tcPr>
            <w:tcW w:w="735" w:type="dxa"/>
            <w:tcBorders>
              <w:left w:val="nil"/>
              <w:right w:val="nil"/>
            </w:tcBorders>
            <w:shd w:val="clear" w:color="auto" w:fill="FFFFFF"/>
            <w:noWrap/>
            <w:tcMar>
              <w:top w:w="15" w:type="dxa"/>
              <w:left w:w="15" w:type="dxa"/>
              <w:bottom w:w="0" w:type="dxa"/>
              <w:right w:w="15" w:type="dxa"/>
            </w:tcMar>
            <w:vAlign w:val="center"/>
          </w:tcPr>
          <w:p w:rsidR="0049042A" w:rsidRPr="003E059F" w:rsidRDefault="0049042A" w:rsidP="006F31A5">
            <w:pPr>
              <w:jc w:val="center"/>
              <w:rPr>
                <w:rFonts w:ascii="Arial" w:hAnsi="Arial" w:cs="Arial"/>
                <w:b/>
                <w:bCs/>
                <w:sz w:val="20"/>
                <w:szCs w:val="20"/>
              </w:rPr>
            </w:pPr>
          </w:p>
        </w:tc>
        <w:tc>
          <w:tcPr>
            <w:tcW w:w="3240" w:type="dxa"/>
            <w:tcBorders>
              <w:left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Pr>
                <w:rFonts w:ascii="Arial" w:hAnsi="Arial" w:cs="Arial"/>
                <w:sz w:val="20"/>
                <w:szCs w:val="20"/>
              </w:rPr>
              <w:fldChar w:fldCharType="begin"/>
            </w:r>
            <w:r w:rsidR="0049042A">
              <w:rPr>
                <w:rFonts w:ascii="Arial" w:hAnsi="Arial" w:cs="Arial"/>
                <w:sz w:val="20"/>
                <w:szCs w:val="20"/>
              </w:rPr>
              <w:instrText xml:space="preserve"> ADDIN EN.CITE &lt;EndNote&gt;&lt;Cite&gt;&lt;Author&gt;Rodda&lt;/Author&gt;&lt;Year&gt;2001&lt;/Year&gt;&lt;RecNum&gt;361&lt;/RecNum&gt;&lt;DisplayText&gt;(Rodda and Dean-Bradley 2001)&lt;/DisplayText&gt;&lt;record&gt;&lt;rec-number&gt;361&lt;/rec-number&gt;&lt;foreign-keys&gt;&lt;key app="EN" db-id="29wd9fdxkttawpevre3ptatrsdx2se0wz5da"&gt;361&lt;/key&gt;&lt;/foreign-keys&gt;&lt;ref-type name="Report"&gt;27&lt;/ref-type&gt;&lt;contributors&gt;&lt;authors&gt;&lt;author&gt;Rodda, G.H.&lt;/author&gt;&lt;author&gt;Dean-Bradley, K.&lt;/author&gt;&lt;/authors&gt;&lt;/contributors&gt;&lt;titles&gt;&lt;title&gt;Inventory of the reptiles of the War in the Pacific National Historic Park, Guam&lt;/title&gt;&lt;/titles&gt;&lt;dates&gt;&lt;year&gt;2001&lt;/year&gt;&lt;/dates&gt;&lt;pub-location&gt;Fort Collins, CO&lt;/pub-location&gt;&lt;publisher&gt;Department of the Interior, US Geological Survey&lt;/publisher&gt;&lt;urls&gt;&lt;/urls&gt;&lt;/record&gt;&lt;/Cite&gt;&lt;/EndNote&gt;</w:instrText>
            </w:r>
            <w:r>
              <w:rPr>
                <w:rFonts w:ascii="Arial" w:hAnsi="Arial" w:cs="Arial"/>
                <w:sz w:val="20"/>
                <w:szCs w:val="20"/>
              </w:rPr>
              <w:fldChar w:fldCharType="separate"/>
            </w:r>
            <w:r w:rsidR="0049042A" w:rsidRPr="003E059F">
              <w:rPr>
                <w:rFonts w:ascii="Arial" w:hAnsi="Arial" w:cs="Arial"/>
                <w:noProof/>
                <w:sz w:val="20"/>
                <w:szCs w:val="20"/>
              </w:rPr>
              <w:t>(Rodda and Dean-Bradley 2001)</w:t>
            </w:r>
            <w:r>
              <w:rPr>
                <w:rFonts w:ascii="Arial" w:hAnsi="Arial" w:cs="Arial"/>
                <w:sz w:val="20"/>
                <w:szCs w:val="20"/>
              </w:rPr>
              <w:fldChar w:fldCharType="end"/>
            </w:r>
          </w:p>
        </w:tc>
        <w:tc>
          <w:tcPr>
            <w:tcW w:w="5130" w:type="dxa"/>
            <w:tcBorders>
              <w:left w:val="nil"/>
              <w:right w:val="nil"/>
            </w:tcBorders>
            <w:shd w:val="clear" w:color="auto" w:fill="FFFFFF"/>
            <w:tcMar>
              <w:top w:w="15" w:type="dxa"/>
              <w:left w:w="15" w:type="dxa"/>
              <w:bottom w:w="0" w:type="dxa"/>
              <w:right w:w="15" w:type="dxa"/>
            </w:tcMar>
          </w:tcPr>
          <w:p w:rsidR="0049042A" w:rsidRPr="003E059F" w:rsidRDefault="0049042A" w:rsidP="006F31A5">
            <w:pPr>
              <w:ind w:left="177" w:hanging="177"/>
              <w:rPr>
                <w:rFonts w:ascii="Arial" w:hAnsi="Arial" w:cs="Arial"/>
                <w:sz w:val="20"/>
                <w:szCs w:val="20"/>
              </w:rPr>
            </w:pPr>
            <w:r w:rsidRPr="003E059F">
              <w:rPr>
                <w:rFonts w:ascii="Arial" w:hAnsi="Arial" w:cs="Arial"/>
                <w:sz w:val="20"/>
                <w:szCs w:val="20"/>
              </w:rPr>
              <w:t>Guam reptile inventory and plants</w:t>
            </w:r>
          </w:p>
        </w:tc>
      </w:tr>
      <w:tr w:rsidR="0049042A" w:rsidRPr="003E059F">
        <w:trPr>
          <w:trHeight w:val="315"/>
        </w:trPr>
        <w:tc>
          <w:tcPr>
            <w:tcW w:w="735" w:type="dxa"/>
            <w:tcBorders>
              <w:left w:val="nil"/>
              <w:right w:val="nil"/>
            </w:tcBorders>
            <w:shd w:val="clear" w:color="auto" w:fill="FFFFFF"/>
            <w:noWrap/>
            <w:tcMar>
              <w:top w:w="15" w:type="dxa"/>
              <w:left w:w="15" w:type="dxa"/>
              <w:bottom w:w="0" w:type="dxa"/>
              <w:right w:w="15" w:type="dxa"/>
            </w:tcMar>
            <w:vAlign w:val="center"/>
          </w:tcPr>
          <w:p w:rsidR="0049042A" w:rsidRPr="003E059F" w:rsidRDefault="0049042A" w:rsidP="006F31A5">
            <w:pPr>
              <w:jc w:val="center"/>
              <w:rPr>
                <w:rFonts w:ascii="Arial" w:hAnsi="Arial" w:cs="Arial"/>
                <w:b/>
                <w:bCs/>
                <w:sz w:val="20"/>
                <w:szCs w:val="20"/>
              </w:rPr>
            </w:pPr>
          </w:p>
        </w:tc>
        <w:tc>
          <w:tcPr>
            <w:tcW w:w="3240" w:type="dxa"/>
            <w:tcBorders>
              <w:left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Pr>
                <w:rFonts w:ascii="Arial" w:hAnsi="Arial" w:cs="Arial"/>
                <w:sz w:val="20"/>
                <w:szCs w:val="20"/>
              </w:rPr>
              <w:fldChar w:fldCharType="begin"/>
            </w:r>
            <w:r w:rsidR="0049042A">
              <w:rPr>
                <w:rFonts w:ascii="Arial" w:hAnsi="Arial" w:cs="Arial"/>
                <w:sz w:val="20"/>
                <w:szCs w:val="20"/>
              </w:rPr>
              <w:instrText xml:space="preserve"> ADDIN EN.CITE &lt;EndNote&gt;&lt;Cite&gt;&lt;Author&gt;Donnegan&lt;/Author&gt;&lt;Year&gt;2002&lt;/Year&gt;&lt;RecNum&gt;340&lt;/RecNum&gt;&lt;DisplayText&gt;(Donnegan et al. 2002)&lt;/DisplayText&gt;&lt;record&gt;&lt;rec-number&gt;340&lt;/rec-number&gt;&lt;foreign-keys&gt;&lt;key app="EN" db-id="29wd9fdxkttawpevre3ptatrsdx2se0wz5da"&gt;340&lt;/key&gt;&lt;/foreign-keys&gt;&lt;ref-type name="Report"&gt;27&lt;/ref-type&gt;&lt;contributors&gt;&lt;authors&gt;&lt;author&gt;Donnegan, Joseph A.&lt;/author&gt;&lt;author&gt;Butler, Sarah L.&lt;/author&gt;&lt;author&gt;Grabowiecki, W.&lt;/author&gt;&lt;author&gt;Hiserote, Bruce A.&lt;/author&gt;&lt;author&gt;Limtiaco, D.&lt;/author&gt;&lt;/authors&gt;&lt;/contributors&gt;&lt;titles&gt;&lt;title&gt;Guam&amp;apos;s Forest Resources, 2000.  Resource Bulletin PNW-RB-243&lt;/title&gt;&lt;/titles&gt;&lt;dates&gt;&lt;year&gt;2002&lt;/year&gt;&lt;/dates&gt;&lt;publisher&gt;US Department of Agriculture Forest Service, Pacific Northwest Research Station, Portland, OR&lt;/publisher&gt;&lt;urls&gt;&lt;/urls&gt;&lt;/record&gt;&lt;/Cite&gt;&lt;/EndNote&gt;</w:instrText>
            </w:r>
            <w:r>
              <w:rPr>
                <w:rFonts w:ascii="Arial" w:hAnsi="Arial" w:cs="Arial"/>
                <w:sz w:val="20"/>
                <w:szCs w:val="20"/>
              </w:rPr>
              <w:fldChar w:fldCharType="separate"/>
            </w:r>
            <w:r w:rsidR="0049042A" w:rsidRPr="003E059F">
              <w:rPr>
                <w:rFonts w:ascii="Arial" w:hAnsi="Arial" w:cs="Arial"/>
                <w:noProof/>
                <w:sz w:val="20"/>
                <w:szCs w:val="20"/>
              </w:rPr>
              <w:t>(Donnegan et al. 2002)</w:t>
            </w:r>
            <w:r>
              <w:rPr>
                <w:rFonts w:ascii="Arial" w:hAnsi="Arial" w:cs="Arial"/>
                <w:sz w:val="20"/>
                <w:szCs w:val="20"/>
              </w:rPr>
              <w:fldChar w:fldCharType="end"/>
            </w:r>
          </w:p>
        </w:tc>
        <w:tc>
          <w:tcPr>
            <w:tcW w:w="5130" w:type="dxa"/>
            <w:tcBorders>
              <w:left w:val="nil"/>
              <w:right w:val="nil"/>
            </w:tcBorders>
            <w:shd w:val="clear" w:color="auto" w:fill="FFFFFF"/>
            <w:tcMar>
              <w:top w:w="15" w:type="dxa"/>
              <w:left w:w="15" w:type="dxa"/>
              <w:bottom w:w="0" w:type="dxa"/>
              <w:right w:w="15" w:type="dxa"/>
            </w:tcMar>
          </w:tcPr>
          <w:p w:rsidR="0049042A" w:rsidRPr="003E059F" w:rsidRDefault="0049042A" w:rsidP="006F31A5">
            <w:pPr>
              <w:ind w:left="177" w:hanging="177"/>
              <w:rPr>
                <w:rFonts w:ascii="Arial" w:hAnsi="Arial" w:cs="Arial"/>
                <w:sz w:val="20"/>
                <w:szCs w:val="20"/>
              </w:rPr>
            </w:pPr>
            <w:r w:rsidRPr="003E059F">
              <w:rPr>
                <w:rFonts w:ascii="Arial" w:hAnsi="Arial" w:cs="Arial"/>
                <w:sz w:val="20"/>
                <w:szCs w:val="20"/>
              </w:rPr>
              <w:t xml:space="preserve">Guam vegetation map </w:t>
            </w:r>
          </w:p>
        </w:tc>
      </w:tr>
      <w:tr w:rsidR="0049042A" w:rsidRPr="003E059F">
        <w:trPr>
          <w:trHeight w:val="318"/>
        </w:trPr>
        <w:tc>
          <w:tcPr>
            <w:tcW w:w="735" w:type="dxa"/>
            <w:tcBorders>
              <w:left w:val="nil"/>
              <w:right w:val="nil"/>
            </w:tcBorders>
            <w:shd w:val="clear" w:color="auto" w:fill="FFFFFF"/>
            <w:noWrap/>
            <w:tcMar>
              <w:top w:w="15" w:type="dxa"/>
              <w:left w:w="15" w:type="dxa"/>
              <w:bottom w:w="0" w:type="dxa"/>
              <w:right w:w="15" w:type="dxa"/>
            </w:tcMar>
            <w:vAlign w:val="bottom"/>
          </w:tcPr>
          <w:p w:rsidR="0049042A" w:rsidRPr="003E059F" w:rsidRDefault="0049042A" w:rsidP="006F31A5">
            <w:pPr>
              <w:rPr>
                <w:rFonts w:ascii="Arial" w:hAnsi="Arial" w:cs="Arial"/>
                <w:sz w:val="20"/>
                <w:szCs w:val="20"/>
              </w:rPr>
            </w:pPr>
          </w:p>
        </w:tc>
        <w:tc>
          <w:tcPr>
            <w:tcW w:w="3240" w:type="dxa"/>
            <w:tcBorders>
              <w:left w:val="nil"/>
              <w:right w:val="nil"/>
            </w:tcBorders>
            <w:shd w:val="clear" w:color="auto" w:fill="FFFFFF"/>
            <w:noWrap/>
            <w:tcMar>
              <w:top w:w="15" w:type="dxa"/>
              <w:left w:w="15" w:type="dxa"/>
              <w:bottom w:w="0" w:type="dxa"/>
              <w:right w:w="15" w:type="dxa"/>
            </w:tcMar>
          </w:tcPr>
          <w:p w:rsidR="0049042A" w:rsidRPr="003E059F" w:rsidRDefault="00A64C00" w:rsidP="006F31A5">
            <w:pPr>
              <w:rPr>
                <w:rFonts w:ascii="Arial" w:hAnsi="Arial" w:cs="Arial"/>
                <w:sz w:val="20"/>
                <w:szCs w:val="20"/>
              </w:rPr>
            </w:pPr>
            <w:r w:rsidRPr="003E059F">
              <w:rPr>
                <w:rFonts w:ascii="Arial" w:hAnsi="Arial" w:cs="Arial"/>
                <w:sz w:val="20"/>
                <w:szCs w:val="20"/>
              </w:rPr>
              <w:fldChar w:fldCharType="begin"/>
            </w:r>
            <w:r w:rsidR="0049042A" w:rsidRPr="003E059F">
              <w:rPr>
                <w:rFonts w:ascii="Arial" w:hAnsi="Arial" w:cs="Arial"/>
                <w:sz w:val="20"/>
                <w:szCs w:val="20"/>
              </w:rPr>
              <w:instrText xml:space="preserve"> ADDIN EN.CITE &lt;EndNote&gt;&lt;Cite&gt;&lt;Author&gt;Yoshioka&lt;/Author&gt;&lt;Year&gt;2005&lt;/Year&gt;&lt;RecNum&gt;362&lt;/RecNum&gt;&lt;DisplayText&gt;(Yoshioka 2005)&lt;/DisplayText&gt;&lt;record&gt;&lt;rec-number&gt;362&lt;/rec-number&gt;&lt;foreign-keys&gt;&lt;key app="EN" db-id="29wd9fdxkttawpevre3ptatrsdx2se0wz5da"&gt;362&lt;/key&gt;&lt;/foreign-keys&gt;&lt;ref-type name="Book"&gt;6&lt;/ref-type&gt;&lt;contributors&gt;&lt;authors&gt;&lt;author&gt;Yoshioka, J.M.&lt;/author&gt;&lt;/authors&gt;&lt;/contributors&gt;&lt;titles&gt;&lt;title&gt;Vegetation of the War in the Pacific National Historical Park, Guam, Marianas Islands. Pacific Islands Network, USDI National Park Service, Hawaii Volcanoes National Park, HI.&lt;/title&gt;&lt;/titles&gt;&lt;dates&gt;&lt;year&gt;2005&lt;/year&gt;&lt;/dates&gt;&lt;urls&gt;&lt;/urls&gt;&lt;/record&gt;&lt;/Cite&gt;&lt;/EndNote&gt;</w:instrText>
            </w:r>
            <w:r w:rsidRPr="003E059F">
              <w:rPr>
                <w:rFonts w:ascii="Arial" w:hAnsi="Arial" w:cs="Arial"/>
                <w:sz w:val="20"/>
                <w:szCs w:val="20"/>
              </w:rPr>
              <w:fldChar w:fldCharType="separate"/>
            </w:r>
            <w:r w:rsidR="0049042A" w:rsidRPr="003E059F">
              <w:rPr>
                <w:rFonts w:ascii="Arial" w:hAnsi="Arial" w:cs="Arial"/>
                <w:noProof/>
                <w:sz w:val="20"/>
                <w:szCs w:val="20"/>
              </w:rPr>
              <w:t>(Yoshioka 2005)</w:t>
            </w:r>
            <w:r w:rsidRPr="003E059F">
              <w:rPr>
                <w:rFonts w:ascii="Arial" w:hAnsi="Arial" w:cs="Arial"/>
                <w:sz w:val="20"/>
                <w:szCs w:val="20"/>
              </w:rPr>
              <w:fldChar w:fldCharType="end"/>
            </w:r>
          </w:p>
        </w:tc>
        <w:tc>
          <w:tcPr>
            <w:tcW w:w="5130" w:type="dxa"/>
            <w:tcBorders>
              <w:left w:val="nil"/>
              <w:right w:val="nil"/>
            </w:tcBorders>
            <w:shd w:val="clear" w:color="auto" w:fill="FFFFFF"/>
            <w:tcMar>
              <w:top w:w="15" w:type="dxa"/>
              <w:left w:w="15" w:type="dxa"/>
              <w:bottom w:w="0" w:type="dxa"/>
              <w:right w:w="15" w:type="dxa"/>
            </w:tcMar>
          </w:tcPr>
          <w:p w:rsidR="0049042A" w:rsidRPr="003E059F" w:rsidRDefault="0049042A" w:rsidP="006F31A5">
            <w:pPr>
              <w:ind w:left="177" w:hanging="177"/>
              <w:rPr>
                <w:rFonts w:ascii="Arial" w:hAnsi="Arial" w:cs="Arial"/>
                <w:sz w:val="20"/>
                <w:szCs w:val="20"/>
              </w:rPr>
            </w:pPr>
            <w:r w:rsidRPr="003E059F">
              <w:rPr>
                <w:rFonts w:ascii="Arial" w:hAnsi="Arial" w:cs="Arial"/>
                <w:sz w:val="20"/>
                <w:szCs w:val="20"/>
              </w:rPr>
              <w:t>WAPA plant inventory</w:t>
            </w:r>
          </w:p>
        </w:tc>
      </w:tr>
      <w:tr w:rsidR="0049042A" w:rsidRPr="003E059F">
        <w:trPr>
          <w:trHeight w:val="315"/>
        </w:trPr>
        <w:tc>
          <w:tcPr>
            <w:tcW w:w="735" w:type="dxa"/>
            <w:tcBorders>
              <w:top w:val="nil"/>
              <w:left w:val="nil"/>
              <w:bottom w:val="single" w:sz="4" w:space="0" w:color="auto"/>
              <w:right w:val="nil"/>
            </w:tcBorders>
            <w:shd w:val="clear" w:color="auto" w:fill="FFFFFF"/>
            <w:noWrap/>
            <w:tcMar>
              <w:top w:w="15" w:type="dxa"/>
              <w:left w:w="15" w:type="dxa"/>
              <w:bottom w:w="0" w:type="dxa"/>
              <w:right w:w="15" w:type="dxa"/>
            </w:tcMar>
            <w:vAlign w:val="bottom"/>
          </w:tcPr>
          <w:p w:rsidR="0049042A" w:rsidRPr="003E059F" w:rsidRDefault="0049042A" w:rsidP="006F31A5">
            <w:pPr>
              <w:rPr>
                <w:rFonts w:ascii="Arial" w:hAnsi="Arial" w:cs="Arial"/>
                <w:sz w:val="20"/>
                <w:szCs w:val="20"/>
              </w:rPr>
            </w:pPr>
            <w:r w:rsidRPr="003E059F">
              <w:rPr>
                <w:rFonts w:ascii="Arial" w:hAnsi="Arial" w:cs="Arial"/>
                <w:sz w:val="20"/>
                <w:szCs w:val="20"/>
              </w:rPr>
              <w:t> </w:t>
            </w:r>
          </w:p>
        </w:tc>
        <w:tc>
          <w:tcPr>
            <w:tcW w:w="3240" w:type="dxa"/>
            <w:tcBorders>
              <w:left w:val="nil"/>
              <w:bottom w:val="single" w:sz="4" w:space="0" w:color="auto"/>
              <w:right w:val="nil"/>
            </w:tcBorders>
            <w:shd w:val="clear" w:color="auto" w:fill="FFFFFF"/>
            <w:noWrap/>
            <w:tcMar>
              <w:top w:w="15" w:type="dxa"/>
              <w:left w:w="15" w:type="dxa"/>
              <w:bottom w:w="0" w:type="dxa"/>
              <w:right w:w="15" w:type="dxa"/>
            </w:tcMar>
          </w:tcPr>
          <w:p w:rsidR="0049042A" w:rsidRPr="003E059F" w:rsidRDefault="00A64C00" w:rsidP="00856F97">
            <w:pPr>
              <w:rPr>
                <w:rFonts w:ascii="Arial" w:hAnsi="Arial" w:cs="Arial"/>
                <w:sz w:val="20"/>
                <w:szCs w:val="20"/>
              </w:rPr>
            </w:pPr>
            <w:r>
              <w:rPr>
                <w:rFonts w:ascii="Arial" w:hAnsi="Arial" w:cs="Arial"/>
                <w:sz w:val="20"/>
                <w:szCs w:val="20"/>
              </w:rPr>
              <w:fldChar w:fldCharType="begin"/>
            </w:r>
            <w:r w:rsidR="0049042A">
              <w:rPr>
                <w:rFonts w:ascii="Arial" w:hAnsi="Arial" w:cs="Arial"/>
                <w:sz w:val="20"/>
                <w:szCs w:val="20"/>
              </w:rPr>
              <w:instrText xml:space="preserve"> ADDIN EN.CITE &lt;EndNote&gt;&lt;Cite&gt;&lt;Author&gt;Yoshioka&lt;/Author&gt;&lt;Year&gt;2008&lt;/Year&gt;&lt;RecNum&gt;391&lt;/RecNum&gt;&lt;DisplayText&gt;(Yoshioka 2008)&lt;/DisplayText&gt;&lt;record&gt;&lt;rec-number&gt;391&lt;/rec-number&gt;&lt;foreign-keys&gt;&lt;key app="EN" db-id="29wd9fdxkttawpevre3ptatrsdx2se0wz5da"&gt;391&lt;/key&gt;&lt;/foreign-keys&gt;&lt;ref-type name="Report"&gt;27&lt;/ref-type&gt;&lt;contributors&gt;&lt;authors&gt;&lt;author&gt;Yoshioka, J.M.&lt;/author&gt;&lt;/authors&gt;&lt;/contributors&gt;&lt;titles&gt;&lt;title&gt;Botanical survey of the War in the Pacific National Historical Park, Guam, Mariana Islands. Technical Report 161&lt;/title&gt;&lt;/titles&gt;&lt;dates&gt;&lt;year&gt;2008&lt;/year&gt;&lt;/dates&gt;&lt;publisher&gt;Pacific Cooperative Studies Unit, Univeristy of Hawaii at Manoa, Honolulu, HI&lt;/publisher&gt;&lt;urls&gt;&lt;/urls&gt;&lt;/record&gt;&lt;/Cite&gt;&lt;/EndNote&gt;</w:instrText>
            </w:r>
            <w:r>
              <w:rPr>
                <w:rFonts w:ascii="Arial" w:hAnsi="Arial" w:cs="Arial"/>
                <w:sz w:val="20"/>
                <w:szCs w:val="20"/>
              </w:rPr>
              <w:fldChar w:fldCharType="separate"/>
            </w:r>
            <w:r w:rsidR="0049042A">
              <w:rPr>
                <w:rFonts w:ascii="Arial" w:hAnsi="Arial" w:cs="Arial"/>
                <w:noProof/>
                <w:sz w:val="20"/>
                <w:szCs w:val="20"/>
              </w:rPr>
              <w:t>(Yoshioka 2008)</w:t>
            </w:r>
            <w:r>
              <w:rPr>
                <w:rFonts w:ascii="Arial" w:hAnsi="Arial" w:cs="Arial"/>
                <w:sz w:val="20"/>
                <w:szCs w:val="20"/>
              </w:rPr>
              <w:fldChar w:fldCharType="end"/>
            </w:r>
          </w:p>
        </w:tc>
        <w:tc>
          <w:tcPr>
            <w:tcW w:w="5130" w:type="dxa"/>
            <w:tcBorders>
              <w:left w:val="nil"/>
              <w:bottom w:val="single" w:sz="4" w:space="0" w:color="auto"/>
              <w:right w:val="nil"/>
            </w:tcBorders>
            <w:shd w:val="clear" w:color="auto" w:fill="FFFFFF"/>
            <w:tcMar>
              <w:top w:w="15" w:type="dxa"/>
              <w:left w:w="15" w:type="dxa"/>
              <w:bottom w:w="0" w:type="dxa"/>
              <w:right w:w="15" w:type="dxa"/>
            </w:tcMar>
          </w:tcPr>
          <w:p w:rsidR="0049042A" w:rsidRPr="003E059F" w:rsidRDefault="0049042A" w:rsidP="006F31A5">
            <w:pPr>
              <w:ind w:left="177" w:hanging="177"/>
              <w:rPr>
                <w:rFonts w:ascii="Arial" w:hAnsi="Arial" w:cs="Arial"/>
                <w:sz w:val="20"/>
                <w:szCs w:val="20"/>
              </w:rPr>
            </w:pPr>
            <w:r w:rsidRPr="003E059F">
              <w:rPr>
                <w:rFonts w:ascii="Arial" w:hAnsi="Arial" w:cs="Arial"/>
                <w:sz w:val="20"/>
                <w:szCs w:val="20"/>
              </w:rPr>
              <w:t>WAPA botanical survey</w:t>
            </w:r>
          </w:p>
        </w:tc>
      </w:tr>
    </w:tbl>
    <w:p w:rsidR="0049042A" w:rsidRPr="00A876A7" w:rsidRDefault="0049042A" w:rsidP="00A876A7">
      <w:pPr>
        <w:pStyle w:val="APP2nd"/>
      </w:pPr>
      <w:r w:rsidRPr="00A876A7">
        <w:lastRenderedPageBreak/>
        <w:t>References</w:t>
      </w:r>
    </w:p>
    <w:p w:rsidR="0049042A" w:rsidRDefault="00A64C00" w:rsidP="00C5424E">
      <w:pPr>
        <w:spacing w:after="240"/>
        <w:ind w:left="720" w:hanging="720"/>
        <w:rPr>
          <w:noProof/>
        </w:rPr>
      </w:pPr>
      <w:r>
        <w:fldChar w:fldCharType="begin"/>
      </w:r>
      <w:r w:rsidR="0049042A">
        <w:instrText xml:space="preserve"> ADDIN EN.SECTION.REFLIST </w:instrText>
      </w:r>
      <w:r>
        <w:fldChar w:fldCharType="separate"/>
      </w:r>
      <w:r w:rsidR="0049042A">
        <w:rPr>
          <w:noProof/>
        </w:rPr>
        <w:t>Amerson, A. B., W. A. Whistler, and T. D. Schwaner. 1982. Accounts of flora and fauna. Pages 1-151</w:t>
      </w:r>
      <w:r w:rsidR="0049042A" w:rsidRPr="003443EA">
        <w:rPr>
          <w:i/>
          <w:noProof/>
        </w:rPr>
        <w:t>in</w:t>
      </w:r>
      <w:r w:rsidR="0049042A">
        <w:rPr>
          <w:noProof/>
        </w:rPr>
        <w:t xml:space="preserve"> R.C. Banks (Editor), Wildlife and wildlife habitat of American Samoa II. United States Department of the Interior, Fish and Wildlife Service,.Washington D. C.</w:t>
      </w:r>
    </w:p>
    <w:p w:rsidR="0049042A" w:rsidRDefault="0049042A" w:rsidP="00C5424E">
      <w:pPr>
        <w:spacing w:after="240"/>
        <w:ind w:left="720" w:hanging="720"/>
        <w:rPr>
          <w:noProof/>
        </w:rPr>
      </w:pPr>
      <w:r>
        <w:rPr>
          <w:noProof/>
        </w:rPr>
        <w:t>Canfield, J. E. 1990a. Description and map of the plant communities of the northeast coastal spray zone of Kalaupapa National Historical Park. Technical Report 71. Cooperative National Park Resources Studies Unit, University of Hawaii at Manoa, Honolulu, Hawaii.</w:t>
      </w:r>
    </w:p>
    <w:p w:rsidR="0049042A" w:rsidRDefault="0049042A" w:rsidP="00C5424E">
      <w:pPr>
        <w:spacing w:after="240"/>
        <w:ind w:left="720" w:hanging="720"/>
        <w:rPr>
          <w:noProof/>
        </w:rPr>
      </w:pPr>
      <w:r>
        <w:rPr>
          <w:noProof/>
        </w:rPr>
        <w:t>Canfield, J. E. 1990b. Distribution and map of the plant communities of Kaloko-Honokohau National Historical Park. Technical Report 73. Cooperative National Park Resources Studies Unit, University of Hawaii at Manoa, Honolulu, Hawaii.</w:t>
      </w:r>
    </w:p>
    <w:p w:rsidR="0049042A" w:rsidRDefault="0049042A" w:rsidP="00C5424E">
      <w:pPr>
        <w:spacing w:after="240"/>
        <w:ind w:left="720" w:hanging="720"/>
        <w:rPr>
          <w:noProof/>
        </w:rPr>
      </w:pPr>
      <w:r>
        <w:rPr>
          <w:noProof/>
        </w:rPr>
        <w:t>Cole, T. G., C. D. Whitesell, W. A. Whistler, N. McKay, and A. H. Ambacher. 1988. Vegetation survey and forest inventory, American Samoa. Resource Bulletin PSW-RB-25, USDA Forest Service, Berkeley, CA.</w:t>
      </w:r>
    </w:p>
    <w:p w:rsidR="0049042A" w:rsidRDefault="0049042A" w:rsidP="00C5424E">
      <w:pPr>
        <w:spacing w:after="240"/>
        <w:ind w:left="720" w:hanging="720"/>
        <w:rPr>
          <w:noProof/>
        </w:rPr>
      </w:pPr>
      <w:r>
        <w:rPr>
          <w:noProof/>
        </w:rPr>
        <w:t>Donnegan, J. A., S. L. Butler, W. Grabowiecki, B. A. Hiserote, and D. Limtiaco. 2002. Guam's Forest Resources, 2000.  Resource Bulletin PNW-RB-243. US Department of Agriculture Forest Service, Pacific Northwest Research Station, Portland, OR.</w:t>
      </w:r>
    </w:p>
    <w:p w:rsidR="0049042A" w:rsidRDefault="0049042A" w:rsidP="00C5424E">
      <w:pPr>
        <w:spacing w:after="240"/>
        <w:ind w:left="720" w:hanging="720"/>
        <w:rPr>
          <w:noProof/>
        </w:rPr>
      </w:pPr>
      <w:r>
        <w:rPr>
          <w:noProof/>
        </w:rPr>
        <w:t>Doty, M. S. and D. Mueller-Dombois. 1966. Atlas for Bioecology Studies in Hawaii Volcanoes National Park. University of Hawaii, Hawaii Botanical Science Paper No. 2.  Republished 1970 as College of Tropical Agriculture Hawaii Agricultural Experiment Station Miscellaneous Pub. No. 89.</w:t>
      </w:r>
    </w:p>
    <w:p w:rsidR="0049042A" w:rsidRDefault="0049042A" w:rsidP="00C5424E">
      <w:pPr>
        <w:spacing w:after="240"/>
        <w:ind w:left="720" w:hanging="720"/>
        <w:rPr>
          <w:noProof/>
        </w:rPr>
      </w:pPr>
      <w:r>
        <w:rPr>
          <w:noProof/>
        </w:rPr>
        <w:t>Fagerlund, G. O. and A. L. Mitchell. 1944. A Checklist of Plants of Hawaii National Park, Kilauea-Mauna Loa Section. Natural History Bulletin 9. Hawaii National Park, Hawaii.</w:t>
      </w:r>
    </w:p>
    <w:p w:rsidR="0049042A" w:rsidRDefault="0049042A" w:rsidP="00C5424E">
      <w:pPr>
        <w:spacing w:after="240"/>
        <w:ind w:left="720" w:hanging="720"/>
        <w:rPr>
          <w:noProof/>
        </w:rPr>
      </w:pPr>
      <w:r>
        <w:rPr>
          <w:noProof/>
        </w:rPr>
        <w:t>Falanruw, M. C., T. G. Cole, and A. H. Ambacher. 1989. Vegetation survey of Rota, Tinian, and Saipan, Commonwealth of the Northern Mariana Islands. Resource Bulletin PSW-27. Department of Agriculture, US Forest Service, Pacific Southwest Research Station, Berkeley, CA.</w:t>
      </w:r>
    </w:p>
    <w:p w:rsidR="0049042A" w:rsidRDefault="0049042A" w:rsidP="00C5424E">
      <w:pPr>
        <w:spacing w:after="240"/>
        <w:ind w:left="720" w:hanging="720"/>
        <w:rPr>
          <w:noProof/>
        </w:rPr>
      </w:pPr>
      <w:r>
        <w:rPr>
          <w:noProof/>
        </w:rPr>
        <w:t>Jacobi, J. D. 1981. Vegetation changes in a subalpine grassland in Hawaii following disturbance by feral pigs. Technical Report 41. Cooperative National Park Resources Studies Unit. University of Hawaii at Manoa, Honolulu, Hawaii.</w:t>
      </w:r>
    </w:p>
    <w:p w:rsidR="0049042A" w:rsidRDefault="0049042A" w:rsidP="00C5424E">
      <w:pPr>
        <w:spacing w:after="240"/>
        <w:ind w:left="720" w:hanging="720"/>
        <w:rPr>
          <w:noProof/>
        </w:rPr>
      </w:pPr>
      <w:r>
        <w:rPr>
          <w:noProof/>
        </w:rPr>
        <w:t>Kepler, C. and K. Kepler. 1981. Plant notes, including transects 26 and 27, USFWS Surveys, Kalaupapa Peninsula, Waikolu Valley. March 28-31, 1981.</w:t>
      </w:r>
    </w:p>
    <w:p w:rsidR="0049042A" w:rsidRDefault="0049042A" w:rsidP="00C5424E">
      <w:pPr>
        <w:spacing w:after="240"/>
        <w:ind w:left="720" w:hanging="720"/>
        <w:rPr>
          <w:noProof/>
        </w:rPr>
      </w:pPr>
      <w:r>
        <w:rPr>
          <w:noProof/>
        </w:rPr>
        <w:t xml:space="preserve">Lamoureux, C. H. 1967. The vascular plants of Kipahulu Valley, Maui. </w:t>
      </w:r>
      <w:r w:rsidR="00CE6000">
        <w:rPr>
          <w:i/>
          <w:noProof/>
        </w:rPr>
        <w:t>I</w:t>
      </w:r>
      <w:r w:rsidRPr="00C5424E">
        <w:rPr>
          <w:i/>
          <w:noProof/>
        </w:rPr>
        <w:t>n</w:t>
      </w:r>
      <w:r>
        <w:rPr>
          <w:noProof/>
        </w:rPr>
        <w:t xml:space="preserve"> R. E. Warner, editor. Scientific report of the Kipahulu Valley Expedition: Maui, Hawaii, 2 August-31 August, 1967. The Nature Conservancy, San Francisco, CA.</w:t>
      </w:r>
    </w:p>
    <w:p w:rsidR="0049042A" w:rsidRDefault="0049042A" w:rsidP="00C5424E">
      <w:pPr>
        <w:spacing w:after="240"/>
        <w:ind w:left="720" w:hanging="720"/>
        <w:rPr>
          <w:noProof/>
        </w:rPr>
      </w:pPr>
      <w:r>
        <w:rPr>
          <w:noProof/>
        </w:rPr>
        <w:t>Lamoureux, C. H. and L. Stemmerman. 1976. Report of the Kipahulu bicentennial expedition. Technical Report 11. Cooperative National Park Resources Studies Unit, University of Hawaii at Manoa, Honolulu, Hawaii.</w:t>
      </w:r>
    </w:p>
    <w:p w:rsidR="0049042A" w:rsidRDefault="0049042A" w:rsidP="00C5424E">
      <w:pPr>
        <w:spacing w:after="240"/>
        <w:ind w:left="720" w:hanging="720"/>
        <w:rPr>
          <w:noProof/>
        </w:rPr>
      </w:pPr>
      <w:r>
        <w:rPr>
          <w:noProof/>
        </w:rPr>
        <w:lastRenderedPageBreak/>
        <w:t>Leishmann, J. 1986. Vegetation map of Puuhonua o Honaunau National Historical Park, Hawaii. Technical Report 57. Cooperative National Park Resources Studies Unit, University of Hawaii at Manoa, Honolulu, Hawaii.</w:t>
      </w:r>
    </w:p>
    <w:p w:rsidR="0049042A" w:rsidRDefault="0049042A" w:rsidP="00C5424E">
      <w:pPr>
        <w:spacing w:after="240"/>
        <w:ind w:left="720" w:hanging="720"/>
        <w:rPr>
          <w:noProof/>
        </w:rPr>
      </w:pPr>
      <w:r>
        <w:rPr>
          <w:noProof/>
        </w:rPr>
        <w:t xml:space="preserve">Loh, R. K. 1994. Olaa vegetation inside and outside of pig exclosures in the Koa unit. Department of the Interior, National Park Service, Resource Mangement Division Unpublished Report, Hawaii National Park, Hawaii. </w:t>
      </w:r>
    </w:p>
    <w:p w:rsidR="0049042A" w:rsidRDefault="0049042A" w:rsidP="00C5424E">
      <w:pPr>
        <w:spacing w:after="240"/>
        <w:ind w:left="720" w:hanging="720"/>
        <w:rPr>
          <w:noProof/>
        </w:rPr>
      </w:pPr>
      <w:r>
        <w:rPr>
          <w:noProof/>
        </w:rPr>
        <w:t xml:space="preserve">Loh, R. K. 1997. Olaa vegetation monitoring in the Puu unit. Department of the Interior, National Park Service, Resource Mangement Division Unpublished Report, Hawaii National Park, Hawaii. </w:t>
      </w:r>
    </w:p>
    <w:p w:rsidR="0049042A" w:rsidRDefault="0049042A" w:rsidP="00C5424E">
      <w:pPr>
        <w:spacing w:after="240"/>
        <w:ind w:left="720" w:hanging="720"/>
        <w:rPr>
          <w:noProof/>
        </w:rPr>
      </w:pPr>
      <w:r>
        <w:rPr>
          <w:noProof/>
        </w:rPr>
        <w:t>Loh, R. K. and J. T. Tunison. 1998. Vegetation community change in response to ungulate removal in upper Mauna Loa. Department of the Interior, National Park Service, Resource Management Division</w:t>
      </w:r>
      <w:r w:rsidRPr="005D3AF7">
        <w:rPr>
          <w:noProof/>
        </w:rPr>
        <w:t xml:space="preserve"> </w:t>
      </w:r>
      <w:r>
        <w:rPr>
          <w:noProof/>
        </w:rPr>
        <w:t xml:space="preserve">Unpublished Report, Hawaii National Park, Hawaii.   </w:t>
      </w:r>
    </w:p>
    <w:p w:rsidR="0049042A" w:rsidRDefault="0049042A" w:rsidP="00C5424E">
      <w:pPr>
        <w:spacing w:after="240"/>
        <w:ind w:left="720" w:hanging="720"/>
        <w:rPr>
          <w:noProof/>
        </w:rPr>
      </w:pPr>
      <w:r>
        <w:rPr>
          <w:noProof/>
        </w:rPr>
        <w:t>Loh, R. K. and J. T. Tunison. 1999. Vegetation recovery following pig removal in Olaa-Koa rainforest unit, Hawaii Volcanoes National Park. Technical Report 123. Pacific Cooperative Studies Unit, Univeristy of Hawaii at Manoa, Honolulu, Hawaii.</w:t>
      </w:r>
    </w:p>
    <w:p w:rsidR="0049042A" w:rsidRDefault="0049042A" w:rsidP="00C5424E">
      <w:pPr>
        <w:spacing w:after="240"/>
        <w:ind w:left="720" w:hanging="720"/>
        <w:rPr>
          <w:noProof/>
        </w:rPr>
      </w:pPr>
      <w:r>
        <w:rPr>
          <w:noProof/>
        </w:rPr>
        <w:t>Loope, L. L. 1992. Preventing establishmet of new alien species in Haleakala National Park and the island of Maui, Hawaii. The George Wright Forum 9:20-31.</w:t>
      </w:r>
    </w:p>
    <w:p w:rsidR="0049042A" w:rsidRDefault="0049042A" w:rsidP="00C5424E">
      <w:pPr>
        <w:spacing w:after="240"/>
        <w:ind w:left="720" w:hanging="720"/>
        <w:rPr>
          <w:noProof/>
        </w:rPr>
      </w:pPr>
      <w:r>
        <w:rPr>
          <w:noProof/>
        </w:rPr>
        <w:t>Macneil, J. D. and D. E. Hemmes. 1977. Pu`ukohola Heiau National Historic Site plant survey. Technical Report 15. Cooperative National Park Resources Studies Unit, University of Hawaii at Manoa, Honolulu, Hawaii.</w:t>
      </w:r>
    </w:p>
    <w:p w:rsidR="0049042A" w:rsidRDefault="0049042A" w:rsidP="00C5424E">
      <w:pPr>
        <w:spacing w:after="240"/>
        <w:ind w:left="720" w:hanging="720"/>
        <w:rPr>
          <w:noProof/>
        </w:rPr>
      </w:pPr>
      <w:r>
        <w:rPr>
          <w:noProof/>
        </w:rPr>
        <w:t>Pratt, L. W. and L. L. Abbott. 1996a. Distribution and abundance of alien and native plant species in Kaloko-Honokohau National Historical Park. Technical Report 103. Cooperative National Park Resources Studies Unit, University of Hawaii at Manoa, Honolulu, Hawaii.</w:t>
      </w:r>
    </w:p>
    <w:p w:rsidR="0049042A" w:rsidRDefault="0049042A" w:rsidP="00C5424E">
      <w:pPr>
        <w:spacing w:after="240"/>
        <w:ind w:left="720" w:hanging="720"/>
        <w:rPr>
          <w:noProof/>
        </w:rPr>
      </w:pPr>
      <w:r>
        <w:rPr>
          <w:noProof/>
        </w:rPr>
        <w:t>Pratt, L. W. and L. L. Abbott. 1996b. Vascular plants of Pu'uhonua O Honaunau National Historical Park. Technical Report 105. Cooperative National Park Resources Studies Unit, University of Hawaii at Manoa, Honolulu, Hawaii.</w:t>
      </w:r>
    </w:p>
    <w:p w:rsidR="0049042A" w:rsidRDefault="0049042A" w:rsidP="00C5424E">
      <w:pPr>
        <w:spacing w:after="240"/>
        <w:ind w:left="720" w:hanging="720"/>
        <w:rPr>
          <w:noProof/>
        </w:rPr>
      </w:pPr>
      <w:r>
        <w:rPr>
          <w:noProof/>
        </w:rPr>
        <w:t>Pratt, L. W. and L. L. Abbott. 1996c. Vascular plants of Pu'ukohola Heiau National Historic Site, Hawaii Island. Technical Report 101. Cooperative National Park Resources Studies Unit, University of Hawaii at Manoa, Honolulu, Hawaii.</w:t>
      </w:r>
    </w:p>
    <w:p w:rsidR="0049042A" w:rsidRDefault="0049042A" w:rsidP="00C5424E">
      <w:pPr>
        <w:spacing w:after="240"/>
        <w:ind w:left="720" w:hanging="720"/>
        <w:rPr>
          <w:noProof/>
        </w:rPr>
      </w:pPr>
      <w:r>
        <w:rPr>
          <w:noProof/>
        </w:rPr>
        <w:t>Pratt, L. W., L. L. Abbott, and D. K. Palumbo. 1999. Vegetation above a feral pig barrier fence in rain forests of Kilauea's East Rift, Hawaii Volcanoes National Park. Technical Report 124. Cooperative National Park Resources Studies Unit, University of Hawaii at Manoa, Honolulu, Hawaii.</w:t>
      </w:r>
    </w:p>
    <w:p w:rsidR="0049042A" w:rsidRDefault="0049042A" w:rsidP="00C5424E">
      <w:pPr>
        <w:spacing w:after="240"/>
        <w:ind w:left="720" w:hanging="720"/>
        <w:rPr>
          <w:noProof/>
        </w:rPr>
      </w:pPr>
      <w:r>
        <w:rPr>
          <w:noProof/>
        </w:rPr>
        <w:t>Raulerson, L. and A. Rinehart. 1989. Vegetation of American Memorial Park, Saipan, Mariana Islands. Technical Report 70. Cooperative National Park Resources Studies Unit, University of Hawaii at Manoa, Honolulu, Hawaii.</w:t>
      </w:r>
    </w:p>
    <w:p w:rsidR="0049042A" w:rsidRDefault="0049042A" w:rsidP="00C5424E">
      <w:pPr>
        <w:spacing w:after="240"/>
        <w:ind w:left="720" w:hanging="720"/>
        <w:rPr>
          <w:noProof/>
        </w:rPr>
      </w:pPr>
      <w:r>
        <w:rPr>
          <w:noProof/>
        </w:rPr>
        <w:lastRenderedPageBreak/>
        <w:t>Rodda, G. H. and K. Dean-Bradley. 2001. Inventory of the reptiles of the War in the Pacific National Historic Park, Guam. Department of the Interior, US Geological Survey, Fort Collins, CO.</w:t>
      </w:r>
    </w:p>
    <w:p w:rsidR="0049042A" w:rsidRDefault="0049042A" w:rsidP="00C5424E">
      <w:pPr>
        <w:spacing w:after="240"/>
        <w:ind w:left="720" w:hanging="720"/>
        <w:rPr>
          <w:noProof/>
        </w:rPr>
      </w:pPr>
      <w:r>
        <w:rPr>
          <w:noProof/>
        </w:rPr>
        <w:t xml:space="preserve">Santos, G. L., D. W. Kageler, D. E. Gardner, L. W. Cuddihy, and C. P. Stone. 1992. Herbicidal control of selected alien plant species in Hawaii Volcanoes National Park. </w:t>
      </w:r>
      <w:r w:rsidR="00CE6000">
        <w:rPr>
          <w:i/>
          <w:noProof/>
        </w:rPr>
        <w:t>I</w:t>
      </w:r>
      <w:r w:rsidRPr="00C5424E">
        <w:rPr>
          <w:i/>
          <w:noProof/>
        </w:rPr>
        <w:t>n</w:t>
      </w:r>
      <w:r>
        <w:rPr>
          <w:noProof/>
        </w:rPr>
        <w:t xml:space="preserve"> C. P. Stone, C. W. Smith, and J. T. Tunison, editors. Alien Plant Invasions in Native Ecosystems of Hawaii: Management and Research. Cooperative National Park Resources Studies Unit, University of Hawaii at Manoa, Honolulu, Hawaii.</w:t>
      </w:r>
    </w:p>
    <w:p w:rsidR="0049042A" w:rsidRDefault="0049042A" w:rsidP="00C5424E">
      <w:pPr>
        <w:spacing w:after="240"/>
        <w:ind w:left="720" w:hanging="720"/>
        <w:rPr>
          <w:noProof/>
        </w:rPr>
      </w:pPr>
      <w:r>
        <w:rPr>
          <w:noProof/>
        </w:rPr>
        <w:t>Smith, C. W., L. Stemmerman, P. K. Higashino, and E. Funk. 1986. Vascular plants of Puuhonua O Honaunau National Historical Park, Hawaii. Technical Report 56. Cooperative National Park Resources Studies Unit, University of Hawaii at Manoa, Honolulu, Hawaii.</w:t>
      </w:r>
    </w:p>
    <w:p w:rsidR="0049042A" w:rsidRDefault="0049042A" w:rsidP="00C5424E">
      <w:pPr>
        <w:spacing w:after="240"/>
        <w:ind w:left="720" w:hanging="720"/>
        <w:rPr>
          <w:noProof/>
        </w:rPr>
      </w:pPr>
      <w:r>
        <w:rPr>
          <w:noProof/>
        </w:rPr>
        <w:t>Stone, B. 1959. The Natural and Cultural History of the Kalapana Extension of the Hawaii National Park. B.P. Bishop Museum, Honolulu, Hawaii.</w:t>
      </w:r>
    </w:p>
    <w:p w:rsidR="0049042A" w:rsidRDefault="0049042A" w:rsidP="00C5424E">
      <w:pPr>
        <w:spacing w:after="240"/>
        <w:ind w:left="720" w:hanging="720"/>
        <w:rPr>
          <w:noProof/>
        </w:rPr>
      </w:pPr>
      <w:r>
        <w:rPr>
          <w:noProof/>
        </w:rPr>
        <w:t>Tunison, J. T. 1987. Effects of alien grass removal on recruitment of native trees in Kipuka Puaulu Special Ecological Area. Department of the Interior, Hawaii Volcanoes National Park, Resources Management Unpublished Report, Hawaii National Park, Hawaii.</w:t>
      </w:r>
    </w:p>
    <w:p w:rsidR="0049042A" w:rsidRDefault="0049042A" w:rsidP="00C5424E">
      <w:pPr>
        <w:spacing w:after="240"/>
        <w:ind w:left="720" w:hanging="720"/>
        <w:rPr>
          <w:noProof/>
        </w:rPr>
      </w:pPr>
      <w:r>
        <w:rPr>
          <w:noProof/>
        </w:rPr>
        <w:t xml:space="preserve">Tunison, J. T. 1992. Fountain grass control in Hawaii Volcanoes National Park: Management considerations and strategies. </w:t>
      </w:r>
      <w:r w:rsidR="00CE6000">
        <w:rPr>
          <w:i/>
          <w:noProof/>
        </w:rPr>
        <w:t>I</w:t>
      </w:r>
      <w:r w:rsidRPr="00C5424E">
        <w:rPr>
          <w:i/>
          <w:noProof/>
        </w:rPr>
        <w:t>n</w:t>
      </w:r>
      <w:r>
        <w:rPr>
          <w:noProof/>
        </w:rPr>
        <w:t xml:space="preserve"> C. P. Stone, C. W. Smith, and J. T. Tunison, editors. Alien Plant Invasions in Native Ecosystems of Hawaii: Management and Research. Cooperative National Park Resources Studies Unit, University of Hawaii at Manoa, Honolulu, Hawaii.</w:t>
      </w:r>
    </w:p>
    <w:p w:rsidR="0049042A" w:rsidRDefault="0049042A" w:rsidP="00C5424E">
      <w:pPr>
        <w:spacing w:after="240"/>
        <w:ind w:left="720" w:hanging="720"/>
        <w:rPr>
          <w:noProof/>
        </w:rPr>
      </w:pPr>
      <w:r>
        <w:rPr>
          <w:noProof/>
        </w:rPr>
        <w:t xml:space="preserve">Tunison, J. T., D. W. Kageler, and L. W. Cuddihy. 1984. Pre and post treatment monitoring of nasturtium in Kipuka Puaulu. Hawaii Volcanoes National Park, Division of Resources Management Unpublished Report, Hawaii National Park, Hawaii. </w:t>
      </w:r>
    </w:p>
    <w:p w:rsidR="0049042A" w:rsidRDefault="0049042A" w:rsidP="00C5424E">
      <w:pPr>
        <w:spacing w:after="240"/>
        <w:ind w:left="720" w:hanging="720"/>
        <w:rPr>
          <w:noProof/>
        </w:rPr>
      </w:pPr>
      <w:r>
        <w:rPr>
          <w:noProof/>
        </w:rPr>
        <w:t>Tunison, J. T., D. W. Kageler, and L. W. Cuddihy. 1992a. Kipuka Ki SEA: Progress report on experimental management recommendation for management. Department of the Interior, Hawaii Volcanoes National Park, Resources Management</w:t>
      </w:r>
      <w:r w:rsidRPr="005D3AF7">
        <w:rPr>
          <w:noProof/>
        </w:rPr>
        <w:t xml:space="preserve"> </w:t>
      </w:r>
      <w:r>
        <w:rPr>
          <w:noProof/>
        </w:rPr>
        <w:t xml:space="preserve">Unpublished Report, Hawaii National Park, Hawaii. </w:t>
      </w:r>
    </w:p>
    <w:p w:rsidR="0049042A" w:rsidRDefault="0049042A" w:rsidP="00C5424E">
      <w:pPr>
        <w:spacing w:after="240"/>
        <w:ind w:left="720" w:hanging="720"/>
        <w:rPr>
          <w:noProof/>
        </w:rPr>
      </w:pPr>
      <w:r>
        <w:rPr>
          <w:noProof/>
        </w:rPr>
        <w:t>Tunison, J. T., L. D. Whiteaker, L. W. Cuddihy, A. M. La Rosa, D. W. Kageler, M. R. Gates, N. G. Zimmer, and L. Stemmermann. 1992b. The distribution of selected localized alien plant species in Hawaii Volcanoes National Park. Technical Report 84. Cooperative National Park Resources Studies Unit, University of Hawaii at Manoa, Honolulu, Hawaii.</w:t>
      </w:r>
    </w:p>
    <w:p w:rsidR="0049042A" w:rsidRDefault="0049042A" w:rsidP="00C5424E">
      <w:pPr>
        <w:spacing w:after="240"/>
        <w:ind w:left="720" w:hanging="720"/>
        <w:rPr>
          <w:noProof/>
        </w:rPr>
      </w:pPr>
      <w:r>
        <w:rPr>
          <w:noProof/>
        </w:rPr>
        <w:t xml:space="preserve">Tunison, J. T. and N. G. Zimmer. 1992. Success in controlling localized alien plants in Hawaii Volcanoes National Park. </w:t>
      </w:r>
      <w:r w:rsidR="00CE6000">
        <w:rPr>
          <w:i/>
          <w:noProof/>
        </w:rPr>
        <w:t>I</w:t>
      </w:r>
      <w:r w:rsidRPr="00C5424E">
        <w:rPr>
          <w:i/>
          <w:noProof/>
        </w:rPr>
        <w:t>n</w:t>
      </w:r>
      <w:r>
        <w:rPr>
          <w:noProof/>
        </w:rPr>
        <w:t xml:space="preserve"> C. P. Stone, C. W. Smith, and J. T. Tunison, editors. Alien Plant Invasions in Native Ecosystems of Hawaii: Management and Research. Cooperative National Park Resources Studies Unit, University of Hawaii at Manoa, Honolulu, Hawaii.</w:t>
      </w:r>
    </w:p>
    <w:p w:rsidR="0049042A" w:rsidRDefault="0049042A" w:rsidP="00C5424E">
      <w:pPr>
        <w:spacing w:after="240"/>
        <w:ind w:left="720" w:hanging="720"/>
        <w:rPr>
          <w:noProof/>
        </w:rPr>
      </w:pPr>
      <w:r>
        <w:rPr>
          <w:noProof/>
        </w:rPr>
        <w:lastRenderedPageBreak/>
        <w:t>Whistler, W. A. 1992a. Botanical inventory of the proposed Ta'u unit of the National Park of American Samoa. Technical Report 83. National Park Service project CA8034-2-0001. Honolulu, Hawaii.</w:t>
      </w:r>
    </w:p>
    <w:p w:rsidR="0049042A" w:rsidRDefault="0049042A" w:rsidP="00C5424E">
      <w:pPr>
        <w:spacing w:after="240"/>
        <w:ind w:left="720" w:hanging="720"/>
        <w:rPr>
          <w:noProof/>
        </w:rPr>
      </w:pPr>
      <w:r>
        <w:rPr>
          <w:noProof/>
        </w:rPr>
        <w:t>Whistler, W. A. 1992b. Vegetation of Samoa and Tonga. Pacific Science 46:159-178.</w:t>
      </w:r>
    </w:p>
    <w:p w:rsidR="0049042A" w:rsidRDefault="0049042A" w:rsidP="00C5424E">
      <w:pPr>
        <w:spacing w:after="240"/>
        <w:ind w:left="720" w:hanging="720"/>
        <w:rPr>
          <w:noProof/>
        </w:rPr>
      </w:pPr>
      <w:r>
        <w:rPr>
          <w:noProof/>
        </w:rPr>
        <w:t>Whistler, W. A. 1994. Botanical inventory of the proposed Tutuila and Ofu units of the National Park of American Samoa. Technical Report 87. National Park Service project CA8034-2-0001. Honolulu, Hawaii.</w:t>
      </w:r>
    </w:p>
    <w:p w:rsidR="0049042A" w:rsidRDefault="0049042A" w:rsidP="00C5424E">
      <w:pPr>
        <w:spacing w:after="240"/>
        <w:ind w:left="720" w:hanging="720"/>
        <w:rPr>
          <w:noProof/>
        </w:rPr>
      </w:pPr>
      <w:r>
        <w:rPr>
          <w:noProof/>
        </w:rPr>
        <w:t>Whistler, W. A. 2002. The Samoan Rainforest: A Guide to the Vegetation of the Samoan Archipelago. Isle Botanica, Honolulu, Hawaii.</w:t>
      </w:r>
    </w:p>
    <w:p w:rsidR="0049042A" w:rsidRDefault="0049042A" w:rsidP="00C5424E">
      <w:pPr>
        <w:spacing w:after="240"/>
        <w:ind w:left="720" w:hanging="720"/>
        <w:rPr>
          <w:noProof/>
        </w:rPr>
      </w:pPr>
      <w:r>
        <w:rPr>
          <w:noProof/>
        </w:rPr>
        <w:t>Whistler, W. A. 2004. Rainforest Trees of Samoa: A Guide to the Common Lowland and Foothill Forest Trees of the Samoan Archipelago. Isle Botanica, Honolulu, Hawaii.</w:t>
      </w:r>
    </w:p>
    <w:p w:rsidR="0049042A" w:rsidRDefault="0049042A" w:rsidP="00C5424E">
      <w:pPr>
        <w:spacing w:after="240"/>
        <w:ind w:left="720" w:hanging="720"/>
        <w:rPr>
          <w:noProof/>
        </w:rPr>
      </w:pPr>
      <w:r>
        <w:rPr>
          <w:noProof/>
        </w:rPr>
        <w:t>Yoshinaga, A. Y. 1977. Montane rain forest vegetation of northeast Haleakala, Maui, Hawaii. Thesis. University of Wisconsin-Madison, Madison, WI.</w:t>
      </w:r>
    </w:p>
    <w:p w:rsidR="0049042A" w:rsidRDefault="0049042A" w:rsidP="00C5424E">
      <w:pPr>
        <w:spacing w:after="240"/>
        <w:ind w:left="720" w:hanging="720"/>
        <w:rPr>
          <w:noProof/>
        </w:rPr>
      </w:pPr>
      <w:r>
        <w:rPr>
          <w:noProof/>
        </w:rPr>
        <w:t>Yoshinaga, A. Y. 1980. Upper Kipahulu Valley weed survey. Technical Report 33. Cooperative National Park Resources Studies Unit, University of Hawaii at Manoa, Honolulu, Hawaii.</w:t>
      </w:r>
    </w:p>
    <w:p w:rsidR="0049042A" w:rsidRDefault="0049042A" w:rsidP="00C5424E">
      <w:pPr>
        <w:spacing w:after="240"/>
        <w:ind w:left="720" w:hanging="720"/>
        <w:rPr>
          <w:noProof/>
        </w:rPr>
      </w:pPr>
      <w:r>
        <w:rPr>
          <w:noProof/>
        </w:rPr>
        <w:t>Yoshioka, J. M. 2005. Vegetation of the War in the Pacific National Historical Park, Guam, Marianas Islands. Pacific Islands Network, USDI National Park Service, Hawaii National Park, Hawaii.</w:t>
      </w:r>
    </w:p>
    <w:p w:rsidR="0049042A" w:rsidRDefault="0049042A" w:rsidP="00C5424E">
      <w:pPr>
        <w:ind w:left="720" w:hanging="720"/>
        <w:rPr>
          <w:noProof/>
        </w:rPr>
      </w:pPr>
      <w:r>
        <w:rPr>
          <w:noProof/>
        </w:rPr>
        <w:t xml:space="preserve">Yoshioka, J. M. 2008. Botanical survey of the War in the Pacific National Historical Park, Guam, Mariana Islands. Technical Report 161. Pacific Cooperative Studies Unit,  </w:t>
      </w:r>
      <w:r w:rsidR="00AC2F23">
        <w:rPr>
          <w:noProof/>
        </w:rPr>
        <w:t xml:space="preserve">University </w:t>
      </w:r>
      <w:r>
        <w:rPr>
          <w:noProof/>
        </w:rPr>
        <w:t>of Hawaii at Manoa, Honolulu, Hawaii.</w:t>
      </w:r>
    </w:p>
    <w:p w:rsidR="0049042A" w:rsidRDefault="0049042A" w:rsidP="00C5424E">
      <w:pPr>
        <w:ind w:left="720" w:hanging="720"/>
        <w:rPr>
          <w:noProof/>
        </w:rPr>
      </w:pPr>
    </w:p>
    <w:p w:rsidR="0049042A" w:rsidRPr="004832A7" w:rsidRDefault="00A64C00" w:rsidP="004832A7">
      <w:r>
        <w:fldChar w:fldCharType="end"/>
      </w:r>
    </w:p>
    <w:p w:rsidR="0049042A" w:rsidRPr="004832A7" w:rsidRDefault="0049042A" w:rsidP="004832A7">
      <w:pPr>
        <w:sectPr w:rsidR="0049042A" w:rsidRPr="004832A7" w:rsidSect="00275B2C">
          <w:headerReference w:type="default" r:id="rId134"/>
          <w:footerReference w:type="default" r:id="rId135"/>
          <w:type w:val="oddPage"/>
          <w:pgSz w:w="12240" w:h="15840" w:code="1"/>
          <w:pgMar w:top="1440" w:right="1440" w:bottom="1440" w:left="1440" w:header="720" w:footer="720" w:gutter="0"/>
          <w:pgNumType w:start="1"/>
          <w:cols w:space="720"/>
          <w:docGrid w:linePitch="360"/>
        </w:sectPr>
      </w:pPr>
    </w:p>
    <w:p w:rsidR="0049042A" w:rsidRPr="00983CE3" w:rsidRDefault="0049042A" w:rsidP="00983CE3">
      <w:pPr>
        <w:pStyle w:val="APPTitle"/>
        <w:rPr>
          <w:sz w:val="32"/>
        </w:rPr>
      </w:pPr>
      <w:bookmarkStart w:id="472" w:name="_Toc195596350"/>
      <w:bookmarkStart w:id="473" w:name="_Toc207167718"/>
      <w:bookmarkStart w:id="474" w:name="_Toc262032717"/>
      <w:bookmarkStart w:id="475" w:name="_Toc322876117"/>
      <w:bookmarkStart w:id="476" w:name="_Toc322878032"/>
      <w:bookmarkStart w:id="477" w:name="_Toc322932456"/>
      <w:bookmarkStart w:id="478" w:name="_Toc195596355"/>
      <w:bookmarkStart w:id="479" w:name="_Toc207167723"/>
      <w:r w:rsidRPr="00983CE3">
        <w:rPr>
          <w:sz w:val="32"/>
        </w:rPr>
        <w:lastRenderedPageBreak/>
        <w:t>Appendix C. Sample Size</w:t>
      </w:r>
      <w:bookmarkEnd w:id="472"/>
      <w:bookmarkEnd w:id="473"/>
      <w:bookmarkEnd w:id="474"/>
      <w:r w:rsidRPr="00983CE3">
        <w:rPr>
          <w:sz w:val="32"/>
        </w:rPr>
        <w:t xml:space="preserve"> and Power</w:t>
      </w:r>
      <w:bookmarkEnd w:id="475"/>
      <w:bookmarkEnd w:id="476"/>
      <w:bookmarkEnd w:id="477"/>
    </w:p>
    <w:p w:rsidR="0049042A" w:rsidRDefault="00B820D9" w:rsidP="00B820D9">
      <w:pPr>
        <w:tabs>
          <w:tab w:val="left" w:pos="1124"/>
        </w:tabs>
      </w:pPr>
      <w:r>
        <w:tab/>
      </w:r>
    </w:p>
    <w:p w:rsidR="0049042A" w:rsidRDefault="0049042A" w:rsidP="003548ED">
      <w:r>
        <w:t xml:space="preserve">This appendix provides supplemental details and calculations for status estimators, sample size, and statistical power. These three entities are closely related to one another. Reduced confidence intervals around status estimates, which depend on sampling design and sample size, result in increased statistical power or an increased probability of detecting change. All things being equal, larger sample sizes can narrow confidence intervals which in turn increases statistical power. Ideally increases in power result from efficient sampling design (which concentrates variance within plots not between plots) rather than from increases in sample size. Sample size and power for this protocol are based in part on analyses and simulations performed on presence/ absence data from two pilot studies </w:t>
      </w:r>
      <w:r w:rsidR="00A64C00">
        <w:fldChar w:fldCharType="begin"/>
      </w:r>
      <w:r>
        <w:instrText xml:space="preserve"> ADDIN EN.CITE &lt;EndNote&gt;&lt;Cite&gt;&lt;Author&gt;Jacobi&lt;/Author&gt;&lt;Year&gt;2001&lt;/Year&gt;&lt;RecNum&gt;384&lt;/RecNum&gt;&lt;DisplayText&gt;(Jacobi and Bio 2001, Ainsworth et al. 2008)&lt;/DisplayText&gt;&lt;record&gt;&lt;rec-number&gt;384&lt;/rec-number&gt;&lt;foreign-keys&gt;&lt;key app="EN" db-id="29wd9fdxkttawpevre3ptatrsdx2se0wz5da"&gt;384&lt;/key&gt;&lt;/foreign-keys&gt;&lt;ref-type name="Unpublished Work"&gt;34&lt;/ref-type&gt;&lt;contributors&gt;&lt;authors&gt;&lt;author&gt;Jacobi, James D&lt;/author&gt;&lt;author&gt;Bio, Kealii&lt;/author&gt;&lt;/authors&gt;&lt;/contributors&gt;&lt;titles&gt;&lt;title&gt;Invasive Plant Species Surveys, Olaa-Kilauea Management Area&lt;/title&gt;&lt;/titles&gt;&lt;dates&gt;&lt;year&gt;2001&lt;/year&gt;&lt;/dates&gt;&lt;publisher&gt;Department of the Interior, US Geological Survey, Biological Resources Discipline, Kilauea Field Station, Hawaii National Park, HI. Unpublished data&lt;/publisher&gt;&lt;urls&gt;&lt;/urls&gt;&lt;/record&gt;&lt;/Cite&gt;&lt;Cite&gt;&lt;Author&gt;Ainsworth&lt;/Author&gt;&lt;Year&gt;2008&lt;/Year&gt;&lt;RecNum&gt;463&lt;/RecNum&gt;&lt;record&gt;&lt;rec-number&gt;463&lt;/rec-number&gt;&lt;foreign-keys&gt;&lt;key app="EN" db-id="29wd9fdxkttawpevre3ptatrsdx2se0wz5da"&gt;463&lt;/key&gt;&lt;/foreign-keys&gt;&lt;ref-type name="Unpublished Work"&gt;34&lt;/ref-type&gt;&lt;contributors&gt;&lt;authors&gt;&lt;author&gt;Ainsworth, A.&lt;/author&gt;&lt;author&gt;Stevens, B.&lt;/author&gt;&lt;author&gt;Hadway, L.&lt;/author&gt;&lt;author&gt;Agorastos, N.&lt;/author&gt;&lt;author&gt;Cole, I.&lt;/author&gt;&lt;author&gt;Litton, C. M.&lt;/author&gt;&lt;/authors&gt;&lt;/contributors&gt;&lt;titles&gt;&lt;title&gt;&lt;style face="normal" font="default" size="100%"&gt;Vegetation response to eight years of feral pig (&lt;/style&gt;&lt;style face="italic" font="default" size="100%"&gt;Sus scrofa&lt;/style&gt;&lt;style face="normal" font="default" size="100%"&gt;) removal in Pu‘u Maka‘ala Natural Area Reserve, Hawai‘i&lt;/style&gt;&lt;/title&gt;&lt;/titles&gt;&lt;dates&gt;&lt;year&gt;2008&lt;/year&gt;&lt;/dates&gt;&lt;pub-location&gt;Hilo, HI. Unpublished Report&lt;/pub-location&gt;&lt;publisher&gt;State of Hawaii, Division of Forestry and Wildlife&lt;/publisher&gt;&lt;urls&gt;&lt;/urls&gt;&lt;/record&gt;&lt;/Cite&gt;&lt;/EndNote&gt;</w:instrText>
      </w:r>
      <w:r w:rsidR="00A64C00">
        <w:fldChar w:fldCharType="separate"/>
      </w:r>
      <w:r>
        <w:rPr>
          <w:noProof/>
        </w:rPr>
        <w:t>(Jacobi and Bio 2001, Ainsworth et al. 2008)</w:t>
      </w:r>
      <w:r w:rsidR="00A64C00">
        <w:fldChar w:fldCharType="end"/>
      </w:r>
      <w:r>
        <w:t xml:space="preserve"> which used methods similar to those in this protocol. After the first cycle of sampling status estimators, sample size and statistical power should be reevaluated using new data including abundance or cover class data.</w:t>
      </w:r>
    </w:p>
    <w:p w:rsidR="0049042A" w:rsidRDefault="0049042A" w:rsidP="00275B2C"/>
    <w:p w:rsidR="0049042A" w:rsidRDefault="0049042A" w:rsidP="00275B2C">
      <w:pPr>
        <w:pStyle w:val="APP2nd"/>
      </w:pPr>
      <w:r>
        <w:t xml:space="preserve">Pilot Studies </w:t>
      </w:r>
    </w:p>
    <w:p w:rsidR="0049042A" w:rsidRDefault="0049042A" w:rsidP="00275B2C">
      <w:r>
        <w:t xml:space="preserve">The pilot study sites encompassed four areas of the ‘Ōla‘a-Kīlauea Management Area adjacent to the wet forests of Hawai‘i Volcanoes National Park. Data for Jacobi and Bio were collected in 1999, 2000, and 2001 in 3 x10 m plots in: Kīlauea Forest (KF), Mauna Loa Boys’ School (MLBS), and Pu‘u Kipu (PK). Data for Ainsworth et al. </w:t>
      </w:r>
      <w:r w:rsidR="00A84981">
        <w:t xml:space="preserve">(2008) </w:t>
      </w:r>
      <w:r>
        <w:t xml:space="preserve">were collected in 2000 and 2008 in 5 x 50 m plots in </w:t>
      </w:r>
      <w:r w:rsidRPr="005E4095">
        <w:rPr>
          <w:bCs/>
        </w:rPr>
        <w:t>Pu‘u Maka‘ala Natural Area Reserve</w:t>
      </w:r>
      <w:r>
        <w:t>. Presence/absence data of nonnative plant species were collected in a similar manner as in the Established Invasive Plant Species Monitoring Protocol by using contiguous plots along transects of varying lengths.</w:t>
      </w:r>
    </w:p>
    <w:p w:rsidR="0049042A" w:rsidRDefault="0049042A" w:rsidP="00275B2C"/>
    <w:p w:rsidR="0049042A" w:rsidRPr="006A544C" w:rsidRDefault="0049042A" w:rsidP="00275B2C">
      <w:r>
        <w:t xml:space="preserve">From the Jacobi and Bio study, we selected the following target species for examination: </w:t>
      </w:r>
      <w:r w:rsidRPr="00236FFA">
        <w:rPr>
          <w:i/>
          <w:color w:val="000000"/>
          <w:szCs w:val="24"/>
        </w:rPr>
        <w:t xml:space="preserve">Anthoxanthum odoratum </w:t>
      </w:r>
      <w:r w:rsidRPr="00236FFA">
        <w:rPr>
          <w:color w:val="000000"/>
          <w:szCs w:val="24"/>
        </w:rPr>
        <w:t>(</w:t>
      </w:r>
      <w:r w:rsidRPr="00236FFA">
        <w:rPr>
          <w:szCs w:val="24"/>
        </w:rPr>
        <w:t xml:space="preserve">ANTODO), </w:t>
      </w:r>
      <w:r w:rsidRPr="00236FFA">
        <w:rPr>
          <w:i/>
          <w:color w:val="000000"/>
          <w:szCs w:val="24"/>
        </w:rPr>
        <w:t>Ehrharta stipoides</w:t>
      </w:r>
      <w:r>
        <w:rPr>
          <w:i/>
          <w:color w:val="000000"/>
          <w:szCs w:val="24"/>
        </w:rPr>
        <w:t xml:space="preserve"> </w:t>
      </w:r>
      <w:r w:rsidRPr="00236FFA">
        <w:rPr>
          <w:color w:val="000000"/>
          <w:szCs w:val="24"/>
        </w:rPr>
        <w:t>(</w:t>
      </w:r>
      <w:r w:rsidRPr="00236FFA">
        <w:rPr>
          <w:szCs w:val="24"/>
        </w:rPr>
        <w:t xml:space="preserve">EHRSTI), </w:t>
      </w:r>
      <w:r w:rsidRPr="00236FFA">
        <w:rPr>
          <w:i/>
          <w:color w:val="000000"/>
          <w:szCs w:val="24"/>
        </w:rPr>
        <w:t>Holcus lanatus</w:t>
      </w:r>
      <w:r w:rsidRPr="00236FFA">
        <w:rPr>
          <w:szCs w:val="24"/>
        </w:rPr>
        <w:t xml:space="preserve"> (HOLLAN), and </w:t>
      </w:r>
      <w:r w:rsidRPr="00236FFA">
        <w:rPr>
          <w:i/>
          <w:color w:val="000000"/>
          <w:szCs w:val="24"/>
        </w:rPr>
        <w:t>Veronica serpyllifolia</w:t>
      </w:r>
      <w:r w:rsidRPr="00236FFA">
        <w:rPr>
          <w:szCs w:val="24"/>
        </w:rPr>
        <w:t xml:space="preserve"> (VERSER)</w:t>
      </w:r>
      <w:r>
        <w:rPr>
          <w:szCs w:val="24"/>
        </w:rPr>
        <w:t xml:space="preserve">. In this study site ANTODO and EHRSTI were more common than HOLLAN and VERSER. </w:t>
      </w:r>
      <w:r>
        <w:t xml:space="preserve">From </w:t>
      </w:r>
      <w:r w:rsidRPr="006A544C">
        <w:t xml:space="preserve">the </w:t>
      </w:r>
      <w:r>
        <w:t>Ainsworth et al.</w:t>
      </w:r>
      <w:r w:rsidRPr="006A544C">
        <w:t xml:space="preserve"> </w:t>
      </w:r>
      <w:r w:rsidR="00A64C00">
        <w:fldChar w:fldCharType="begin"/>
      </w:r>
      <w:r>
        <w:instrText xml:space="preserve"> ADDIN EN.CITE &lt;EndNote&gt;&lt;Cite ExcludeAuth="1"&gt;&lt;Author&gt;Ainsworth&lt;/Author&gt;&lt;Year&gt;2008&lt;/Year&gt;&lt;RecNum&gt;463&lt;/RecNum&gt;&lt;DisplayText&gt;(2008)&lt;/DisplayText&gt;&lt;record&gt;&lt;rec-number&gt;463&lt;/rec-number&gt;&lt;foreign-keys&gt;&lt;key app="EN" db-id="29wd9fdxkttawpevre3ptatrsdx2se0wz5da"&gt;463&lt;/key&gt;&lt;/foreign-keys&gt;&lt;ref-type name="Unpublished Work"&gt;34&lt;/ref-type&gt;&lt;contributors&gt;&lt;authors&gt;&lt;author&gt;Ainsworth, A.&lt;/author&gt;&lt;author&gt;Stevens, B.&lt;/author&gt;&lt;author&gt;Hadway, L.&lt;/author&gt;&lt;author&gt;Agorastos, N.&lt;/author&gt;&lt;author&gt;Cole, I.&lt;/author&gt;&lt;author&gt;Litton, C. M.&lt;/author&gt;&lt;/authors&gt;&lt;/contributors&gt;&lt;titles&gt;&lt;title&gt;&lt;style face="normal" font="default" size="100%"&gt;Vegetation response to eight years of feral pig (&lt;/style&gt;&lt;style face="italic" font="default" size="100%"&gt;Sus scrofa&lt;/style&gt;&lt;style face="normal" font="default" size="100%"&gt;) removal in Pu‘u Maka‘ala Natural Area Reserve, Hawai‘i&lt;/style&gt;&lt;/title&gt;&lt;/titles&gt;&lt;dates&gt;&lt;year&gt;2008&lt;/year&gt;&lt;/dates&gt;&lt;pub-location&gt;Hilo, HI. Unpublished Report&lt;/pub-location&gt;&lt;publisher&gt;State of Hawaii, Division of Forestry and Wildlife&lt;/publisher&gt;&lt;urls&gt;&lt;/urls&gt;&lt;/record&gt;&lt;/Cite&gt;&lt;/EndNote&gt;</w:instrText>
      </w:r>
      <w:r w:rsidR="00A64C00">
        <w:fldChar w:fldCharType="separate"/>
      </w:r>
      <w:r>
        <w:rPr>
          <w:noProof/>
        </w:rPr>
        <w:t>(2008)</w:t>
      </w:r>
      <w:r w:rsidR="00A64C00">
        <w:fldChar w:fldCharType="end"/>
      </w:r>
      <w:r>
        <w:t xml:space="preserve"> </w:t>
      </w:r>
      <w:r w:rsidRPr="006A544C">
        <w:t>data</w:t>
      </w:r>
      <w:r>
        <w:t>set, we selected the following five target invasive s</w:t>
      </w:r>
      <w:r w:rsidRPr="006A544C">
        <w:t>pecies</w:t>
      </w:r>
      <w:r>
        <w:t xml:space="preserve">: </w:t>
      </w:r>
      <w:r w:rsidRPr="00EA0EA1">
        <w:rPr>
          <w:rStyle w:val="Emphasis"/>
          <w:color w:val="000000"/>
          <w:szCs w:val="24"/>
        </w:rPr>
        <w:t>Psidium</w:t>
      </w:r>
      <w:r w:rsidRPr="00EA0EA1">
        <w:rPr>
          <w:color w:val="000000"/>
          <w:szCs w:val="24"/>
        </w:rPr>
        <w:t xml:space="preserve"> </w:t>
      </w:r>
      <w:r w:rsidRPr="00EA0EA1">
        <w:rPr>
          <w:rStyle w:val="Emphasis"/>
          <w:color w:val="000000"/>
          <w:szCs w:val="24"/>
        </w:rPr>
        <w:t>cattleianum (</w:t>
      </w:r>
      <w:r w:rsidRPr="00EA0EA1">
        <w:rPr>
          <w:szCs w:val="24"/>
        </w:rPr>
        <w:t>PSICAT</w:t>
      </w:r>
      <w:r>
        <w:t>)</w:t>
      </w:r>
      <w:r w:rsidRPr="006A544C">
        <w:t xml:space="preserve">, </w:t>
      </w:r>
      <w:r w:rsidRPr="00EA0EA1">
        <w:rPr>
          <w:i/>
        </w:rPr>
        <w:t>Cyperus</w:t>
      </w:r>
      <w:r>
        <w:t xml:space="preserve"> </w:t>
      </w:r>
      <w:r w:rsidRPr="003443EA">
        <w:rPr>
          <w:i/>
        </w:rPr>
        <w:t>spp</w:t>
      </w:r>
      <w:r>
        <w:t>. (CYPSPP)</w:t>
      </w:r>
      <w:r w:rsidRPr="006A544C">
        <w:t xml:space="preserve">, </w:t>
      </w:r>
      <w:r w:rsidRPr="00EA0EA1">
        <w:rPr>
          <w:i/>
        </w:rPr>
        <w:t>Passiflora tarminiana</w:t>
      </w:r>
      <w:r>
        <w:t xml:space="preserve"> (</w:t>
      </w:r>
      <w:r w:rsidRPr="006A544C">
        <w:t>PASTAR</w:t>
      </w:r>
      <w:r>
        <w:t>)</w:t>
      </w:r>
      <w:r w:rsidRPr="006A544C">
        <w:t xml:space="preserve">, </w:t>
      </w:r>
      <w:r w:rsidRPr="00EA0EA1">
        <w:rPr>
          <w:i/>
        </w:rPr>
        <w:t>Rubus rosifolius</w:t>
      </w:r>
      <w:r>
        <w:t xml:space="preserve"> (</w:t>
      </w:r>
      <w:r w:rsidRPr="006A544C">
        <w:t>RUBROS</w:t>
      </w:r>
      <w:r>
        <w:t>)</w:t>
      </w:r>
      <w:r w:rsidRPr="006A544C">
        <w:t xml:space="preserve">, and </w:t>
      </w:r>
      <w:r w:rsidRPr="00833FEF">
        <w:rPr>
          <w:i/>
          <w:color w:val="000000"/>
          <w:sz w:val="22"/>
        </w:rPr>
        <w:t>Setaria palmifolia</w:t>
      </w:r>
      <w:r w:rsidRPr="00833FEF">
        <w:rPr>
          <w:color w:val="000000"/>
          <w:sz w:val="22"/>
        </w:rPr>
        <w:t xml:space="preserve"> </w:t>
      </w:r>
      <w:r>
        <w:rPr>
          <w:rFonts w:ascii="Calibri" w:hAnsi="Calibri"/>
          <w:color w:val="000000"/>
          <w:sz w:val="22"/>
        </w:rPr>
        <w:t>(</w:t>
      </w:r>
      <w:r w:rsidRPr="006A544C">
        <w:t>S</w:t>
      </w:r>
      <w:r>
        <w:t>ET</w:t>
      </w:r>
      <w:r w:rsidRPr="006A544C">
        <w:t>PAL</w:t>
      </w:r>
      <w:r>
        <w:t>)</w:t>
      </w:r>
      <w:r w:rsidRPr="006A544C">
        <w:t>.</w:t>
      </w:r>
      <w:r>
        <w:t xml:space="preserve"> In this study CYPSPP and PSICAT were more common than PASTAR, RUBROS, and SETPAL.</w:t>
      </w:r>
    </w:p>
    <w:p w:rsidR="0049042A" w:rsidRDefault="0049042A" w:rsidP="00275B2C"/>
    <w:p w:rsidR="0049042A" w:rsidRDefault="0049042A" w:rsidP="00275B2C">
      <w:pPr>
        <w:pStyle w:val="APP2nd"/>
      </w:pPr>
      <w:r>
        <w:t>Status Estimators</w:t>
      </w:r>
    </w:p>
    <w:p w:rsidR="0049042A" w:rsidRDefault="0049042A" w:rsidP="00275B2C">
      <w:r>
        <w:t>T</w:t>
      </w:r>
      <w:r w:rsidRPr="006A544C">
        <w:t xml:space="preserve">he sampling </w:t>
      </w:r>
      <w:r>
        <w:t>method in the Established Invasive Plant Species Monitoring Protocol</w:t>
      </w:r>
      <w:r w:rsidRPr="006A544C">
        <w:t xml:space="preserve"> is</w:t>
      </w:r>
      <w:r>
        <w:t xml:space="preserve"> a</w:t>
      </w:r>
      <w:r w:rsidRPr="006A544C">
        <w:t xml:space="preserve"> </w:t>
      </w:r>
      <w:r>
        <w:t>split panel design consisting of permanent (fixed) and temporary (rotational) sampling units. For both types t</w:t>
      </w:r>
      <w:r w:rsidRPr="006A544C">
        <w:t xml:space="preserve">he primary sampling unit </w:t>
      </w:r>
      <w:r>
        <w:t xml:space="preserve">(PSU) </w:t>
      </w:r>
      <w:r w:rsidRPr="006A544C">
        <w:t xml:space="preserve">is </w:t>
      </w:r>
      <w:proofErr w:type="gramStart"/>
      <w:r>
        <w:t>a</w:t>
      </w:r>
      <w:r w:rsidRPr="006A544C">
        <w:t xml:space="preserve"> transect</w:t>
      </w:r>
      <w:proofErr w:type="gramEnd"/>
      <w:r w:rsidRPr="006A544C">
        <w:t xml:space="preserve"> and the secondary sampling unit is a plot within a transect. </w:t>
      </w:r>
      <w:r>
        <w:t>A</w:t>
      </w:r>
      <w:r w:rsidRPr="006A544C">
        <w:t xml:space="preserve">ll plots along </w:t>
      </w:r>
      <w:proofErr w:type="gramStart"/>
      <w:r w:rsidRPr="006A544C">
        <w:t>a transect</w:t>
      </w:r>
      <w:proofErr w:type="gramEnd"/>
      <w:r w:rsidRPr="006A544C">
        <w:t xml:space="preserve"> </w:t>
      </w:r>
      <w:r>
        <w:t xml:space="preserve">are sampled; </w:t>
      </w:r>
      <w:r w:rsidRPr="006A544C">
        <w:t>therefore, this is a one-stage design with possibly unequal cluster sizes (transect lengths). The</w:t>
      </w:r>
      <w:r>
        <w:t>re are</w:t>
      </w:r>
      <w:r w:rsidRPr="006A544C">
        <w:t xml:space="preserve"> </w:t>
      </w:r>
      <w:r>
        <w:t>three</w:t>
      </w:r>
      <w:r w:rsidRPr="006A544C">
        <w:t xml:space="preserve"> types of variables for which annual status estimates are desired</w:t>
      </w:r>
      <w:r>
        <w:t>:</w:t>
      </w:r>
      <w:r w:rsidRPr="006A544C">
        <w:t xml:space="preserve"> </w:t>
      </w:r>
      <w:r>
        <w:t xml:space="preserve">nonnative plant species richness, </w:t>
      </w:r>
      <w:r w:rsidRPr="006A544C">
        <w:t>frequency of a particular species</w:t>
      </w:r>
      <w:r>
        <w:t>, and cover of a particular species</w:t>
      </w:r>
      <w:r w:rsidRPr="006A544C">
        <w:t xml:space="preserve">. </w:t>
      </w:r>
      <w:r>
        <w:t>In this case,</w:t>
      </w:r>
      <w:r w:rsidRPr="006A544C">
        <w:t xml:space="preserve"> </w:t>
      </w:r>
      <w:r>
        <w:t xml:space="preserve">nonnative plant species richness is the number of nonnative plant species, </w:t>
      </w:r>
      <w:r w:rsidRPr="006A544C">
        <w:t xml:space="preserve">frequency is measured as the proportion of </w:t>
      </w:r>
      <w:r>
        <w:t>plots</w:t>
      </w:r>
      <w:r w:rsidRPr="006A544C">
        <w:t xml:space="preserve"> occupied by a particular species</w:t>
      </w:r>
      <w:r>
        <w:t xml:space="preserve">, and cover is estimated using modified cover classes. </w:t>
      </w:r>
    </w:p>
    <w:p w:rsidR="0049042A" w:rsidRDefault="0049042A" w:rsidP="00275B2C"/>
    <w:p w:rsidR="0049042A" w:rsidRDefault="0049042A" w:rsidP="00275B2C">
      <w:r>
        <w:t>T</w:t>
      </w:r>
      <w:r w:rsidRPr="006A544C">
        <w:t>here are two design-based estimators available</w:t>
      </w:r>
      <w:r>
        <w:t xml:space="preserve"> for status variables,</w:t>
      </w:r>
      <w:r w:rsidRPr="006A544C">
        <w:t xml:space="preserve"> a ratio estimator and an unbiased </w:t>
      </w:r>
      <w:r w:rsidRPr="00BE211D">
        <w:t xml:space="preserve">estimator. Ratio estimates of the population average per plot are based on the ratio of </w:t>
      </w:r>
      <w:r w:rsidRPr="00BE211D">
        <w:lastRenderedPageBreak/>
        <w:t xml:space="preserve">the total of all the values for </w:t>
      </w:r>
      <w:r w:rsidR="00DA3327">
        <w:t>a</w:t>
      </w:r>
      <w:r w:rsidR="00DA3327" w:rsidRPr="00BE211D">
        <w:t xml:space="preserve"> </w:t>
      </w:r>
      <w:r w:rsidRPr="00BE211D">
        <w:t xml:space="preserve">variable in all plots in </w:t>
      </w:r>
      <w:r w:rsidR="00DA3327">
        <w:t>a</w:t>
      </w:r>
      <w:r w:rsidR="00DA3327" w:rsidRPr="00BE211D">
        <w:t xml:space="preserve"> </w:t>
      </w:r>
      <w:r w:rsidRPr="00BE211D">
        <w:t xml:space="preserve">sample and the total number of plots in </w:t>
      </w:r>
      <w:r w:rsidR="00DA3327" w:rsidRPr="00BE211D">
        <w:t>th</w:t>
      </w:r>
      <w:r w:rsidR="00DA3327">
        <w:t>at</w:t>
      </w:r>
      <w:r w:rsidR="00DA3327" w:rsidRPr="00BE211D">
        <w:t xml:space="preserve"> </w:t>
      </w:r>
      <w:r w:rsidRPr="00BE211D">
        <w:t>sample. Unbiased estimates of</w:t>
      </w:r>
      <w:r>
        <w:t xml:space="preserve"> the population average per plot are based on </w:t>
      </w:r>
      <w:r w:rsidRPr="006A544C">
        <w:t xml:space="preserve">the average </w:t>
      </w:r>
      <w:r>
        <w:t>for</w:t>
      </w:r>
      <w:r w:rsidRPr="006A544C">
        <w:t xml:space="preserve"> all transects sampled, where the observation is the average </w:t>
      </w:r>
      <w:r>
        <w:t>value</w:t>
      </w:r>
      <w:r w:rsidRPr="006A544C">
        <w:t xml:space="preserve"> per plot for </w:t>
      </w:r>
      <w:proofErr w:type="gramStart"/>
      <w:r w:rsidRPr="006A544C">
        <w:t>a transect</w:t>
      </w:r>
      <w:proofErr w:type="gramEnd"/>
      <w:r>
        <w:t>.</w:t>
      </w:r>
    </w:p>
    <w:p w:rsidR="0049042A" w:rsidRDefault="0049042A" w:rsidP="00275B2C"/>
    <w:p w:rsidR="0049042A" w:rsidRDefault="0049042A" w:rsidP="00275B2C">
      <w:pPr>
        <w:rPr>
          <w:szCs w:val="24"/>
        </w:rPr>
      </w:pPr>
      <w:r>
        <w:rPr>
          <w:szCs w:val="24"/>
        </w:rPr>
        <w:t xml:space="preserve">Ratio and unbiased status estimates were calculated for two nonnative plant pilot data sets in order to examine within and among transect variance for multiple potential transect lengths and different sample sizes (n = 10, n = 20). </w:t>
      </w:r>
      <w:r w:rsidRPr="00012D62">
        <w:rPr>
          <w:szCs w:val="24"/>
        </w:rPr>
        <w:t>When using the following estimators, we assume</w:t>
      </w:r>
      <w:r>
        <w:rPr>
          <w:szCs w:val="24"/>
        </w:rPr>
        <w:t>d</w:t>
      </w:r>
      <w:r w:rsidRPr="00012D62">
        <w:rPr>
          <w:szCs w:val="24"/>
        </w:rPr>
        <w:t xml:space="preserve"> the sampling design </w:t>
      </w:r>
      <w:r>
        <w:rPr>
          <w:szCs w:val="24"/>
        </w:rPr>
        <w:t>is</w:t>
      </w:r>
      <w:r w:rsidRPr="00012D62">
        <w:rPr>
          <w:szCs w:val="24"/>
        </w:rPr>
        <w:t xml:space="preserve"> a one-stage cluster sample. Because we treated all transects in the pilot data as being the same length--although they </w:t>
      </w:r>
      <w:r>
        <w:rPr>
          <w:szCs w:val="24"/>
        </w:rPr>
        <w:t>were</w:t>
      </w:r>
      <w:r w:rsidRPr="00012D62">
        <w:rPr>
          <w:szCs w:val="24"/>
        </w:rPr>
        <w:t xml:space="preserve"> not--we refer to the unbiased estimator under our stated assumptions as the equally weighted estimator.</w:t>
      </w:r>
      <w:r>
        <w:rPr>
          <w:szCs w:val="24"/>
        </w:rPr>
        <w:t xml:space="preserve"> </w:t>
      </w:r>
      <w:r w:rsidRPr="006A544C">
        <w:t>Standard error estimates for the equally weighted estimator use the variance estimator assuming a simple random sample, ignoring the transect length.</w:t>
      </w:r>
      <w:r>
        <w:t xml:space="preserve"> At the time of analysis, w</w:t>
      </w:r>
      <w:r w:rsidRPr="006A544C">
        <w:t xml:space="preserve">e </w:t>
      </w:r>
      <w:r>
        <w:t>did</w:t>
      </w:r>
      <w:r w:rsidRPr="006A544C">
        <w:t xml:space="preserve"> not know the area (km</w:t>
      </w:r>
      <w:r w:rsidRPr="006A544C">
        <w:rPr>
          <w:vertAlign w:val="superscript"/>
        </w:rPr>
        <w:t>2</w:t>
      </w:r>
      <w:r w:rsidRPr="006A544C">
        <w:t>) of the sampling frames for the pilot data</w:t>
      </w:r>
      <w:r>
        <w:t>, which means we did</w:t>
      </w:r>
      <w:r w:rsidRPr="00012D62">
        <w:rPr>
          <w:szCs w:val="24"/>
        </w:rPr>
        <w:t xml:space="preserve"> not know the number of primary </w:t>
      </w:r>
      <w:r>
        <w:rPr>
          <w:szCs w:val="24"/>
        </w:rPr>
        <w:t xml:space="preserve">or secondary </w:t>
      </w:r>
      <w:r w:rsidRPr="00012D62">
        <w:rPr>
          <w:szCs w:val="24"/>
        </w:rPr>
        <w:t xml:space="preserve">sampling units in </w:t>
      </w:r>
      <w:r>
        <w:rPr>
          <w:szCs w:val="24"/>
        </w:rPr>
        <w:t>the population (</w:t>
      </w:r>
      <w:r w:rsidRPr="00A07DDF">
        <w:rPr>
          <w:i/>
          <w:szCs w:val="24"/>
        </w:rPr>
        <w:t>N</w:t>
      </w:r>
      <w:r>
        <w:rPr>
          <w:i/>
          <w:szCs w:val="24"/>
        </w:rPr>
        <w:t xml:space="preserve"> </w:t>
      </w:r>
      <w:r w:rsidRPr="00A07DDF">
        <w:rPr>
          <w:szCs w:val="24"/>
        </w:rPr>
        <w:t>or</w:t>
      </w:r>
      <w:r>
        <w:rPr>
          <w:i/>
          <w:szCs w:val="24"/>
        </w:rPr>
        <w:t xml:space="preserve"> M</w:t>
      </w:r>
      <w:r>
        <w:rPr>
          <w:szCs w:val="24"/>
        </w:rPr>
        <w:t>). Because of this,</w:t>
      </w:r>
      <w:r w:rsidRPr="00012D62">
        <w:rPr>
          <w:szCs w:val="24"/>
        </w:rPr>
        <w:t xml:space="preserve"> we technically should </w:t>
      </w:r>
      <w:r>
        <w:rPr>
          <w:szCs w:val="24"/>
        </w:rPr>
        <w:t xml:space="preserve">have </w:t>
      </w:r>
      <w:r w:rsidRPr="00012D62">
        <w:rPr>
          <w:szCs w:val="24"/>
        </w:rPr>
        <w:t xml:space="preserve">used </w:t>
      </w:r>
      <w:r>
        <w:rPr>
          <w:szCs w:val="24"/>
        </w:rPr>
        <w:t xml:space="preserve">only </w:t>
      </w:r>
      <w:r w:rsidRPr="00012D62">
        <w:rPr>
          <w:szCs w:val="24"/>
        </w:rPr>
        <w:t xml:space="preserve">the ratio estimator </w:t>
      </w:r>
      <w:r>
        <w:rPr>
          <w:szCs w:val="24"/>
        </w:rPr>
        <w:t xml:space="preserve">and not the unbiased estimator. To use the unbiased estimator, we made the above assumptions and used Equation 5 to estimate the variable of interest. </w:t>
      </w:r>
      <w:r>
        <w:t>S</w:t>
      </w:r>
      <w:r>
        <w:rPr>
          <w:szCs w:val="24"/>
        </w:rPr>
        <w:t>ince the area of the sampling frames in the Established Invasive Plant Species Monitoring Protocol is known, Equation 3 could be used for those data in the future.</w:t>
      </w:r>
    </w:p>
    <w:p w:rsidR="0049042A" w:rsidRPr="00012D62" w:rsidRDefault="0049042A" w:rsidP="00275B2C">
      <w:pPr>
        <w:autoSpaceDE w:val="0"/>
        <w:autoSpaceDN w:val="0"/>
        <w:adjustRightInd w:val="0"/>
        <w:rPr>
          <w:szCs w:val="24"/>
        </w:rPr>
      </w:pPr>
    </w:p>
    <w:p w:rsidR="0049042A" w:rsidRPr="00012D62" w:rsidRDefault="0049042A" w:rsidP="00275B2C">
      <w:pPr>
        <w:autoSpaceDE w:val="0"/>
        <w:autoSpaceDN w:val="0"/>
        <w:adjustRightInd w:val="0"/>
        <w:rPr>
          <w:szCs w:val="24"/>
        </w:rPr>
      </w:pPr>
      <w:r>
        <w:rPr>
          <w:szCs w:val="24"/>
        </w:rPr>
        <w:t>For the equations below, w</w:t>
      </w:r>
      <w:r w:rsidRPr="00012D62">
        <w:rPr>
          <w:szCs w:val="24"/>
        </w:rPr>
        <w:t>e use</w:t>
      </w:r>
      <w:r>
        <w:rPr>
          <w:szCs w:val="24"/>
        </w:rPr>
        <w:t>d</w:t>
      </w:r>
      <w:r w:rsidRPr="00012D62">
        <w:rPr>
          <w:szCs w:val="24"/>
        </w:rPr>
        <w:t xml:space="preserve"> the following notation:</w:t>
      </w:r>
    </w:p>
    <w:p w:rsidR="0049042A" w:rsidRPr="00012D62" w:rsidRDefault="0049042A" w:rsidP="00275B2C">
      <w:pPr>
        <w:autoSpaceDE w:val="0"/>
        <w:autoSpaceDN w:val="0"/>
        <w:adjustRightInd w:val="0"/>
        <w:ind w:left="1800" w:hanging="360"/>
        <w:rPr>
          <w:szCs w:val="24"/>
        </w:rPr>
      </w:pPr>
      <w:r w:rsidRPr="00012D62">
        <w:rPr>
          <w:i/>
          <w:szCs w:val="24"/>
        </w:rPr>
        <w:t>N</w:t>
      </w:r>
      <w:r w:rsidRPr="00012D62">
        <w:rPr>
          <w:szCs w:val="24"/>
        </w:rPr>
        <w:t xml:space="preserve"> = the number of primary sampling units (</w:t>
      </w:r>
      <w:r>
        <w:rPr>
          <w:szCs w:val="24"/>
        </w:rPr>
        <w:t>PSU = transect</w:t>
      </w:r>
      <w:r w:rsidRPr="00012D62">
        <w:rPr>
          <w:szCs w:val="24"/>
        </w:rPr>
        <w:t xml:space="preserve">) in the </w:t>
      </w:r>
      <w:r>
        <w:rPr>
          <w:szCs w:val="24"/>
        </w:rPr>
        <w:t>sampling frame defining the total area of statistical inference</w:t>
      </w:r>
    </w:p>
    <w:p w:rsidR="0049042A" w:rsidRPr="00012D62" w:rsidRDefault="0049042A" w:rsidP="00275B2C">
      <w:pPr>
        <w:autoSpaceDE w:val="0"/>
        <w:autoSpaceDN w:val="0"/>
        <w:adjustRightInd w:val="0"/>
        <w:ind w:left="1800" w:hanging="360"/>
        <w:rPr>
          <w:szCs w:val="24"/>
        </w:rPr>
      </w:pPr>
      <w:r w:rsidRPr="00012D62">
        <w:rPr>
          <w:i/>
          <w:szCs w:val="24"/>
        </w:rPr>
        <w:t>n</w:t>
      </w:r>
      <w:r w:rsidRPr="00012D62">
        <w:rPr>
          <w:szCs w:val="24"/>
        </w:rPr>
        <w:t xml:space="preserve"> = the number of </w:t>
      </w:r>
      <w:r>
        <w:rPr>
          <w:szCs w:val="24"/>
        </w:rPr>
        <w:t>PSU</w:t>
      </w:r>
      <w:r w:rsidRPr="00012D62">
        <w:rPr>
          <w:szCs w:val="24"/>
        </w:rPr>
        <w:t xml:space="preserve"> in the sample</w:t>
      </w:r>
    </w:p>
    <w:p w:rsidR="0049042A" w:rsidRPr="00012D62" w:rsidRDefault="0049042A" w:rsidP="00275B2C">
      <w:pPr>
        <w:autoSpaceDE w:val="0"/>
        <w:autoSpaceDN w:val="0"/>
        <w:adjustRightInd w:val="0"/>
        <w:ind w:left="1800" w:hanging="360"/>
        <w:rPr>
          <w:szCs w:val="24"/>
        </w:rPr>
      </w:pPr>
      <w:proofErr w:type="gramStart"/>
      <w:r w:rsidRPr="00012D62">
        <w:rPr>
          <w:i/>
          <w:szCs w:val="24"/>
        </w:rPr>
        <w:t>i</w:t>
      </w:r>
      <w:proofErr w:type="gramEnd"/>
      <w:r w:rsidRPr="00012D62">
        <w:rPr>
          <w:szCs w:val="24"/>
        </w:rPr>
        <w:t xml:space="preserve"> indexes the transect where </w:t>
      </w:r>
      <w:r w:rsidRPr="00012D62">
        <w:rPr>
          <w:i/>
          <w:szCs w:val="24"/>
        </w:rPr>
        <w:t>i</w:t>
      </w:r>
      <w:r w:rsidRPr="00012D62">
        <w:rPr>
          <w:szCs w:val="24"/>
        </w:rPr>
        <w:t xml:space="preserve"> = 1,…,</w:t>
      </w:r>
      <w:r w:rsidRPr="00012D62">
        <w:rPr>
          <w:i/>
          <w:szCs w:val="24"/>
        </w:rPr>
        <w:t>N</w:t>
      </w:r>
    </w:p>
    <w:p w:rsidR="0049042A" w:rsidRPr="00012D62" w:rsidRDefault="0049042A" w:rsidP="00275B2C">
      <w:pPr>
        <w:autoSpaceDE w:val="0"/>
        <w:autoSpaceDN w:val="0"/>
        <w:adjustRightInd w:val="0"/>
        <w:ind w:left="1800" w:hanging="360"/>
        <w:rPr>
          <w:szCs w:val="24"/>
        </w:rPr>
      </w:pPr>
      <w:r w:rsidRPr="00012D62">
        <w:rPr>
          <w:i/>
          <w:szCs w:val="24"/>
        </w:rPr>
        <w:t>M</w:t>
      </w:r>
      <w:r w:rsidRPr="00012D62">
        <w:rPr>
          <w:i/>
          <w:sz w:val="16"/>
          <w:szCs w:val="16"/>
        </w:rPr>
        <w:t>i</w:t>
      </w:r>
      <w:r w:rsidRPr="00012D62">
        <w:rPr>
          <w:sz w:val="16"/>
          <w:szCs w:val="16"/>
        </w:rPr>
        <w:t xml:space="preserve"> </w:t>
      </w:r>
      <w:r w:rsidRPr="00012D62">
        <w:rPr>
          <w:szCs w:val="24"/>
        </w:rPr>
        <w:t xml:space="preserve">= the number of </w:t>
      </w:r>
      <w:r>
        <w:rPr>
          <w:szCs w:val="24"/>
        </w:rPr>
        <w:t xml:space="preserve">secondary sampling units (SSU = </w:t>
      </w:r>
      <w:r w:rsidRPr="00012D62">
        <w:rPr>
          <w:szCs w:val="24"/>
        </w:rPr>
        <w:t>plot</w:t>
      </w:r>
      <w:r>
        <w:rPr>
          <w:szCs w:val="24"/>
        </w:rPr>
        <w:t xml:space="preserve">) </w:t>
      </w:r>
      <w:r w:rsidRPr="00012D62">
        <w:rPr>
          <w:szCs w:val="24"/>
        </w:rPr>
        <w:t xml:space="preserve">within the </w:t>
      </w:r>
      <w:r w:rsidRPr="00043507">
        <w:rPr>
          <w:i/>
          <w:szCs w:val="24"/>
        </w:rPr>
        <w:t>i</w:t>
      </w:r>
      <w:r w:rsidRPr="00012D62">
        <w:rPr>
          <w:szCs w:val="24"/>
        </w:rPr>
        <w:t>th transect (</w:t>
      </w:r>
      <w:r>
        <w:rPr>
          <w:szCs w:val="24"/>
        </w:rPr>
        <w:t>PSU</w:t>
      </w:r>
      <w:r w:rsidRPr="00012D62">
        <w:rPr>
          <w:szCs w:val="24"/>
        </w:rPr>
        <w:t>)</w:t>
      </w:r>
    </w:p>
    <w:p w:rsidR="0049042A" w:rsidRPr="00012D62" w:rsidRDefault="0049042A" w:rsidP="00275B2C">
      <w:pPr>
        <w:autoSpaceDE w:val="0"/>
        <w:autoSpaceDN w:val="0"/>
        <w:adjustRightInd w:val="0"/>
        <w:ind w:left="1800" w:hanging="360"/>
        <w:rPr>
          <w:szCs w:val="24"/>
        </w:rPr>
      </w:pPr>
      <w:proofErr w:type="gramStart"/>
      <w:r w:rsidRPr="00012D62">
        <w:rPr>
          <w:i/>
          <w:szCs w:val="24"/>
        </w:rPr>
        <w:t>j</w:t>
      </w:r>
      <w:proofErr w:type="gramEnd"/>
      <w:r w:rsidRPr="00012D62">
        <w:rPr>
          <w:szCs w:val="24"/>
        </w:rPr>
        <w:t xml:space="preserve"> indexes the plots within a transect where </w:t>
      </w:r>
      <w:r w:rsidRPr="00012D62">
        <w:rPr>
          <w:i/>
          <w:szCs w:val="24"/>
        </w:rPr>
        <w:t>j</w:t>
      </w:r>
      <w:r w:rsidRPr="00012D62">
        <w:rPr>
          <w:szCs w:val="24"/>
        </w:rPr>
        <w:t xml:space="preserve"> = 1,…, </w:t>
      </w:r>
      <w:r w:rsidRPr="00012D62">
        <w:rPr>
          <w:i/>
          <w:szCs w:val="24"/>
        </w:rPr>
        <w:t>M</w:t>
      </w:r>
      <w:r w:rsidRPr="00012D62">
        <w:rPr>
          <w:i/>
          <w:sz w:val="16"/>
          <w:szCs w:val="16"/>
        </w:rPr>
        <w:t>i</w:t>
      </w:r>
    </w:p>
    <w:p w:rsidR="0049042A" w:rsidRPr="00012D62" w:rsidRDefault="0049042A" w:rsidP="00275B2C">
      <w:pPr>
        <w:autoSpaceDE w:val="0"/>
        <w:autoSpaceDN w:val="0"/>
        <w:adjustRightInd w:val="0"/>
        <w:ind w:left="1800" w:hanging="360"/>
        <w:rPr>
          <w:szCs w:val="24"/>
        </w:rPr>
      </w:pPr>
      <w:r w:rsidRPr="003443EA">
        <w:rPr>
          <w:i/>
          <w:szCs w:val="24"/>
        </w:rPr>
        <w:t>M</w:t>
      </w:r>
      <w:r w:rsidRPr="00012D62">
        <w:rPr>
          <w:szCs w:val="24"/>
        </w:rPr>
        <w:t xml:space="preserve"> = </w:t>
      </w:r>
      <w:r w:rsidR="00A64C00" w:rsidRPr="002A78D7">
        <w:rPr>
          <w:szCs w:val="24"/>
        </w:rPr>
        <w:fldChar w:fldCharType="begin"/>
      </w:r>
      <w:r w:rsidRPr="002A78D7">
        <w:rPr>
          <w:szCs w:val="24"/>
        </w:rPr>
        <w:instrText xml:space="preserve"> QUOTE </w:instrText>
      </w:r>
      <w:r w:rsidR="00CF3C60">
        <w:rPr>
          <w:noProof/>
        </w:rPr>
        <w:drawing>
          <wp:inline distT="0" distB="0" distL="0" distR="0">
            <wp:extent cx="323850" cy="44767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cstate="print">
                      <a:clrChange>
                        <a:clrFrom>
                          <a:srgbClr val="FFFFFF"/>
                        </a:clrFrom>
                        <a:clrTo>
                          <a:srgbClr val="FFFFFF">
                            <a:alpha val="0"/>
                          </a:srgbClr>
                        </a:clrTo>
                      </a:clrChange>
                    </a:blip>
                    <a:srcRect/>
                    <a:stretch>
                      <a:fillRect/>
                    </a:stretch>
                  </pic:blipFill>
                  <pic:spPr bwMode="auto">
                    <a:xfrm>
                      <a:off x="0" y="0"/>
                      <a:ext cx="323850" cy="447675"/>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323850" cy="466725"/>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cstate="print">
                      <a:clrChange>
                        <a:clrFrom>
                          <a:srgbClr val="FFFFFF"/>
                        </a:clrFrom>
                        <a:clrTo>
                          <a:srgbClr val="FFFFFF">
                            <a:alpha val="0"/>
                          </a:srgbClr>
                        </a:clrTo>
                      </a:clrChange>
                    </a:blip>
                    <a:srcRect/>
                    <a:stretch>
                      <a:fillRect/>
                    </a:stretch>
                  </pic:blipFill>
                  <pic:spPr bwMode="auto">
                    <a:xfrm>
                      <a:off x="0" y="0"/>
                      <a:ext cx="323850" cy="466725"/>
                    </a:xfrm>
                    <a:prstGeom prst="rect">
                      <a:avLst/>
                    </a:prstGeom>
                    <a:noFill/>
                    <a:ln w="9525">
                      <a:noFill/>
                      <a:miter lim="800000"/>
                      <a:headEnd/>
                      <a:tailEnd/>
                    </a:ln>
                  </pic:spPr>
                </pic:pic>
              </a:graphicData>
            </a:graphic>
          </wp:inline>
        </w:drawing>
      </w:r>
      <w:r w:rsidR="00A64C00" w:rsidRPr="002A78D7">
        <w:rPr>
          <w:szCs w:val="24"/>
        </w:rPr>
        <w:fldChar w:fldCharType="end"/>
      </w:r>
      <w:r w:rsidRPr="00012D62">
        <w:rPr>
          <w:i/>
          <w:szCs w:val="24"/>
        </w:rPr>
        <w:t>M</w:t>
      </w:r>
      <w:r w:rsidRPr="00012D62">
        <w:rPr>
          <w:i/>
          <w:sz w:val="16"/>
          <w:szCs w:val="16"/>
        </w:rPr>
        <w:t>i</w:t>
      </w:r>
      <w:r w:rsidRPr="00012D62">
        <w:rPr>
          <w:sz w:val="16"/>
          <w:szCs w:val="16"/>
        </w:rPr>
        <w:t xml:space="preserve"> </w:t>
      </w:r>
      <w:r w:rsidRPr="00012D62">
        <w:rPr>
          <w:szCs w:val="24"/>
        </w:rPr>
        <w:t>is the number of secondary sampling units in the population</w:t>
      </w:r>
      <w:r>
        <w:rPr>
          <w:szCs w:val="24"/>
        </w:rPr>
        <w:t xml:space="preserve"> of primary sampling units</w:t>
      </w:r>
    </w:p>
    <w:p w:rsidR="0049042A" w:rsidRPr="00012D62" w:rsidRDefault="00A64C00" w:rsidP="00597BBA">
      <w:pPr>
        <w:autoSpaceDE w:val="0"/>
        <w:autoSpaceDN w:val="0"/>
        <w:adjustRightInd w:val="0"/>
        <w:ind w:left="1800" w:hanging="360"/>
        <w:rPr>
          <w:szCs w:val="24"/>
        </w:rPr>
      </w:pPr>
      <w:r w:rsidRPr="002A78D7">
        <w:rPr>
          <w:szCs w:val="24"/>
        </w:rPr>
        <w:fldChar w:fldCharType="begin"/>
      </w:r>
      <w:r w:rsidR="0049042A" w:rsidRPr="002A78D7">
        <w:rPr>
          <w:szCs w:val="24"/>
        </w:rPr>
        <w:instrText xml:space="preserve"> QUOTE </w:instrText>
      </w:r>
      <w:r w:rsidR="00CF3C60">
        <w:rPr>
          <w:noProof/>
        </w:rPr>
        <w:drawing>
          <wp:inline distT="0" distB="0" distL="0" distR="0">
            <wp:extent cx="152400" cy="17145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cstate="print">
                      <a:clrChange>
                        <a:clrFrom>
                          <a:srgbClr val="FFFFFF"/>
                        </a:clrFrom>
                        <a:clrTo>
                          <a:srgbClr val="FFFFFF">
                            <a:alpha val="0"/>
                          </a:srgbClr>
                        </a:clrTo>
                      </a:clrChange>
                    </a:blip>
                    <a:srcRect/>
                    <a:stretch>
                      <a:fillRect/>
                    </a:stretch>
                  </pic:blipFill>
                  <pic:spPr bwMode="auto">
                    <a:xfrm>
                      <a:off x="0" y="0"/>
                      <a:ext cx="152400" cy="171450"/>
                    </a:xfrm>
                    <a:prstGeom prst="rect">
                      <a:avLst/>
                    </a:prstGeom>
                    <a:noFill/>
                    <a:ln w="9525">
                      <a:noFill/>
                      <a:miter lim="800000"/>
                      <a:headEnd/>
                      <a:tailEnd/>
                    </a:ln>
                  </pic:spPr>
                </pic:pic>
              </a:graphicData>
            </a:graphic>
          </wp:inline>
        </w:drawing>
      </w:r>
      <w:r w:rsidR="0049042A" w:rsidRPr="002A78D7">
        <w:rPr>
          <w:szCs w:val="24"/>
        </w:rPr>
        <w:instrText xml:space="preserve"> </w:instrText>
      </w:r>
      <w:r w:rsidRPr="002A78D7">
        <w:rPr>
          <w:szCs w:val="24"/>
        </w:rPr>
        <w:fldChar w:fldCharType="separate"/>
      </w:r>
      <w:r w:rsidR="00CF3C60">
        <w:rPr>
          <w:noProof/>
        </w:rPr>
        <w:drawing>
          <wp:inline distT="0" distB="0" distL="0" distR="0">
            <wp:extent cx="152400" cy="17145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cstate="print">
                      <a:clrChange>
                        <a:clrFrom>
                          <a:srgbClr val="FFFFFF"/>
                        </a:clrFrom>
                        <a:clrTo>
                          <a:srgbClr val="FFFFFF">
                            <a:alpha val="0"/>
                          </a:srgbClr>
                        </a:clrTo>
                      </a:clrChange>
                    </a:blip>
                    <a:srcRect/>
                    <a:stretch>
                      <a:fillRect/>
                    </a:stretch>
                  </pic:blipFill>
                  <pic:spPr bwMode="auto">
                    <a:xfrm>
                      <a:off x="0" y="0"/>
                      <a:ext cx="152400" cy="171450"/>
                    </a:xfrm>
                    <a:prstGeom prst="rect">
                      <a:avLst/>
                    </a:prstGeom>
                    <a:noFill/>
                    <a:ln w="9525">
                      <a:noFill/>
                      <a:miter lim="800000"/>
                      <a:headEnd/>
                      <a:tailEnd/>
                    </a:ln>
                  </pic:spPr>
                </pic:pic>
              </a:graphicData>
            </a:graphic>
          </wp:inline>
        </w:drawing>
      </w:r>
      <w:r w:rsidRPr="002A78D7">
        <w:rPr>
          <w:szCs w:val="24"/>
        </w:rPr>
        <w:fldChar w:fldCharType="end"/>
      </w:r>
      <w:r w:rsidR="0049042A" w:rsidRPr="00012D62">
        <w:rPr>
          <w:szCs w:val="24"/>
        </w:rPr>
        <w:t xml:space="preserve"> = </w:t>
      </w:r>
      <w:r w:rsidRPr="002A78D7">
        <w:rPr>
          <w:szCs w:val="24"/>
        </w:rPr>
        <w:fldChar w:fldCharType="begin"/>
      </w:r>
      <w:r w:rsidR="0049042A" w:rsidRPr="002A78D7">
        <w:rPr>
          <w:szCs w:val="24"/>
        </w:rPr>
        <w:instrText xml:space="preserve"> QUOTE </w:instrText>
      </w:r>
      <w:r w:rsidR="00CF3C60">
        <w:rPr>
          <w:noProof/>
        </w:rPr>
        <w:drawing>
          <wp:inline distT="0" distB="0" distL="0" distR="0">
            <wp:extent cx="323850" cy="44767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cstate="print">
                      <a:clrChange>
                        <a:clrFrom>
                          <a:srgbClr val="FFFFFF"/>
                        </a:clrFrom>
                        <a:clrTo>
                          <a:srgbClr val="FFFFFF">
                            <a:alpha val="0"/>
                          </a:srgbClr>
                        </a:clrTo>
                      </a:clrChange>
                    </a:blip>
                    <a:srcRect/>
                    <a:stretch>
                      <a:fillRect/>
                    </a:stretch>
                  </pic:blipFill>
                  <pic:spPr bwMode="auto">
                    <a:xfrm>
                      <a:off x="0" y="0"/>
                      <a:ext cx="323850" cy="447675"/>
                    </a:xfrm>
                    <a:prstGeom prst="rect">
                      <a:avLst/>
                    </a:prstGeom>
                    <a:noFill/>
                    <a:ln w="9525">
                      <a:noFill/>
                      <a:miter lim="800000"/>
                      <a:headEnd/>
                      <a:tailEnd/>
                    </a:ln>
                  </pic:spPr>
                </pic:pic>
              </a:graphicData>
            </a:graphic>
          </wp:inline>
        </w:drawing>
      </w:r>
      <w:r w:rsidR="0049042A" w:rsidRPr="002A78D7">
        <w:rPr>
          <w:szCs w:val="24"/>
        </w:rPr>
        <w:instrText xml:space="preserve"> </w:instrText>
      </w:r>
      <w:r w:rsidRPr="002A78D7">
        <w:rPr>
          <w:szCs w:val="24"/>
        </w:rPr>
        <w:fldChar w:fldCharType="separate"/>
      </w:r>
      <w:r w:rsidR="00CF3C60">
        <w:rPr>
          <w:noProof/>
        </w:rPr>
        <w:drawing>
          <wp:inline distT="0" distB="0" distL="0" distR="0">
            <wp:extent cx="323850" cy="4667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cstate="print">
                      <a:clrChange>
                        <a:clrFrom>
                          <a:srgbClr val="FFFFFF"/>
                        </a:clrFrom>
                        <a:clrTo>
                          <a:srgbClr val="FFFFFF">
                            <a:alpha val="0"/>
                          </a:srgbClr>
                        </a:clrTo>
                      </a:clrChange>
                    </a:blip>
                    <a:srcRect/>
                    <a:stretch>
                      <a:fillRect/>
                    </a:stretch>
                  </pic:blipFill>
                  <pic:spPr bwMode="auto">
                    <a:xfrm>
                      <a:off x="0" y="0"/>
                      <a:ext cx="323850" cy="466725"/>
                    </a:xfrm>
                    <a:prstGeom prst="rect">
                      <a:avLst/>
                    </a:prstGeom>
                    <a:noFill/>
                    <a:ln w="9525">
                      <a:noFill/>
                      <a:miter lim="800000"/>
                      <a:headEnd/>
                      <a:tailEnd/>
                    </a:ln>
                  </pic:spPr>
                </pic:pic>
              </a:graphicData>
            </a:graphic>
          </wp:inline>
        </w:drawing>
      </w:r>
      <w:r w:rsidRPr="002A78D7">
        <w:rPr>
          <w:szCs w:val="24"/>
        </w:rPr>
        <w:fldChar w:fldCharType="end"/>
      </w:r>
      <w:r w:rsidR="0049042A" w:rsidRPr="00012D62">
        <w:rPr>
          <w:i/>
          <w:szCs w:val="24"/>
        </w:rPr>
        <w:t>M</w:t>
      </w:r>
      <w:r w:rsidR="0049042A" w:rsidRPr="00012D62">
        <w:rPr>
          <w:i/>
          <w:sz w:val="16"/>
          <w:szCs w:val="16"/>
        </w:rPr>
        <w:t>i</w:t>
      </w:r>
      <w:r w:rsidR="0049042A" w:rsidRPr="00012D62">
        <w:rPr>
          <w:sz w:val="16"/>
          <w:szCs w:val="16"/>
        </w:rPr>
        <w:t xml:space="preserve"> </w:t>
      </w:r>
      <w:r w:rsidR="0049042A" w:rsidRPr="00457727">
        <w:rPr>
          <w:szCs w:val="24"/>
        </w:rPr>
        <w:t>/</w:t>
      </w:r>
      <w:proofErr w:type="gramStart"/>
      <w:r w:rsidR="0049042A" w:rsidRPr="00457727">
        <w:rPr>
          <w:szCs w:val="24"/>
        </w:rPr>
        <w:t>N</w:t>
      </w:r>
      <w:r w:rsidR="0049042A">
        <w:rPr>
          <w:sz w:val="16"/>
          <w:szCs w:val="16"/>
        </w:rPr>
        <w:t xml:space="preserve">  </w:t>
      </w:r>
      <w:r w:rsidR="0049042A" w:rsidRPr="00012D62">
        <w:rPr>
          <w:szCs w:val="24"/>
        </w:rPr>
        <w:t>is</w:t>
      </w:r>
      <w:proofErr w:type="gramEnd"/>
      <w:r w:rsidR="0049042A" w:rsidRPr="00012D62">
        <w:rPr>
          <w:szCs w:val="24"/>
        </w:rPr>
        <w:t xml:space="preserve"> the </w:t>
      </w:r>
      <w:r w:rsidR="0049042A">
        <w:rPr>
          <w:szCs w:val="24"/>
        </w:rPr>
        <w:t xml:space="preserve">mean </w:t>
      </w:r>
      <w:r w:rsidR="0049042A" w:rsidRPr="00012D62">
        <w:rPr>
          <w:szCs w:val="24"/>
        </w:rPr>
        <w:t>number of secondary sampling units in the population</w:t>
      </w:r>
      <w:r w:rsidR="0049042A">
        <w:rPr>
          <w:szCs w:val="24"/>
        </w:rPr>
        <w:t xml:space="preserve"> of primary sampling units</w:t>
      </w:r>
      <w:r w:rsidR="0049042A" w:rsidRPr="00012D62">
        <w:rPr>
          <w:szCs w:val="24"/>
        </w:rPr>
        <w:t>;</w:t>
      </w:r>
    </w:p>
    <w:p w:rsidR="0049042A" w:rsidRPr="00012D62" w:rsidRDefault="0049042A" w:rsidP="00275B2C">
      <w:pPr>
        <w:autoSpaceDE w:val="0"/>
        <w:autoSpaceDN w:val="0"/>
        <w:adjustRightInd w:val="0"/>
        <w:ind w:left="1800" w:hanging="360"/>
        <w:rPr>
          <w:szCs w:val="24"/>
        </w:rPr>
      </w:pPr>
      <w:proofErr w:type="gramStart"/>
      <w:r w:rsidRPr="00012D62">
        <w:rPr>
          <w:i/>
          <w:szCs w:val="24"/>
        </w:rPr>
        <w:t>y</w:t>
      </w:r>
      <w:r w:rsidRPr="00012D62">
        <w:rPr>
          <w:i/>
          <w:sz w:val="16"/>
          <w:szCs w:val="16"/>
        </w:rPr>
        <w:t>ij</w:t>
      </w:r>
      <w:proofErr w:type="gramEnd"/>
      <w:r w:rsidRPr="00012D62">
        <w:rPr>
          <w:sz w:val="16"/>
          <w:szCs w:val="16"/>
        </w:rPr>
        <w:t xml:space="preserve"> </w:t>
      </w:r>
      <w:r w:rsidRPr="00012D62">
        <w:rPr>
          <w:szCs w:val="24"/>
        </w:rPr>
        <w:t xml:space="preserve">= the observation recorded in plot </w:t>
      </w:r>
      <w:r w:rsidRPr="00012D62">
        <w:rPr>
          <w:i/>
          <w:szCs w:val="24"/>
        </w:rPr>
        <w:t>j</w:t>
      </w:r>
      <w:r w:rsidRPr="00012D62">
        <w:rPr>
          <w:szCs w:val="24"/>
        </w:rPr>
        <w:t xml:space="preserve"> in transect </w:t>
      </w:r>
      <w:r w:rsidRPr="00012D62">
        <w:rPr>
          <w:i/>
          <w:szCs w:val="24"/>
        </w:rPr>
        <w:t>i</w:t>
      </w:r>
      <w:r w:rsidRPr="00012D62">
        <w:rPr>
          <w:szCs w:val="24"/>
        </w:rPr>
        <w:t xml:space="preserve">; for our report this is either the plot </w:t>
      </w:r>
      <w:r>
        <w:rPr>
          <w:szCs w:val="24"/>
        </w:rPr>
        <w:t xml:space="preserve">invasive </w:t>
      </w:r>
      <w:r w:rsidRPr="00012D62">
        <w:rPr>
          <w:szCs w:val="24"/>
        </w:rPr>
        <w:t>species richness or the presence or absence of a species within a plot</w:t>
      </w:r>
    </w:p>
    <w:p w:rsidR="0049042A" w:rsidRPr="00012D62" w:rsidRDefault="0049042A" w:rsidP="00275B2C">
      <w:pPr>
        <w:autoSpaceDE w:val="0"/>
        <w:autoSpaceDN w:val="0"/>
        <w:adjustRightInd w:val="0"/>
        <w:ind w:left="1800" w:hanging="360"/>
        <w:rPr>
          <w:szCs w:val="24"/>
        </w:rPr>
      </w:pPr>
      <w:proofErr w:type="gramStart"/>
      <w:r w:rsidRPr="00012D62">
        <w:rPr>
          <w:i/>
          <w:szCs w:val="24"/>
        </w:rPr>
        <w:t>y</w:t>
      </w:r>
      <w:r w:rsidRPr="00012D62">
        <w:rPr>
          <w:i/>
          <w:sz w:val="16"/>
          <w:szCs w:val="16"/>
        </w:rPr>
        <w:t>i</w:t>
      </w:r>
      <w:proofErr w:type="gramEnd"/>
      <w:r w:rsidRPr="00012D62">
        <w:rPr>
          <w:sz w:val="16"/>
          <w:szCs w:val="16"/>
        </w:rPr>
        <w:t xml:space="preserve"> </w:t>
      </w:r>
      <w:r w:rsidRPr="00012D62">
        <w:rPr>
          <w:szCs w:val="24"/>
        </w:rPr>
        <w:t>=</w:t>
      </w:r>
      <w:r w:rsidR="00A64C00" w:rsidRPr="002A78D7">
        <w:rPr>
          <w:sz w:val="20"/>
          <w:szCs w:val="20"/>
        </w:rPr>
        <w:fldChar w:fldCharType="begin"/>
      </w:r>
      <w:r w:rsidRPr="002A78D7">
        <w:rPr>
          <w:sz w:val="20"/>
          <w:szCs w:val="20"/>
        </w:rPr>
        <w:instrText xml:space="preserve"> QUOTE </w:instrText>
      </w:r>
      <w:r w:rsidR="00CF3C60">
        <w:rPr>
          <w:noProof/>
        </w:rPr>
        <w:drawing>
          <wp:inline distT="0" distB="0" distL="0" distR="0">
            <wp:extent cx="371475" cy="400050"/>
            <wp:effectExtent l="1905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clrChange>
                        <a:clrFrom>
                          <a:srgbClr val="FFFFFF"/>
                        </a:clrFrom>
                        <a:clrTo>
                          <a:srgbClr val="FFFFFF">
                            <a:alpha val="0"/>
                          </a:srgbClr>
                        </a:clrTo>
                      </a:clrChange>
                    </a:blip>
                    <a:srcRect/>
                    <a:stretch>
                      <a:fillRect/>
                    </a:stretch>
                  </pic:blipFill>
                  <pic:spPr bwMode="auto">
                    <a:xfrm>
                      <a:off x="0" y="0"/>
                      <a:ext cx="371475" cy="400050"/>
                    </a:xfrm>
                    <a:prstGeom prst="rect">
                      <a:avLst/>
                    </a:prstGeom>
                    <a:noFill/>
                    <a:ln w="9525">
                      <a:noFill/>
                      <a:miter lim="800000"/>
                      <a:headEnd/>
                      <a:tailEnd/>
                    </a:ln>
                  </pic:spPr>
                </pic:pic>
              </a:graphicData>
            </a:graphic>
          </wp:inline>
        </w:drawing>
      </w:r>
      <w:r w:rsidRPr="002A78D7">
        <w:rPr>
          <w:sz w:val="20"/>
          <w:szCs w:val="20"/>
        </w:rPr>
        <w:instrText xml:space="preserve"> </w:instrText>
      </w:r>
      <w:r w:rsidR="00A64C00" w:rsidRPr="002A78D7">
        <w:rPr>
          <w:sz w:val="20"/>
          <w:szCs w:val="20"/>
        </w:rPr>
        <w:fldChar w:fldCharType="separate"/>
      </w:r>
      <w:r w:rsidR="00CF3C60">
        <w:rPr>
          <w:noProof/>
        </w:rPr>
        <w:drawing>
          <wp:inline distT="0" distB="0" distL="0" distR="0">
            <wp:extent cx="371475" cy="400050"/>
            <wp:effectExtent l="1905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cstate="print">
                      <a:clrChange>
                        <a:clrFrom>
                          <a:srgbClr val="FFFFFF"/>
                        </a:clrFrom>
                        <a:clrTo>
                          <a:srgbClr val="FFFFFF">
                            <a:alpha val="0"/>
                          </a:srgbClr>
                        </a:clrTo>
                      </a:clrChange>
                    </a:blip>
                    <a:srcRect/>
                    <a:stretch>
                      <a:fillRect/>
                    </a:stretch>
                  </pic:blipFill>
                  <pic:spPr bwMode="auto">
                    <a:xfrm>
                      <a:off x="0" y="0"/>
                      <a:ext cx="371475" cy="400050"/>
                    </a:xfrm>
                    <a:prstGeom prst="rect">
                      <a:avLst/>
                    </a:prstGeom>
                    <a:noFill/>
                    <a:ln w="9525">
                      <a:noFill/>
                      <a:miter lim="800000"/>
                      <a:headEnd/>
                      <a:tailEnd/>
                    </a:ln>
                  </pic:spPr>
                </pic:pic>
              </a:graphicData>
            </a:graphic>
          </wp:inline>
        </w:drawing>
      </w:r>
      <w:r w:rsidR="00A64C00" w:rsidRPr="002A78D7">
        <w:rPr>
          <w:sz w:val="20"/>
          <w:szCs w:val="20"/>
        </w:rPr>
        <w:fldChar w:fldCharType="end"/>
      </w:r>
      <w:r w:rsidRPr="00012D62">
        <w:rPr>
          <w:sz w:val="20"/>
          <w:szCs w:val="20"/>
        </w:rPr>
        <w:t xml:space="preserve"> </w:t>
      </w:r>
      <w:r w:rsidRPr="00012D62">
        <w:rPr>
          <w:szCs w:val="24"/>
        </w:rPr>
        <w:t xml:space="preserve">is either average </w:t>
      </w:r>
      <w:r>
        <w:rPr>
          <w:szCs w:val="24"/>
        </w:rPr>
        <w:t xml:space="preserve">invasive </w:t>
      </w:r>
      <w:r w:rsidRPr="00012D62">
        <w:rPr>
          <w:szCs w:val="24"/>
        </w:rPr>
        <w:t xml:space="preserve">species richness per plot for transect </w:t>
      </w:r>
      <w:r w:rsidRPr="00012D62">
        <w:rPr>
          <w:i/>
          <w:szCs w:val="24"/>
        </w:rPr>
        <w:t>i</w:t>
      </w:r>
      <w:r w:rsidRPr="00012D62">
        <w:rPr>
          <w:szCs w:val="24"/>
        </w:rPr>
        <w:t xml:space="preserve">, or the proportion of plots occupied by a species in transect </w:t>
      </w:r>
      <w:r w:rsidRPr="00012D62">
        <w:rPr>
          <w:i/>
          <w:szCs w:val="24"/>
        </w:rPr>
        <w:t>i</w:t>
      </w:r>
      <w:r w:rsidRPr="00012D62">
        <w:rPr>
          <w:szCs w:val="24"/>
        </w:rPr>
        <w:t>.</w:t>
      </w:r>
    </w:p>
    <w:p w:rsidR="0049042A" w:rsidRPr="00012D62" w:rsidRDefault="0049042A" w:rsidP="00275B2C">
      <w:pPr>
        <w:autoSpaceDE w:val="0"/>
        <w:autoSpaceDN w:val="0"/>
        <w:adjustRightInd w:val="0"/>
        <w:rPr>
          <w:szCs w:val="24"/>
        </w:rPr>
      </w:pPr>
    </w:p>
    <w:p w:rsidR="0049042A" w:rsidRPr="00B820D9" w:rsidRDefault="0049042A" w:rsidP="00275B2C">
      <w:pPr>
        <w:pStyle w:val="APP3rd"/>
        <w:rPr>
          <w:sz w:val="22"/>
          <w:szCs w:val="22"/>
        </w:rPr>
      </w:pPr>
      <w:r w:rsidRPr="00B820D9">
        <w:rPr>
          <w:sz w:val="22"/>
          <w:szCs w:val="22"/>
        </w:rPr>
        <w:t>Ratio Estimator</w:t>
      </w:r>
    </w:p>
    <w:p w:rsidR="0049042A" w:rsidRPr="00012D62" w:rsidRDefault="0049042A" w:rsidP="00275B2C">
      <w:pPr>
        <w:autoSpaceDE w:val="0"/>
        <w:autoSpaceDN w:val="0"/>
        <w:adjustRightInd w:val="0"/>
        <w:rPr>
          <w:szCs w:val="24"/>
        </w:rPr>
      </w:pPr>
      <w:r w:rsidRPr="00012D62">
        <w:rPr>
          <w:szCs w:val="24"/>
        </w:rPr>
        <w:t>For a ratio estimator of the population average per plot</w:t>
      </w:r>
      <w:r>
        <w:rPr>
          <w:szCs w:val="24"/>
        </w:rPr>
        <w:t xml:space="preserve"> (</w:t>
      </w:r>
      <w:r w:rsidR="00A64C00" w:rsidRPr="002A78D7">
        <w:rPr>
          <w:szCs w:val="24"/>
        </w:rPr>
        <w:fldChar w:fldCharType="begin"/>
      </w:r>
      <w:r w:rsidRPr="002A78D7">
        <w:rPr>
          <w:szCs w:val="24"/>
        </w:rPr>
        <w:instrText xml:space="preserve"> QUOTE </w:instrText>
      </w:r>
      <w:r w:rsidR="00CF3C60">
        <w:rPr>
          <w:noProof/>
        </w:rPr>
        <w:drawing>
          <wp:inline distT="0" distB="0" distL="0" distR="0">
            <wp:extent cx="152400" cy="17145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clrChange>
                        <a:clrFrom>
                          <a:srgbClr val="FFFFFF"/>
                        </a:clrFrom>
                        <a:clrTo>
                          <a:srgbClr val="FFFFFF">
                            <a:alpha val="0"/>
                          </a:srgbClr>
                        </a:clrTo>
                      </a:clrChange>
                    </a:blip>
                    <a:srcRect/>
                    <a:stretch>
                      <a:fillRect/>
                    </a:stretch>
                  </pic:blipFill>
                  <pic:spPr bwMode="auto">
                    <a:xfrm>
                      <a:off x="0" y="0"/>
                      <a:ext cx="152400" cy="171450"/>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152400" cy="1714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cstate="print">
                      <a:clrChange>
                        <a:clrFrom>
                          <a:srgbClr val="FFFFFF"/>
                        </a:clrFrom>
                        <a:clrTo>
                          <a:srgbClr val="FFFFFF">
                            <a:alpha val="0"/>
                          </a:srgbClr>
                        </a:clrTo>
                      </a:clrChange>
                    </a:blip>
                    <a:srcRect/>
                    <a:stretch>
                      <a:fillRect/>
                    </a:stretch>
                  </pic:blipFill>
                  <pic:spPr bwMode="auto">
                    <a:xfrm>
                      <a:off x="0" y="0"/>
                      <a:ext cx="152400" cy="171450"/>
                    </a:xfrm>
                    <a:prstGeom prst="rect">
                      <a:avLst/>
                    </a:prstGeom>
                    <a:noFill/>
                    <a:ln w="9525">
                      <a:noFill/>
                      <a:miter lim="800000"/>
                      <a:headEnd/>
                      <a:tailEnd/>
                    </a:ln>
                  </pic:spPr>
                </pic:pic>
              </a:graphicData>
            </a:graphic>
          </wp:inline>
        </w:drawing>
      </w:r>
      <w:r w:rsidR="00A64C00" w:rsidRPr="002A78D7">
        <w:rPr>
          <w:szCs w:val="24"/>
        </w:rPr>
        <w:fldChar w:fldCharType="end"/>
      </w:r>
      <w:r>
        <w:rPr>
          <w:szCs w:val="24"/>
        </w:rPr>
        <w:t xml:space="preserve">), </w:t>
      </w:r>
      <w:r w:rsidRPr="00012D62">
        <w:rPr>
          <w:szCs w:val="24"/>
        </w:rPr>
        <w:t xml:space="preserve">we use </w:t>
      </w:r>
      <w:r w:rsidR="00A64C00">
        <w:rPr>
          <w:szCs w:val="24"/>
        </w:rPr>
        <w:fldChar w:fldCharType="begin"/>
      </w:r>
      <w:r>
        <w:rPr>
          <w:szCs w:val="24"/>
        </w:rPr>
        <w:instrText xml:space="preserve"> ADDIN EN.CITE &lt;EndNote&gt;&lt;Cite&gt;&lt;Author&gt;Lohr&lt;/Author&gt;&lt;Year&gt;2010&lt;/Year&gt;&lt;RecNum&gt;419&lt;/RecNum&gt;&lt;DisplayText&gt;(Lohr 2010)&lt;/DisplayText&gt;&lt;record&gt;&lt;rec-number&gt;419&lt;/rec-number&gt;&lt;foreign-keys&gt;&lt;key app="EN" db-id="29wd9fdxkttawpevre3ptatrsdx2se0wz5da"&gt;419&lt;/key&gt;&lt;/foreign-keys&gt;&lt;ref-type name="Book"&gt;6&lt;/ref-type&gt;&lt;contributors&gt;&lt;authors&gt;&lt;author&gt;Lohr, S.L.&lt;/author&gt;&lt;/authors&gt;&lt;/contributors&gt;&lt;titles&gt;&lt;title&gt;Sampling: Design and Analysis&lt;/title&gt;&lt;/titles&gt;&lt;dates&gt;&lt;year&gt;2010&lt;/year&gt;&lt;/dates&gt;&lt;pub-location&gt;Boston, MA&lt;/pub-location&gt;&lt;publisher&gt;Brooks/Cole, Cengate Learning&lt;/publisher&gt;&lt;urls&gt;&lt;/urls&gt;&lt;/record&gt;&lt;/Cite&gt;&lt;/EndNote&gt;</w:instrText>
      </w:r>
      <w:r w:rsidR="00A64C00">
        <w:rPr>
          <w:szCs w:val="24"/>
        </w:rPr>
        <w:fldChar w:fldCharType="separate"/>
      </w:r>
      <w:r>
        <w:rPr>
          <w:noProof/>
          <w:szCs w:val="24"/>
        </w:rPr>
        <w:t>(Lohr 2010)</w:t>
      </w:r>
      <w:r w:rsidR="00A64C00">
        <w:rPr>
          <w:szCs w:val="24"/>
        </w:rPr>
        <w:fldChar w:fldCharType="end"/>
      </w:r>
    </w:p>
    <w:p w:rsidR="0049042A" w:rsidRPr="00012D62" w:rsidRDefault="0049042A" w:rsidP="00275B2C">
      <w:pPr>
        <w:tabs>
          <w:tab w:val="center" w:pos="4320"/>
        </w:tabs>
        <w:autoSpaceDE w:val="0"/>
        <w:autoSpaceDN w:val="0"/>
        <w:adjustRightInd w:val="0"/>
        <w:rPr>
          <w:szCs w:val="24"/>
        </w:rPr>
      </w:pPr>
      <w:r>
        <w:rPr>
          <w:szCs w:val="24"/>
        </w:rPr>
        <w:lastRenderedPageBreak/>
        <w:tab/>
        <w:t xml:space="preserve"> </w:t>
      </w:r>
      <w:r w:rsidR="00A64C00" w:rsidRPr="002A78D7">
        <w:rPr>
          <w:szCs w:val="24"/>
        </w:rPr>
        <w:fldChar w:fldCharType="begin"/>
      </w:r>
      <w:r w:rsidRPr="002A78D7">
        <w:rPr>
          <w:szCs w:val="24"/>
        </w:rPr>
        <w:instrText xml:space="preserve"> QUOTE </w:instrText>
      </w:r>
      <w:r w:rsidR="00CF3C60">
        <w:rPr>
          <w:noProof/>
        </w:rPr>
        <w:drawing>
          <wp:inline distT="0" distB="0" distL="0" distR="0">
            <wp:extent cx="152400" cy="17145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cstate="print">
                      <a:clrChange>
                        <a:clrFrom>
                          <a:srgbClr val="FFFFFF"/>
                        </a:clrFrom>
                        <a:clrTo>
                          <a:srgbClr val="FFFFFF">
                            <a:alpha val="0"/>
                          </a:srgbClr>
                        </a:clrTo>
                      </a:clrChange>
                    </a:blip>
                    <a:srcRect/>
                    <a:stretch>
                      <a:fillRect/>
                    </a:stretch>
                  </pic:blipFill>
                  <pic:spPr bwMode="auto">
                    <a:xfrm>
                      <a:off x="0" y="0"/>
                      <a:ext cx="152400" cy="171450"/>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152400" cy="17145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cstate="print">
                      <a:clrChange>
                        <a:clrFrom>
                          <a:srgbClr val="FFFFFF"/>
                        </a:clrFrom>
                        <a:clrTo>
                          <a:srgbClr val="FFFFFF">
                            <a:alpha val="0"/>
                          </a:srgbClr>
                        </a:clrTo>
                      </a:clrChange>
                    </a:blip>
                    <a:srcRect/>
                    <a:stretch>
                      <a:fillRect/>
                    </a:stretch>
                  </pic:blipFill>
                  <pic:spPr bwMode="auto">
                    <a:xfrm>
                      <a:off x="0" y="0"/>
                      <a:ext cx="152400" cy="171450"/>
                    </a:xfrm>
                    <a:prstGeom prst="rect">
                      <a:avLst/>
                    </a:prstGeom>
                    <a:noFill/>
                    <a:ln w="9525">
                      <a:noFill/>
                      <a:miter lim="800000"/>
                      <a:headEnd/>
                      <a:tailEnd/>
                    </a:ln>
                  </pic:spPr>
                </pic:pic>
              </a:graphicData>
            </a:graphic>
          </wp:inline>
        </w:drawing>
      </w:r>
      <w:r w:rsidR="00A64C00" w:rsidRPr="002A78D7">
        <w:rPr>
          <w:szCs w:val="24"/>
        </w:rPr>
        <w:fldChar w:fldCharType="end"/>
      </w:r>
      <w:r w:rsidRPr="00012D62">
        <w:rPr>
          <w:szCs w:val="24"/>
        </w:rPr>
        <w:t xml:space="preserve">= </w:t>
      </w:r>
      <w:r w:rsidR="00A64C00" w:rsidRPr="002A78D7">
        <w:rPr>
          <w:szCs w:val="24"/>
        </w:rPr>
        <w:fldChar w:fldCharType="begin"/>
      </w:r>
      <w:r w:rsidRPr="002A78D7">
        <w:rPr>
          <w:szCs w:val="24"/>
        </w:rPr>
        <w:instrText xml:space="preserve"> QUOTE </w:instrText>
      </w:r>
      <w:r w:rsidR="00CF3C60">
        <w:rPr>
          <w:noProof/>
        </w:rPr>
        <w:drawing>
          <wp:inline distT="0" distB="0" distL="0" distR="0">
            <wp:extent cx="485775" cy="35242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cstate="print">
                      <a:clrChange>
                        <a:clrFrom>
                          <a:srgbClr val="FFFFFF"/>
                        </a:clrFrom>
                        <a:clrTo>
                          <a:srgbClr val="FFFFFF">
                            <a:alpha val="0"/>
                          </a:srgbClr>
                        </a:clrTo>
                      </a:clrChange>
                    </a:blip>
                    <a:srcRect/>
                    <a:stretch>
                      <a:fillRect/>
                    </a:stretch>
                  </pic:blipFill>
                  <pic:spPr bwMode="auto">
                    <a:xfrm>
                      <a:off x="0" y="0"/>
                      <a:ext cx="485775" cy="352425"/>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485775" cy="323850"/>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clrChange>
                        <a:clrFrom>
                          <a:srgbClr val="FFFFFF"/>
                        </a:clrFrom>
                        <a:clrTo>
                          <a:srgbClr val="FFFFFF">
                            <a:alpha val="0"/>
                          </a:srgbClr>
                        </a:clrTo>
                      </a:clrChange>
                    </a:blip>
                    <a:srcRect/>
                    <a:stretch>
                      <a:fillRect/>
                    </a:stretch>
                  </pic:blipFill>
                  <pic:spPr bwMode="auto">
                    <a:xfrm>
                      <a:off x="0" y="0"/>
                      <a:ext cx="485775" cy="323850"/>
                    </a:xfrm>
                    <a:prstGeom prst="rect">
                      <a:avLst/>
                    </a:prstGeom>
                    <a:noFill/>
                    <a:ln w="9525">
                      <a:noFill/>
                      <a:miter lim="800000"/>
                      <a:headEnd/>
                      <a:tailEnd/>
                    </a:ln>
                  </pic:spPr>
                </pic:pic>
              </a:graphicData>
            </a:graphic>
          </wp:inline>
        </w:drawing>
      </w:r>
      <w:r w:rsidR="00A64C00" w:rsidRPr="002A78D7">
        <w:rPr>
          <w:szCs w:val="24"/>
        </w:rPr>
        <w:fldChar w:fldCharType="end"/>
      </w:r>
      <w:r>
        <w:rPr>
          <w:szCs w:val="24"/>
        </w:rPr>
        <w:t xml:space="preserve"> </w:t>
      </w:r>
      <w:r>
        <w:rPr>
          <w:szCs w:val="24"/>
        </w:rPr>
        <w:tab/>
      </w:r>
      <w:r>
        <w:rPr>
          <w:szCs w:val="24"/>
        </w:rPr>
        <w:tab/>
      </w:r>
      <w:r>
        <w:rPr>
          <w:szCs w:val="24"/>
        </w:rPr>
        <w:tab/>
      </w:r>
      <w:r>
        <w:rPr>
          <w:szCs w:val="24"/>
        </w:rPr>
        <w:tab/>
      </w:r>
      <w:r>
        <w:rPr>
          <w:szCs w:val="24"/>
        </w:rPr>
        <w:tab/>
      </w:r>
      <w:r w:rsidRPr="008A1B8E">
        <w:rPr>
          <w:rFonts w:ascii="Arial" w:hAnsi="Arial" w:cs="Arial"/>
          <w:b/>
          <w:sz w:val="20"/>
          <w:szCs w:val="20"/>
        </w:rPr>
        <w:t xml:space="preserve">Equation </w:t>
      </w:r>
      <w:r>
        <w:rPr>
          <w:rFonts w:ascii="Arial" w:hAnsi="Arial" w:cs="Arial"/>
          <w:b/>
          <w:sz w:val="20"/>
          <w:szCs w:val="20"/>
        </w:rPr>
        <w:t>C.</w:t>
      </w:r>
      <w:r w:rsidRPr="008A1B8E">
        <w:rPr>
          <w:rFonts w:ascii="Arial" w:hAnsi="Arial" w:cs="Arial"/>
          <w:b/>
          <w:sz w:val="20"/>
          <w:szCs w:val="20"/>
        </w:rPr>
        <w:t>1</w:t>
      </w:r>
    </w:p>
    <w:p w:rsidR="0049042A" w:rsidRPr="00012D62" w:rsidRDefault="0049042A" w:rsidP="00275B2C">
      <w:pPr>
        <w:tabs>
          <w:tab w:val="center" w:pos="4320"/>
          <w:tab w:val="left" w:pos="7920"/>
        </w:tabs>
        <w:autoSpaceDE w:val="0"/>
        <w:autoSpaceDN w:val="0"/>
        <w:adjustRightInd w:val="0"/>
        <w:rPr>
          <w:szCs w:val="24"/>
        </w:rPr>
      </w:pPr>
    </w:p>
    <w:p w:rsidR="0049042A" w:rsidRPr="00012D62" w:rsidRDefault="0049042A" w:rsidP="00275B2C">
      <w:pPr>
        <w:tabs>
          <w:tab w:val="center" w:pos="4320"/>
          <w:tab w:val="left" w:pos="7920"/>
        </w:tabs>
        <w:autoSpaceDE w:val="0"/>
        <w:autoSpaceDN w:val="0"/>
        <w:adjustRightInd w:val="0"/>
        <w:rPr>
          <w:szCs w:val="24"/>
        </w:rPr>
      </w:pPr>
      <w:r w:rsidRPr="00012D62">
        <w:rPr>
          <w:szCs w:val="24"/>
        </w:rPr>
        <w:t>The variance estimator is</w:t>
      </w:r>
      <w:r>
        <w:rPr>
          <w:szCs w:val="24"/>
        </w:rPr>
        <w:t xml:space="preserve"> </w:t>
      </w:r>
      <w:r w:rsidR="00A64C00">
        <w:rPr>
          <w:szCs w:val="24"/>
        </w:rPr>
        <w:fldChar w:fldCharType="begin"/>
      </w:r>
      <w:r>
        <w:rPr>
          <w:szCs w:val="24"/>
        </w:rPr>
        <w:instrText xml:space="preserve"> ADDIN EN.CITE &lt;EndNote&gt;&lt;Cite&gt;&lt;Author&gt;Lohr&lt;/Author&gt;&lt;Year&gt;2010&lt;/Year&gt;&lt;RecNum&gt;419&lt;/RecNum&gt;&lt;DisplayText&gt;(Lohr 2010)&lt;/DisplayText&gt;&lt;record&gt;&lt;rec-number&gt;419&lt;/rec-number&gt;&lt;foreign-keys&gt;&lt;key app="EN" db-id="29wd9fdxkttawpevre3ptatrsdx2se0wz5da"&gt;419&lt;/key&gt;&lt;/foreign-keys&gt;&lt;ref-type name="Book"&gt;6&lt;/ref-type&gt;&lt;contributors&gt;&lt;authors&gt;&lt;author&gt;Lohr, S.L.&lt;/author&gt;&lt;/authors&gt;&lt;/contributors&gt;&lt;titles&gt;&lt;title&gt;Sampling: Design and Analysis&lt;/title&gt;&lt;/titles&gt;&lt;dates&gt;&lt;year&gt;2010&lt;/year&gt;&lt;/dates&gt;&lt;pub-location&gt;Boston, MA&lt;/pub-location&gt;&lt;publisher&gt;Brooks/Cole, Cengate Learning&lt;/publisher&gt;&lt;urls&gt;&lt;/urls&gt;&lt;/record&gt;&lt;/Cite&gt;&lt;/EndNote&gt;</w:instrText>
      </w:r>
      <w:r w:rsidR="00A64C00">
        <w:rPr>
          <w:szCs w:val="24"/>
        </w:rPr>
        <w:fldChar w:fldCharType="separate"/>
      </w:r>
      <w:r>
        <w:rPr>
          <w:noProof/>
          <w:szCs w:val="24"/>
        </w:rPr>
        <w:t>(Lohr 2010)</w:t>
      </w:r>
      <w:r w:rsidR="00A64C00">
        <w:rPr>
          <w:szCs w:val="24"/>
        </w:rPr>
        <w:fldChar w:fldCharType="end"/>
      </w:r>
    </w:p>
    <w:p w:rsidR="0049042A" w:rsidRPr="00012D62" w:rsidRDefault="0049042A" w:rsidP="00275B2C">
      <w:pPr>
        <w:tabs>
          <w:tab w:val="center" w:pos="4320"/>
          <w:tab w:val="left" w:pos="7920"/>
        </w:tabs>
        <w:autoSpaceDE w:val="0"/>
        <w:autoSpaceDN w:val="0"/>
        <w:adjustRightInd w:val="0"/>
        <w:rPr>
          <w:szCs w:val="24"/>
        </w:rPr>
      </w:pPr>
      <w:r>
        <w:rPr>
          <w:szCs w:val="24"/>
        </w:rPr>
        <w:tab/>
      </w:r>
      <w:r w:rsidR="00A64C00" w:rsidRPr="002A78D7">
        <w:rPr>
          <w:szCs w:val="24"/>
        </w:rPr>
        <w:fldChar w:fldCharType="begin"/>
      </w:r>
      <w:r w:rsidRPr="002A78D7">
        <w:rPr>
          <w:szCs w:val="24"/>
        </w:rPr>
        <w:instrText xml:space="preserve"> QUOTE </w:instrText>
      </w:r>
      <w:r w:rsidR="00CF3C60">
        <w:rPr>
          <w:noProof/>
        </w:rPr>
        <w:drawing>
          <wp:inline distT="0" distB="0" distL="0" distR="0">
            <wp:extent cx="476250" cy="1714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cstate="print">
                      <a:clrChange>
                        <a:clrFrom>
                          <a:srgbClr val="FFFFFF"/>
                        </a:clrFrom>
                        <a:clrTo>
                          <a:srgbClr val="FFFFFF">
                            <a:alpha val="0"/>
                          </a:srgbClr>
                        </a:clrTo>
                      </a:clrChange>
                    </a:blip>
                    <a:srcRect/>
                    <a:stretch>
                      <a:fillRect/>
                    </a:stretch>
                  </pic:blipFill>
                  <pic:spPr bwMode="auto">
                    <a:xfrm>
                      <a:off x="0" y="0"/>
                      <a:ext cx="476250" cy="171450"/>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476250" cy="17145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1" cstate="print">
                      <a:clrChange>
                        <a:clrFrom>
                          <a:srgbClr val="FFFFFF"/>
                        </a:clrFrom>
                        <a:clrTo>
                          <a:srgbClr val="FFFFFF">
                            <a:alpha val="0"/>
                          </a:srgbClr>
                        </a:clrTo>
                      </a:clrChange>
                    </a:blip>
                    <a:srcRect/>
                    <a:stretch>
                      <a:fillRect/>
                    </a:stretch>
                  </pic:blipFill>
                  <pic:spPr bwMode="auto">
                    <a:xfrm>
                      <a:off x="0" y="0"/>
                      <a:ext cx="476250" cy="171450"/>
                    </a:xfrm>
                    <a:prstGeom prst="rect">
                      <a:avLst/>
                    </a:prstGeom>
                    <a:noFill/>
                    <a:ln w="9525">
                      <a:noFill/>
                      <a:miter lim="800000"/>
                      <a:headEnd/>
                      <a:tailEnd/>
                    </a:ln>
                  </pic:spPr>
                </pic:pic>
              </a:graphicData>
            </a:graphic>
          </wp:inline>
        </w:drawing>
      </w:r>
      <w:r w:rsidR="00A64C00" w:rsidRPr="002A78D7">
        <w:rPr>
          <w:szCs w:val="24"/>
        </w:rPr>
        <w:fldChar w:fldCharType="end"/>
      </w:r>
      <w:r w:rsidRPr="00012D62">
        <w:rPr>
          <w:szCs w:val="24"/>
        </w:rPr>
        <w:t xml:space="preserve"> = </w:t>
      </w:r>
      <w:r w:rsidR="00A64C00" w:rsidRPr="002A78D7">
        <w:rPr>
          <w:szCs w:val="24"/>
        </w:rPr>
        <w:fldChar w:fldCharType="begin"/>
      </w:r>
      <w:r w:rsidRPr="002A78D7">
        <w:rPr>
          <w:szCs w:val="24"/>
        </w:rPr>
        <w:instrText xml:space="preserve"> QUOTE </w:instrText>
      </w:r>
      <w:r w:rsidR="00CF3C60">
        <w:rPr>
          <w:noProof/>
        </w:rPr>
        <w:drawing>
          <wp:inline distT="0" distB="0" distL="0" distR="0">
            <wp:extent cx="2114550" cy="43815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2" cstate="print">
                      <a:clrChange>
                        <a:clrFrom>
                          <a:srgbClr val="FFFFFF"/>
                        </a:clrFrom>
                        <a:clrTo>
                          <a:srgbClr val="FFFFFF">
                            <a:alpha val="0"/>
                          </a:srgbClr>
                        </a:clrTo>
                      </a:clrChange>
                    </a:blip>
                    <a:srcRect/>
                    <a:stretch>
                      <a:fillRect/>
                    </a:stretch>
                  </pic:blipFill>
                  <pic:spPr bwMode="auto">
                    <a:xfrm>
                      <a:off x="0" y="0"/>
                      <a:ext cx="2114550" cy="438150"/>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2114550" cy="43815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cstate="print">
                      <a:clrChange>
                        <a:clrFrom>
                          <a:srgbClr val="FFFFFF"/>
                        </a:clrFrom>
                        <a:clrTo>
                          <a:srgbClr val="FFFFFF">
                            <a:alpha val="0"/>
                          </a:srgbClr>
                        </a:clrTo>
                      </a:clrChange>
                    </a:blip>
                    <a:srcRect/>
                    <a:stretch>
                      <a:fillRect/>
                    </a:stretch>
                  </pic:blipFill>
                  <pic:spPr bwMode="auto">
                    <a:xfrm>
                      <a:off x="0" y="0"/>
                      <a:ext cx="2114550" cy="438150"/>
                    </a:xfrm>
                    <a:prstGeom prst="rect">
                      <a:avLst/>
                    </a:prstGeom>
                    <a:noFill/>
                    <a:ln w="9525">
                      <a:noFill/>
                      <a:miter lim="800000"/>
                      <a:headEnd/>
                      <a:tailEnd/>
                    </a:ln>
                  </pic:spPr>
                </pic:pic>
              </a:graphicData>
            </a:graphic>
          </wp:inline>
        </w:drawing>
      </w:r>
      <w:r w:rsidR="00A64C00" w:rsidRPr="002A78D7">
        <w:rPr>
          <w:szCs w:val="24"/>
        </w:rPr>
        <w:fldChar w:fldCharType="end"/>
      </w:r>
      <w:r>
        <w:rPr>
          <w:szCs w:val="24"/>
        </w:rPr>
        <w:tab/>
      </w:r>
      <w:r w:rsidRPr="008A1B8E">
        <w:rPr>
          <w:rFonts w:ascii="Arial" w:hAnsi="Arial" w:cs="Arial"/>
          <w:b/>
          <w:sz w:val="20"/>
          <w:szCs w:val="24"/>
        </w:rPr>
        <w:t xml:space="preserve">Equation </w:t>
      </w:r>
      <w:r>
        <w:rPr>
          <w:rFonts w:ascii="Arial" w:hAnsi="Arial" w:cs="Arial"/>
          <w:b/>
          <w:sz w:val="20"/>
          <w:szCs w:val="24"/>
        </w:rPr>
        <w:t>C.</w:t>
      </w:r>
      <w:r w:rsidRPr="008A1B8E">
        <w:rPr>
          <w:rFonts w:ascii="Arial" w:hAnsi="Arial" w:cs="Arial"/>
          <w:b/>
          <w:sz w:val="20"/>
          <w:szCs w:val="24"/>
        </w:rPr>
        <w:t>2</w:t>
      </w:r>
    </w:p>
    <w:p w:rsidR="0049042A" w:rsidRDefault="0049042A" w:rsidP="00275B2C">
      <w:pPr>
        <w:tabs>
          <w:tab w:val="center" w:pos="4320"/>
          <w:tab w:val="left" w:pos="7920"/>
        </w:tabs>
        <w:autoSpaceDE w:val="0"/>
        <w:autoSpaceDN w:val="0"/>
        <w:adjustRightInd w:val="0"/>
        <w:rPr>
          <w:szCs w:val="24"/>
        </w:rPr>
      </w:pPr>
    </w:p>
    <w:p w:rsidR="0049042A" w:rsidRDefault="0049042A" w:rsidP="00275B2C">
      <w:pPr>
        <w:tabs>
          <w:tab w:val="center" w:pos="4320"/>
          <w:tab w:val="left" w:pos="7920"/>
        </w:tabs>
        <w:autoSpaceDE w:val="0"/>
        <w:autoSpaceDN w:val="0"/>
        <w:adjustRightInd w:val="0"/>
        <w:rPr>
          <w:szCs w:val="24"/>
        </w:rPr>
      </w:pPr>
    </w:p>
    <w:p w:rsidR="0049042A" w:rsidRPr="00012D62" w:rsidRDefault="0049042A" w:rsidP="00275B2C">
      <w:pPr>
        <w:tabs>
          <w:tab w:val="center" w:pos="4320"/>
          <w:tab w:val="left" w:pos="7920"/>
        </w:tabs>
        <w:autoSpaceDE w:val="0"/>
        <w:autoSpaceDN w:val="0"/>
        <w:adjustRightInd w:val="0"/>
        <w:rPr>
          <w:szCs w:val="24"/>
        </w:rPr>
      </w:pPr>
    </w:p>
    <w:p w:rsidR="0049042A" w:rsidRPr="00B820D9" w:rsidRDefault="0049042A" w:rsidP="00275B2C">
      <w:pPr>
        <w:pStyle w:val="APP3rd"/>
        <w:rPr>
          <w:sz w:val="22"/>
          <w:szCs w:val="22"/>
        </w:rPr>
      </w:pPr>
      <w:r w:rsidRPr="00B820D9">
        <w:rPr>
          <w:sz w:val="22"/>
          <w:szCs w:val="22"/>
        </w:rPr>
        <w:t>Unbiased Estimator</w:t>
      </w:r>
    </w:p>
    <w:p w:rsidR="0049042A" w:rsidRPr="00012D62" w:rsidRDefault="0049042A" w:rsidP="00275B2C">
      <w:pPr>
        <w:tabs>
          <w:tab w:val="center" w:pos="4320"/>
          <w:tab w:val="left" w:pos="7920"/>
        </w:tabs>
        <w:autoSpaceDE w:val="0"/>
        <w:autoSpaceDN w:val="0"/>
        <w:adjustRightInd w:val="0"/>
        <w:rPr>
          <w:szCs w:val="24"/>
        </w:rPr>
      </w:pPr>
      <w:r>
        <w:rPr>
          <w:szCs w:val="24"/>
        </w:rPr>
        <w:t xml:space="preserve">If the area of the sample frame is known, the </w:t>
      </w:r>
      <w:r w:rsidRPr="00012D62">
        <w:rPr>
          <w:szCs w:val="24"/>
        </w:rPr>
        <w:t xml:space="preserve">unbiased estimator for the population average per plot </w:t>
      </w:r>
      <w:r w:rsidR="00A64C00">
        <w:rPr>
          <w:szCs w:val="24"/>
        </w:rPr>
        <w:fldChar w:fldCharType="begin"/>
      </w:r>
      <w:r>
        <w:rPr>
          <w:szCs w:val="24"/>
        </w:rPr>
        <w:instrText xml:space="preserve"> ADDIN EN.CITE &lt;EndNote&gt;&lt;Cite&gt;&lt;Author&gt;Thompson&lt;/Author&gt;&lt;Year&gt;2002&lt;/Year&gt;&lt;RecNum&gt;418&lt;/RecNum&gt;&lt;DisplayText&gt;(Thompson 2002)&lt;/DisplayText&gt;&lt;record&gt;&lt;rec-number&gt;418&lt;/rec-number&gt;&lt;foreign-keys&gt;&lt;key app="EN" db-id="29wd9fdxkttawpevre3ptatrsdx2se0wz5da"&gt;418&lt;/key&gt;&lt;/foreign-keys&gt;&lt;ref-type name="Book"&gt;6&lt;/ref-type&gt;&lt;contributors&gt;&lt;authors&gt;&lt;author&gt;Thompson, S.K.&lt;/author&gt;&lt;/authors&gt;&lt;/contributors&gt;&lt;titles&gt;&lt;title&gt;Sampling&lt;/title&gt;&lt;/titles&gt;&lt;dates&gt;&lt;year&gt;2002&lt;/year&gt;&lt;/dates&gt;&lt;pub-location&gt;New York&lt;/pub-location&gt;&lt;publisher&gt;John Wiley and Sons&lt;/publisher&gt;&lt;urls&gt;&lt;/urls&gt;&lt;/record&gt;&lt;/Cite&gt;&lt;/EndNote&gt;</w:instrText>
      </w:r>
      <w:r w:rsidR="00A64C00">
        <w:rPr>
          <w:szCs w:val="24"/>
        </w:rPr>
        <w:fldChar w:fldCharType="separate"/>
      </w:r>
      <w:r>
        <w:rPr>
          <w:noProof/>
          <w:szCs w:val="24"/>
        </w:rPr>
        <w:t>(Thompson 2002)</w:t>
      </w:r>
      <w:r w:rsidR="00A64C00">
        <w:rPr>
          <w:szCs w:val="24"/>
        </w:rPr>
        <w:fldChar w:fldCharType="end"/>
      </w:r>
      <w:r>
        <w:rPr>
          <w:szCs w:val="24"/>
        </w:rPr>
        <w:t xml:space="preserve"> is</w:t>
      </w:r>
    </w:p>
    <w:p w:rsidR="0049042A" w:rsidRPr="00012D62" w:rsidRDefault="0049042A" w:rsidP="00275B2C">
      <w:pPr>
        <w:tabs>
          <w:tab w:val="center" w:pos="4320"/>
          <w:tab w:val="left" w:pos="7920"/>
        </w:tabs>
        <w:autoSpaceDE w:val="0"/>
        <w:autoSpaceDN w:val="0"/>
        <w:adjustRightInd w:val="0"/>
        <w:rPr>
          <w:szCs w:val="24"/>
        </w:rPr>
      </w:pPr>
      <w:r>
        <w:rPr>
          <w:szCs w:val="24"/>
        </w:rPr>
        <w:tab/>
      </w:r>
      <w:r w:rsidR="00A64C00" w:rsidRPr="002A78D7">
        <w:rPr>
          <w:szCs w:val="24"/>
        </w:rPr>
        <w:fldChar w:fldCharType="begin"/>
      </w:r>
      <w:r w:rsidRPr="002A78D7">
        <w:rPr>
          <w:szCs w:val="24"/>
        </w:rPr>
        <w:instrText xml:space="preserve"> QUOTE </w:instrText>
      </w:r>
      <w:r w:rsidR="00CF3C60">
        <w:rPr>
          <w:noProof/>
        </w:rPr>
        <w:drawing>
          <wp:inline distT="0" distB="0" distL="0" distR="0">
            <wp:extent cx="304800" cy="171450"/>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3" cstate="print">
                      <a:clrChange>
                        <a:clrFrom>
                          <a:srgbClr val="FFFFFF"/>
                        </a:clrFrom>
                        <a:clrTo>
                          <a:srgbClr val="FFFFFF">
                            <a:alpha val="0"/>
                          </a:srgbClr>
                        </a:clrTo>
                      </a:clrChange>
                    </a:blip>
                    <a:srcRect/>
                    <a:stretch>
                      <a:fillRect/>
                    </a:stretch>
                  </pic:blipFill>
                  <pic:spPr bwMode="auto">
                    <a:xfrm>
                      <a:off x="0" y="0"/>
                      <a:ext cx="304800" cy="171450"/>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295275" cy="171450"/>
            <wp:effectExtent l="1905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3" cstate="print">
                      <a:clrChange>
                        <a:clrFrom>
                          <a:srgbClr val="FFFFFF"/>
                        </a:clrFrom>
                        <a:clrTo>
                          <a:srgbClr val="FFFFFF">
                            <a:alpha val="0"/>
                          </a:srgbClr>
                        </a:clrTo>
                      </a:clrChange>
                    </a:blip>
                    <a:srcRect/>
                    <a:stretch>
                      <a:fillRect/>
                    </a:stretch>
                  </pic:blipFill>
                  <pic:spPr bwMode="auto">
                    <a:xfrm>
                      <a:off x="0" y="0"/>
                      <a:ext cx="295275" cy="171450"/>
                    </a:xfrm>
                    <a:prstGeom prst="rect">
                      <a:avLst/>
                    </a:prstGeom>
                    <a:noFill/>
                    <a:ln w="9525">
                      <a:noFill/>
                      <a:miter lim="800000"/>
                      <a:headEnd/>
                      <a:tailEnd/>
                    </a:ln>
                  </pic:spPr>
                </pic:pic>
              </a:graphicData>
            </a:graphic>
          </wp:inline>
        </w:drawing>
      </w:r>
      <w:r w:rsidR="00A64C00" w:rsidRPr="002A78D7">
        <w:rPr>
          <w:szCs w:val="24"/>
        </w:rPr>
        <w:fldChar w:fldCharType="end"/>
      </w:r>
      <w:r w:rsidRPr="00012D62">
        <w:rPr>
          <w:szCs w:val="24"/>
        </w:rPr>
        <w:t xml:space="preserve"> </w:t>
      </w:r>
      <w:proofErr w:type="gramStart"/>
      <w:r w:rsidRPr="00012D62">
        <w:rPr>
          <w:szCs w:val="24"/>
        </w:rPr>
        <w:t xml:space="preserve">= </w:t>
      </w:r>
      <w:r w:rsidR="00A64C00" w:rsidRPr="002A78D7">
        <w:rPr>
          <w:szCs w:val="24"/>
        </w:rPr>
        <w:fldChar w:fldCharType="begin"/>
      </w:r>
      <w:proofErr w:type="gramEnd"/>
      <w:r w:rsidRPr="002A78D7">
        <w:rPr>
          <w:szCs w:val="24"/>
        </w:rPr>
        <w:instrText xml:space="preserve"> QUOTE </w:instrText>
      </w:r>
      <w:r w:rsidR="00CF3C60">
        <w:rPr>
          <w:noProof/>
        </w:rPr>
        <w:drawing>
          <wp:inline distT="0" distB="0" distL="0" distR="0">
            <wp:extent cx="152400" cy="3048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4" cstate="print">
                      <a:clrChange>
                        <a:clrFrom>
                          <a:srgbClr val="FFFFFF"/>
                        </a:clrFrom>
                        <a:clrTo>
                          <a:srgbClr val="FFFFFF">
                            <a:alpha val="0"/>
                          </a:srgbClr>
                        </a:clrTo>
                      </a:clrChange>
                    </a:blip>
                    <a:srcRect/>
                    <a:stretch>
                      <a:fillRect/>
                    </a:stretch>
                  </pic:blipFill>
                  <pic:spPr bwMode="auto">
                    <a:xfrm>
                      <a:off x="0" y="0"/>
                      <a:ext cx="152400" cy="304800"/>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152400" cy="295275"/>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4" cstate="print">
                      <a:clrChange>
                        <a:clrFrom>
                          <a:srgbClr val="FFFFFF"/>
                        </a:clrFrom>
                        <a:clrTo>
                          <a:srgbClr val="FFFFFF">
                            <a:alpha val="0"/>
                          </a:srgbClr>
                        </a:clrTo>
                      </a:clrChange>
                    </a:blip>
                    <a:srcRect/>
                    <a:stretch>
                      <a:fillRect/>
                    </a:stretch>
                  </pic:blipFill>
                  <pic:spPr bwMode="auto">
                    <a:xfrm>
                      <a:off x="0" y="0"/>
                      <a:ext cx="152400" cy="295275"/>
                    </a:xfrm>
                    <a:prstGeom prst="rect">
                      <a:avLst/>
                    </a:prstGeom>
                    <a:noFill/>
                    <a:ln w="9525">
                      <a:noFill/>
                      <a:miter lim="800000"/>
                      <a:headEnd/>
                      <a:tailEnd/>
                    </a:ln>
                  </pic:spPr>
                </pic:pic>
              </a:graphicData>
            </a:graphic>
          </wp:inline>
        </w:drawing>
      </w:r>
      <w:r w:rsidR="00A64C00" w:rsidRPr="002A78D7">
        <w:rPr>
          <w:szCs w:val="24"/>
        </w:rPr>
        <w:fldChar w:fldCharType="end"/>
      </w:r>
      <w:r w:rsidRPr="00012D62">
        <w:rPr>
          <w:szCs w:val="24"/>
        </w:rPr>
        <w:t xml:space="preserve"> ,</w:t>
      </w:r>
      <w:r>
        <w:rPr>
          <w:szCs w:val="24"/>
        </w:rPr>
        <w:tab/>
      </w:r>
      <w:r w:rsidRPr="0036046B">
        <w:rPr>
          <w:rFonts w:ascii="Arial" w:hAnsi="Arial" w:cs="Arial"/>
          <w:b/>
          <w:sz w:val="20"/>
          <w:szCs w:val="20"/>
        </w:rPr>
        <w:t>Equation C.</w:t>
      </w:r>
      <w:r w:rsidRPr="008A1B8E">
        <w:rPr>
          <w:rFonts w:ascii="Arial" w:hAnsi="Arial" w:cs="Arial"/>
          <w:b/>
          <w:sz w:val="20"/>
          <w:szCs w:val="20"/>
        </w:rPr>
        <w:t>3</w:t>
      </w:r>
    </w:p>
    <w:p w:rsidR="0049042A" w:rsidRPr="00012D62" w:rsidRDefault="0049042A" w:rsidP="00275B2C">
      <w:pPr>
        <w:tabs>
          <w:tab w:val="center" w:pos="4320"/>
          <w:tab w:val="left" w:pos="7920"/>
        </w:tabs>
        <w:autoSpaceDE w:val="0"/>
        <w:autoSpaceDN w:val="0"/>
        <w:adjustRightInd w:val="0"/>
        <w:rPr>
          <w:szCs w:val="24"/>
        </w:rPr>
      </w:pPr>
    </w:p>
    <w:p w:rsidR="0049042A" w:rsidRDefault="0049042A" w:rsidP="00275B2C">
      <w:pPr>
        <w:tabs>
          <w:tab w:val="center" w:pos="4320"/>
          <w:tab w:val="left" w:pos="7920"/>
        </w:tabs>
        <w:autoSpaceDE w:val="0"/>
        <w:autoSpaceDN w:val="0"/>
        <w:adjustRightInd w:val="0"/>
        <w:ind w:firstLine="720"/>
        <w:rPr>
          <w:szCs w:val="24"/>
        </w:rPr>
      </w:pPr>
      <w:proofErr w:type="gramStart"/>
      <w:r w:rsidRPr="00012D62">
        <w:rPr>
          <w:szCs w:val="24"/>
        </w:rPr>
        <w:t>where</w:t>
      </w:r>
      <w:proofErr w:type="gramEnd"/>
    </w:p>
    <w:p w:rsidR="0049042A" w:rsidRDefault="0049042A" w:rsidP="00275B2C">
      <w:pPr>
        <w:tabs>
          <w:tab w:val="center" w:pos="4320"/>
          <w:tab w:val="left" w:pos="7920"/>
        </w:tabs>
        <w:autoSpaceDE w:val="0"/>
        <w:autoSpaceDN w:val="0"/>
        <w:adjustRightInd w:val="0"/>
        <w:ind w:firstLine="720"/>
        <w:rPr>
          <w:szCs w:val="24"/>
        </w:rPr>
      </w:pPr>
      <w:r>
        <w:rPr>
          <w:szCs w:val="24"/>
        </w:rPr>
        <w:tab/>
      </w:r>
      <w:r w:rsidR="00A64C00" w:rsidRPr="002A78D7">
        <w:rPr>
          <w:szCs w:val="24"/>
        </w:rPr>
        <w:fldChar w:fldCharType="begin"/>
      </w:r>
      <w:r w:rsidRPr="002A78D7">
        <w:rPr>
          <w:szCs w:val="24"/>
        </w:rPr>
        <w:instrText xml:space="preserve"> QUOTE </w:instrText>
      </w:r>
      <w:r w:rsidR="00CF3C60">
        <w:rPr>
          <w:noProof/>
        </w:rPr>
        <w:drawing>
          <wp:inline distT="0" distB="0" distL="0" distR="0">
            <wp:extent cx="76200" cy="1524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5" cstate="print">
                      <a:clrChange>
                        <a:clrFrom>
                          <a:srgbClr val="FFFFFF"/>
                        </a:clrFrom>
                        <a:clrTo>
                          <a:srgbClr val="FFFFFF">
                            <a:alpha val="0"/>
                          </a:srgbClr>
                        </a:clrTo>
                      </a:clrChange>
                    </a:blip>
                    <a:srcRect/>
                    <a:stretch>
                      <a:fillRect/>
                    </a:stretch>
                  </pic:blipFill>
                  <pic:spPr bwMode="auto">
                    <a:xfrm>
                      <a:off x="0" y="0"/>
                      <a:ext cx="76200" cy="152400"/>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85725" cy="152400"/>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 cstate="print">
                      <a:clrChange>
                        <a:clrFrom>
                          <a:srgbClr val="FFFFFF"/>
                        </a:clrFrom>
                        <a:clrTo>
                          <a:srgbClr val="FFFFFF">
                            <a:alpha val="0"/>
                          </a:srgbClr>
                        </a:clrTo>
                      </a:clrChange>
                    </a:blip>
                    <a:srcRect/>
                    <a:stretch>
                      <a:fillRect/>
                    </a:stretch>
                  </pic:blipFill>
                  <pic:spPr bwMode="auto">
                    <a:xfrm>
                      <a:off x="0" y="0"/>
                      <a:ext cx="85725" cy="152400"/>
                    </a:xfrm>
                    <a:prstGeom prst="rect">
                      <a:avLst/>
                    </a:prstGeom>
                    <a:noFill/>
                    <a:ln w="9525">
                      <a:noFill/>
                      <a:miter lim="800000"/>
                      <a:headEnd/>
                      <a:tailEnd/>
                    </a:ln>
                  </pic:spPr>
                </pic:pic>
              </a:graphicData>
            </a:graphic>
          </wp:inline>
        </w:drawing>
      </w:r>
      <w:r w:rsidR="00A64C00" w:rsidRPr="002A78D7">
        <w:rPr>
          <w:szCs w:val="24"/>
        </w:rPr>
        <w:fldChar w:fldCharType="end"/>
      </w:r>
      <w:r w:rsidRPr="00012D62">
        <w:rPr>
          <w:szCs w:val="24"/>
        </w:rPr>
        <w:t xml:space="preserve"> = </w:t>
      </w:r>
      <w:r w:rsidR="00A64C00" w:rsidRPr="002A78D7">
        <w:rPr>
          <w:szCs w:val="24"/>
        </w:rPr>
        <w:fldChar w:fldCharType="begin"/>
      </w:r>
      <w:r w:rsidRPr="002A78D7">
        <w:rPr>
          <w:szCs w:val="24"/>
        </w:rPr>
        <w:instrText xml:space="preserve"> QUOTE </w:instrText>
      </w:r>
      <w:r w:rsidR="00CF3C60">
        <w:rPr>
          <w:noProof/>
        </w:rPr>
        <w:drawing>
          <wp:inline distT="0" distB="0" distL="0" distR="0">
            <wp:extent cx="666750" cy="37147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6" cstate="print">
                      <a:clrChange>
                        <a:clrFrom>
                          <a:srgbClr val="FFFFFF"/>
                        </a:clrFrom>
                        <a:clrTo>
                          <a:srgbClr val="FFFFFF">
                            <a:alpha val="0"/>
                          </a:srgbClr>
                        </a:clrTo>
                      </a:clrChange>
                    </a:blip>
                    <a:srcRect/>
                    <a:stretch>
                      <a:fillRect/>
                    </a:stretch>
                  </pic:blipFill>
                  <pic:spPr bwMode="auto">
                    <a:xfrm>
                      <a:off x="0" y="0"/>
                      <a:ext cx="666750" cy="371475"/>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666750" cy="371475"/>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6" cstate="print">
                      <a:clrChange>
                        <a:clrFrom>
                          <a:srgbClr val="FFFFFF"/>
                        </a:clrFrom>
                        <a:clrTo>
                          <a:srgbClr val="FFFFFF">
                            <a:alpha val="0"/>
                          </a:srgbClr>
                        </a:clrTo>
                      </a:clrChange>
                    </a:blip>
                    <a:srcRect/>
                    <a:stretch>
                      <a:fillRect/>
                    </a:stretch>
                  </pic:blipFill>
                  <pic:spPr bwMode="auto">
                    <a:xfrm>
                      <a:off x="0" y="0"/>
                      <a:ext cx="666750" cy="371475"/>
                    </a:xfrm>
                    <a:prstGeom prst="rect">
                      <a:avLst/>
                    </a:prstGeom>
                    <a:noFill/>
                    <a:ln w="9525">
                      <a:noFill/>
                      <a:miter lim="800000"/>
                      <a:headEnd/>
                      <a:tailEnd/>
                    </a:ln>
                  </pic:spPr>
                </pic:pic>
              </a:graphicData>
            </a:graphic>
          </wp:inline>
        </w:drawing>
      </w:r>
      <w:r w:rsidR="00A64C00" w:rsidRPr="002A78D7">
        <w:rPr>
          <w:szCs w:val="24"/>
        </w:rPr>
        <w:fldChar w:fldCharType="end"/>
      </w:r>
      <w:r>
        <w:rPr>
          <w:szCs w:val="24"/>
        </w:rPr>
        <w:t xml:space="preserve"> .</w:t>
      </w:r>
      <w:r>
        <w:rPr>
          <w:szCs w:val="24"/>
        </w:rPr>
        <w:tab/>
      </w:r>
      <w:r w:rsidRPr="0036046B">
        <w:rPr>
          <w:rFonts w:ascii="Arial" w:hAnsi="Arial" w:cs="Arial"/>
          <w:b/>
          <w:sz w:val="20"/>
          <w:szCs w:val="20"/>
        </w:rPr>
        <w:t>Equation C.</w:t>
      </w:r>
      <w:r w:rsidRPr="008A1B8E">
        <w:rPr>
          <w:rFonts w:ascii="Arial" w:hAnsi="Arial" w:cs="Arial"/>
          <w:b/>
          <w:sz w:val="20"/>
          <w:szCs w:val="20"/>
        </w:rPr>
        <w:t>4</w:t>
      </w:r>
    </w:p>
    <w:p w:rsidR="0049042A" w:rsidRPr="00012D62" w:rsidRDefault="0049042A" w:rsidP="00275B2C">
      <w:pPr>
        <w:tabs>
          <w:tab w:val="center" w:pos="4320"/>
          <w:tab w:val="left" w:pos="7920"/>
        </w:tabs>
        <w:autoSpaceDE w:val="0"/>
        <w:autoSpaceDN w:val="0"/>
        <w:adjustRightInd w:val="0"/>
        <w:ind w:firstLine="720"/>
        <w:rPr>
          <w:szCs w:val="24"/>
        </w:rPr>
      </w:pPr>
    </w:p>
    <w:p w:rsidR="0049042A" w:rsidRDefault="0049042A" w:rsidP="00275B2C">
      <w:pPr>
        <w:tabs>
          <w:tab w:val="center" w:pos="4320"/>
          <w:tab w:val="left" w:pos="7920"/>
        </w:tabs>
        <w:autoSpaceDE w:val="0"/>
        <w:autoSpaceDN w:val="0"/>
        <w:adjustRightInd w:val="0"/>
        <w:rPr>
          <w:szCs w:val="24"/>
        </w:rPr>
      </w:pPr>
      <w:r>
        <w:rPr>
          <w:szCs w:val="24"/>
        </w:rPr>
        <w:t>For the pilot data, the area of the sample frame is unknown, so we a</w:t>
      </w:r>
      <w:r w:rsidRPr="00012D62">
        <w:rPr>
          <w:szCs w:val="24"/>
        </w:rPr>
        <w:t>ssume</w:t>
      </w:r>
      <w:r>
        <w:rPr>
          <w:szCs w:val="24"/>
        </w:rPr>
        <w:t>d</w:t>
      </w:r>
      <w:r w:rsidRPr="00012D62">
        <w:rPr>
          <w:szCs w:val="24"/>
        </w:rPr>
        <w:t xml:space="preserve"> that </w:t>
      </w:r>
      <w:r w:rsidRPr="00952BAD">
        <w:rPr>
          <w:i/>
          <w:szCs w:val="24"/>
        </w:rPr>
        <w:t>M</w:t>
      </w:r>
      <w:r w:rsidRPr="00952BAD">
        <w:rPr>
          <w:i/>
          <w:sz w:val="16"/>
          <w:szCs w:val="16"/>
        </w:rPr>
        <w:t xml:space="preserve">i </w:t>
      </w:r>
      <w:r w:rsidRPr="00012D62">
        <w:rPr>
          <w:szCs w:val="24"/>
        </w:rPr>
        <w:t xml:space="preserve">= </w:t>
      </w:r>
      <w:r w:rsidRPr="00952BAD">
        <w:rPr>
          <w:i/>
          <w:szCs w:val="24"/>
        </w:rPr>
        <w:t>M</w:t>
      </w:r>
      <w:r w:rsidRPr="00952BAD">
        <w:rPr>
          <w:i/>
          <w:sz w:val="16"/>
          <w:szCs w:val="16"/>
        </w:rPr>
        <w:t>o</w:t>
      </w:r>
      <w:r>
        <w:rPr>
          <w:sz w:val="16"/>
          <w:szCs w:val="16"/>
        </w:rPr>
        <w:t xml:space="preserve"> </w:t>
      </w:r>
      <w:r w:rsidRPr="00012D62">
        <w:rPr>
          <w:szCs w:val="24"/>
        </w:rPr>
        <w:t>where M</w:t>
      </w:r>
      <w:r w:rsidRPr="00012D62">
        <w:rPr>
          <w:sz w:val="16"/>
          <w:szCs w:val="16"/>
        </w:rPr>
        <w:t xml:space="preserve">o </w:t>
      </w:r>
      <w:r w:rsidRPr="00012D62">
        <w:rPr>
          <w:szCs w:val="24"/>
        </w:rPr>
        <w:t xml:space="preserve">is the size of the </w:t>
      </w:r>
      <w:r>
        <w:rPr>
          <w:szCs w:val="24"/>
        </w:rPr>
        <w:t>PSU</w:t>
      </w:r>
      <w:r w:rsidRPr="00012D62">
        <w:rPr>
          <w:szCs w:val="24"/>
        </w:rPr>
        <w:t xml:space="preserve"> and they are all equal. </w:t>
      </w:r>
      <w:r>
        <w:rPr>
          <w:szCs w:val="24"/>
        </w:rPr>
        <w:t xml:space="preserve">Therefore, </w:t>
      </w:r>
      <w:r w:rsidRPr="00111845">
        <w:rPr>
          <w:i/>
          <w:szCs w:val="24"/>
        </w:rPr>
        <w:t>M</w:t>
      </w:r>
      <w:r w:rsidRPr="00012D62">
        <w:rPr>
          <w:szCs w:val="24"/>
        </w:rPr>
        <w:t xml:space="preserve"> = </w:t>
      </w:r>
      <w:r w:rsidRPr="00111845">
        <w:rPr>
          <w:i/>
          <w:szCs w:val="24"/>
        </w:rPr>
        <w:t>NM</w:t>
      </w:r>
      <w:r w:rsidRPr="00111845">
        <w:rPr>
          <w:i/>
          <w:sz w:val="16"/>
          <w:szCs w:val="16"/>
        </w:rPr>
        <w:t>o</w:t>
      </w:r>
      <w:r w:rsidRPr="00012D62">
        <w:rPr>
          <w:szCs w:val="24"/>
        </w:rPr>
        <w:t xml:space="preserve">, </w:t>
      </w:r>
      <w:r>
        <w:rPr>
          <w:szCs w:val="24"/>
        </w:rPr>
        <w:t>and</w:t>
      </w:r>
    </w:p>
    <w:p w:rsidR="0049042A" w:rsidRDefault="0049042A" w:rsidP="00275B2C">
      <w:pPr>
        <w:tabs>
          <w:tab w:val="center" w:pos="4320"/>
          <w:tab w:val="left" w:pos="7920"/>
        </w:tabs>
        <w:autoSpaceDE w:val="0"/>
        <w:autoSpaceDN w:val="0"/>
        <w:adjustRightInd w:val="0"/>
        <w:rPr>
          <w:szCs w:val="24"/>
        </w:rPr>
      </w:pPr>
      <w:r>
        <w:rPr>
          <w:szCs w:val="24"/>
        </w:rPr>
        <w:tab/>
      </w:r>
      <w:r w:rsidR="00A64C00" w:rsidRPr="002A78D7">
        <w:rPr>
          <w:szCs w:val="24"/>
        </w:rPr>
        <w:fldChar w:fldCharType="begin"/>
      </w:r>
      <w:r w:rsidRPr="002A78D7">
        <w:rPr>
          <w:szCs w:val="24"/>
        </w:rPr>
        <w:instrText xml:space="preserve"> QUOTE </w:instrText>
      </w:r>
      <w:r w:rsidR="00CF3C60">
        <w:rPr>
          <w:noProof/>
        </w:rPr>
        <w:drawing>
          <wp:inline distT="0" distB="0" distL="0" distR="0">
            <wp:extent cx="304800" cy="17145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3" cstate="print">
                      <a:clrChange>
                        <a:clrFrom>
                          <a:srgbClr val="FFFFFF"/>
                        </a:clrFrom>
                        <a:clrTo>
                          <a:srgbClr val="FFFFFF">
                            <a:alpha val="0"/>
                          </a:srgbClr>
                        </a:clrTo>
                      </a:clrChange>
                    </a:blip>
                    <a:srcRect/>
                    <a:stretch>
                      <a:fillRect/>
                    </a:stretch>
                  </pic:blipFill>
                  <pic:spPr bwMode="auto">
                    <a:xfrm>
                      <a:off x="0" y="0"/>
                      <a:ext cx="304800" cy="171450"/>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295275" cy="171450"/>
            <wp:effectExtent l="1905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3" cstate="print">
                      <a:clrChange>
                        <a:clrFrom>
                          <a:srgbClr val="FFFFFF"/>
                        </a:clrFrom>
                        <a:clrTo>
                          <a:srgbClr val="FFFFFF">
                            <a:alpha val="0"/>
                          </a:srgbClr>
                        </a:clrTo>
                      </a:clrChange>
                    </a:blip>
                    <a:srcRect/>
                    <a:stretch>
                      <a:fillRect/>
                    </a:stretch>
                  </pic:blipFill>
                  <pic:spPr bwMode="auto">
                    <a:xfrm>
                      <a:off x="0" y="0"/>
                      <a:ext cx="295275" cy="171450"/>
                    </a:xfrm>
                    <a:prstGeom prst="rect">
                      <a:avLst/>
                    </a:prstGeom>
                    <a:noFill/>
                    <a:ln w="9525">
                      <a:noFill/>
                      <a:miter lim="800000"/>
                      <a:headEnd/>
                      <a:tailEnd/>
                    </a:ln>
                  </pic:spPr>
                </pic:pic>
              </a:graphicData>
            </a:graphic>
          </wp:inline>
        </w:drawing>
      </w:r>
      <w:r w:rsidR="00A64C00" w:rsidRPr="002A78D7">
        <w:rPr>
          <w:szCs w:val="24"/>
        </w:rPr>
        <w:fldChar w:fldCharType="end"/>
      </w:r>
      <w:r w:rsidRPr="00012D62">
        <w:rPr>
          <w:szCs w:val="24"/>
        </w:rPr>
        <w:t xml:space="preserve"> = </w:t>
      </w:r>
      <w:r w:rsidR="00A64C00" w:rsidRPr="002A78D7">
        <w:rPr>
          <w:szCs w:val="24"/>
        </w:rPr>
        <w:fldChar w:fldCharType="begin"/>
      </w:r>
      <w:r w:rsidRPr="002A78D7">
        <w:rPr>
          <w:szCs w:val="24"/>
        </w:rPr>
        <w:instrText xml:space="preserve"> QUOTE </w:instrText>
      </w:r>
      <w:r w:rsidR="00CF3C60">
        <w:rPr>
          <w:noProof/>
        </w:rPr>
        <w:drawing>
          <wp:inline distT="0" distB="0" distL="0" distR="0">
            <wp:extent cx="752475" cy="37147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7" cstate="print">
                      <a:clrChange>
                        <a:clrFrom>
                          <a:srgbClr val="FFFFFF"/>
                        </a:clrFrom>
                        <a:clrTo>
                          <a:srgbClr val="FFFFFF">
                            <a:alpha val="0"/>
                          </a:srgbClr>
                        </a:clrTo>
                      </a:clrChange>
                    </a:blip>
                    <a:srcRect/>
                    <a:stretch>
                      <a:fillRect/>
                    </a:stretch>
                  </pic:blipFill>
                  <pic:spPr bwMode="auto">
                    <a:xfrm>
                      <a:off x="0" y="0"/>
                      <a:ext cx="752475" cy="371475"/>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733425" cy="3714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7" cstate="print">
                      <a:clrChange>
                        <a:clrFrom>
                          <a:srgbClr val="FFFFFF"/>
                        </a:clrFrom>
                        <a:clrTo>
                          <a:srgbClr val="FFFFFF">
                            <a:alpha val="0"/>
                          </a:srgbClr>
                        </a:clrTo>
                      </a:clrChange>
                    </a:blip>
                    <a:srcRect/>
                    <a:stretch>
                      <a:fillRect/>
                    </a:stretch>
                  </pic:blipFill>
                  <pic:spPr bwMode="auto">
                    <a:xfrm>
                      <a:off x="0" y="0"/>
                      <a:ext cx="733425" cy="371475"/>
                    </a:xfrm>
                    <a:prstGeom prst="rect">
                      <a:avLst/>
                    </a:prstGeom>
                    <a:noFill/>
                    <a:ln w="9525">
                      <a:noFill/>
                      <a:miter lim="800000"/>
                      <a:headEnd/>
                      <a:tailEnd/>
                    </a:ln>
                  </pic:spPr>
                </pic:pic>
              </a:graphicData>
            </a:graphic>
          </wp:inline>
        </w:drawing>
      </w:r>
      <w:r w:rsidR="00A64C00" w:rsidRPr="002A78D7">
        <w:rPr>
          <w:szCs w:val="24"/>
        </w:rPr>
        <w:fldChar w:fldCharType="end"/>
      </w:r>
      <w:r>
        <w:rPr>
          <w:szCs w:val="24"/>
        </w:rPr>
        <w:t xml:space="preserve"> ,</w:t>
      </w:r>
    </w:p>
    <w:p w:rsidR="0049042A" w:rsidRPr="00012D62" w:rsidRDefault="0049042A" w:rsidP="00275B2C">
      <w:pPr>
        <w:tabs>
          <w:tab w:val="center" w:pos="4320"/>
          <w:tab w:val="left" w:pos="7920"/>
        </w:tabs>
        <w:autoSpaceDE w:val="0"/>
        <w:autoSpaceDN w:val="0"/>
        <w:adjustRightInd w:val="0"/>
        <w:rPr>
          <w:szCs w:val="24"/>
        </w:rPr>
      </w:pPr>
    </w:p>
    <w:p w:rsidR="0049042A" w:rsidRDefault="0049042A" w:rsidP="00275B2C">
      <w:pPr>
        <w:tabs>
          <w:tab w:val="center" w:pos="3960"/>
          <w:tab w:val="center" w:pos="4320"/>
          <w:tab w:val="left" w:pos="7920"/>
        </w:tabs>
        <w:autoSpaceDE w:val="0"/>
        <w:autoSpaceDN w:val="0"/>
        <w:adjustRightInd w:val="0"/>
        <w:rPr>
          <w:szCs w:val="24"/>
        </w:rPr>
      </w:pPr>
      <w:r>
        <w:rPr>
          <w:szCs w:val="24"/>
        </w:rPr>
        <w:tab/>
      </w:r>
      <w:r>
        <w:rPr>
          <w:szCs w:val="24"/>
        </w:rPr>
        <w:tab/>
      </w:r>
      <w:proofErr w:type="gramStart"/>
      <w:r>
        <w:rPr>
          <w:szCs w:val="24"/>
        </w:rPr>
        <w:t xml:space="preserve">= </w:t>
      </w:r>
      <w:r w:rsidR="00A64C00" w:rsidRPr="002A78D7">
        <w:rPr>
          <w:szCs w:val="24"/>
        </w:rPr>
        <w:fldChar w:fldCharType="begin"/>
      </w:r>
      <w:proofErr w:type="gramEnd"/>
      <w:r w:rsidRPr="002A78D7">
        <w:rPr>
          <w:szCs w:val="24"/>
        </w:rPr>
        <w:instrText xml:space="preserve"> QUOTE </w:instrText>
      </w:r>
      <w:r w:rsidR="00CF3C60">
        <w:rPr>
          <w:noProof/>
        </w:rPr>
        <w:drawing>
          <wp:inline distT="0" distB="0" distL="0" distR="0">
            <wp:extent cx="942975" cy="371475"/>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8" cstate="print">
                      <a:clrChange>
                        <a:clrFrom>
                          <a:srgbClr val="FFFFFF"/>
                        </a:clrFrom>
                        <a:clrTo>
                          <a:srgbClr val="FFFFFF">
                            <a:alpha val="0"/>
                          </a:srgbClr>
                        </a:clrTo>
                      </a:clrChange>
                    </a:blip>
                    <a:srcRect/>
                    <a:stretch>
                      <a:fillRect/>
                    </a:stretch>
                  </pic:blipFill>
                  <pic:spPr bwMode="auto">
                    <a:xfrm>
                      <a:off x="0" y="0"/>
                      <a:ext cx="942975" cy="371475"/>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933450" cy="3714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8" cstate="print">
                      <a:clrChange>
                        <a:clrFrom>
                          <a:srgbClr val="FFFFFF"/>
                        </a:clrFrom>
                        <a:clrTo>
                          <a:srgbClr val="FFFFFF">
                            <a:alpha val="0"/>
                          </a:srgbClr>
                        </a:clrTo>
                      </a:clrChange>
                    </a:blip>
                    <a:srcRect/>
                    <a:stretch>
                      <a:fillRect/>
                    </a:stretch>
                  </pic:blipFill>
                  <pic:spPr bwMode="auto">
                    <a:xfrm>
                      <a:off x="0" y="0"/>
                      <a:ext cx="933450" cy="371475"/>
                    </a:xfrm>
                    <a:prstGeom prst="rect">
                      <a:avLst/>
                    </a:prstGeom>
                    <a:noFill/>
                    <a:ln w="9525">
                      <a:noFill/>
                      <a:miter lim="800000"/>
                      <a:headEnd/>
                      <a:tailEnd/>
                    </a:ln>
                  </pic:spPr>
                </pic:pic>
              </a:graphicData>
            </a:graphic>
          </wp:inline>
        </w:drawing>
      </w:r>
      <w:r w:rsidR="00A64C00" w:rsidRPr="002A78D7">
        <w:rPr>
          <w:szCs w:val="24"/>
        </w:rPr>
        <w:fldChar w:fldCharType="end"/>
      </w:r>
      <w:r>
        <w:rPr>
          <w:szCs w:val="24"/>
        </w:rPr>
        <w:t xml:space="preserve"> ,</w:t>
      </w:r>
      <w:r>
        <w:rPr>
          <w:szCs w:val="24"/>
        </w:rPr>
        <w:tab/>
      </w:r>
      <w:r w:rsidRPr="0036046B">
        <w:rPr>
          <w:rFonts w:ascii="Arial" w:hAnsi="Arial"/>
          <w:b/>
          <w:sz w:val="20"/>
          <w:szCs w:val="24"/>
        </w:rPr>
        <w:t>Equation C.</w:t>
      </w:r>
      <w:r w:rsidRPr="008A1B8E">
        <w:rPr>
          <w:rFonts w:ascii="Arial" w:hAnsi="Arial"/>
          <w:b/>
          <w:sz w:val="20"/>
          <w:szCs w:val="24"/>
        </w:rPr>
        <w:t>5</w:t>
      </w:r>
    </w:p>
    <w:p w:rsidR="0049042A" w:rsidRDefault="0049042A" w:rsidP="00275B2C">
      <w:pPr>
        <w:tabs>
          <w:tab w:val="center" w:pos="3960"/>
          <w:tab w:val="center" w:pos="4320"/>
          <w:tab w:val="left" w:pos="7920"/>
        </w:tabs>
        <w:autoSpaceDE w:val="0"/>
        <w:autoSpaceDN w:val="0"/>
        <w:adjustRightInd w:val="0"/>
        <w:rPr>
          <w:szCs w:val="24"/>
        </w:rPr>
      </w:pPr>
    </w:p>
    <w:p w:rsidR="0049042A" w:rsidRDefault="0049042A" w:rsidP="00275B2C">
      <w:pPr>
        <w:tabs>
          <w:tab w:val="center" w:pos="3960"/>
          <w:tab w:val="center" w:pos="4320"/>
          <w:tab w:val="left" w:pos="7920"/>
        </w:tabs>
        <w:autoSpaceDE w:val="0"/>
        <w:autoSpaceDN w:val="0"/>
        <w:adjustRightInd w:val="0"/>
        <w:rPr>
          <w:szCs w:val="24"/>
        </w:rPr>
      </w:pPr>
      <w:r>
        <w:rPr>
          <w:szCs w:val="24"/>
        </w:rPr>
        <w:tab/>
      </w:r>
      <w:r>
        <w:rPr>
          <w:szCs w:val="24"/>
        </w:rPr>
        <w:tab/>
        <w:t xml:space="preserve">= </w:t>
      </w:r>
      <w:r w:rsidR="00A64C00" w:rsidRPr="002A78D7">
        <w:rPr>
          <w:szCs w:val="24"/>
        </w:rPr>
        <w:fldChar w:fldCharType="begin"/>
      </w:r>
      <w:r w:rsidRPr="002A78D7">
        <w:rPr>
          <w:szCs w:val="24"/>
        </w:rPr>
        <w:instrText xml:space="preserve"> QUOTE </w:instrText>
      </w:r>
      <w:r w:rsidR="00CF3C60">
        <w:rPr>
          <w:noProof/>
        </w:rPr>
        <w:drawing>
          <wp:inline distT="0" distB="0" distL="0" distR="0">
            <wp:extent cx="466725" cy="3714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9" cstate="print">
                      <a:clrChange>
                        <a:clrFrom>
                          <a:srgbClr val="FFFFFF"/>
                        </a:clrFrom>
                        <a:clrTo>
                          <a:srgbClr val="FFFFFF">
                            <a:alpha val="0"/>
                          </a:srgbClr>
                        </a:clrTo>
                      </a:clrChange>
                    </a:blip>
                    <a:srcRect/>
                    <a:stretch>
                      <a:fillRect/>
                    </a:stretch>
                  </pic:blipFill>
                  <pic:spPr bwMode="auto">
                    <a:xfrm>
                      <a:off x="0" y="0"/>
                      <a:ext cx="466725" cy="371475"/>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466725" cy="371475"/>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9" cstate="print">
                      <a:clrChange>
                        <a:clrFrom>
                          <a:srgbClr val="FFFFFF"/>
                        </a:clrFrom>
                        <a:clrTo>
                          <a:srgbClr val="FFFFFF">
                            <a:alpha val="0"/>
                          </a:srgbClr>
                        </a:clrTo>
                      </a:clrChange>
                    </a:blip>
                    <a:srcRect/>
                    <a:stretch>
                      <a:fillRect/>
                    </a:stretch>
                  </pic:blipFill>
                  <pic:spPr bwMode="auto">
                    <a:xfrm>
                      <a:off x="0" y="0"/>
                      <a:ext cx="466725" cy="371475"/>
                    </a:xfrm>
                    <a:prstGeom prst="rect">
                      <a:avLst/>
                    </a:prstGeom>
                    <a:noFill/>
                    <a:ln w="9525">
                      <a:noFill/>
                      <a:miter lim="800000"/>
                      <a:headEnd/>
                      <a:tailEnd/>
                    </a:ln>
                  </pic:spPr>
                </pic:pic>
              </a:graphicData>
            </a:graphic>
          </wp:inline>
        </w:drawing>
      </w:r>
      <w:r w:rsidR="00A64C00" w:rsidRPr="002A78D7">
        <w:rPr>
          <w:szCs w:val="24"/>
        </w:rPr>
        <w:fldChar w:fldCharType="end"/>
      </w:r>
      <w:r>
        <w:rPr>
          <w:szCs w:val="24"/>
        </w:rPr>
        <w:t xml:space="preserve"> .</w:t>
      </w:r>
    </w:p>
    <w:p w:rsidR="0049042A" w:rsidRDefault="0049042A" w:rsidP="00275B2C">
      <w:pPr>
        <w:tabs>
          <w:tab w:val="center" w:pos="3960"/>
          <w:tab w:val="center" w:pos="4320"/>
          <w:tab w:val="left" w:pos="7920"/>
        </w:tabs>
        <w:autoSpaceDE w:val="0"/>
        <w:autoSpaceDN w:val="0"/>
        <w:adjustRightInd w:val="0"/>
        <w:rPr>
          <w:szCs w:val="24"/>
        </w:rPr>
      </w:pPr>
    </w:p>
    <w:p w:rsidR="0049042A" w:rsidRDefault="0049042A" w:rsidP="00275B2C">
      <w:pPr>
        <w:tabs>
          <w:tab w:val="center" w:pos="4320"/>
          <w:tab w:val="left" w:pos="7920"/>
        </w:tabs>
        <w:autoSpaceDE w:val="0"/>
        <w:autoSpaceDN w:val="0"/>
        <w:adjustRightInd w:val="0"/>
        <w:rPr>
          <w:szCs w:val="24"/>
        </w:rPr>
      </w:pPr>
    </w:p>
    <w:p w:rsidR="0049042A" w:rsidRDefault="0049042A" w:rsidP="00275B2C">
      <w:pPr>
        <w:tabs>
          <w:tab w:val="center" w:pos="4320"/>
          <w:tab w:val="left" w:pos="7920"/>
        </w:tabs>
        <w:autoSpaceDE w:val="0"/>
        <w:autoSpaceDN w:val="0"/>
        <w:adjustRightInd w:val="0"/>
        <w:rPr>
          <w:szCs w:val="24"/>
        </w:rPr>
      </w:pPr>
      <w:r>
        <w:rPr>
          <w:szCs w:val="24"/>
        </w:rPr>
        <w:t xml:space="preserve">The variance estimator is </w:t>
      </w:r>
      <w:r w:rsidR="00A64C00">
        <w:rPr>
          <w:szCs w:val="24"/>
        </w:rPr>
        <w:fldChar w:fldCharType="begin"/>
      </w:r>
      <w:r>
        <w:rPr>
          <w:szCs w:val="24"/>
        </w:rPr>
        <w:instrText xml:space="preserve"> ADDIN EN.CITE &lt;EndNote&gt;&lt;Cite&gt;&lt;Author&gt;Thompson&lt;/Author&gt;&lt;Year&gt;2002&lt;/Year&gt;&lt;RecNum&gt;418&lt;/RecNum&gt;&lt;DisplayText&gt;(Thompson 2002)&lt;/DisplayText&gt;&lt;record&gt;&lt;rec-number&gt;418&lt;/rec-number&gt;&lt;foreign-keys&gt;&lt;key app="EN" db-id="29wd9fdxkttawpevre3ptatrsdx2se0wz5da"&gt;418&lt;/key&gt;&lt;/foreign-keys&gt;&lt;ref-type name="Book"&gt;6&lt;/ref-type&gt;&lt;contributors&gt;&lt;authors&gt;&lt;author&gt;Thompson, S.K.&lt;/author&gt;&lt;/authors&gt;&lt;/contributors&gt;&lt;titles&gt;&lt;title&gt;Sampling&lt;/title&gt;&lt;/titles&gt;&lt;dates&gt;&lt;year&gt;2002&lt;/year&gt;&lt;/dates&gt;&lt;pub-location&gt;New York&lt;/pub-location&gt;&lt;publisher&gt;John Wiley and Sons&lt;/publisher&gt;&lt;urls&gt;&lt;/urls&gt;&lt;/record&gt;&lt;/Cite&gt;&lt;/EndNote&gt;</w:instrText>
      </w:r>
      <w:r w:rsidR="00A64C00">
        <w:rPr>
          <w:szCs w:val="24"/>
        </w:rPr>
        <w:fldChar w:fldCharType="separate"/>
      </w:r>
      <w:r>
        <w:rPr>
          <w:noProof/>
          <w:szCs w:val="24"/>
        </w:rPr>
        <w:t>(Thompson 2002)</w:t>
      </w:r>
      <w:r w:rsidR="00A64C00">
        <w:rPr>
          <w:szCs w:val="24"/>
        </w:rPr>
        <w:fldChar w:fldCharType="end"/>
      </w:r>
    </w:p>
    <w:p w:rsidR="0049042A" w:rsidRDefault="0049042A" w:rsidP="00275B2C">
      <w:pPr>
        <w:tabs>
          <w:tab w:val="center" w:pos="4320"/>
          <w:tab w:val="left" w:pos="7920"/>
        </w:tabs>
        <w:autoSpaceDE w:val="0"/>
        <w:autoSpaceDN w:val="0"/>
        <w:adjustRightInd w:val="0"/>
        <w:rPr>
          <w:szCs w:val="24"/>
        </w:rPr>
      </w:pPr>
      <w:r>
        <w:rPr>
          <w:szCs w:val="24"/>
        </w:rPr>
        <w:tab/>
      </w:r>
      <w:r w:rsidR="00A64C00" w:rsidRPr="002A78D7">
        <w:rPr>
          <w:szCs w:val="24"/>
        </w:rPr>
        <w:fldChar w:fldCharType="begin"/>
      </w:r>
      <w:r w:rsidRPr="002A78D7">
        <w:rPr>
          <w:szCs w:val="24"/>
        </w:rPr>
        <w:instrText xml:space="preserve"> QUOTE </w:instrText>
      </w:r>
      <w:r w:rsidR="00CF3C60">
        <w:rPr>
          <w:noProof/>
        </w:rPr>
        <w:drawing>
          <wp:inline distT="0" distB="0" distL="0" distR="0">
            <wp:extent cx="666750" cy="22860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0" cstate="print">
                      <a:clrChange>
                        <a:clrFrom>
                          <a:srgbClr val="FFFFFF"/>
                        </a:clrFrom>
                        <a:clrTo>
                          <a:srgbClr val="FFFFFF">
                            <a:alpha val="0"/>
                          </a:srgbClr>
                        </a:clrTo>
                      </a:clrChange>
                    </a:blip>
                    <a:srcRect/>
                    <a:stretch>
                      <a:fillRect/>
                    </a:stretch>
                  </pic:blipFill>
                  <pic:spPr bwMode="auto">
                    <a:xfrm>
                      <a:off x="0" y="0"/>
                      <a:ext cx="666750" cy="228600"/>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666750" cy="22860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0" cstate="print">
                      <a:clrChange>
                        <a:clrFrom>
                          <a:srgbClr val="FFFFFF"/>
                        </a:clrFrom>
                        <a:clrTo>
                          <a:srgbClr val="FFFFFF">
                            <a:alpha val="0"/>
                          </a:srgbClr>
                        </a:clrTo>
                      </a:clrChange>
                    </a:blip>
                    <a:srcRect/>
                    <a:stretch>
                      <a:fillRect/>
                    </a:stretch>
                  </pic:blipFill>
                  <pic:spPr bwMode="auto">
                    <a:xfrm>
                      <a:off x="0" y="0"/>
                      <a:ext cx="666750" cy="228600"/>
                    </a:xfrm>
                    <a:prstGeom prst="rect">
                      <a:avLst/>
                    </a:prstGeom>
                    <a:noFill/>
                    <a:ln w="9525">
                      <a:noFill/>
                      <a:miter lim="800000"/>
                      <a:headEnd/>
                      <a:tailEnd/>
                    </a:ln>
                  </pic:spPr>
                </pic:pic>
              </a:graphicData>
            </a:graphic>
          </wp:inline>
        </w:drawing>
      </w:r>
      <w:r w:rsidR="00A64C00" w:rsidRPr="002A78D7">
        <w:rPr>
          <w:szCs w:val="24"/>
        </w:rPr>
        <w:fldChar w:fldCharType="end"/>
      </w:r>
      <w:r>
        <w:rPr>
          <w:szCs w:val="24"/>
        </w:rPr>
        <w:t xml:space="preserve"> = </w:t>
      </w:r>
      <w:r w:rsidR="00A64C00" w:rsidRPr="002A78D7">
        <w:rPr>
          <w:szCs w:val="24"/>
        </w:rPr>
        <w:fldChar w:fldCharType="begin"/>
      </w:r>
      <w:r w:rsidRPr="002A78D7">
        <w:rPr>
          <w:szCs w:val="24"/>
        </w:rPr>
        <w:instrText xml:space="preserve"> QUOTE </w:instrText>
      </w:r>
      <w:r w:rsidR="00CF3C60">
        <w:rPr>
          <w:noProof/>
        </w:rPr>
        <w:drawing>
          <wp:inline distT="0" distB="0" distL="0" distR="0">
            <wp:extent cx="161925" cy="304800"/>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1" cstate="print">
                      <a:clrChange>
                        <a:clrFrom>
                          <a:srgbClr val="FFFFFF"/>
                        </a:clrFrom>
                        <a:clrTo>
                          <a:srgbClr val="FFFFFF">
                            <a:alpha val="0"/>
                          </a:srgbClr>
                        </a:clrTo>
                      </a:clrChange>
                    </a:blip>
                    <a:srcRect/>
                    <a:stretch>
                      <a:fillRect/>
                    </a:stretch>
                  </pic:blipFill>
                  <pic:spPr bwMode="auto">
                    <a:xfrm>
                      <a:off x="0" y="0"/>
                      <a:ext cx="161925" cy="304800"/>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161925" cy="295275"/>
            <wp:effectExtent l="1905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1" cstate="print">
                      <a:clrChange>
                        <a:clrFrom>
                          <a:srgbClr val="FFFFFF"/>
                        </a:clrFrom>
                        <a:clrTo>
                          <a:srgbClr val="FFFFFF">
                            <a:alpha val="0"/>
                          </a:srgbClr>
                        </a:clrTo>
                      </a:clrChange>
                    </a:blip>
                    <a:srcRect/>
                    <a:stretch>
                      <a:fillRect/>
                    </a:stretch>
                  </pic:blipFill>
                  <pic:spPr bwMode="auto">
                    <a:xfrm>
                      <a:off x="0" y="0"/>
                      <a:ext cx="161925" cy="295275"/>
                    </a:xfrm>
                    <a:prstGeom prst="rect">
                      <a:avLst/>
                    </a:prstGeom>
                    <a:noFill/>
                    <a:ln w="9525">
                      <a:noFill/>
                      <a:miter lim="800000"/>
                      <a:headEnd/>
                      <a:tailEnd/>
                    </a:ln>
                  </pic:spPr>
                </pic:pic>
              </a:graphicData>
            </a:graphic>
          </wp:inline>
        </w:drawing>
      </w:r>
      <w:r w:rsidR="00A64C00" w:rsidRPr="002A78D7">
        <w:rPr>
          <w:szCs w:val="24"/>
        </w:rPr>
        <w:fldChar w:fldCharType="end"/>
      </w:r>
      <w:r>
        <w:rPr>
          <w:szCs w:val="24"/>
        </w:rPr>
        <w:tab/>
      </w:r>
      <w:r w:rsidRPr="0036046B">
        <w:rPr>
          <w:rFonts w:ascii="Arial" w:hAnsi="Arial" w:cs="Arial"/>
          <w:b/>
          <w:sz w:val="20"/>
          <w:szCs w:val="20"/>
        </w:rPr>
        <w:t>Equation C.</w:t>
      </w:r>
      <w:r w:rsidRPr="008A1B8E">
        <w:rPr>
          <w:rFonts w:ascii="Arial" w:hAnsi="Arial" w:cs="Arial"/>
          <w:b/>
          <w:sz w:val="20"/>
          <w:szCs w:val="20"/>
        </w:rPr>
        <w:t>6</w:t>
      </w:r>
    </w:p>
    <w:p w:rsidR="0049042A" w:rsidRPr="00012D62" w:rsidRDefault="0049042A" w:rsidP="00275B2C">
      <w:pPr>
        <w:tabs>
          <w:tab w:val="center" w:pos="4320"/>
          <w:tab w:val="left" w:pos="7920"/>
        </w:tabs>
        <w:autoSpaceDE w:val="0"/>
        <w:autoSpaceDN w:val="0"/>
        <w:adjustRightInd w:val="0"/>
        <w:rPr>
          <w:szCs w:val="24"/>
        </w:rPr>
      </w:pPr>
    </w:p>
    <w:p w:rsidR="0049042A" w:rsidRDefault="0049042A" w:rsidP="00275B2C">
      <w:pPr>
        <w:tabs>
          <w:tab w:val="center" w:pos="4320"/>
          <w:tab w:val="left" w:pos="7920"/>
        </w:tabs>
        <w:autoSpaceDE w:val="0"/>
        <w:autoSpaceDN w:val="0"/>
        <w:adjustRightInd w:val="0"/>
        <w:ind w:firstLine="720"/>
        <w:rPr>
          <w:szCs w:val="24"/>
        </w:rPr>
      </w:pPr>
      <w:proofErr w:type="gramStart"/>
      <w:r w:rsidRPr="00012D62">
        <w:rPr>
          <w:szCs w:val="24"/>
        </w:rPr>
        <w:t>where</w:t>
      </w:r>
      <w:proofErr w:type="gramEnd"/>
    </w:p>
    <w:p w:rsidR="0049042A" w:rsidRDefault="0049042A" w:rsidP="00275B2C">
      <w:pPr>
        <w:tabs>
          <w:tab w:val="center" w:pos="4320"/>
          <w:tab w:val="left" w:pos="7920"/>
        </w:tabs>
        <w:autoSpaceDE w:val="0"/>
        <w:autoSpaceDN w:val="0"/>
        <w:adjustRightInd w:val="0"/>
        <w:rPr>
          <w:szCs w:val="24"/>
        </w:rPr>
      </w:pPr>
      <w:r>
        <w:rPr>
          <w:szCs w:val="24"/>
        </w:rPr>
        <w:tab/>
      </w:r>
      <w:r w:rsidR="00A64C00" w:rsidRPr="002A78D7">
        <w:rPr>
          <w:szCs w:val="24"/>
        </w:rPr>
        <w:fldChar w:fldCharType="begin"/>
      </w:r>
      <w:r w:rsidRPr="002A78D7">
        <w:rPr>
          <w:szCs w:val="24"/>
        </w:rPr>
        <w:instrText xml:space="preserve"> QUOTE </w:instrText>
      </w:r>
      <w:r w:rsidR="00CF3C60">
        <w:rPr>
          <w:noProof/>
        </w:rPr>
        <w:drawing>
          <wp:inline distT="0" distB="0" distL="0" distR="0">
            <wp:extent cx="161925" cy="152400"/>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2" cstate="print">
                      <a:clrChange>
                        <a:clrFrom>
                          <a:srgbClr val="FFFFFF"/>
                        </a:clrFrom>
                        <a:clrTo>
                          <a:srgbClr val="FFFFFF">
                            <a:alpha val="0"/>
                          </a:srgbClr>
                        </a:clrTo>
                      </a:clrChange>
                    </a:blip>
                    <a:srcRect/>
                    <a:stretch>
                      <a:fillRect/>
                    </a:stretch>
                  </pic:blipFill>
                  <pic:spPr bwMode="auto">
                    <a:xfrm>
                      <a:off x="0" y="0"/>
                      <a:ext cx="161925" cy="152400"/>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161925" cy="152400"/>
            <wp:effectExtent l="1905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2" cstate="print">
                      <a:clrChange>
                        <a:clrFrom>
                          <a:srgbClr val="FFFFFF"/>
                        </a:clrFrom>
                        <a:clrTo>
                          <a:srgbClr val="FFFFFF">
                            <a:alpha val="0"/>
                          </a:srgbClr>
                        </a:clrTo>
                      </a:clrChange>
                    </a:blip>
                    <a:srcRect/>
                    <a:stretch>
                      <a:fillRect/>
                    </a:stretch>
                  </pic:blipFill>
                  <pic:spPr bwMode="auto">
                    <a:xfrm>
                      <a:off x="0" y="0"/>
                      <a:ext cx="161925" cy="152400"/>
                    </a:xfrm>
                    <a:prstGeom prst="rect">
                      <a:avLst/>
                    </a:prstGeom>
                    <a:noFill/>
                    <a:ln w="9525">
                      <a:noFill/>
                      <a:miter lim="800000"/>
                      <a:headEnd/>
                      <a:tailEnd/>
                    </a:ln>
                  </pic:spPr>
                </pic:pic>
              </a:graphicData>
            </a:graphic>
          </wp:inline>
        </w:drawing>
      </w:r>
      <w:r w:rsidR="00A64C00" w:rsidRPr="002A78D7">
        <w:rPr>
          <w:szCs w:val="24"/>
        </w:rPr>
        <w:fldChar w:fldCharType="end"/>
      </w:r>
      <w:r>
        <w:rPr>
          <w:szCs w:val="24"/>
        </w:rPr>
        <w:t xml:space="preserve"> = </w:t>
      </w:r>
      <w:r w:rsidR="00A64C00" w:rsidRPr="002A78D7">
        <w:rPr>
          <w:szCs w:val="24"/>
        </w:rPr>
        <w:fldChar w:fldCharType="begin"/>
      </w:r>
      <w:r w:rsidRPr="002A78D7">
        <w:rPr>
          <w:szCs w:val="24"/>
        </w:rPr>
        <w:instrText xml:space="preserve"> QUOTE </w:instrText>
      </w:r>
      <w:r w:rsidR="00CF3C60">
        <w:rPr>
          <w:noProof/>
        </w:rPr>
        <w:drawing>
          <wp:inline distT="0" distB="0" distL="0" distR="0">
            <wp:extent cx="1419225" cy="37147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3" cstate="print">
                      <a:clrChange>
                        <a:clrFrom>
                          <a:srgbClr val="FFFFFF"/>
                        </a:clrFrom>
                        <a:clrTo>
                          <a:srgbClr val="FFFFFF">
                            <a:alpha val="0"/>
                          </a:srgbClr>
                        </a:clrTo>
                      </a:clrChange>
                    </a:blip>
                    <a:srcRect/>
                    <a:stretch>
                      <a:fillRect/>
                    </a:stretch>
                  </pic:blipFill>
                  <pic:spPr bwMode="auto">
                    <a:xfrm>
                      <a:off x="0" y="0"/>
                      <a:ext cx="1419225" cy="371475"/>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1419225" cy="37147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3" cstate="print">
                      <a:clrChange>
                        <a:clrFrom>
                          <a:srgbClr val="FFFFFF"/>
                        </a:clrFrom>
                        <a:clrTo>
                          <a:srgbClr val="FFFFFF">
                            <a:alpha val="0"/>
                          </a:srgbClr>
                        </a:clrTo>
                      </a:clrChange>
                    </a:blip>
                    <a:srcRect/>
                    <a:stretch>
                      <a:fillRect/>
                    </a:stretch>
                  </pic:blipFill>
                  <pic:spPr bwMode="auto">
                    <a:xfrm>
                      <a:off x="0" y="0"/>
                      <a:ext cx="1419225" cy="371475"/>
                    </a:xfrm>
                    <a:prstGeom prst="rect">
                      <a:avLst/>
                    </a:prstGeom>
                    <a:noFill/>
                    <a:ln w="9525">
                      <a:noFill/>
                      <a:miter lim="800000"/>
                      <a:headEnd/>
                      <a:tailEnd/>
                    </a:ln>
                  </pic:spPr>
                </pic:pic>
              </a:graphicData>
            </a:graphic>
          </wp:inline>
        </w:drawing>
      </w:r>
      <w:r w:rsidR="00A64C00" w:rsidRPr="002A78D7">
        <w:rPr>
          <w:szCs w:val="24"/>
        </w:rPr>
        <w:fldChar w:fldCharType="end"/>
      </w:r>
      <w:r>
        <w:rPr>
          <w:szCs w:val="24"/>
        </w:rPr>
        <w:t>.</w:t>
      </w:r>
      <w:r w:rsidRPr="00A07DDF">
        <w:rPr>
          <w:szCs w:val="24"/>
        </w:rPr>
        <w:t xml:space="preserve"> </w:t>
      </w:r>
      <w:r>
        <w:rPr>
          <w:szCs w:val="24"/>
        </w:rPr>
        <w:tab/>
      </w:r>
      <w:r w:rsidRPr="0036046B">
        <w:rPr>
          <w:rFonts w:ascii="Arial" w:hAnsi="Arial" w:cs="Arial"/>
          <w:b/>
          <w:sz w:val="20"/>
          <w:szCs w:val="20"/>
        </w:rPr>
        <w:t>Equation C.</w:t>
      </w:r>
      <w:r w:rsidRPr="008A1B8E">
        <w:rPr>
          <w:rFonts w:ascii="Arial" w:hAnsi="Arial" w:cs="Arial"/>
          <w:b/>
          <w:sz w:val="20"/>
          <w:szCs w:val="20"/>
        </w:rPr>
        <w:t>7</w:t>
      </w:r>
    </w:p>
    <w:p w:rsidR="0049042A" w:rsidRDefault="0049042A" w:rsidP="00275B2C"/>
    <w:p w:rsidR="0049042A" w:rsidRDefault="0049042A" w:rsidP="00275B2C">
      <w:pPr>
        <w:pStyle w:val="APP2nd"/>
      </w:pPr>
      <w:r>
        <w:t xml:space="preserve">Sample Size </w:t>
      </w:r>
    </w:p>
    <w:p w:rsidR="0049042A" w:rsidRDefault="0049042A" w:rsidP="00275B2C">
      <w:pPr>
        <w:tabs>
          <w:tab w:val="left" w:pos="5310"/>
        </w:tabs>
      </w:pPr>
      <w:r w:rsidRPr="006A544C">
        <w:t>Using empirical simulation</w:t>
      </w:r>
      <w:r>
        <w:t xml:space="preserve"> and the estimators described above,</w:t>
      </w:r>
      <w:r w:rsidRPr="006A544C">
        <w:t xml:space="preserve"> we investigate</w:t>
      </w:r>
      <w:r>
        <w:t>d</w:t>
      </w:r>
      <w:r w:rsidRPr="006A544C">
        <w:t xml:space="preserve"> the effect of </w:t>
      </w:r>
      <w:r>
        <w:t xml:space="preserve">length and number of </w:t>
      </w:r>
      <w:r w:rsidRPr="006A544C">
        <w:t>transect</w:t>
      </w:r>
      <w:r>
        <w:t>s</w:t>
      </w:r>
      <w:r w:rsidRPr="006A544C">
        <w:t xml:space="preserve"> on the variance estimate for status based on presence/absence </w:t>
      </w:r>
      <w:r>
        <w:t xml:space="preserve">data </w:t>
      </w:r>
      <w:r w:rsidRPr="006A544C">
        <w:t xml:space="preserve">of </w:t>
      </w:r>
      <w:r>
        <w:t>a subset of nonnative s</w:t>
      </w:r>
      <w:r w:rsidRPr="006A544C">
        <w:t>pecies</w:t>
      </w:r>
      <w:r>
        <w:t xml:space="preserve"> in the two pilot studies. </w:t>
      </w:r>
      <w:r w:rsidRPr="006A544C">
        <w:t>For the simulation, we randomly sample</w:t>
      </w:r>
      <w:r>
        <w:t>d</w:t>
      </w:r>
      <w:r w:rsidRPr="006A544C">
        <w:t xml:space="preserve"> with replacement</w:t>
      </w:r>
      <w:r>
        <w:t xml:space="preserve"> </w:t>
      </w:r>
      <w:r w:rsidRPr="006A544C">
        <w:rPr>
          <w:i/>
        </w:rPr>
        <w:t>n</w:t>
      </w:r>
      <w:r w:rsidRPr="006A544C">
        <w:t xml:space="preserve"> transects for a given sample size (</w:t>
      </w:r>
      <w:r w:rsidRPr="00927C7D">
        <w:rPr>
          <w:i/>
        </w:rPr>
        <w:t>n</w:t>
      </w:r>
      <w:r>
        <w:rPr>
          <w:i/>
        </w:rPr>
        <w:t xml:space="preserve"> </w:t>
      </w:r>
      <w:r w:rsidRPr="006A544C">
        <w:t xml:space="preserve">=10 or </w:t>
      </w:r>
      <w:r w:rsidRPr="00927C7D">
        <w:rPr>
          <w:i/>
        </w:rPr>
        <w:t>n</w:t>
      </w:r>
      <w:r>
        <w:rPr>
          <w:i/>
        </w:rPr>
        <w:t xml:space="preserve"> </w:t>
      </w:r>
      <w:r w:rsidRPr="006A544C">
        <w:t>=20)</w:t>
      </w:r>
      <w:r w:rsidRPr="006A544C" w:rsidDel="002611FB">
        <w:t xml:space="preserve"> </w:t>
      </w:r>
      <w:r w:rsidRPr="006A544C">
        <w:t xml:space="preserve">from the pilot </w:t>
      </w:r>
      <w:r w:rsidRPr="006A544C">
        <w:lastRenderedPageBreak/>
        <w:t>data set</w:t>
      </w:r>
      <w:r>
        <w:t>s</w:t>
      </w:r>
      <w:r w:rsidRPr="006A544C">
        <w:t xml:space="preserve">. </w:t>
      </w:r>
      <w:r>
        <w:t>F</w:t>
      </w:r>
      <w:r w:rsidRPr="006A544C">
        <w:t xml:space="preserve">rom the selected </w:t>
      </w:r>
      <w:r w:rsidRPr="006A544C">
        <w:rPr>
          <w:i/>
        </w:rPr>
        <w:t xml:space="preserve">n </w:t>
      </w:r>
      <w:r w:rsidRPr="006A544C">
        <w:t>transects</w:t>
      </w:r>
      <w:r>
        <w:t>,</w:t>
      </w:r>
      <w:r w:rsidRPr="006A544C">
        <w:t xml:space="preserve"> we randomly select</w:t>
      </w:r>
      <w:r>
        <w:t>ed</w:t>
      </w:r>
      <w:r w:rsidRPr="006A544C">
        <w:t xml:space="preserve"> with replacement one segment of fixed length </w:t>
      </w:r>
      <w:r>
        <w:t>but no longer than the shortest transect</w:t>
      </w:r>
      <w:r w:rsidRPr="006A544C">
        <w:t xml:space="preserve">. This procedure </w:t>
      </w:r>
      <w:r>
        <w:t>was</w:t>
      </w:r>
      <w:r w:rsidRPr="006A544C">
        <w:t xml:space="preserve"> repeated 100 times to generate 100 samples </w:t>
      </w:r>
      <w:r>
        <w:t>from</w:t>
      </w:r>
      <w:r w:rsidRPr="006A544C">
        <w:t xml:space="preserve"> the pilot data. Then for each sample the variance estimate based on a</w:t>
      </w:r>
      <w:r>
        <w:t>n equally weighted unbiased estimator</w:t>
      </w:r>
      <w:r w:rsidRPr="006A544C">
        <w:t xml:space="preserve"> (one-stage cluster sample with equal cluster sizes) </w:t>
      </w:r>
      <w:r>
        <w:t>was</w:t>
      </w:r>
      <w:r w:rsidRPr="006A544C">
        <w:t xml:space="preserve"> calculated yielding 100 variance estimates. </w:t>
      </w:r>
      <w:r w:rsidR="00DA3327">
        <w:t>F</w:t>
      </w:r>
      <w:r>
        <w:t xml:space="preserve">or this simulation </w:t>
      </w:r>
      <w:r w:rsidRPr="006A544C">
        <w:t>we assum</w:t>
      </w:r>
      <w:r>
        <w:t>ed</w:t>
      </w:r>
      <w:r w:rsidRPr="006A544C">
        <w:t xml:space="preserve"> transects </w:t>
      </w:r>
      <w:proofErr w:type="gramStart"/>
      <w:r>
        <w:t>were</w:t>
      </w:r>
      <w:proofErr w:type="gramEnd"/>
      <w:r>
        <w:t xml:space="preserve"> of</w:t>
      </w:r>
      <w:r w:rsidRPr="006A544C">
        <w:t xml:space="preserve"> equal length and </w:t>
      </w:r>
      <w:r>
        <w:t>were</w:t>
      </w:r>
      <w:r w:rsidRPr="006A544C">
        <w:t xml:space="preserve"> randomly selected using </w:t>
      </w:r>
      <w:r>
        <w:t>simple random sampling (SRS),</w:t>
      </w:r>
      <w:r w:rsidRPr="006A544C">
        <w:t xml:space="preserve"> </w:t>
      </w:r>
      <w:r w:rsidR="00DA3327">
        <w:t xml:space="preserve">therefore </w:t>
      </w:r>
      <w:r w:rsidRPr="006A544C">
        <w:t xml:space="preserve">we can use the </w:t>
      </w:r>
      <w:r>
        <w:t>unbiased</w:t>
      </w:r>
      <w:r w:rsidRPr="006A544C">
        <w:t xml:space="preserve"> variance estimate </w:t>
      </w:r>
      <w:r>
        <w:t xml:space="preserve">(Equation </w:t>
      </w:r>
      <w:r w:rsidRPr="0036046B">
        <w:t>C.</w:t>
      </w:r>
      <w:r>
        <w:t xml:space="preserve"> 6). </w:t>
      </w:r>
      <w:r w:rsidR="00DA3327">
        <w:t>Use of t</w:t>
      </w:r>
      <w:r w:rsidRPr="006A544C">
        <w:t xml:space="preserve">his </w:t>
      </w:r>
      <w:r w:rsidR="00DA3327">
        <w:t>variance estimate is appropriate</w:t>
      </w:r>
      <w:r w:rsidRPr="006A544C">
        <w:t xml:space="preserve"> </w:t>
      </w:r>
      <w:proofErr w:type="gramStart"/>
      <w:r w:rsidRPr="006A544C">
        <w:t>because  a</w:t>
      </w:r>
      <w:proofErr w:type="gramEnd"/>
      <w:r w:rsidRPr="006A544C">
        <w:t xml:space="preserve"> proportion is calculated</w:t>
      </w:r>
      <w:r w:rsidR="00DA3327">
        <w:t xml:space="preserve"> for each transect</w:t>
      </w:r>
      <w:r w:rsidRPr="006A544C">
        <w:t xml:space="preserve"> as the number of plots with presences divided by the total number of plots sampled along </w:t>
      </w:r>
      <w:r>
        <w:t>that</w:t>
      </w:r>
      <w:r w:rsidRPr="006A544C">
        <w:t xml:space="preserve"> transect.</w:t>
      </w:r>
      <w:r>
        <w:t xml:space="preserve"> </w:t>
      </w:r>
    </w:p>
    <w:p w:rsidR="0049042A" w:rsidRPr="006A544C" w:rsidRDefault="0049042A" w:rsidP="00275B2C"/>
    <w:p w:rsidR="0049042A" w:rsidRPr="006A544C" w:rsidRDefault="0049042A" w:rsidP="00275B2C">
      <w:r w:rsidRPr="006A544C">
        <w:t xml:space="preserve">The major assumption in simulations is that pilot </w:t>
      </w:r>
      <w:r>
        <w:t>data are</w:t>
      </w:r>
      <w:r w:rsidRPr="006A544C">
        <w:t xml:space="preserve"> representative of variability within </w:t>
      </w:r>
      <w:r w:rsidR="00DA3327">
        <w:t>a</w:t>
      </w:r>
      <w:r w:rsidR="00DA3327" w:rsidRPr="006A544C">
        <w:t xml:space="preserve"> </w:t>
      </w:r>
      <w:r w:rsidRPr="006A544C">
        <w:t xml:space="preserve">population of established </w:t>
      </w:r>
      <w:r>
        <w:t>nonnative</w:t>
      </w:r>
      <w:r w:rsidRPr="006A544C">
        <w:t xml:space="preserve"> species </w:t>
      </w:r>
      <w:r>
        <w:t xml:space="preserve">in </w:t>
      </w:r>
      <w:r w:rsidRPr="006A544C">
        <w:t xml:space="preserve">wet forest </w:t>
      </w:r>
      <w:r>
        <w:t>at</w:t>
      </w:r>
      <w:r w:rsidRPr="006A544C">
        <w:t xml:space="preserve"> </w:t>
      </w:r>
      <w:r w:rsidRPr="00A16F97">
        <w:t xml:space="preserve">Hawai‘i Volcanoes National Park </w:t>
      </w:r>
      <w:r w:rsidRPr="006A544C">
        <w:t xml:space="preserve">and elsewhere. </w:t>
      </w:r>
    </w:p>
    <w:p w:rsidR="0049042A" w:rsidRPr="006A544C" w:rsidRDefault="0049042A" w:rsidP="00275B2C"/>
    <w:p w:rsidR="0049042A" w:rsidRPr="00FC5723" w:rsidRDefault="0049042A" w:rsidP="00275B2C">
      <w:pPr>
        <w:pStyle w:val="APP3rd"/>
        <w:rPr>
          <w:sz w:val="22"/>
          <w:szCs w:val="22"/>
        </w:rPr>
      </w:pPr>
      <w:r w:rsidRPr="00FC5723">
        <w:rPr>
          <w:sz w:val="22"/>
          <w:szCs w:val="22"/>
        </w:rPr>
        <w:t>Ainsworth et al. Simulation</w:t>
      </w:r>
    </w:p>
    <w:p w:rsidR="0049042A" w:rsidRDefault="0049042A" w:rsidP="00275B2C">
      <w:r>
        <w:t xml:space="preserve">The frequency estimates for the five target species in 2000 and 2008 from Ainsworth et al. </w:t>
      </w:r>
      <w:r w:rsidR="00A64C00">
        <w:fldChar w:fldCharType="begin"/>
      </w:r>
      <w:r>
        <w:instrText xml:space="preserve"> ADDIN EN.CITE &lt;EndNote&gt;&lt;Cite ExcludeAuth="1"&gt;&lt;Author&gt;Ainsworth&lt;/Author&gt;&lt;Year&gt;2008&lt;/Year&gt;&lt;RecNum&gt;463&lt;/RecNum&gt;&lt;DisplayText&gt;(2008)&lt;/DisplayText&gt;&lt;record&gt;&lt;rec-number&gt;463&lt;/rec-number&gt;&lt;foreign-keys&gt;&lt;key app="EN" db-id="29wd9fdxkttawpevre3ptatrsdx2se0wz5da"&gt;463&lt;/key&gt;&lt;/foreign-keys&gt;&lt;ref-type name="Unpublished Work"&gt;34&lt;/ref-type&gt;&lt;contributors&gt;&lt;authors&gt;&lt;author&gt;Ainsworth, A.&lt;/author&gt;&lt;author&gt;Stevens, B.&lt;/author&gt;&lt;author&gt;Hadway, L.&lt;/author&gt;&lt;author&gt;Agorastos, N.&lt;/author&gt;&lt;author&gt;Cole, I.&lt;/author&gt;&lt;author&gt;Litton, C. M.&lt;/author&gt;&lt;/authors&gt;&lt;/contributors&gt;&lt;titles&gt;&lt;title&gt;&lt;style face="normal" font="default" size="100%"&gt;Vegetation response to eight years of feral pig (&lt;/style&gt;&lt;style face="italic" font="default" size="100%"&gt;Sus scrofa&lt;/style&gt;&lt;style face="normal" font="default" size="100%"&gt;) removal in Pu‘u Maka‘ala Natural Area Reserve, Hawai‘i&lt;/style&gt;&lt;/title&gt;&lt;/titles&gt;&lt;dates&gt;&lt;year&gt;2008&lt;/year&gt;&lt;/dates&gt;&lt;pub-location&gt;Hilo, HI. Unpublished Report&lt;/pub-location&gt;&lt;publisher&gt;State of Hawaii, Division of Forestry and Wildlife&lt;/publisher&gt;&lt;urls&gt;&lt;/urls&gt;&lt;/record&gt;&lt;/Cite&gt;&lt;/EndNote&gt;</w:instrText>
      </w:r>
      <w:r w:rsidR="00A64C00">
        <w:fldChar w:fldCharType="separate"/>
      </w:r>
      <w:r>
        <w:rPr>
          <w:noProof/>
        </w:rPr>
        <w:t>(2008)</w:t>
      </w:r>
      <w:r w:rsidR="00A64C00">
        <w:fldChar w:fldCharType="end"/>
      </w:r>
      <w:r>
        <w:t xml:space="preserve"> are presented in Table C.1. Results from the simulation described above are summarized in Figures C.1 and C.2. In those figures, the equally weighted unbiased variance estimate (SRS variance estimator) of the estimated mean frequency is presented for each target species for either 10 or 20 transects of three lengths (100, 250, and 500 m). </w:t>
      </w:r>
    </w:p>
    <w:p w:rsidR="0049042A" w:rsidRDefault="0049042A" w:rsidP="00275B2C"/>
    <w:p w:rsidR="0049042A" w:rsidRDefault="0049042A" w:rsidP="00275B2C">
      <w:r w:rsidRPr="006A544C">
        <w:t xml:space="preserve">For </w:t>
      </w:r>
      <w:r>
        <w:t>all five</w:t>
      </w:r>
      <w:r w:rsidRPr="006A544C">
        <w:t xml:space="preserve"> species, the </w:t>
      </w:r>
      <w:r>
        <w:t xml:space="preserve">mean and quartile width of </w:t>
      </w:r>
      <w:r w:rsidRPr="006A544C">
        <w:t>variance</w:t>
      </w:r>
      <w:r>
        <w:t xml:space="preserve"> estimations are</w:t>
      </w:r>
      <w:r w:rsidRPr="006A544C">
        <w:t xml:space="preserve"> reduced by sampling </w:t>
      </w:r>
      <w:r>
        <w:t>20</w:t>
      </w:r>
      <w:r w:rsidRPr="006A544C">
        <w:t xml:space="preserve"> transects</w:t>
      </w:r>
      <w:r>
        <w:t xml:space="preserve"> as compared to 10 (figs. </w:t>
      </w:r>
      <w:proofErr w:type="gramStart"/>
      <w:r>
        <w:t>C.1 and C.2).</w:t>
      </w:r>
      <w:proofErr w:type="gramEnd"/>
      <w:r>
        <w:t xml:space="preserve"> Therefore we recommend a sample size of 20 transects. Increasing transect length from 100 to 500 m does provide some reduction in mean estimated variance for 20 transects, but this gain is not as large as the gain by increasing sample size to 20 transects. For this study site, there</w:t>
      </w:r>
      <w:r w:rsidRPr="006A544C">
        <w:t xml:space="preserve"> does</w:t>
      </w:r>
      <w:r>
        <w:t xml:space="preserve"> </w:t>
      </w:r>
      <w:r w:rsidRPr="006A544C">
        <w:t>n</w:t>
      </w:r>
      <w:r>
        <w:t>o</w:t>
      </w:r>
      <w:r w:rsidRPr="006A544C">
        <w:t xml:space="preserve">t appear to be much </w:t>
      </w:r>
      <w:r>
        <w:t xml:space="preserve">additional </w:t>
      </w:r>
      <w:r w:rsidRPr="006A544C">
        <w:t xml:space="preserve">gain </w:t>
      </w:r>
      <w:r>
        <w:t xml:space="preserve">by increasing </w:t>
      </w:r>
      <w:proofErr w:type="gramStart"/>
      <w:r>
        <w:t>transect</w:t>
      </w:r>
      <w:proofErr w:type="gramEnd"/>
      <w:r>
        <w:t xml:space="preserve"> length from 250 to 500 m. Since all </w:t>
      </w:r>
      <w:r w:rsidRPr="006A544C">
        <w:t xml:space="preserve">estimated variances </w:t>
      </w:r>
      <w:r>
        <w:t xml:space="preserve">for various lengths </w:t>
      </w:r>
      <w:r w:rsidRPr="006A544C">
        <w:t>are quite small in terms of a proportion (y-axis range)</w:t>
      </w:r>
      <w:r>
        <w:t xml:space="preserve">, the decision on what length of transect to sample should be based on the </w:t>
      </w:r>
      <w:r w:rsidRPr="006A544C">
        <w:t xml:space="preserve">trade-off in cost associated with surveying </w:t>
      </w:r>
      <w:r>
        <w:t>longer transects versus a minimal reduction in estimated variances.</w:t>
      </w:r>
      <w:r w:rsidRPr="006A544C">
        <w:t xml:space="preserve"> Assuming </w:t>
      </w:r>
      <w:r>
        <w:t xml:space="preserve">that </w:t>
      </w:r>
      <w:r w:rsidRPr="006A544C">
        <w:t>variability in th</w:t>
      </w:r>
      <w:r>
        <w:t>ese</w:t>
      </w:r>
      <w:r w:rsidRPr="006A544C">
        <w:t xml:space="preserve"> data </w:t>
      </w:r>
      <w:r>
        <w:t>is</w:t>
      </w:r>
      <w:r w:rsidRPr="006A544C">
        <w:t xml:space="preserve"> representative of what </w:t>
      </w:r>
      <w:r>
        <w:t xml:space="preserve">occurs </w:t>
      </w:r>
      <w:r w:rsidRPr="006A544C">
        <w:t>within a park, sufficient status estimates</w:t>
      </w:r>
      <w:r w:rsidRPr="006A544C" w:rsidDel="00E4166C">
        <w:t xml:space="preserve"> </w:t>
      </w:r>
      <w:r>
        <w:t xml:space="preserve">could be obtained by sampling an increased number of </w:t>
      </w:r>
      <w:r w:rsidRPr="006A544C">
        <w:t>shorter transects.</w:t>
      </w:r>
    </w:p>
    <w:p w:rsidR="0049042A" w:rsidRPr="006A544C" w:rsidRDefault="0049042A" w:rsidP="00275B2C"/>
    <w:p w:rsidR="0049042A" w:rsidRPr="00FC5723" w:rsidRDefault="0049042A" w:rsidP="00275B2C">
      <w:pPr>
        <w:pStyle w:val="APPTable"/>
        <w:rPr>
          <w:sz w:val="20"/>
          <w:szCs w:val="20"/>
        </w:rPr>
      </w:pPr>
      <w:r w:rsidRPr="00FC5723">
        <w:rPr>
          <w:b/>
          <w:sz w:val="20"/>
          <w:szCs w:val="20"/>
        </w:rPr>
        <w:t xml:space="preserve">Table C.1. </w:t>
      </w:r>
      <w:r w:rsidRPr="00FC5723">
        <w:rPr>
          <w:sz w:val="20"/>
          <w:szCs w:val="20"/>
        </w:rPr>
        <w:t xml:space="preserve">Mean frequency or the proportion of area occupied estimates (population average per plot) for five target species from Ainsworth et al. </w:t>
      </w:r>
      <w:r w:rsidR="00A64C00" w:rsidRPr="00FC5723">
        <w:rPr>
          <w:sz w:val="20"/>
          <w:szCs w:val="20"/>
        </w:rPr>
        <w:fldChar w:fldCharType="begin"/>
      </w:r>
      <w:r w:rsidRPr="00FC5723">
        <w:rPr>
          <w:sz w:val="20"/>
          <w:szCs w:val="20"/>
        </w:rPr>
        <w:instrText xml:space="preserve"> ADDIN EN.CITE &lt;EndNote&gt;&lt;Cite ExcludeAuth="1"&gt;&lt;Author&gt;Ainsworth&lt;/Author&gt;&lt;Year&gt;2008&lt;/Year&gt;&lt;RecNum&gt;463&lt;/RecNum&gt;&lt;DisplayText&gt;(2008)&lt;/DisplayText&gt;&lt;record&gt;&lt;rec-number&gt;463&lt;/rec-number&gt;&lt;foreign-keys&gt;&lt;key app="EN" db-id="29wd9fdxkttawpevre3ptatrsdx2se0wz5da"&gt;463&lt;/key&gt;&lt;/foreign-keys&gt;&lt;ref-type name="Unpublished Work"&gt;34&lt;/ref-type&gt;&lt;contributors&gt;&lt;authors&gt;&lt;author&gt;Ainsworth, A.&lt;/author&gt;&lt;author&gt;Stevens, B.&lt;/author&gt;&lt;author&gt;Hadway, L.&lt;/author&gt;&lt;author&gt;Agorastos, N.&lt;/author&gt;&lt;author&gt;Cole, I.&lt;/author&gt;&lt;author&gt;Litton, C. M.&lt;/author&gt;&lt;/authors&gt;&lt;/contributors&gt;&lt;titles&gt;&lt;title&gt;&lt;style face="normal" font="default" size="100%"&gt;Vegetation response to eight years of feral pig (&lt;/style&gt;&lt;style face="italic" font="default" size="100%"&gt;Sus scrofa&lt;/style&gt;&lt;style face="normal" font="default" size="100%"&gt;) removal in Pu‘u Maka‘ala Natural Area Reserve, Hawai‘i&lt;/style&gt;&lt;/title&gt;&lt;/titles&gt;&lt;dates&gt;&lt;year&gt;2008&lt;/year&gt;&lt;/dates&gt;&lt;pub-location&gt;Hilo, HI. Unpublished Report&lt;/pub-location&gt;&lt;publisher&gt;State of Hawaii, Division of Forestry and Wildlife&lt;/publisher&gt;&lt;urls&gt;&lt;/urls&gt;&lt;/record&gt;&lt;/Cite&gt;&lt;/EndNote&gt;</w:instrText>
      </w:r>
      <w:r w:rsidR="00A64C00" w:rsidRPr="00FC5723">
        <w:rPr>
          <w:sz w:val="20"/>
          <w:szCs w:val="20"/>
        </w:rPr>
        <w:fldChar w:fldCharType="separate"/>
      </w:r>
      <w:r w:rsidRPr="00FC5723">
        <w:rPr>
          <w:noProof/>
          <w:sz w:val="20"/>
          <w:szCs w:val="20"/>
        </w:rPr>
        <w:t>(2008)</w:t>
      </w:r>
      <w:r w:rsidR="00A64C00" w:rsidRPr="00FC5723">
        <w:rPr>
          <w:sz w:val="20"/>
          <w:szCs w:val="20"/>
        </w:rPr>
        <w:fldChar w:fldCharType="end"/>
      </w:r>
      <w:r w:rsidRPr="00FC5723">
        <w:rPr>
          <w:sz w:val="20"/>
          <w:szCs w:val="20"/>
        </w:rPr>
        <w:t xml:space="preserve"> pilot data with standard error in parentheses.</w:t>
      </w:r>
    </w:p>
    <w:p w:rsidR="0049042A" w:rsidRPr="006A544C" w:rsidRDefault="0049042A" w:rsidP="00275B2C"/>
    <w:tbl>
      <w:tblPr>
        <w:tblW w:w="9195" w:type="dxa"/>
        <w:tblLook w:val="00A0" w:firstRow="1" w:lastRow="0" w:firstColumn="1" w:lastColumn="0" w:noHBand="0" w:noVBand="0"/>
      </w:tblPr>
      <w:tblGrid>
        <w:gridCol w:w="1725"/>
        <w:gridCol w:w="1350"/>
        <w:gridCol w:w="1440"/>
        <w:gridCol w:w="1620"/>
        <w:gridCol w:w="270"/>
        <w:gridCol w:w="1350"/>
        <w:gridCol w:w="1440"/>
      </w:tblGrid>
      <w:tr w:rsidR="0049042A" w:rsidRPr="003E059F">
        <w:trPr>
          <w:trHeight w:val="300"/>
        </w:trPr>
        <w:tc>
          <w:tcPr>
            <w:tcW w:w="1725" w:type="dxa"/>
            <w:vMerge w:val="restart"/>
            <w:tcBorders>
              <w:top w:val="single" w:sz="4" w:space="0" w:color="auto"/>
              <w:left w:val="nil"/>
              <w:bottom w:val="nil"/>
              <w:right w:val="nil"/>
            </w:tcBorders>
            <w:vAlign w:val="center"/>
          </w:tcPr>
          <w:p w:rsidR="0049042A" w:rsidRDefault="0049042A">
            <w:pPr>
              <w:ind w:left="177" w:hanging="180"/>
              <w:rPr>
                <w:rFonts w:ascii="Arial" w:hAnsi="Arial" w:cs="Arial"/>
                <w:b/>
                <w:bCs/>
                <w:color w:val="000000"/>
                <w:sz w:val="20"/>
                <w:szCs w:val="24"/>
              </w:rPr>
            </w:pPr>
            <w:r w:rsidRPr="003E059F">
              <w:rPr>
                <w:rFonts w:ascii="Arial" w:hAnsi="Arial" w:cs="Arial"/>
                <w:b/>
                <w:bCs/>
                <w:color w:val="000000"/>
                <w:sz w:val="20"/>
                <w:szCs w:val="24"/>
              </w:rPr>
              <w:t>Species Name</w:t>
            </w:r>
          </w:p>
        </w:tc>
        <w:tc>
          <w:tcPr>
            <w:tcW w:w="1350" w:type="dxa"/>
            <w:vMerge w:val="restart"/>
            <w:tcBorders>
              <w:top w:val="single" w:sz="4" w:space="0" w:color="auto"/>
              <w:left w:val="nil"/>
              <w:bottom w:val="nil"/>
              <w:right w:val="nil"/>
            </w:tcBorders>
            <w:vAlign w:val="center"/>
          </w:tcPr>
          <w:p w:rsidR="0049042A" w:rsidRPr="003E059F" w:rsidRDefault="0049042A" w:rsidP="00F64B14">
            <w:pPr>
              <w:jc w:val="center"/>
              <w:rPr>
                <w:rFonts w:ascii="Arial" w:hAnsi="Arial" w:cs="Arial"/>
                <w:b/>
                <w:bCs/>
                <w:color w:val="000000"/>
                <w:sz w:val="20"/>
                <w:szCs w:val="24"/>
              </w:rPr>
            </w:pPr>
            <w:r w:rsidRPr="003E059F">
              <w:rPr>
                <w:rFonts w:ascii="Arial" w:hAnsi="Arial" w:cs="Arial"/>
                <w:b/>
                <w:bCs/>
                <w:color w:val="000000"/>
                <w:sz w:val="20"/>
                <w:szCs w:val="24"/>
              </w:rPr>
              <w:t>Species Code</w:t>
            </w:r>
          </w:p>
        </w:tc>
        <w:tc>
          <w:tcPr>
            <w:tcW w:w="3060" w:type="dxa"/>
            <w:gridSpan w:val="2"/>
            <w:tcBorders>
              <w:top w:val="single" w:sz="4" w:space="0" w:color="auto"/>
              <w:left w:val="nil"/>
              <w:bottom w:val="single" w:sz="4" w:space="0" w:color="auto"/>
              <w:right w:val="nil"/>
            </w:tcBorders>
            <w:noWrap/>
            <w:vAlign w:val="center"/>
          </w:tcPr>
          <w:p w:rsidR="0049042A" w:rsidRPr="003E059F" w:rsidRDefault="0049042A" w:rsidP="00E73524">
            <w:pPr>
              <w:jc w:val="center"/>
              <w:rPr>
                <w:rFonts w:ascii="Arial" w:hAnsi="Arial" w:cs="Arial"/>
                <w:b/>
                <w:bCs/>
                <w:color w:val="000000"/>
                <w:sz w:val="20"/>
              </w:rPr>
            </w:pPr>
            <w:r w:rsidRPr="003E059F">
              <w:rPr>
                <w:rFonts w:ascii="Arial" w:hAnsi="Arial" w:cs="Arial"/>
                <w:b/>
                <w:bCs/>
                <w:color w:val="000000"/>
                <w:sz w:val="20"/>
              </w:rPr>
              <w:t>2000 Frequency</w:t>
            </w:r>
          </w:p>
        </w:tc>
        <w:tc>
          <w:tcPr>
            <w:tcW w:w="270" w:type="dxa"/>
            <w:tcBorders>
              <w:top w:val="single" w:sz="4" w:space="0" w:color="auto"/>
              <w:left w:val="nil"/>
              <w:bottom w:val="nil"/>
              <w:right w:val="nil"/>
            </w:tcBorders>
            <w:noWrap/>
            <w:vAlign w:val="center"/>
          </w:tcPr>
          <w:p w:rsidR="0049042A" w:rsidRPr="003E059F" w:rsidRDefault="0049042A" w:rsidP="00E73524">
            <w:pPr>
              <w:jc w:val="center"/>
              <w:rPr>
                <w:rFonts w:ascii="Arial" w:hAnsi="Arial" w:cs="Arial"/>
                <w:b/>
                <w:bCs/>
                <w:color w:val="000000"/>
                <w:sz w:val="20"/>
              </w:rPr>
            </w:pPr>
          </w:p>
        </w:tc>
        <w:tc>
          <w:tcPr>
            <w:tcW w:w="2790" w:type="dxa"/>
            <w:gridSpan w:val="2"/>
            <w:tcBorders>
              <w:top w:val="single" w:sz="4" w:space="0" w:color="auto"/>
              <w:left w:val="nil"/>
              <w:bottom w:val="single" w:sz="4" w:space="0" w:color="auto"/>
              <w:right w:val="nil"/>
            </w:tcBorders>
            <w:noWrap/>
            <w:vAlign w:val="center"/>
          </w:tcPr>
          <w:p w:rsidR="0049042A" w:rsidRPr="003E059F" w:rsidRDefault="0049042A" w:rsidP="00E73524">
            <w:pPr>
              <w:jc w:val="center"/>
              <w:rPr>
                <w:rFonts w:ascii="Arial" w:hAnsi="Arial" w:cs="Arial"/>
                <w:b/>
                <w:bCs/>
                <w:color w:val="000000"/>
                <w:sz w:val="20"/>
              </w:rPr>
            </w:pPr>
            <w:r w:rsidRPr="003E059F">
              <w:rPr>
                <w:rFonts w:ascii="Arial" w:hAnsi="Arial" w:cs="Arial"/>
                <w:b/>
                <w:bCs/>
                <w:color w:val="000000"/>
                <w:sz w:val="20"/>
              </w:rPr>
              <w:t>2008 Frequency</w:t>
            </w:r>
          </w:p>
        </w:tc>
      </w:tr>
      <w:tr w:rsidR="0049042A" w:rsidRPr="003E059F">
        <w:trPr>
          <w:trHeight w:val="584"/>
        </w:trPr>
        <w:tc>
          <w:tcPr>
            <w:tcW w:w="1725" w:type="dxa"/>
            <w:vMerge/>
            <w:tcBorders>
              <w:top w:val="nil"/>
              <w:left w:val="nil"/>
              <w:bottom w:val="single" w:sz="12" w:space="0" w:color="auto"/>
              <w:right w:val="nil"/>
            </w:tcBorders>
            <w:vAlign w:val="center"/>
          </w:tcPr>
          <w:p w:rsidR="0049042A" w:rsidRDefault="0049042A">
            <w:pPr>
              <w:ind w:left="177" w:hanging="180"/>
              <w:jc w:val="center"/>
              <w:rPr>
                <w:rFonts w:ascii="Arial" w:hAnsi="Arial" w:cs="Arial"/>
                <w:b/>
                <w:bCs/>
                <w:color w:val="000000"/>
                <w:sz w:val="20"/>
                <w:szCs w:val="24"/>
              </w:rPr>
            </w:pPr>
          </w:p>
        </w:tc>
        <w:tc>
          <w:tcPr>
            <w:tcW w:w="1350" w:type="dxa"/>
            <w:vMerge/>
            <w:tcBorders>
              <w:top w:val="nil"/>
              <w:left w:val="nil"/>
              <w:bottom w:val="single" w:sz="12" w:space="0" w:color="auto"/>
              <w:right w:val="nil"/>
            </w:tcBorders>
            <w:vAlign w:val="center"/>
          </w:tcPr>
          <w:p w:rsidR="0049042A" w:rsidRDefault="0049042A">
            <w:pPr>
              <w:jc w:val="center"/>
              <w:rPr>
                <w:rFonts w:ascii="Arial" w:hAnsi="Arial" w:cs="Arial"/>
                <w:b/>
                <w:bCs/>
                <w:color w:val="000000"/>
                <w:sz w:val="20"/>
                <w:szCs w:val="24"/>
              </w:rPr>
            </w:pPr>
          </w:p>
        </w:tc>
        <w:tc>
          <w:tcPr>
            <w:tcW w:w="1440" w:type="dxa"/>
            <w:tcBorders>
              <w:top w:val="single" w:sz="4" w:space="0" w:color="auto"/>
              <w:left w:val="nil"/>
              <w:bottom w:val="single" w:sz="12" w:space="0" w:color="auto"/>
              <w:right w:val="nil"/>
            </w:tcBorders>
            <w:vAlign w:val="center"/>
          </w:tcPr>
          <w:p w:rsidR="0049042A" w:rsidRPr="003E059F" w:rsidRDefault="0049042A" w:rsidP="00F64B14">
            <w:pPr>
              <w:jc w:val="center"/>
              <w:rPr>
                <w:rFonts w:ascii="Arial" w:hAnsi="Arial" w:cs="Arial"/>
                <w:b/>
                <w:bCs/>
                <w:color w:val="000000"/>
                <w:sz w:val="20"/>
                <w:szCs w:val="24"/>
              </w:rPr>
            </w:pPr>
            <w:r w:rsidRPr="003E059F">
              <w:rPr>
                <w:rFonts w:ascii="Arial" w:hAnsi="Arial" w:cs="Arial"/>
                <w:b/>
                <w:bCs/>
                <w:color w:val="000000"/>
                <w:sz w:val="20"/>
                <w:szCs w:val="24"/>
              </w:rPr>
              <w:t>Ratio</w:t>
            </w:r>
          </w:p>
        </w:tc>
        <w:tc>
          <w:tcPr>
            <w:tcW w:w="1620" w:type="dxa"/>
            <w:tcBorders>
              <w:top w:val="single" w:sz="4" w:space="0" w:color="auto"/>
              <w:left w:val="nil"/>
              <w:bottom w:val="single" w:sz="12" w:space="0" w:color="auto"/>
              <w:right w:val="nil"/>
            </w:tcBorders>
            <w:vAlign w:val="center"/>
          </w:tcPr>
          <w:p w:rsidR="0049042A" w:rsidRPr="003E059F" w:rsidRDefault="0049042A" w:rsidP="00F64B14">
            <w:pPr>
              <w:jc w:val="center"/>
              <w:rPr>
                <w:rFonts w:ascii="Arial" w:hAnsi="Arial" w:cs="Arial"/>
                <w:b/>
                <w:bCs/>
                <w:color w:val="000000"/>
                <w:sz w:val="20"/>
                <w:szCs w:val="20"/>
              </w:rPr>
            </w:pPr>
            <w:r w:rsidRPr="003E059F">
              <w:rPr>
                <w:rFonts w:ascii="Arial" w:hAnsi="Arial" w:cs="Arial"/>
                <w:b/>
                <w:bCs/>
                <w:color w:val="000000"/>
                <w:sz w:val="20"/>
                <w:szCs w:val="20"/>
              </w:rPr>
              <w:t>Equally Weighted</w:t>
            </w:r>
          </w:p>
        </w:tc>
        <w:tc>
          <w:tcPr>
            <w:tcW w:w="270" w:type="dxa"/>
            <w:tcBorders>
              <w:top w:val="nil"/>
              <w:left w:val="nil"/>
              <w:bottom w:val="single" w:sz="12" w:space="0" w:color="auto"/>
              <w:right w:val="nil"/>
            </w:tcBorders>
            <w:vAlign w:val="center"/>
          </w:tcPr>
          <w:p w:rsidR="0049042A" w:rsidRPr="003E059F" w:rsidRDefault="0049042A" w:rsidP="00E43B75">
            <w:pPr>
              <w:jc w:val="center"/>
              <w:rPr>
                <w:rFonts w:ascii="Arial" w:hAnsi="Arial" w:cs="Arial"/>
                <w:b/>
                <w:bCs/>
                <w:color w:val="000000"/>
                <w:sz w:val="20"/>
                <w:szCs w:val="24"/>
              </w:rPr>
            </w:pPr>
          </w:p>
        </w:tc>
        <w:tc>
          <w:tcPr>
            <w:tcW w:w="1350" w:type="dxa"/>
            <w:tcBorders>
              <w:top w:val="single" w:sz="4" w:space="0" w:color="auto"/>
              <w:left w:val="nil"/>
              <w:bottom w:val="single" w:sz="12" w:space="0" w:color="auto"/>
              <w:right w:val="nil"/>
            </w:tcBorders>
            <w:vAlign w:val="center"/>
          </w:tcPr>
          <w:p w:rsidR="0049042A" w:rsidRPr="003E059F" w:rsidRDefault="0049042A" w:rsidP="00F64B14">
            <w:pPr>
              <w:jc w:val="center"/>
              <w:rPr>
                <w:rFonts w:ascii="Arial" w:hAnsi="Arial" w:cs="Arial"/>
                <w:b/>
                <w:bCs/>
                <w:color w:val="000000"/>
                <w:sz w:val="20"/>
                <w:szCs w:val="24"/>
              </w:rPr>
            </w:pPr>
            <w:r w:rsidRPr="003E059F">
              <w:rPr>
                <w:rFonts w:ascii="Arial" w:hAnsi="Arial" w:cs="Arial"/>
                <w:b/>
                <w:bCs/>
                <w:color w:val="000000"/>
                <w:sz w:val="20"/>
                <w:szCs w:val="24"/>
              </w:rPr>
              <w:t>Ratio</w:t>
            </w:r>
          </w:p>
        </w:tc>
        <w:tc>
          <w:tcPr>
            <w:tcW w:w="1440" w:type="dxa"/>
            <w:tcBorders>
              <w:top w:val="single" w:sz="4" w:space="0" w:color="auto"/>
              <w:left w:val="nil"/>
              <w:bottom w:val="single" w:sz="12" w:space="0" w:color="auto"/>
              <w:right w:val="nil"/>
            </w:tcBorders>
            <w:vAlign w:val="center"/>
          </w:tcPr>
          <w:p w:rsidR="0049042A" w:rsidRPr="003E059F" w:rsidRDefault="0049042A" w:rsidP="00F64B14">
            <w:pPr>
              <w:jc w:val="center"/>
              <w:rPr>
                <w:rFonts w:ascii="Arial" w:hAnsi="Arial" w:cs="Arial"/>
                <w:b/>
                <w:bCs/>
                <w:color w:val="000000"/>
                <w:sz w:val="20"/>
                <w:szCs w:val="20"/>
              </w:rPr>
            </w:pPr>
            <w:r w:rsidRPr="003E059F">
              <w:rPr>
                <w:rFonts w:ascii="Arial" w:hAnsi="Arial" w:cs="Arial"/>
                <w:b/>
                <w:bCs/>
                <w:color w:val="000000"/>
                <w:sz w:val="20"/>
                <w:szCs w:val="20"/>
              </w:rPr>
              <w:t>Equally Weighted</w:t>
            </w:r>
          </w:p>
        </w:tc>
      </w:tr>
      <w:tr w:rsidR="0049042A" w:rsidRPr="003E059F">
        <w:trPr>
          <w:trHeight w:val="315"/>
        </w:trPr>
        <w:tc>
          <w:tcPr>
            <w:tcW w:w="1725" w:type="dxa"/>
            <w:tcBorders>
              <w:top w:val="single" w:sz="12" w:space="0" w:color="auto"/>
              <w:left w:val="nil"/>
              <w:bottom w:val="nil"/>
              <w:right w:val="nil"/>
            </w:tcBorders>
            <w:noWrap/>
            <w:vAlign w:val="center"/>
          </w:tcPr>
          <w:p w:rsidR="0049042A" w:rsidRDefault="0049042A" w:rsidP="00D51BBB">
            <w:pPr>
              <w:ind w:left="177" w:hanging="180"/>
              <w:rPr>
                <w:rFonts w:ascii="Arial" w:hAnsi="Arial" w:cs="Arial"/>
                <w:i/>
                <w:iCs/>
                <w:color w:val="000000"/>
                <w:sz w:val="20"/>
                <w:szCs w:val="24"/>
              </w:rPr>
            </w:pPr>
            <w:r w:rsidRPr="003E059F">
              <w:rPr>
                <w:rFonts w:ascii="Arial" w:hAnsi="Arial" w:cs="Arial"/>
                <w:i/>
                <w:iCs/>
                <w:color w:val="000000"/>
                <w:sz w:val="20"/>
                <w:szCs w:val="24"/>
              </w:rPr>
              <w:t>Cyperus</w:t>
            </w:r>
            <w:r w:rsidRPr="003E059F">
              <w:rPr>
                <w:rFonts w:ascii="Arial" w:hAnsi="Arial" w:cs="Arial"/>
                <w:color w:val="000000"/>
                <w:sz w:val="20"/>
                <w:szCs w:val="24"/>
              </w:rPr>
              <w:t xml:space="preserve"> spp.</w:t>
            </w:r>
          </w:p>
        </w:tc>
        <w:tc>
          <w:tcPr>
            <w:tcW w:w="1350" w:type="dxa"/>
            <w:tcBorders>
              <w:top w:val="single" w:sz="12" w:space="0" w:color="auto"/>
              <w:left w:val="nil"/>
              <w:bottom w:val="nil"/>
              <w:right w:val="nil"/>
            </w:tcBorders>
            <w:vAlign w:val="center"/>
          </w:tcPr>
          <w:p w:rsidR="0049042A" w:rsidRDefault="0049042A">
            <w:pPr>
              <w:jc w:val="center"/>
              <w:rPr>
                <w:rFonts w:ascii="Arial" w:hAnsi="Arial" w:cs="Arial"/>
                <w:color w:val="000000"/>
                <w:sz w:val="20"/>
                <w:szCs w:val="24"/>
              </w:rPr>
            </w:pPr>
            <w:r w:rsidRPr="003E059F">
              <w:rPr>
                <w:rFonts w:ascii="Arial" w:hAnsi="Arial" w:cs="Arial"/>
                <w:color w:val="000000"/>
                <w:sz w:val="20"/>
                <w:szCs w:val="24"/>
              </w:rPr>
              <w:t>CYPSPP</w:t>
            </w:r>
          </w:p>
        </w:tc>
        <w:tc>
          <w:tcPr>
            <w:tcW w:w="1440" w:type="dxa"/>
            <w:tcBorders>
              <w:top w:val="single" w:sz="12" w:space="0" w:color="auto"/>
              <w:left w:val="nil"/>
              <w:bottom w:val="nil"/>
              <w:right w:val="nil"/>
            </w:tcBorders>
            <w:vAlign w:val="center"/>
          </w:tcPr>
          <w:p w:rsidR="0049042A" w:rsidRDefault="0049042A">
            <w:pPr>
              <w:jc w:val="center"/>
              <w:rPr>
                <w:rFonts w:ascii="Arial" w:hAnsi="Arial" w:cs="Arial"/>
                <w:color w:val="000000"/>
                <w:sz w:val="20"/>
                <w:szCs w:val="24"/>
              </w:rPr>
            </w:pPr>
            <w:r w:rsidRPr="003E059F">
              <w:rPr>
                <w:rFonts w:ascii="Arial" w:hAnsi="Arial" w:cs="Arial"/>
                <w:color w:val="000000"/>
                <w:sz w:val="20"/>
                <w:szCs w:val="24"/>
              </w:rPr>
              <w:t>0.28 (0.094)</w:t>
            </w:r>
          </w:p>
        </w:tc>
        <w:tc>
          <w:tcPr>
            <w:tcW w:w="1620" w:type="dxa"/>
            <w:tcBorders>
              <w:top w:val="single" w:sz="12" w:space="0" w:color="auto"/>
              <w:left w:val="nil"/>
              <w:bottom w:val="nil"/>
              <w:right w:val="nil"/>
            </w:tcBorders>
            <w:vAlign w:val="center"/>
          </w:tcPr>
          <w:p w:rsidR="0049042A" w:rsidRDefault="0049042A">
            <w:pPr>
              <w:jc w:val="center"/>
              <w:rPr>
                <w:rFonts w:ascii="Arial" w:hAnsi="Arial" w:cs="Arial"/>
                <w:color w:val="000000"/>
                <w:sz w:val="20"/>
                <w:szCs w:val="24"/>
              </w:rPr>
            </w:pPr>
            <w:r w:rsidRPr="003E059F">
              <w:rPr>
                <w:rFonts w:ascii="Arial" w:hAnsi="Arial" w:cs="Arial"/>
                <w:color w:val="000000"/>
                <w:sz w:val="20"/>
                <w:szCs w:val="24"/>
              </w:rPr>
              <w:t>0.28 (0.089)</w:t>
            </w:r>
          </w:p>
        </w:tc>
        <w:tc>
          <w:tcPr>
            <w:tcW w:w="270" w:type="dxa"/>
            <w:tcBorders>
              <w:top w:val="single" w:sz="12" w:space="0" w:color="auto"/>
              <w:left w:val="nil"/>
              <w:bottom w:val="nil"/>
              <w:right w:val="nil"/>
            </w:tcBorders>
            <w:vAlign w:val="center"/>
          </w:tcPr>
          <w:p w:rsidR="0049042A" w:rsidRPr="003E059F" w:rsidRDefault="0049042A" w:rsidP="00E73524">
            <w:pPr>
              <w:rPr>
                <w:rFonts w:ascii="Arial" w:hAnsi="Arial" w:cs="Arial"/>
                <w:color w:val="000000"/>
                <w:sz w:val="20"/>
                <w:szCs w:val="24"/>
              </w:rPr>
            </w:pPr>
          </w:p>
        </w:tc>
        <w:tc>
          <w:tcPr>
            <w:tcW w:w="1350" w:type="dxa"/>
            <w:tcBorders>
              <w:top w:val="single" w:sz="12" w:space="0" w:color="auto"/>
              <w:left w:val="nil"/>
              <w:bottom w:val="nil"/>
              <w:right w:val="nil"/>
            </w:tcBorders>
            <w:vAlign w:val="center"/>
          </w:tcPr>
          <w:p w:rsidR="0049042A" w:rsidRDefault="0049042A">
            <w:pPr>
              <w:jc w:val="center"/>
              <w:rPr>
                <w:rFonts w:ascii="Arial" w:hAnsi="Arial" w:cs="Arial"/>
                <w:color w:val="000000"/>
                <w:sz w:val="20"/>
                <w:szCs w:val="24"/>
              </w:rPr>
            </w:pPr>
            <w:r w:rsidRPr="003E059F">
              <w:rPr>
                <w:rFonts w:ascii="Arial" w:hAnsi="Arial" w:cs="Arial"/>
                <w:color w:val="000000"/>
                <w:sz w:val="20"/>
                <w:szCs w:val="24"/>
              </w:rPr>
              <w:t>0.27 (0.069)</w:t>
            </w:r>
          </w:p>
        </w:tc>
        <w:tc>
          <w:tcPr>
            <w:tcW w:w="1440" w:type="dxa"/>
            <w:tcBorders>
              <w:top w:val="single" w:sz="12" w:space="0" w:color="auto"/>
              <w:left w:val="nil"/>
              <w:bottom w:val="nil"/>
              <w:right w:val="nil"/>
            </w:tcBorders>
            <w:vAlign w:val="center"/>
          </w:tcPr>
          <w:p w:rsidR="0049042A" w:rsidRDefault="0049042A">
            <w:pPr>
              <w:jc w:val="center"/>
              <w:rPr>
                <w:rFonts w:ascii="Arial" w:hAnsi="Arial" w:cs="Arial"/>
                <w:color w:val="000000"/>
                <w:sz w:val="20"/>
                <w:szCs w:val="24"/>
              </w:rPr>
            </w:pPr>
            <w:r w:rsidRPr="003E059F">
              <w:rPr>
                <w:rFonts w:ascii="Arial" w:hAnsi="Arial" w:cs="Arial"/>
                <w:color w:val="000000"/>
                <w:sz w:val="20"/>
                <w:szCs w:val="24"/>
              </w:rPr>
              <w:t>0.26 (0.065)</w:t>
            </w:r>
          </w:p>
        </w:tc>
      </w:tr>
      <w:tr w:rsidR="0049042A" w:rsidRPr="003E059F">
        <w:trPr>
          <w:trHeight w:val="315"/>
        </w:trPr>
        <w:tc>
          <w:tcPr>
            <w:tcW w:w="1725" w:type="dxa"/>
            <w:tcBorders>
              <w:top w:val="nil"/>
              <w:left w:val="nil"/>
              <w:bottom w:val="nil"/>
              <w:right w:val="nil"/>
            </w:tcBorders>
            <w:noWrap/>
            <w:vAlign w:val="center"/>
          </w:tcPr>
          <w:p w:rsidR="0049042A" w:rsidRDefault="0049042A" w:rsidP="00D51BBB">
            <w:pPr>
              <w:ind w:left="177" w:hanging="180"/>
              <w:rPr>
                <w:rFonts w:ascii="Arial" w:hAnsi="Arial" w:cs="Arial"/>
                <w:i/>
                <w:iCs/>
                <w:color w:val="000000"/>
                <w:sz w:val="20"/>
                <w:szCs w:val="24"/>
              </w:rPr>
            </w:pPr>
            <w:r w:rsidRPr="003E059F">
              <w:rPr>
                <w:rFonts w:ascii="Arial" w:hAnsi="Arial" w:cs="Arial"/>
                <w:i/>
                <w:iCs/>
                <w:color w:val="000000"/>
                <w:sz w:val="20"/>
                <w:szCs w:val="24"/>
              </w:rPr>
              <w:t>Passiflora tarminiana</w:t>
            </w:r>
          </w:p>
        </w:tc>
        <w:tc>
          <w:tcPr>
            <w:tcW w:w="1350" w:type="dxa"/>
            <w:tcBorders>
              <w:top w:val="nil"/>
              <w:left w:val="nil"/>
              <w:bottom w:val="nil"/>
              <w:right w:val="nil"/>
            </w:tcBorders>
            <w:vAlign w:val="center"/>
          </w:tcPr>
          <w:p w:rsidR="0049042A" w:rsidRDefault="0049042A">
            <w:pPr>
              <w:jc w:val="center"/>
              <w:rPr>
                <w:rFonts w:ascii="Arial" w:hAnsi="Arial" w:cs="Arial"/>
                <w:color w:val="000000"/>
                <w:sz w:val="20"/>
                <w:szCs w:val="24"/>
              </w:rPr>
            </w:pPr>
            <w:r w:rsidRPr="003E059F">
              <w:rPr>
                <w:rFonts w:ascii="Arial" w:hAnsi="Arial" w:cs="Arial"/>
                <w:color w:val="000000"/>
                <w:sz w:val="20"/>
                <w:szCs w:val="24"/>
              </w:rPr>
              <w:t>PASTAR</w:t>
            </w:r>
          </w:p>
        </w:tc>
        <w:tc>
          <w:tcPr>
            <w:tcW w:w="1440" w:type="dxa"/>
            <w:tcBorders>
              <w:top w:val="nil"/>
              <w:left w:val="nil"/>
              <w:bottom w:val="nil"/>
              <w:right w:val="nil"/>
            </w:tcBorders>
            <w:vAlign w:val="center"/>
          </w:tcPr>
          <w:p w:rsidR="0049042A" w:rsidRDefault="0049042A">
            <w:pPr>
              <w:jc w:val="center"/>
              <w:rPr>
                <w:rFonts w:ascii="Arial" w:hAnsi="Arial" w:cs="Arial"/>
                <w:color w:val="000000"/>
                <w:sz w:val="20"/>
                <w:szCs w:val="24"/>
              </w:rPr>
            </w:pPr>
            <w:r w:rsidRPr="003E059F">
              <w:rPr>
                <w:rFonts w:ascii="Arial" w:hAnsi="Arial" w:cs="Arial"/>
                <w:color w:val="000000"/>
                <w:sz w:val="20"/>
                <w:szCs w:val="24"/>
              </w:rPr>
              <w:t>0.01 (0.012)</w:t>
            </w:r>
          </w:p>
        </w:tc>
        <w:tc>
          <w:tcPr>
            <w:tcW w:w="1620" w:type="dxa"/>
            <w:tcBorders>
              <w:top w:val="nil"/>
              <w:left w:val="nil"/>
              <w:bottom w:val="nil"/>
              <w:right w:val="nil"/>
            </w:tcBorders>
            <w:vAlign w:val="center"/>
          </w:tcPr>
          <w:p w:rsidR="0049042A" w:rsidRDefault="0049042A">
            <w:pPr>
              <w:jc w:val="center"/>
              <w:rPr>
                <w:rFonts w:ascii="Arial" w:hAnsi="Arial" w:cs="Arial"/>
                <w:color w:val="000000"/>
                <w:sz w:val="20"/>
                <w:szCs w:val="24"/>
              </w:rPr>
            </w:pPr>
            <w:r w:rsidRPr="003E059F">
              <w:rPr>
                <w:rFonts w:ascii="Arial" w:hAnsi="Arial" w:cs="Arial"/>
                <w:color w:val="000000"/>
                <w:sz w:val="20"/>
                <w:szCs w:val="24"/>
              </w:rPr>
              <w:t>0.01 (0.012)</w:t>
            </w:r>
          </w:p>
        </w:tc>
        <w:tc>
          <w:tcPr>
            <w:tcW w:w="270" w:type="dxa"/>
            <w:tcBorders>
              <w:top w:val="nil"/>
              <w:left w:val="nil"/>
              <w:bottom w:val="nil"/>
              <w:right w:val="nil"/>
            </w:tcBorders>
            <w:vAlign w:val="center"/>
          </w:tcPr>
          <w:p w:rsidR="0049042A" w:rsidRPr="003E059F" w:rsidRDefault="0049042A" w:rsidP="00E73524">
            <w:pPr>
              <w:rPr>
                <w:rFonts w:ascii="Arial" w:hAnsi="Arial" w:cs="Arial"/>
                <w:color w:val="000000"/>
                <w:sz w:val="20"/>
                <w:szCs w:val="24"/>
              </w:rPr>
            </w:pPr>
          </w:p>
        </w:tc>
        <w:tc>
          <w:tcPr>
            <w:tcW w:w="1350" w:type="dxa"/>
            <w:tcBorders>
              <w:top w:val="nil"/>
              <w:left w:val="nil"/>
              <w:bottom w:val="nil"/>
              <w:right w:val="nil"/>
            </w:tcBorders>
            <w:vAlign w:val="center"/>
          </w:tcPr>
          <w:p w:rsidR="0049042A" w:rsidRDefault="0049042A">
            <w:pPr>
              <w:jc w:val="center"/>
              <w:rPr>
                <w:rFonts w:ascii="Arial" w:hAnsi="Arial" w:cs="Arial"/>
                <w:color w:val="000000"/>
                <w:sz w:val="20"/>
                <w:szCs w:val="24"/>
              </w:rPr>
            </w:pPr>
            <w:r w:rsidRPr="003E059F">
              <w:rPr>
                <w:rFonts w:ascii="Arial" w:hAnsi="Arial" w:cs="Arial"/>
                <w:color w:val="000000"/>
                <w:sz w:val="20"/>
                <w:szCs w:val="24"/>
              </w:rPr>
              <w:t>0.10 (0.082)</w:t>
            </w:r>
          </w:p>
        </w:tc>
        <w:tc>
          <w:tcPr>
            <w:tcW w:w="1440" w:type="dxa"/>
            <w:tcBorders>
              <w:top w:val="nil"/>
              <w:left w:val="nil"/>
              <w:bottom w:val="nil"/>
              <w:right w:val="nil"/>
            </w:tcBorders>
            <w:vAlign w:val="center"/>
          </w:tcPr>
          <w:p w:rsidR="0049042A" w:rsidRDefault="0049042A">
            <w:pPr>
              <w:jc w:val="center"/>
              <w:rPr>
                <w:rFonts w:ascii="Arial" w:hAnsi="Arial" w:cs="Arial"/>
                <w:color w:val="000000"/>
                <w:sz w:val="20"/>
                <w:szCs w:val="24"/>
              </w:rPr>
            </w:pPr>
            <w:r w:rsidRPr="003E059F">
              <w:rPr>
                <w:rFonts w:ascii="Arial" w:hAnsi="Arial" w:cs="Arial"/>
                <w:color w:val="000000"/>
                <w:sz w:val="20"/>
                <w:szCs w:val="24"/>
              </w:rPr>
              <w:t>0.09 (0.08)</w:t>
            </w:r>
          </w:p>
        </w:tc>
      </w:tr>
      <w:tr w:rsidR="0049042A" w:rsidRPr="003E059F">
        <w:trPr>
          <w:trHeight w:val="315"/>
        </w:trPr>
        <w:tc>
          <w:tcPr>
            <w:tcW w:w="1725" w:type="dxa"/>
            <w:tcBorders>
              <w:top w:val="nil"/>
              <w:left w:val="nil"/>
              <w:bottom w:val="nil"/>
              <w:right w:val="nil"/>
            </w:tcBorders>
            <w:noWrap/>
            <w:vAlign w:val="center"/>
          </w:tcPr>
          <w:p w:rsidR="0049042A" w:rsidRDefault="0049042A" w:rsidP="00D51BBB">
            <w:pPr>
              <w:ind w:left="177" w:hanging="180"/>
              <w:rPr>
                <w:rFonts w:ascii="Arial" w:hAnsi="Arial" w:cs="Arial"/>
                <w:i/>
                <w:iCs/>
                <w:color w:val="000000"/>
                <w:sz w:val="20"/>
                <w:szCs w:val="24"/>
              </w:rPr>
            </w:pPr>
            <w:r w:rsidRPr="003E059F">
              <w:rPr>
                <w:rFonts w:ascii="Arial" w:hAnsi="Arial" w:cs="Arial"/>
                <w:i/>
                <w:iCs/>
                <w:color w:val="000000"/>
                <w:sz w:val="20"/>
                <w:szCs w:val="24"/>
              </w:rPr>
              <w:t>Psidium</w:t>
            </w:r>
            <w:r w:rsidRPr="003E059F">
              <w:rPr>
                <w:rFonts w:ascii="Arial" w:hAnsi="Arial" w:cs="Arial"/>
                <w:color w:val="000000"/>
                <w:sz w:val="20"/>
                <w:szCs w:val="24"/>
              </w:rPr>
              <w:t xml:space="preserve"> </w:t>
            </w:r>
            <w:r w:rsidRPr="003E059F">
              <w:rPr>
                <w:rFonts w:ascii="Arial" w:hAnsi="Arial" w:cs="Arial"/>
                <w:i/>
                <w:iCs/>
                <w:color w:val="000000"/>
                <w:sz w:val="20"/>
                <w:szCs w:val="24"/>
              </w:rPr>
              <w:t>cattleianum</w:t>
            </w:r>
          </w:p>
        </w:tc>
        <w:tc>
          <w:tcPr>
            <w:tcW w:w="1350" w:type="dxa"/>
            <w:tcBorders>
              <w:top w:val="nil"/>
              <w:left w:val="nil"/>
              <w:bottom w:val="nil"/>
              <w:right w:val="nil"/>
            </w:tcBorders>
            <w:vAlign w:val="center"/>
          </w:tcPr>
          <w:p w:rsidR="0049042A" w:rsidRDefault="0049042A">
            <w:pPr>
              <w:jc w:val="center"/>
              <w:rPr>
                <w:rFonts w:ascii="Arial" w:hAnsi="Arial" w:cs="Arial"/>
                <w:color w:val="000000"/>
                <w:sz w:val="20"/>
                <w:szCs w:val="24"/>
              </w:rPr>
            </w:pPr>
            <w:r w:rsidRPr="003E059F">
              <w:rPr>
                <w:rFonts w:ascii="Arial" w:hAnsi="Arial" w:cs="Arial"/>
                <w:color w:val="000000"/>
                <w:sz w:val="20"/>
                <w:szCs w:val="24"/>
              </w:rPr>
              <w:t>PSICAT</w:t>
            </w:r>
          </w:p>
        </w:tc>
        <w:tc>
          <w:tcPr>
            <w:tcW w:w="1440" w:type="dxa"/>
            <w:tcBorders>
              <w:top w:val="nil"/>
              <w:left w:val="nil"/>
              <w:bottom w:val="nil"/>
              <w:right w:val="nil"/>
            </w:tcBorders>
            <w:vAlign w:val="center"/>
          </w:tcPr>
          <w:p w:rsidR="0049042A" w:rsidRDefault="0049042A">
            <w:pPr>
              <w:jc w:val="center"/>
              <w:rPr>
                <w:rFonts w:ascii="Arial" w:hAnsi="Arial" w:cs="Arial"/>
                <w:color w:val="000000"/>
                <w:sz w:val="20"/>
                <w:szCs w:val="24"/>
              </w:rPr>
            </w:pPr>
            <w:r w:rsidRPr="003E059F">
              <w:rPr>
                <w:rFonts w:ascii="Arial" w:hAnsi="Arial" w:cs="Arial"/>
                <w:color w:val="000000"/>
                <w:sz w:val="20"/>
                <w:szCs w:val="24"/>
              </w:rPr>
              <w:t>0.12 (0.077)</w:t>
            </w:r>
          </w:p>
        </w:tc>
        <w:tc>
          <w:tcPr>
            <w:tcW w:w="1620" w:type="dxa"/>
            <w:tcBorders>
              <w:top w:val="nil"/>
              <w:left w:val="nil"/>
              <w:bottom w:val="nil"/>
              <w:right w:val="nil"/>
            </w:tcBorders>
            <w:vAlign w:val="center"/>
          </w:tcPr>
          <w:p w:rsidR="0049042A" w:rsidRDefault="0049042A">
            <w:pPr>
              <w:jc w:val="center"/>
              <w:rPr>
                <w:rFonts w:ascii="Arial" w:hAnsi="Arial" w:cs="Arial"/>
                <w:color w:val="000000"/>
                <w:sz w:val="20"/>
                <w:szCs w:val="24"/>
              </w:rPr>
            </w:pPr>
            <w:r w:rsidRPr="003E059F">
              <w:rPr>
                <w:rFonts w:ascii="Arial" w:hAnsi="Arial" w:cs="Arial"/>
                <w:color w:val="000000"/>
                <w:sz w:val="20"/>
                <w:szCs w:val="24"/>
              </w:rPr>
              <w:t>0.12 (0.074)</w:t>
            </w:r>
          </w:p>
        </w:tc>
        <w:tc>
          <w:tcPr>
            <w:tcW w:w="270" w:type="dxa"/>
            <w:tcBorders>
              <w:top w:val="nil"/>
              <w:left w:val="nil"/>
              <w:bottom w:val="nil"/>
              <w:right w:val="nil"/>
            </w:tcBorders>
            <w:vAlign w:val="center"/>
          </w:tcPr>
          <w:p w:rsidR="0049042A" w:rsidRPr="003E059F" w:rsidRDefault="0049042A" w:rsidP="00E73524">
            <w:pPr>
              <w:rPr>
                <w:rFonts w:ascii="Arial" w:hAnsi="Arial" w:cs="Arial"/>
                <w:color w:val="000000"/>
                <w:sz w:val="20"/>
                <w:szCs w:val="24"/>
              </w:rPr>
            </w:pPr>
          </w:p>
        </w:tc>
        <w:tc>
          <w:tcPr>
            <w:tcW w:w="1350" w:type="dxa"/>
            <w:tcBorders>
              <w:top w:val="nil"/>
              <w:left w:val="nil"/>
              <w:bottom w:val="nil"/>
              <w:right w:val="nil"/>
            </w:tcBorders>
            <w:vAlign w:val="center"/>
          </w:tcPr>
          <w:p w:rsidR="0049042A" w:rsidRDefault="0049042A">
            <w:pPr>
              <w:jc w:val="center"/>
              <w:rPr>
                <w:rFonts w:ascii="Arial" w:hAnsi="Arial" w:cs="Arial"/>
                <w:color w:val="000000"/>
                <w:sz w:val="20"/>
                <w:szCs w:val="24"/>
              </w:rPr>
            </w:pPr>
            <w:r w:rsidRPr="003E059F">
              <w:rPr>
                <w:rFonts w:ascii="Arial" w:hAnsi="Arial" w:cs="Arial"/>
                <w:color w:val="000000"/>
                <w:sz w:val="20"/>
                <w:szCs w:val="24"/>
              </w:rPr>
              <w:t>0.38 (0.16)</w:t>
            </w:r>
          </w:p>
        </w:tc>
        <w:tc>
          <w:tcPr>
            <w:tcW w:w="1440" w:type="dxa"/>
            <w:tcBorders>
              <w:top w:val="nil"/>
              <w:left w:val="nil"/>
              <w:bottom w:val="nil"/>
              <w:right w:val="nil"/>
            </w:tcBorders>
            <w:vAlign w:val="center"/>
          </w:tcPr>
          <w:p w:rsidR="0049042A" w:rsidRDefault="0049042A">
            <w:pPr>
              <w:jc w:val="center"/>
              <w:rPr>
                <w:rFonts w:ascii="Arial" w:hAnsi="Arial" w:cs="Arial"/>
                <w:color w:val="000000"/>
                <w:sz w:val="20"/>
                <w:szCs w:val="24"/>
              </w:rPr>
            </w:pPr>
            <w:r w:rsidRPr="003E059F">
              <w:rPr>
                <w:rFonts w:ascii="Arial" w:hAnsi="Arial" w:cs="Arial"/>
                <w:color w:val="000000"/>
                <w:sz w:val="20"/>
                <w:szCs w:val="24"/>
              </w:rPr>
              <w:t>0.39 (0.15)</w:t>
            </w:r>
          </w:p>
        </w:tc>
      </w:tr>
      <w:tr w:rsidR="0049042A" w:rsidRPr="003E059F">
        <w:trPr>
          <w:trHeight w:val="315"/>
        </w:trPr>
        <w:tc>
          <w:tcPr>
            <w:tcW w:w="1725" w:type="dxa"/>
            <w:tcBorders>
              <w:top w:val="nil"/>
              <w:left w:val="nil"/>
              <w:right w:val="nil"/>
            </w:tcBorders>
            <w:noWrap/>
            <w:vAlign w:val="center"/>
          </w:tcPr>
          <w:p w:rsidR="0049042A" w:rsidRDefault="0049042A" w:rsidP="00D51BBB">
            <w:pPr>
              <w:ind w:left="177" w:hanging="180"/>
              <w:rPr>
                <w:rFonts w:ascii="Arial" w:hAnsi="Arial" w:cs="Arial"/>
                <w:i/>
                <w:iCs/>
                <w:color w:val="000000"/>
                <w:sz w:val="20"/>
                <w:szCs w:val="24"/>
              </w:rPr>
            </w:pPr>
            <w:r w:rsidRPr="003E059F">
              <w:rPr>
                <w:rFonts w:ascii="Arial" w:hAnsi="Arial" w:cs="Arial"/>
                <w:i/>
                <w:iCs/>
                <w:color w:val="000000"/>
                <w:sz w:val="20"/>
                <w:szCs w:val="24"/>
              </w:rPr>
              <w:t>Rubus rosifolius</w:t>
            </w:r>
          </w:p>
        </w:tc>
        <w:tc>
          <w:tcPr>
            <w:tcW w:w="1350" w:type="dxa"/>
            <w:tcBorders>
              <w:top w:val="nil"/>
              <w:left w:val="nil"/>
              <w:right w:val="nil"/>
            </w:tcBorders>
            <w:vAlign w:val="center"/>
          </w:tcPr>
          <w:p w:rsidR="0049042A" w:rsidRDefault="0049042A">
            <w:pPr>
              <w:jc w:val="center"/>
              <w:rPr>
                <w:rFonts w:ascii="Arial" w:hAnsi="Arial" w:cs="Arial"/>
                <w:color w:val="000000"/>
                <w:sz w:val="20"/>
                <w:szCs w:val="24"/>
              </w:rPr>
            </w:pPr>
            <w:r w:rsidRPr="003E059F">
              <w:rPr>
                <w:rFonts w:ascii="Arial" w:hAnsi="Arial" w:cs="Arial"/>
                <w:color w:val="000000"/>
                <w:sz w:val="20"/>
                <w:szCs w:val="24"/>
              </w:rPr>
              <w:t>RUBROS</w:t>
            </w:r>
          </w:p>
        </w:tc>
        <w:tc>
          <w:tcPr>
            <w:tcW w:w="1440" w:type="dxa"/>
            <w:tcBorders>
              <w:top w:val="nil"/>
              <w:left w:val="nil"/>
              <w:right w:val="nil"/>
            </w:tcBorders>
            <w:vAlign w:val="center"/>
          </w:tcPr>
          <w:p w:rsidR="0049042A" w:rsidRDefault="0049042A">
            <w:pPr>
              <w:jc w:val="center"/>
              <w:rPr>
                <w:rFonts w:ascii="Arial" w:hAnsi="Arial" w:cs="Arial"/>
                <w:color w:val="000000"/>
                <w:sz w:val="20"/>
                <w:szCs w:val="24"/>
              </w:rPr>
            </w:pPr>
            <w:r w:rsidRPr="003E059F">
              <w:rPr>
                <w:rFonts w:ascii="Arial" w:hAnsi="Arial" w:cs="Arial"/>
                <w:color w:val="000000"/>
                <w:sz w:val="20"/>
                <w:szCs w:val="24"/>
              </w:rPr>
              <w:t>0.10 (0.046)</w:t>
            </w:r>
          </w:p>
        </w:tc>
        <w:tc>
          <w:tcPr>
            <w:tcW w:w="1620" w:type="dxa"/>
            <w:tcBorders>
              <w:top w:val="nil"/>
              <w:left w:val="nil"/>
              <w:right w:val="nil"/>
            </w:tcBorders>
            <w:vAlign w:val="center"/>
          </w:tcPr>
          <w:p w:rsidR="0049042A" w:rsidRDefault="0049042A">
            <w:pPr>
              <w:jc w:val="center"/>
              <w:rPr>
                <w:rFonts w:ascii="Arial" w:hAnsi="Arial" w:cs="Arial"/>
                <w:color w:val="000000"/>
                <w:sz w:val="20"/>
                <w:szCs w:val="24"/>
              </w:rPr>
            </w:pPr>
            <w:r w:rsidRPr="003E059F">
              <w:rPr>
                <w:rFonts w:ascii="Arial" w:hAnsi="Arial" w:cs="Arial"/>
                <w:color w:val="000000"/>
                <w:sz w:val="20"/>
                <w:szCs w:val="24"/>
              </w:rPr>
              <w:t>0.09 (0.046)</w:t>
            </w:r>
          </w:p>
        </w:tc>
        <w:tc>
          <w:tcPr>
            <w:tcW w:w="270" w:type="dxa"/>
            <w:tcBorders>
              <w:top w:val="nil"/>
              <w:left w:val="nil"/>
              <w:right w:val="nil"/>
            </w:tcBorders>
            <w:vAlign w:val="center"/>
          </w:tcPr>
          <w:p w:rsidR="0049042A" w:rsidRPr="003E059F" w:rsidRDefault="0049042A" w:rsidP="00E73524">
            <w:pPr>
              <w:rPr>
                <w:rFonts w:ascii="Arial" w:hAnsi="Arial" w:cs="Arial"/>
                <w:color w:val="000000"/>
                <w:sz w:val="20"/>
                <w:szCs w:val="24"/>
              </w:rPr>
            </w:pPr>
          </w:p>
        </w:tc>
        <w:tc>
          <w:tcPr>
            <w:tcW w:w="1350" w:type="dxa"/>
            <w:tcBorders>
              <w:top w:val="nil"/>
              <w:left w:val="nil"/>
              <w:right w:val="nil"/>
            </w:tcBorders>
            <w:vAlign w:val="center"/>
          </w:tcPr>
          <w:p w:rsidR="0049042A" w:rsidRDefault="0049042A">
            <w:pPr>
              <w:jc w:val="center"/>
              <w:rPr>
                <w:rFonts w:ascii="Arial" w:hAnsi="Arial" w:cs="Arial"/>
                <w:color w:val="000000"/>
                <w:sz w:val="20"/>
                <w:szCs w:val="24"/>
              </w:rPr>
            </w:pPr>
            <w:r w:rsidRPr="003E059F">
              <w:rPr>
                <w:rFonts w:ascii="Arial" w:hAnsi="Arial" w:cs="Arial"/>
                <w:color w:val="000000"/>
                <w:sz w:val="20"/>
                <w:szCs w:val="24"/>
              </w:rPr>
              <w:t>0.13 (0.052)</w:t>
            </w:r>
          </w:p>
        </w:tc>
        <w:tc>
          <w:tcPr>
            <w:tcW w:w="1440" w:type="dxa"/>
            <w:tcBorders>
              <w:top w:val="nil"/>
              <w:left w:val="nil"/>
              <w:right w:val="nil"/>
            </w:tcBorders>
            <w:vAlign w:val="center"/>
          </w:tcPr>
          <w:p w:rsidR="0049042A" w:rsidRDefault="0049042A">
            <w:pPr>
              <w:jc w:val="center"/>
              <w:rPr>
                <w:rFonts w:ascii="Arial" w:hAnsi="Arial" w:cs="Arial"/>
                <w:color w:val="000000"/>
                <w:sz w:val="20"/>
                <w:szCs w:val="24"/>
              </w:rPr>
            </w:pPr>
            <w:r w:rsidRPr="003E059F">
              <w:rPr>
                <w:rFonts w:ascii="Arial" w:hAnsi="Arial" w:cs="Arial"/>
                <w:color w:val="000000"/>
                <w:sz w:val="20"/>
                <w:szCs w:val="24"/>
              </w:rPr>
              <w:t>0.12 (0.052)</w:t>
            </w:r>
          </w:p>
        </w:tc>
      </w:tr>
      <w:tr w:rsidR="0049042A" w:rsidRPr="003E059F">
        <w:trPr>
          <w:trHeight w:val="315"/>
        </w:trPr>
        <w:tc>
          <w:tcPr>
            <w:tcW w:w="1725" w:type="dxa"/>
            <w:tcBorders>
              <w:top w:val="nil"/>
              <w:left w:val="nil"/>
              <w:bottom w:val="single" w:sz="4" w:space="0" w:color="auto"/>
              <w:right w:val="nil"/>
            </w:tcBorders>
            <w:noWrap/>
            <w:vAlign w:val="center"/>
          </w:tcPr>
          <w:p w:rsidR="0049042A" w:rsidRDefault="0049042A" w:rsidP="00D51BBB">
            <w:pPr>
              <w:ind w:left="177" w:hanging="180"/>
              <w:rPr>
                <w:rFonts w:ascii="Arial" w:hAnsi="Arial" w:cs="Arial"/>
                <w:i/>
                <w:iCs/>
                <w:color w:val="000000"/>
                <w:sz w:val="20"/>
              </w:rPr>
            </w:pPr>
            <w:r w:rsidRPr="003E059F">
              <w:rPr>
                <w:rFonts w:ascii="Arial" w:hAnsi="Arial" w:cs="Arial"/>
                <w:i/>
                <w:iCs/>
                <w:color w:val="000000"/>
                <w:sz w:val="20"/>
              </w:rPr>
              <w:t>Setaria palmifolia</w:t>
            </w:r>
          </w:p>
        </w:tc>
        <w:tc>
          <w:tcPr>
            <w:tcW w:w="1350" w:type="dxa"/>
            <w:tcBorders>
              <w:top w:val="nil"/>
              <w:left w:val="nil"/>
              <w:bottom w:val="single" w:sz="4" w:space="0" w:color="auto"/>
              <w:right w:val="nil"/>
            </w:tcBorders>
            <w:vAlign w:val="center"/>
          </w:tcPr>
          <w:p w:rsidR="0049042A" w:rsidRDefault="0049042A">
            <w:pPr>
              <w:jc w:val="center"/>
              <w:rPr>
                <w:rFonts w:ascii="Arial" w:hAnsi="Arial" w:cs="Arial"/>
                <w:color w:val="000000"/>
                <w:sz w:val="20"/>
                <w:szCs w:val="24"/>
              </w:rPr>
            </w:pPr>
            <w:r w:rsidRPr="003E059F">
              <w:rPr>
                <w:rFonts w:ascii="Arial" w:hAnsi="Arial" w:cs="Arial"/>
                <w:color w:val="000000"/>
                <w:sz w:val="20"/>
                <w:szCs w:val="24"/>
              </w:rPr>
              <w:t>SETPAL</w:t>
            </w:r>
          </w:p>
        </w:tc>
        <w:tc>
          <w:tcPr>
            <w:tcW w:w="1440" w:type="dxa"/>
            <w:tcBorders>
              <w:top w:val="nil"/>
              <w:left w:val="nil"/>
              <w:bottom w:val="single" w:sz="4" w:space="0" w:color="auto"/>
              <w:right w:val="nil"/>
            </w:tcBorders>
            <w:vAlign w:val="center"/>
          </w:tcPr>
          <w:p w:rsidR="0049042A" w:rsidRDefault="0049042A">
            <w:pPr>
              <w:jc w:val="center"/>
              <w:rPr>
                <w:rFonts w:ascii="Arial" w:hAnsi="Arial" w:cs="Arial"/>
                <w:color w:val="000000"/>
                <w:sz w:val="20"/>
                <w:szCs w:val="24"/>
              </w:rPr>
            </w:pPr>
            <w:r w:rsidRPr="003E059F">
              <w:rPr>
                <w:rFonts w:ascii="Arial" w:hAnsi="Arial" w:cs="Arial"/>
                <w:color w:val="000000"/>
                <w:sz w:val="20"/>
                <w:szCs w:val="24"/>
              </w:rPr>
              <w:t>0.06 (0.061)</w:t>
            </w:r>
          </w:p>
        </w:tc>
        <w:tc>
          <w:tcPr>
            <w:tcW w:w="1620" w:type="dxa"/>
            <w:tcBorders>
              <w:top w:val="nil"/>
              <w:left w:val="nil"/>
              <w:bottom w:val="single" w:sz="4" w:space="0" w:color="auto"/>
              <w:right w:val="nil"/>
            </w:tcBorders>
            <w:vAlign w:val="center"/>
          </w:tcPr>
          <w:p w:rsidR="0049042A" w:rsidRDefault="0049042A">
            <w:pPr>
              <w:jc w:val="center"/>
              <w:rPr>
                <w:rFonts w:ascii="Arial" w:hAnsi="Arial" w:cs="Arial"/>
                <w:color w:val="000000"/>
                <w:sz w:val="20"/>
                <w:szCs w:val="24"/>
              </w:rPr>
            </w:pPr>
            <w:r w:rsidRPr="003E059F">
              <w:rPr>
                <w:rFonts w:ascii="Arial" w:hAnsi="Arial" w:cs="Arial"/>
                <w:color w:val="000000"/>
                <w:sz w:val="20"/>
                <w:szCs w:val="24"/>
              </w:rPr>
              <w:t>0.06 (0.059)</w:t>
            </w:r>
          </w:p>
        </w:tc>
        <w:tc>
          <w:tcPr>
            <w:tcW w:w="270" w:type="dxa"/>
            <w:tcBorders>
              <w:top w:val="nil"/>
              <w:left w:val="nil"/>
              <w:bottom w:val="single" w:sz="4" w:space="0" w:color="auto"/>
              <w:right w:val="nil"/>
            </w:tcBorders>
            <w:vAlign w:val="center"/>
          </w:tcPr>
          <w:p w:rsidR="0049042A" w:rsidRPr="003E059F" w:rsidRDefault="0049042A" w:rsidP="00E73524">
            <w:pPr>
              <w:rPr>
                <w:rFonts w:ascii="Arial" w:hAnsi="Arial" w:cs="Arial"/>
                <w:color w:val="000000"/>
                <w:sz w:val="20"/>
                <w:szCs w:val="24"/>
              </w:rPr>
            </w:pPr>
          </w:p>
        </w:tc>
        <w:tc>
          <w:tcPr>
            <w:tcW w:w="1350" w:type="dxa"/>
            <w:tcBorders>
              <w:top w:val="nil"/>
              <w:left w:val="nil"/>
              <w:bottom w:val="single" w:sz="4" w:space="0" w:color="auto"/>
              <w:right w:val="nil"/>
            </w:tcBorders>
            <w:vAlign w:val="center"/>
          </w:tcPr>
          <w:p w:rsidR="0049042A" w:rsidRDefault="0049042A">
            <w:pPr>
              <w:jc w:val="center"/>
              <w:rPr>
                <w:rFonts w:ascii="Arial" w:hAnsi="Arial" w:cs="Arial"/>
                <w:color w:val="000000"/>
                <w:sz w:val="20"/>
                <w:szCs w:val="24"/>
              </w:rPr>
            </w:pPr>
            <w:r w:rsidRPr="003E059F">
              <w:rPr>
                <w:rFonts w:ascii="Arial" w:hAnsi="Arial" w:cs="Arial"/>
                <w:color w:val="000000"/>
                <w:sz w:val="20"/>
                <w:szCs w:val="24"/>
              </w:rPr>
              <w:t>0.12 (0.080)</w:t>
            </w:r>
          </w:p>
        </w:tc>
        <w:tc>
          <w:tcPr>
            <w:tcW w:w="1440" w:type="dxa"/>
            <w:tcBorders>
              <w:top w:val="nil"/>
              <w:left w:val="nil"/>
              <w:bottom w:val="single" w:sz="4" w:space="0" w:color="auto"/>
              <w:right w:val="nil"/>
            </w:tcBorders>
            <w:vAlign w:val="center"/>
          </w:tcPr>
          <w:p w:rsidR="0049042A" w:rsidRDefault="0049042A">
            <w:pPr>
              <w:jc w:val="center"/>
              <w:rPr>
                <w:rFonts w:ascii="Arial" w:hAnsi="Arial" w:cs="Arial"/>
                <w:color w:val="000000"/>
                <w:sz w:val="20"/>
                <w:szCs w:val="24"/>
              </w:rPr>
            </w:pPr>
            <w:r w:rsidRPr="003E059F">
              <w:rPr>
                <w:rFonts w:ascii="Arial" w:hAnsi="Arial" w:cs="Arial"/>
                <w:color w:val="000000"/>
                <w:sz w:val="20"/>
                <w:szCs w:val="24"/>
              </w:rPr>
              <w:t>0.12 (0.076)</w:t>
            </w:r>
          </w:p>
        </w:tc>
      </w:tr>
    </w:tbl>
    <w:p w:rsidR="0049042A" w:rsidRDefault="00CF3C60">
      <w:pPr>
        <w:rPr>
          <w:b/>
        </w:rPr>
      </w:pPr>
      <w:r>
        <w:rPr>
          <w:noProof/>
        </w:rPr>
        <w:lastRenderedPageBreak/>
        <w:drawing>
          <wp:inline distT="0" distB="0" distL="0" distR="0">
            <wp:extent cx="5924550" cy="5924550"/>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4" cstate="print"/>
                    <a:srcRect/>
                    <a:stretch>
                      <a:fillRect/>
                    </a:stretch>
                  </pic:blipFill>
                  <pic:spPr bwMode="auto">
                    <a:xfrm>
                      <a:off x="0" y="0"/>
                      <a:ext cx="5924550" cy="5924550"/>
                    </a:xfrm>
                    <a:prstGeom prst="rect">
                      <a:avLst/>
                    </a:prstGeom>
                    <a:noFill/>
                    <a:ln w="9525">
                      <a:noFill/>
                      <a:miter lim="800000"/>
                      <a:headEnd/>
                      <a:tailEnd/>
                    </a:ln>
                  </pic:spPr>
                </pic:pic>
              </a:graphicData>
            </a:graphic>
          </wp:inline>
        </w:drawing>
      </w:r>
    </w:p>
    <w:p w:rsidR="0049042A" w:rsidRDefault="0049042A">
      <w:pPr>
        <w:rPr>
          <w:rFonts w:cs="Arial"/>
        </w:rPr>
      </w:pPr>
      <w:r w:rsidRPr="003443EA">
        <w:rPr>
          <w:rFonts w:ascii="Arial" w:hAnsi="Arial" w:cs="Arial"/>
          <w:b/>
          <w:sz w:val="20"/>
          <w:szCs w:val="20"/>
        </w:rPr>
        <w:t xml:space="preserve">Figure C.1. </w:t>
      </w:r>
      <w:r w:rsidRPr="003443EA">
        <w:rPr>
          <w:rFonts w:ascii="Arial" w:hAnsi="Arial" w:cs="Arial"/>
          <w:sz w:val="20"/>
          <w:szCs w:val="20"/>
        </w:rPr>
        <w:t xml:space="preserve">Estimated variance of mean frequency for each simulation run (n = 100) based on re-sampling the 2000 data from Ainsworth et al. </w:t>
      </w:r>
      <w:r w:rsidR="00A64C00" w:rsidRPr="003443EA">
        <w:rPr>
          <w:rFonts w:ascii="Arial" w:hAnsi="Arial" w:cs="Arial"/>
          <w:sz w:val="20"/>
          <w:szCs w:val="20"/>
        </w:rPr>
        <w:fldChar w:fldCharType="begin"/>
      </w:r>
      <w:r w:rsidRPr="003443EA">
        <w:rPr>
          <w:rFonts w:ascii="Arial" w:hAnsi="Arial" w:cs="Arial"/>
          <w:sz w:val="20"/>
          <w:szCs w:val="20"/>
        </w:rPr>
        <w:instrText xml:space="preserve"> ADDIN EN.CITE &lt;EndNote&gt;&lt;Cite ExcludeAuth="1"&gt;&lt;Author&gt;Ainsworth&lt;/Author&gt;&lt;Year&gt;2008&lt;/Year&gt;&lt;RecNum&gt;463&lt;/RecNum&gt;&lt;DisplayText&gt;(2008)&lt;/DisplayText&gt;&lt;record&gt;&lt;rec-number&gt;463&lt;/rec-number&gt;&lt;foreign-keys&gt;&lt;key app="EN" db-id="29wd9fdxkttawpevre3ptatrsdx2se0wz5da"&gt;463&lt;/key&gt;&lt;/foreign-keys&gt;&lt;ref-type name="Unpublished Work"&gt;34&lt;/ref-type&gt;&lt;contributors&gt;&lt;authors&gt;&lt;author&gt;Ainsworth, A.&lt;/author&gt;&lt;author&gt;Stevens, B.&lt;/author&gt;&lt;author&gt;Hadway, L.&lt;/author&gt;&lt;author&gt;Agorastos, N.&lt;/author&gt;&lt;author&gt;Cole, I.&lt;/author&gt;&lt;author&gt;Litton, C. M.&lt;/author&gt;&lt;/authors&gt;&lt;/contributors&gt;&lt;titles&gt;&lt;title&gt;&lt;style face="normal" font="default" size="100%"&gt;Vegetation response to eight years of feral pig (&lt;/style&gt;&lt;style face="italic" font="default" size="100%"&gt;Sus scrofa&lt;/style&gt;&lt;style face="normal" font="default" size="100%"&gt;) removal in Pu‘u Maka‘ala Natural Area Reserve, Hawai‘i&lt;/style&gt;&lt;/title&gt;&lt;/titles&gt;&lt;dates&gt;&lt;year&gt;2008&lt;/year&gt;&lt;/dates&gt;&lt;pub-location&gt;Hilo, HI. Unpublished Report&lt;/pub-location&gt;&lt;publisher&gt;State of Hawaii, Division of Forestry and Wildlife&lt;/publisher&gt;&lt;urls&gt;&lt;/urls&gt;&lt;/record&gt;&lt;/Cite&gt;&lt;/EndNote&gt;</w:instrText>
      </w:r>
      <w:r w:rsidR="00A64C00" w:rsidRPr="003443EA">
        <w:rPr>
          <w:rFonts w:ascii="Arial" w:hAnsi="Arial" w:cs="Arial"/>
          <w:sz w:val="20"/>
          <w:szCs w:val="20"/>
        </w:rPr>
        <w:fldChar w:fldCharType="separate"/>
      </w:r>
      <w:r w:rsidRPr="003443EA">
        <w:rPr>
          <w:rFonts w:ascii="Arial" w:hAnsi="Arial" w:cs="Arial"/>
          <w:sz w:val="20"/>
          <w:szCs w:val="20"/>
        </w:rPr>
        <w:t>(2008)</w:t>
      </w:r>
      <w:r w:rsidR="00A64C00" w:rsidRPr="003443EA">
        <w:rPr>
          <w:rFonts w:ascii="Arial" w:hAnsi="Arial" w:cs="Arial"/>
          <w:sz w:val="20"/>
          <w:szCs w:val="20"/>
        </w:rPr>
        <w:fldChar w:fldCharType="end"/>
      </w:r>
      <w:r w:rsidRPr="003443EA">
        <w:rPr>
          <w:rFonts w:ascii="Arial" w:hAnsi="Arial" w:cs="Arial"/>
          <w:sz w:val="20"/>
          <w:szCs w:val="20"/>
        </w:rPr>
        <w:t xml:space="preserve"> for </w:t>
      </w:r>
      <w:r w:rsidRPr="003443EA">
        <w:rPr>
          <w:rFonts w:ascii="Arial" w:hAnsi="Arial" w:cs="Arial"/>
          <w:i/>
          <w:sz w:val="20"/>
          <w:szCs w:val="20"/>
        </w:rPr>
        <w:t>Cyperus</w:t>
      </w:r>
      <w:r w:rsidRPr="003443EA">
        <w:rPr>
          <w:rFonts w:ascii="Arial" w:hAnsi="Arial" w:cs="Arial"/>
          <w:sz w:val="20"/>
          <w:szCs w:val="20"/>
        </w:rPr>
        <w:t xml:space="preserve"> spp. (CYPSPP, top row) and </w:t>
      </w:r>
      <w:r w:rsidRPr="003443EA">
        <w:rPr>
          <w:rFonts w:ascii="Arial" w:hAnsi="Arial" w:cs="Arial"/>
          <w:i/>
          <w:sz w:val="20"/>
          <w:szCs w:val="20"/>
        </w:rPr>
        <w:t>Setaria palmifolia</w:t>
      </w:r>
      <w:r w:rsidRPr="003443EA">
        <w:rPr>
          <w:rFonts w:ascii="Arial" w:hAnsi="Arial" w:cs="Arial"/>
          <w:sz w:val="20"/>
          <w:szCs w:val="20"/>
        </w:rPr>
        <w:t xml:space="preserve"> (SETPAL, middle row), and </w:t>
      </w:r>
      <w:r w:rsidRPr="003443EA">
        <w:rPr>
          <w:rFonts w:ascii="Arial" w:hAnsi="Arial" w:cs="Arial"/>
          <w:i/>
          <w:sz w:val="20"/>
          <w:szCs w:val="20"/>
        </w:rPr>
        <w:t>Psidium cattleianum</w:t>
      </w:r>
      <w:r w:rsidRPr="003443EA">
        <w:rPr>
          <w:rFonts w:ascii="Arial" w:hAnsi="Arial" w:cs="Arial"/>
          <w:sz w:val="20"/>
          <w:szCs w:val="20"/>
        </w:rPr>
        <w:t xml:space="preserve"> (PSICAT, bottom row), given</w:t>
      </w:r>
      <w:r>
        <w:rPr>
          <w:rFonts w:ascii="Arial" w:hAnsi="Arial" w:cs="Arial"/>
          <w:sz w:val="20"/>
          <w:szCs w:val="20"/>
        </w:rPr>
        <w:t xml:space="preserve"> </w:t>
      </w:r>
      <w:r w:rsidRPr="003443EA">
        <w:rPr>
          <w:rFonts w:ascii="Arial" w:hAnsi="Arial" w:cs="Arial"/>
          <w:sz w:val="20"/>
          <w:szCs w:val="20"/>
        </w:rPr>
        <w:t xml:space="preserve">sample size of 10 or 20 transects of varying length between 100 m to 500 m. </w:t>
      </w:r>
    </w:p>
    <w:p w:rsidR="0049042A" w:rsidRDefault="0049042A" w:rsidP="006E03B1">
      <w:pPr>
        <w:pStyle w:val="APPFigure"/>
        <w:keepLines w:val="0"/>
      </w:pPr>
    </w:p>
    <w:p w:rsidR="0049042A" w:rsidRDefault="00CF3C60" w:rsidP="006E03B1">
      <w:r>
        <w:rPr>
          <w:noProof/>
        </w:rPr>
        <w:drawing>
          <wp:inline distT="0" distB="0" distL="0" distR="0">
            <wp:extent cx="5924550" cy="3943350"/>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5" cstate="print"/>
                    <a:srcRect b="32906"/>
                    <a:stretch>
                      <a:fillRect/>
                    </a:stretch>
                  </pic:blipFill>
                  <pic:spPr bwMode="auto">
                    <a:xfrm>
                      <a:off x="0" y="0"/>
                      <a:ext cx="5924550" cy="3943350"/>
                    </a:xfrm>
                    <a:prstGeom prst="rect">
                      <a:avLst/>
                    </a:prstGeom>
                    <a:noFill/>
                    <a:ln w="9525">
                      <a:noFill/>
                      <a:miter lim="800000"/>
                      <a:headEnd/>
                      <a:tailEnd/>
                    </a:ln>
                  </pic:spPr>
                </pic:pic>
              </a:graphicData>
            </a:graphic>
          </wp:inline>
        </w:drawing>
      </w:r>
    </w:p>
    <w:p w:rsidR="0049042A" w:rsidRPr="00FC5723" w:rsidRDefault="0049042A" w:rsidP="006E03B1">
      <w:pPr>
        <w:pStyle w:val="APPFigure"/>
        <w:rPr>
          <w:sz w:val="20"/>
          <w:szCs w:val="20"/>
        </w:rPr>
      </w:pPr>
      <w:r w:rsidRPr="00FC5723">
        <w:rPr>
          <w:b/>
          <w:sz w:val="20"/>
          <w:szCs w:val="20"/>
        </w:rPr>
        <w:t xml:space="preserve">Figure C.2. </w:t>
      </w:r>
      <w:r w:rsidRPr="00FC5723">
        <w:rPr>
          <w:sz w:val="20"/>
          <w:szCs w:val="20"/>
        </w:rPr>
        <w:t xml:space="preserve">Estimated variance of mean frequency for each simulation run (n = 100) based on re-sampling the 2000 data from Ainsworth et al. </w:t>
      </w:r>
      <w:r w:rsidR="00A64C00" w:rsidRPr="00FC5723">
        <w:rPr>
          <w:sz w:val="20"/>
          <w:szCs w:val="20"/>
        </w:rPr>
        <w:fldChar w:fldCharType="begin"/>
      </w:r>
      <w:r w:rsidRPr="00FC5723">
        <w:rPr>
          <w:sz w:val="20"/>
          <w:szCs w:val="20"/>
        </w:rPr>
        <w:instrText xml:space="preserve"> ADDIN EN.CITE &lt;EndNote&gt;&lt;Cite ExcludeAuth="1"&gt;&lt;Author&gt;Ainsworth&lt;/Author&gt;&lt;Year&gt;2008&lt;/Year&gt;&lt;RecNum&gt;463&lt;/RecNum&gt;&lt;DisplayText&gt;(2008)&lt;/DisplayText&gt;&lt;record&gt;&lt;rec-number&gt;463&lt;/rec-number&gt;&lt;foreign-keys&gt;&lt;key app="EN" db-id="29wd9fdxkttawpevre3ptatrsdx2se0wz5da"&gt;463&lt;/key&gt;&lt;/foreign-keys&gt;&lt;ref-type name="Unpublished Work"&gt;34&lt;/ref-type&gt;&lt;contributors&gt;&lt;authors&gt;&lt;author&gt;Ainsworth, A.&lt;/author&gt;&lt;author&gt;Stevens, B.&lt;/author&gt;&lt;author&gt;Hadway, L.&lt;/author&gt;&lt;author&gt;Agorastos, N.&lt;/author&gt;&lt;author&gt;Cole, I.&lt;/author&gt;&lt;author&gt;Litton, C. M.&lt;/author&gt;&lt;/authors&gt;&lt;/contributors&gt;&lt;titles&gt;&lt;title&gt;&lt;style face="normal" font="default" size="100%"&gt;Vegetation response to eight years of feral pig (&lt;/style&gt;&lt;style face="italic" font="default" size="100%"&gt;Sus scrofa&lt;/style&gt;&lt;style face="normal" font="default" size="100%"&gt;) removal in Pu‘u Maka‘ala Natural Area Reserve, Hawai‘i&lt;/style&gt;&lt;/title&gt;&lt;/titles&gt;&lt;dates&gt;&lt;year&gt;2008&lt;/year&gt;&lt;/dates&gt;&lt;pub-location&gt;Hilo, HI. Unpublished Report&lt;/pub-location&gt;&lt;publisher&gt;State of Hawaii, Division of Forestry and Wildlife&lt;/publisher&gt;&lt;urls&gt;&lt;/urls&gt;&lt;/record&gt;&lt;/Cite&gt;&lt;/EndNote&gt;</w:instrText>
      </w:r>
      <w:r w:rsidR="00A64C00" w:rsidRPr="00FC5723">
        <w:rPr>
          <w:sz w:val="20"/>
          <w:szCs w:val="20"/>
        </w:rPr>
        <w:fldChar w:fldCharType="separate"/>
      </w:r>
      <w:r w:rsidRPr="00FC5723">
        <w:rPr>
          <w:noProof/>
          <w:sz w:val="20"/>
          <w:szCs w:val="20"/>
        </w:rPr>
        <w:t>(2008)</w:t>
      </w:r>
      <w:r w:rsidR="00A64C00" w:rsidRPr="00FC5723">
        <w:rPr>
          <w:sz w:val="20"/>
          <w:szCs w:val="20"/>
        </w:rPr>
        <w:fldChar w:fldCharType="end"/>
      </w:r>
      <w:r w:rsidRPr="00FC5723">
        <w:rPr>
          <w:sz w:val="20"/>
          <w:szCs w:val="20"/>
        </w:rPr>
        <w:t xml:space="preserve"> for </w:t>
      </w:r>
      <w:r w:rsidRPr="00FC5723">
        <w:rPr>
          <w:i/>
          <w:iCs/>
          <w:color w:val="000000"/>
          <w:sz w:val="20"/>
          <w:szCs w:val="20"/>
        </w:rPr>
        <w:t xml:space="preserve">Passiflora tarminiana </w:t>
      </w:r>
      <w:r w:rsidRPr="00FC5723">
        <w:rPr>
          <w:sz w:val="20"/>
          <w:szCs w:val="20"/>
        </w:rPr>
        <w:t xml:space="preserve">(PASTAR, top row), and </w:t>
      </w:r>
      <w:r w:rsidRPr="00FC5723">
        <w:rPr>
          <w:i/>
          <w:sz w:val="20"/>
          <w:szCs w:val="20"/>
        </w:rPr>
        <w:t xml:space="preserve">Rubus rosifolius </w:t>
      </w:r>
      <w:r w:rsidRPr="00FC5723">
        <w:rPr>
          <w:sz w:val="20"/>
          <w:szCs w:val="20"/>
        </w:rPr>
        <w:t xml:space="preserve">(RUBROS, bottom row) given sample size of 10 or 20 transects of varying length between 100 m to 500 m. </w:t>
      </w:r>
    </w:p>
    <w:p w:rsidR="0049042A" w:rsidRDefault="0049042A" w:rsidP="006E03B1"/>
    <w:p w:rsidR="0049042A" w:rsidRPr="00FC5723" w:rsidRDefault="0049042A" w:rsidP="00275B2C">
      <w:pPr>
        <w:pStyle w:val="APP3rd"/>
        <w:rPr>
          <w:sz w:val="22"/>
          <w:szCs w:val="22"/>
        </w:rPr>
      </w:pPr>
      <w:r w:rsidRPr="00FC5723">
        <w:rPr>
          <w:sz w:val="22"/>
          <w:szCs w:val="22"/>
        </w:rPr>
        <w:t>Jacobi and Bio Simulation</w:t>
      </w:r>
    </w:p>
    <w:p w:rsidR="0049042A" w:rsidRDefault="0049042A" w:rsidP="00275B2C">
      <w:r>
        <w:t>The Jacobi and Bio</w:t>
      </w:r>
      <w:r w:rsidRPr="006A544C">
        <w:t xml:space="preserve"> </w:t>
      </w:r>
      <w:r w:rsidR="00A64C00">
        <w:fldChar w:fldCharType="begin"/>
      </w:r>
      <w:r>
        <w:instrText xml:space="preserve"> ADDIN EN.CITE &lt;EndNote&gt;&lt;Cite ExcludeAuth="1"&gt;&lt;Author&gt;Jacobi&lt;/Author&gt;&lt;Year&gt;2001&lt;/Year&gt;&lt;RecNum&gt;384&lt;/RecNum&gt;&lt;DisplayText&gt;(2001)&lt;/DisplayText&gt;&lt;record&gt;&lt;rec-number&gt;384&lt;/rec-number&gt;&lt;foreign-keys&gt;&lt;key app="EN" db-id="29wd9fdxkttawpevre3ptatrsdx2se0wz5da"&gt;384&lt;/key&gt;&lt;/foreign-keys&gt;&lt;ref-type name="Unpublished Work"&gt;34&lt;/ref-type&gt;&lt;contributors&gt;&lt;authors&gt;&lt;author&gt;Jacobi, James D&lt;/author&gt;&lt;author&gt;Bio, Kealii&lt;/author&gt;&lt;/authors&gt;&lt;/contributors&gt;&lt;titles&gt;&lt;title&gt;Invasive Plant Species Surveys, Olaa-Kilauea Management Area&lt;/title&gt;&lt;/titles&gt;&lt;dates&gt;&lt;year&gt;2001&lt;/year&gt;&lt;/dates&gt;&lt;publisher&gt;Department of the Interior, US Geological Survey, Biological Resources Discipline, Kilauea Field Station, Hawaii National Park, HI. Unpublished data&lt;/publisher&gt;&lt;urls&gt;&lt;/urls&gt;&lt;/record&gt;&lt;/Cite&gt;&lt;/EndNote&gt;</w:instrText>
      </w:r>
      <w:r w:rsidR="00A64C00">
        <w:fldChar w:fldCharType="separate"/>
      </w:r>
      <w:r>
        <w:rPr>
          <w:noProof/>
        </w:rPr>
        <w:t>(2001)</w:t>
      </w:r>
      <w:r w:rsidR="00A64C00">
        <w:fldChar w:fldCharType="end"/>
      </w:r>
      <w:r>
        <w:t xml:space="preserve"> </w:t>
      </w:r>
      <w:r w:rsidRPr="006A544C">
        <w:t>dataset contains longer transects</w:t>
      </w:r>
      <w:r>
        <w:t xml:space="preserve"> than the Ainsworth et al. </w:t>
      </w:r>
      <w:r w:rsidR="00A64C00">
        <w:fldChar w:fldCharType="begin"/>
      </w:r>
      <w:r>
        <w:instrText xml:space="preserve"> ADDIN EN.CITE &lt;EndNote&gt;&lt;Cite ExcludeAuth="1"&gt;&lt;Author&gt;Ainsworth&lt;/Author&gt;&lt;Year&gt;2008&lt;/Year&gt;&lt;RecNum&gt;463&lt;/RecNum&gt;&lt;DisplayText&gt;(2008)&lt;/DisplayText&gt;&lt;record&gt;&lt;rec-number&gt;463&lt;/rec-number&gt;&lt;foreign-keys&gt;&lt;key app="EN" db-id="29wd9fdxkttawpevre3ptatrsdx2se0wz5da"&gt;463&lt;/key&gt;&lt;/foreign-keys&gt;&lt;ref-type name="Unpublished Work"&gt;34&lt;/ref-type&gt;&lt;contributors&gt;&lt;authors&gt;&lt;author&gt;Ainsworth, A.&lt;/author&gt;&lt;author&gt;Stevens, B.&lt;/author&gt;&lt;author&gt;Hadway, L.&lt;/author&gt;&lt;author&gt;Agorastos, N.&lt;/author&gt;&lt;author&gt;Cole, I.&lt;/author&gt;&lt;author&gt;Litton, C. M.&lt;/author&gt;&lt;/authors&gt;&lt;/contributors&gt;&lt;titles&gt;&lt;title&gt;&lt;style face="normal" font="default" size="100%"&gt;Vegetation response to eight years of feral pig (&lt;/style&gt;&lt;style face="italic" font="default" size="100%"&gt;Sus scrofa&lt;/style&gt;&lt;style face="normal" font="default" size="100%"&gt;) removal in Pu‘u Maka‘ala Natural Area Reserve, Hawai‘i&lt;/style&gt;&lt;/title&gt;&lt;/titles&gt;&lt;dates&gt;&lt;year&gt;2008&lt;/year&gt;&lt;/dates&gt;&lt;pub-location&gt;Hilo, HI. Unpublished Report&lt;/pub-location&gt;&lt;publisher&gt;State of Hawaii, Division of Forestry and Wildlife&lt;/publisher&gt;&lt;urls&gt;&lt;/urls&gt;&lt;/record&gt;&lt;/Cite&gt;&lt;/EndNote&gt;</w:instrText>
      </w:r>
      <w:r w:rsidR="00A64C00">
        <w:fldChar w:fldCharType="separate"/>
      </w:r>
      <w:r>
        <w:rPr>
          <w:noProof/>
        </w:rPr>
        <w:t>(2008)</w:t>
      </w:r>
      <w:r w:rsidR="00A64C00">
        <w:fldChar w:fldCharType="end"/>
      </w:r>
      <w:r>
        <w:t xml:space="preserve"> dataset</w:t>
      </w:r>
      <w:r w:rsidRPr="006A544C">
        <w:t xml:space="preserve">; therefore, we </w:t>
      </w:r>
      <w:r>
        <w:t>were able to</w:t>
      </w:r>
      <w:r w:rsidRPr="006A544C">
        <w:t xml:space="preserve"> investigate a wider range of transect lengths. </w:t>
      </w:r>
      <w:r>
        <w:t>Because there was very little change in frequency along each transect of any given species from 1999 to 2001 (table C.2), we p</w:t>
      </w:r>
      <w:r w:rsidRPr="006A544C">
        <w:t>ool</w:t>
      </w:r>
      <w:r>
        <w:t>ed</w:t>
      </w:r>
      <w:r w:rsidRPr="006A544C">
        <w:t xml:space="preserve"> </w:t>
      </w:r>
      <w:r>
        <w:t>the three</w:t>
      </w:r>
      <w:r w:rsidRPr="006A544C">
        <w:t xml:space="preserve"> years</w:t>
      </w:r>
      <w:r>
        <w:t xml:space="preserve"> of data</w:t>
      </w:r>
      <w:r w:rsidRPr="006A544C">
        <w:t xml:space="preserve"> for the simulation </w:t>
      </w:r>
      <w:r>
        <w:t xml:space="preserve">in order </w:t>
      </w:r>
      <w:r w:rsidRPr="006A544C">
        <w:t>to investigate number of transects and length of transects effects on variance estimates for frequency of a species.</w:t>
      </w:r>
    </w:p>
    <w:p w:rsidR="0049042A" w:rsidRDefault="0049042A" w:rsidP="00275B2C"/>
    <w:p w:rsidR="0049042A" w:rsidRPr="006A544C" w:rsidRDefault="0049042A" w:rsidP="00275B2C">
      <w:r>
        <w:t xml:space="preserve">For each combination of number and lengths of transects, the variance estimator values are presented by species at </w:t>
      </w:r>
      <w:r w:rsidR="00D70F55">
        <w:t>Mauna Loa Boys’ School (</w:t>
      </w:r>
      <w:r>
        <w:t>MLBS</w:t>
      </w:r>
      <w:r w:rsidR="00D70F55">
        <w:t>)</w:t>
      </w:r>
      <w:r>
        <w:t xml:space="preserve"> and </w:t>
      </w:r>
      <w:r w:rsidR="00D70F55">
        <w:t>Kīlauea Forest (</w:t>
      </w:r>
      <w:r>
        <w:t>KF</w:t>
      </w:r>
      <w:r w:rsidR="00D70F55">
        <w:t>)</w:t>
      </w:r>
      <w:r>
        <w:t xml:space="preserve"> in Figures C.3- 6. MLBS represents a site where nonnative plant species are more common</w:t>
      </w:r>
      <w:r w:rsidRPr="004B5CFF">
        <w:t xml:space="preserve"> </w:t>
      </w:r>
      <w:r>
        <w:t xml:space="preserve">whereas KF represents a site with less common nonnative species. As in the Ainsworth et al. </w:t>
      </w:r>
      <w:r w:rsidR="00A64C00">
        <w:fldChar w:fldCharType="begin"/>
      </w:r>
      <w:r>
        <w:instrText xml:space="preserve"> ADDIN EN.CITE &lt;EndNote&gt;&lt;Cite ExcludeAuth="1"&gt;&lt;Author&gt;Ainsworth&lt;/Author&gt;&lt;Year&gt;2008&lt;/Year&gt;&lt;RecNum&gt;463&lt;/RecNum&gt;&lt;DisplayText&gt;(2008)&lt;/DisplayText&gt;&lt;record&gt;&lt;rec-number&gt;463&lt;/rec-number&gt;&lt;foreign-keys&gt;&lt;key app="EN" db-id="29wd9fdxkttawpevre3ptatrsdx2se0wz5da"&gt;463&lt;/key&gt;&lt;/foreign-keys&gt;&lt;ref-type name="Unpublished Work"&gt;34&lt;/ref-type&gt;&lt;contributors&gt;&lt;authors&gt;&lt;author&gt;Ainsworth, A.&lt;/author&gt;&lt;author&gt;Stevens, B.&lt;/author&gt;&lt;author&gt;Hadway, L.&lt;/author&gt;&lt;author&gt;Agorastos, N.&lt;/author&gt;&lt;author&gt;Cole, I.&lt;/author&gt;&lt;author&gt;Litton, C. M.&lt;/author&gt;&lt;/authors&gt;&lt;/contributors&gt;&lt;titles&gt;&lt;title&gt;&lt;style face="normal" font="default" size="100%"&gt;Vegetation response to eight years of feral pig (&lt;/style&gt;&lt;style face="italic" font="default" size="100%"&gt;Sus scrofa&lt;/style&gt;&lt;style face="normal" font="default" size="100%"&gt;) removal in Pu‘u Maka‘ala Natural Area Reserve, Hawai‘i&lt;/style&gt;&lt;/title&gt;&lt;/titles&gt;&lt;dates&gt;&lt;year&gt;2008&lt;/year&gt;&lt;/dates&gt;&lt;pub-location&gt;Hilo, HI. Unpublished Report&lt;/pub-location&gt;&lt;publisher&gt;State of Hawaii, Division of Forestry and Wildlife&lt;/publisher&gt;&lt;urls&gt;&lt;/urls&gt;&lt;/record&gt;&lt;/Cite&gt;&lt;/EndNote&gt;</w:instrText>
      </w:r>
      <w:r w:rsidR="00A64C00">
        <w:fldChar w:fldCharType="separate"/>
      </w:r>
      <w:r>
        <w:rPr>
          <w:noProof/>
        </w:rPr>
        <w:t>(2008)</w:t>
      </w:r>
      <w:r w:rsidR="00A64C00">
        <w:fldChar w:fldCharType="end"/>
      </w:r>
      <w:r>
        <w:t xml:space="preserve"> data, there was a larger reduction in the mean and </w:t>
      </w:r>
      <w:r w:rsidR="005C06B9">
        <w:t>quartile</w:t>
      </w:r>
      <w:r>
        <w:t xml:space="preserve"> widths of estimated variance by increasing sampling size than by increasing transect length. It appears that the higher the estimated variance, the greater the reduction attained by increasing sample size. We recommend sampling 20 transects and selecting a transect length that balances the cost of sampling with the minimal reductions in estimated variance. </w:t>
      </w:r>
    </w:p>
    <w:p w:rsidR="0049042A" w:rsidRDefault="0049042A" w:rsidP="00275B2C"/>
    <w:p w:rsidR="0049042A" w:rsidRDefault="0049042A" w:rsidP="00DE5D9F"/>
    <w:p w:rsidR="0049042A" w:rsidRPr="00FC5723" w:rsidRDefault="0049042A" w:rsidP="00275B2C">
      <w:pPr>
        <w:pStyle w:val="APPTable"/>
        <w:rPr>
          <w:sz w:val="20"/>
          <w:szCs w:val="20"/>
        </w:rPr>
      </w:pPr>
      <w:r w:rsidRPr="00FC5723">
        <w:rPr>
          <w:b/>
          <w:sz w:val="20"/>
          <w:szCs w:val="20"/>
        </w:rPr>
        <w:lastRenderedPageBreak/>
        <w:t xml:space="preserve">Table C.2. </w:t>
      </w:r>
      <w:r w:rsidRPr="00FC5723">
        <w:rPr>
          <w:sz w:val="20"/>
          <w:szCs w:val="20"/>
        </w:rPr>
        <w:t xml:space="preserve">Mean frequency or the proportion of area occupied estimates (population average per plot) for four target species from Jacobi and Bio </w:t>
      </w:r>
      <w:r w:rsidR="00A64C00" w:rsidRPr="00FC5723">
        <w:rPr>
          <w:sz w:val="20"/>
          <w:szCs w:val="20"/>
        </w:rPr>
        <w:fldChar w:fldCharType="begin"/>
      </w:r>
      <w:r w:rsidRPr="00FC5723">
        <w:rPr>
          <w:sz w:val="20"/>
          <w:szCs w:val="20"/>
        </w:rPr>
        <w:instrText xml:space="preserve"> ADDIN EN.CITE &lt;EndNote&gt;&lt;Cite ExcludeAuth="1"&gt;&lt;Author&gt;Jacobi&lt;/Author&gt;&lt;Year&gt;2001&lt;/Year&gt;&lt;RecNum&gt;384&lt;/RecNum&gt;&lt;DisplayText&gt;(2001)&lt;/DisplayText&gt;&lt;record&gt;&lt;rec-number&gt;384&lt;/rec-number&gt;&lt;foreign-keys&gt;&lt;key app="EN" db-id="29wd9fdxkttawpevre3ptatrsdx2se0wz5da"&gt;384&lt;/key&gt;&lt;/foreign-keys&gt;&lt;ref-type name="Unpublished Work"&gt;34&lt;/ref-type&gt;&lt;contributors&gt;&lt;authors&gt;&lt;author&gt;Jacobi, James D&lt;/author&gt;&lt;author&gt;Bio, Kealii&lt;/author&gt;&lt;/authors&gt;&lt;/contributors&gt;&lt;titles&gt;&lt;title&gt;Invasive Plant Species Surveys, Olaa-Kilauea Management Area&lt;/title&gt;&lt;/titles&gt;&lt;dates&gt;&lt;year&gt;2001&lt;/year&gt;&lt;/dates&gt;&lt;publisher&gt;Department of the Interior, US Geological Survey, Biological Resources Discipline, Kilauea Field Station, Hawaii National Park, HI. Unpublished data&lt;/publisher&gt;&lt;urls&gt;&lt;/urls&gt;&lt;/record&gt;&lt;/Cite&gt;&lt;/EndNote&gt;</w:instrText>
      </w:r>
      <w:r w:rsidR="00A64C00" w:rsidRPr="00FC5723">
        <w:rPr>
          <w:sz w:val="20"/>
          <w:szCs w:val="20"/>
        </w:rPr>
        <w:fldChar w:fldCharType="separate"/>
      </w:r>
      <w:r w:rsidRPr="00FC5723">
        <w:rPr>
          <w:noProof/>
          <w:sz w:val="20"/>
          <w:szCs w:val="20"/>
        </w:rPr>
        <w:t>(2001)</w:t>
      </w:r>
      <w:r w:rsidR="00A64C00" w:rsidRPr="00FC5723">
        <w:rPr>
          <w:sz w:val="20"/>
          <w:szCs w:val="20"/>
        </w:rPr>
        <w:fldChar w:fldCharType="end"/>
      </w:r>
      <w:r w:rsidRPr="00FC5723">
        <w:rPr>
          <w:sz w:val="20"/>
          <w:szCs w:val="20"/>
        </w:rPr>
        <w:t xml:space="preserve"> pilot data with standard error in parentheses.</w:t>
      </w:r>
    </w:p>
    <w:p w:rsidR="0049042A" w:rsidRDefault="0049042A" w:rsidP="00275B2C"/>
    <w:tbl>
      <w:tblPr>
        <w:tblW w:w="9372" w:type="dxa"/>
        <w:tblLayout w:type="fixed"/>
        <w:tblLook w:val="00A0" w:firstRow="1" w:lastRow="0" w:firstColumn="1" w:lastColumn="0" w:noHBand="0" w:noVBand="0"/>
      </w:tblPr>
      <w:tblGrid>
        <w:gridCol w:w="1002"/>
        <w:gridCol w:w="663"/>
        <w:gridCol w:w="1300"/>
        <w:gridCol w:w="1260"/>
        <w:gridCol w:w="1357"/>
        <w:gridCol w:w="1253"/>
        <w:gridCol w:w="1305"/>
        <w:gridCol w:w="1232"/>
      </w:tblGrid>
      <w:tr w:rsidR="0049042A" w:rsidRPr="003E059F">
        <w:trPr>
          <w:trHeight w:val="300"/>
        </w:trPr>
        <w:tc>
          <w:tcPr>
            <w:tcW w:w="1002" w:type="dxa"/>
            <w:vMerge w:val="restart"/>
            <w:tcBorders>
              <w:top w:val="single" w:sz="8" w:space="0" w:color="auto"/>
              <w:left w:val="nil"/>
              <w:right w:val="nil"/>
            </w:tcBorders>
            <w:noWrap/>
            <w:vAlign w:val="center"/>
          </w:tcPr>
          <w:p w:rsidR="0049042A" w:rsidRPr="003E059F" w:rsidRDefault="0049042A" w:rsidP="00E73524">
            <w:pPr>
              <w:jc w:val="center"/>
              <w:rPr>
                <w:rFonts w:ascii="Arial" w:hAnsi="Arial" w:cs="Arial"/>
                <w:color w:val="000000"/>
                <w:sz w:val="20"/>
                <w:szCs w:val="20"/>
              </w:rPr>
            </w:pPr>
            <w:r w:rsidRPr="003E059F">
              <w:rPr>
                <w:rFonts w:ascii="Arial" w:hAnsi="Arial" w:cs="Arial"/>
                <w:b/>
                <w:color w:val="000000"/>
                <w:sz w:val="20"/>
                <w:szCs w:val="20"/>
              </w:rPr>
              <w:t>Species</w:t>
            </w:r>
          </w:p>
        </w:tc>
        <w:tc>
          <w:tcPr>
            <w:tcW w:w="663" w:type="dxa"/>
            <w:vMerge w:val="restart"/>
            <w:tcBorders>
              <w:top w:val="single" w:sz="8" w:space="0" w:color="auto"/>
              <w:left w:val="nil"/>
              <w:right w:val="nil"/>
            </w:tcBorders>
            <w:noWrap/>
            <w:vAlign w:val="center"/>
          </w:tcPr>
          <w:p w:rsidR="0049042A" w:rsidRPr="003E059F" w:rsidRDefault="0049042A" w:rsidP="00E73524">
            <w:pPr>
              <w:jc w:val="center"/>
              <w:rPr>
                <w:rFonts w:ascii="Arial" w:hAnsi="Arial" w:cs="Arial"/>
                <w:color w:val="000000"/>
                <w:sz w:val="20"/>
                <w:szCs w:val="20"/>
              </w:rPr>
            </w:pPr>
            <w:r w:rsidRPr="003E059F">
              <w:rPr>
                <w:rFonts w:ascii="Arial" w:hAnsi="Arial" w:cs="Arial"/>
                <w:b/>
                <w:color w:val="000000"/>
                <w:sz w:val="20"/>
                <w:szCs w:val="20"/>
              </w:rPr>
              <w:t>Year</w:t>
            </w:r>
          </w:p>
        </w:tc>
        <w:tc>
          <w:tcPr>
            <w:tcW w:w="2560" w:type="dxa"/>
            <w:gridSpan w:val="2"/>
            <w:tcBorders>
              <w:top w:val="single" w:sz="8" w:space="0" w:color="auto"/>
              <w:left w:val="nil"/>
              <w:right w:val="nil"/>
            </w:tcBorders>
            <w:noWrap/>
            <w:vAlign w:val="center"/>
          </w:tcPr>
          <w:p w:rsidR="0049042A" w:rsidRPr="003E059F" w:rsidRDefault="0049042A" w:rsidP="00E73524">
            <w:pPr>
              <w:jc w:val="center"/>
              <w:rPr>
                <w:rFonts w:ascii="Arial" w:hAnsi="Arial" w:cs="Arial"/>
                <w:b/>
                <w:color w:val="000000"/>
                <w:sz w:val="20"/>
                <w:szCs w:val="20"/>
                <w:u w:val="single"/>
              </w:rPr>
            </w:pPr>
            <w:r w:rsidRPr="003E059F">
              <w:rPr>
                <w:rFonts w:ascii="Arial" w:hAnsi="Arial" w:cs="Arial"/>
                <w:b/>
                <w:color w:val="000000"/>
                <w:sz w:val="20"/>
                <w:szCs w:val="20"/>
                <w:u w:val="single"/>
              </w:rPr>
              <w:t>Kīlauea Forest</w:t>
            </w:r>
          </w:p>
        </w:tc>
        <w:tc>
          <w:tcPr>
            <w:tcW w:w="2610" w:type="dxa"/>
            <w:gridSpan w:val="2"/>
            <w:tcBorders>
              <w:top w:val="single" w:sz="8" w:space="0" w:color="auto"/>
              <w:left w:val="nil"/>
              <w:right w:val="nil"/>
            </w:tcBorders>
            <w:noWrap/>
            <w:vAlign w:val="center"/>
          </w:tcPr>
          <w:p w:rsidR="0049042A" w:rsidRPr="003E059F" w:rsidRDefault="0049042A" w:rsidP="00E73524">
            <w:pPr>
              <w:jc w:val="center"/>
              <w:rPr>
                <w:rFonts w:ascii="Arial" w:hAnsi="Arial" w:cs="Arial"/>
                <w:b/>
                <w:color w:val="000000"/>
                <w:sz w:val="20"/>
                <w:szCs w:val="20"/>
                <w:u w:val="single"/>
              </w:rPr>
            </w:pPr>
            <w:r w:rsidRPr="003E059F">
              <w:rPr>
                <w:rFonts w:ascii="Arial" w:hAnsi="Arial" w:cs="Arial"/>
                <w:b/>
                <w:color w:val="000000"/>
                <w:sz w:val="20"/>
                <w:szCs w:val="20"/>
                <w:u w:val="single"/>
              </w:rPr>
              <w:t>Mauna Loa Boys’ School</w:t>
            </w:r>
          </w:p>
        </w:tc>
        <w:tc>
          <w:tcPr>
            <w:tcW w:w="2537" w:type="dxa"/>
            <w:gridSpan w:val="2"/>
            <w:tcBorders>
              <w:top w:val="single" w:sz="8" w:space="0" w:color="auto"/>
              <w:left w:val="nil"/>
              <w:right w:val="nil"/>
            </w:tcBorders>
            <w:noWrap/>
            <w:vAlign w:val="center"/>
          </w:tcPr>
          <w:p w:rsidR="0049042A" w:rsidRPr="003E059F" w:rsidRDefault="0049042A" w:rsidP="00E73524">
            <w:pPr>
              <w:jc w:val="center"/>
              <w:rPr>
                <w:rFonts w:ascii="Arial" w:hAnsi="Arial" w:cs="Arial"/>
                <w:b/>
                <w:color w:val="000000"/>
                <w:sz w:val="20"/>
                <w:szCs w:val="20"/>
                <w:u w:val="single"/>
              </w:rPr>
            </w:pPr>
            <w:r w:rsidRPr="003E059F">
              <w:rPr>
                <w:rFonts w:ascii="Arial" w:hAnsi="Arial" w:cs="Arial"/>
                <w:b/>
                <w:sz w:val="20"/>
                <w:szCs w:val="20"/>
                <w:u w:val="single"/>
              </w:rPr>
              <w:t>Pu‘u Kipu</w:t>
            </w:r>
          </w:p>
        </w:tc>
      </w:tr>
      <w:tr w:rsidR="0049042A" w:rsidRPr="003E059F">
        <w:trPr>
          <w:trHeight w:val="300"/>
        </w:trPr>
        <w:tc>
          <w:tcPr>
            <w:tcW w:w="1002" w:type="dxa"/>
            <w:vMerge/>
            <w:tcBorders>
              <w:left w:val="nil"/>
              <w:bottom w:val="single" w:sz="12" w:space="0" w:color="auto"/>
              <w:right w:val="nil"/>
            </w:tcBorders>
            <w:noWrap/>
            <w:vAlign w:val="center"/>
          </w:tcPr>
          <w:p w:rsidR="0049042A" w:rsidRPr="003E059F" w:rsidRDefault="0049042A" w:rsidP="00E73524">
            <w:pPr>
              <w:jc w:val="center"/>
              <w:rPr>
                <w:rFonts w:ascii="Arial" w:hAnsi="Arial" w:cs="Arial"/>
                <w:b/>
                <w:color w:val="000000"/>
                <w:sz w:val="20"/>
                <w:szCs w:val="20"/>
              </w:rPr>
            </w:pPr>
          </w:p>
        </w:tc>
        <w:tc>
          <w:tcPr>
            <w:tcW w:w="663" w:type="dxa"/>
            <w:vMerge/>
            <w:tcBorders>
              <w:left w:val="nil"/>
              <w:bottom w:val="single" w:sz="12" w:space="0" w:color="auto"/>
              <w:right w:val="nil"/>
            </w:tcBorders>
            <w:noWrap/>
            <w:vAlign w:val="center"/>
          </w:tcPr>
          <w:p w:rsidR="0049042A" w:rsidRPr="003E059F" w:rsidRDefault="0049042A" w:rsidP="00E73524">
            <w:pPr>
              <w:jc w:val="center"/>
              <w:rPr>
                <w:rFonts w:ascii="Arial" w:hAnsi="Arial" w:cs="Arial"/>
                <w:b/>
                <w:color w:val="000000"/>
                <w:sz w:val="20"/>
                <w:szCs w:val="20"/>
              </w:rPr>
            </w:pPr>
          </w:p>
        </w:tc>
        <w:tc>
          <w:tcPr>
            <w:tcW w:w="1300" w:type="dxa"/>
            <w:tcBorders>
              <w:top w:val="nil"/>
              <w:left w:val="nil"/>
              <w:bottom w:val="single" w:sz="12" w:space="0" w:color="auto"/>
              <w:right w:val="nil"/>
            </w:tcBorders>
            <w:noWrap/>
            <w:vAlign w:val="center"/>
          </w:tcPr>
          <w:p w:rsidR="0049042A" w:rsidRPr="003E059F" w:rsidRDefault="0049042A" w:rsidP="00E73524">
            <w:pPr>
              <w:jc w:val="center"/>
              <w:rPr>
                <w:rFonts w:ascii="Arial" w:hAnsi="Arial" w:cs="Arial"/>
                <w:b/>
                <w:color w:val="000000"/>
                <w:sz w:val="20"/>
                <w:szCs w:val="20"/>
              </w:rPr>
            </w:pPr>
            <w:r w:rsidRPr="003E059F">
              <w:rPr>
                <w:rFonts w:ascii="Arial" w:hAnsi="Arial" w:cs="Arial"/>
                <w:b/>
                <w:color w:val="000000"/>
                <w:sz w:val="20"/>
                <w:szCs w:val="20"/>
              </w:rPr>
              <w:t xml:space="preserve">Ratio </w:t>
            </w:r>
          </w:p>
        </w:tc>
        <w:tc>
          <w:tcPr>
            <w:tcW w:w="1260" w:type="dxa"/>
            <w:tcBorders>
              <w:top w:val="nil"/>
              <w:left w:val="nil"/>
              <w:bottom w:val="single" w:sz="12" w:space="0" w:color="auto"/>
              <w:right w:val="nil"/>
            </w:tcBorders>
            <w:noWrap/>
            <w:vAlign w:val="center"/>
          </w:tcPr>
          <w:p w:rsidR="0049042A" w:rsidRPr="003E059F" w:rsidRDefault="0049042A" w:rsidP="00E73524">
            <w:pPr>
              <w:jc w:val="center"/>
              <w:rPr>
                <w:rFonts w:ascii="Arial" w:hAnsi="Arial" w:cs="Arial"/>
                <w:b/>
                <w:color w:val="000000"/>
                <w:sz w:val="20"/>
                <w:szCs w:val="20"/>
              </w:rPr>
            </w:pPr>
            <w:r w:rsidRPr="003E059F">
              <w:rPr>
                <w:rFonts w:ascii="Arial" w:hAnsi="Arial" w:cs="Arial"/>
                <w:b/>
                <w:color w:val="000000"/>
                <w:sz w:val="20"/>
                <w:szCs w:val="20"/>
              </w:rPr>
              <w:t xml:space="preserve">Equally Weighted </w:t>
            </w:r>
          </w:p>
        </w:tc>
        <w:tc>
          <w:tcPr>
            <w:tcW w:w="1357" w:type="dxa"/>
            <w:tcBorders>
              <w:top w:val="nil"/>
              <w:left w:val="nil"/>
              <w:bottom w:val="single" w:sz="12" w:space="0" w:color="auto"/>
              <w:right w:val="nil"/>
            </w:tcBorders>
            <w:noWrap/>
            <w:vAlign w:val="center"/>
          </w:tcPr>
          <w:p w:rsidR="0049042A" w:rsidRPr="003E059F" w:rsidRDefault="0049042A" w:rsidP="00E73524">
            <w:pPr>
              <w:jc w:val="center"/>
              <w:rPr>
                <w:rFonts w:ascii="Arial" w:hAnsi="Arial" w:cs="Arial"/>
                <w:b/>
                <w:color w:val="000000"/>
                <w:sz w:val="20"/>
                <w:szCs w:val="20"/>
              </w:rPr>
            </w:pPr>
            <w:r w:rsidRPr="003E059F">
              <w:rPr>
                <w:rFonts w:ascii="Arial" w:hAnsi="Arial" w:cs="Arial"/>
                <w:b/>
                <w:color w:val="000000"/>
                <w:sz w:val="20"/>
                <w:szCs w:val="20"/>
              </w:rPr>
              <w:t xml:space="preserve">Ratio </w:t>
            </w:r>
          </w:p>
        </w:tc>
        <w:tc>
          <w:tcPr>
            <w:tcW w:w="1253" w:type="dxa"/>
            <w:tcBorders>
              <w:top w:val="nil"/>
              <w:left w:val="nil"/>
              <w:bottom w:val="single" w:sz="12" w:space="0" w:color="auto"/>
              <w:right w:val="nil"/>
            </w:tcBorders>
            <w:noWrap/>
            <w:vAlign w:val="center"/>
          </w:tcPr>
          <w:p w:rsidR="0049042A" w:rsidRPr="003E059F" w:rsidRDefault="0049042A" w:rsidP="00E73524">
            <w:pPr>
              <w:jc w:val="center"/>
              <w:rPr>
                <w:rFonts w:ascii="Arial" w:hAnsi="Arial" w:cs="Arial"/>
                <w:b/>
                <w:color w:val="000000"/>
                <w:sz w:val="20"/>
                <w:szCs w:val="20"/>
              </w:rPr>
            </w:pPr>
            <w:r w:rsidRPr="003E059F">
              <w:rPr>
                <w:rFonts w:ascii="Arial" w:hAnsi="Arial" w:cs="Arial"/>
                <w:b/>
                <w:color w:val="000000"/>
                <w:sz w:val="20"/>
                <w:szCs w:val="20"/>
              </w:rPr>
              <w:t xml:space="preserve">Equally Weighted </w:t>
            </w:r>
          </w:p>
        </w:tc>
        <w:tc>
          <w:tcPr>
            <w:tcW w:w="1305" w:type="dxa"/>
            <w:tcBorders>
              <w:top w:val="nil"/>
              <w:left w:val="nil"/>
              <w:bottom w:val="single" w:sz="12" w:space="0" w:color="auto"/>
              <w:right w:val="nil"/>
            </w:tcBorders>
            <w:noWrap/>
            <w:vAlign w:val="center"/>
          </w:tcPr>
          <w:p w:rsidR="0049042A" w:rsidRPr="003E059F" w:rsidRDefault="0049042A" w:rsidP="00E73524">
            <w:pPr>
              <w:jc w:val="center"/>
              <w:rPr>
                <w:rFonts w:ascii="Arial" w:hAnsi="Arial" w:cs="Arial"/>
                <w:b/>
                <w:color w:val="000000"/>
                <w:sz w:val="20"/>
                <w:szCs w:val="20"/>
              </w:rPr>
            </w:pPr>
            <w:r w:rsidRPr="003E059F">
              <w:rPr>
                <w:rFonts w:ascii="Arial" w:hAnsi="Arial" w:cs="Arial"/>
                <w:b/>
                <w:color w:val="000000"/>
                <w:sz w:val="20"/>
                <w:szCs w:val="20"/>
              </w:rPr>
              <w:t xml:space="preserve">Ratio </w:t>
            </w:r>
          </w:p>
        </w:tc>
        <w:tc>
          <w:tcPr>
            <w:tcW w:w="1232" w:type="dxa"/>
            <w:tcBorders>
              <w:top w:val="nil"/>
              <w:left w:val="nil"/>
              <w:bottom w:val="single" w:sz="12" w:space="0" w:color="auto"/>
              <w:right w:val="nil"/>
            </w:tcBorders>
            <w:noWrap/>
            <w:vAlign w:val="center"/>
          </w:tcPr>
          <w:p w:rsidR="0049042A" w:rsidRPr="003E059F" w:rsidRDefault="0049042A" w:rsidP="00E73524">
            <w:pPr>
              <w:jc w:val="center"/>
              <w:rPr>
                <w:rFonts w:ascii="Arial" w:hAnsi="Arial" w:cs="Arial"/>
                <w:b/>
                <w:color w:val="000000"/>
                <w:sz w:val="20"/>
                <w:szCs w:val="20"/>
              </w:rPr>
            </w:pPr>
            <w:r w:rsidRPr="003E059F">
              <w:rPr>
                <w:rFonts w:ascii="Arial" w:hAnsi="Arial" w:cs="Arial"/>
                <w:b/>
                <w:color w:val="000000"/>
                <w:sz w:val="20"/>
                <w:szCs w:val="20"/>
              </w:rPr>
              <w:t xml:space="preserve">Equally Weighted </w:t>
            </w:r>
          </w:p>
        </w:tc>
      </w:tr>
      <w:tr w:rsidR="0049042A" w:rsidRPr="003E059F">
        <w:trPr>
          <w:trHeight w:val="300"/>
        </w:trPr>
        <w:tc>
          <w:tcPr>
            <w:tcW w:w="2965" w:type="dxa"/>
            <w:gridSpan w:val="3"/>
            <w:tcBorders>
              <w:top w:val="single" w:sz="12" w:space="0" w:color="auto"/>
              <w:left w:val="nil"/>
              <w:bottom w:val="nil"/>
              <w:right w:val="nil"/>
            </w:tcBorders>
            <w:vAlign w:val="bottom"/>
          </w:tcPr>
          <w:p w:rsidR="0049042A" w:rsidRPr="003E059F" w:rsidRDefault="0049042A" w:rsidP="00E73524">
            <w:pPr>
              <w:rPr>
                <w:rFonts w:ascii="Arial" w:hAnsi="Arial" w:cs="Arial"/>
                <w:i/>
                <w:iCs/>
                <w:color w:val="000000"/>
                <w:sz w:val="20"/>
                <w:szCs w:val="20"/>
              </w:rPr>
            </w:pPr>
            <w:r w:rsidRPr="003E059F">
              <w:rPr>
                <w:rFonts w:ascii="Arial" w:hAnsi="Arial" w:cs="Arial"/>
                <w:i/>
                <w:iCs/>
                <w:color w:val="000000"/>
                <w:sz w:val="20"/>
                <w:szCs w:val="20"/>
              </w:rPr>
              <w:t xml:space="preserve">Anthoxanthum odoratum </w:t>
            </w:r>
          </w:p>
        </w:tc>
        <w:tc>
          <w:tcPr>
            <w:tcW w:w="1260" w:type="dxa"/>
            <w:tcBorders>
              <w:top w:val="single" w:sz="12" w:space="0" w:color="auto"/>
              <w:left w:val="nil"/>
              <w:bottom w:val="nil"/>
              <w:right w:val="nil"/>
            </w:tcBorders>
            <w:noWrap/>
            <w:vAlign w:val="bottom"/>
          </w:tcPr>
          <w:p w:rsidR="0049042A" w:rsidRPr="003E059F" w:rsidRDefault="0049042A" w:rsidP="00E73524">
            <w:pPr>
              <w:rPr>
                <w:rFonts w:ascii="Arial" w:hAnsi="Arial" w:cs="Arial"/>
                <w:color w:val="000000"/>
                <w:sz w:val="20"/>
                <w:szCs w:val="20"/>
              </w:rPr>
            </w:pPr>
          </w:p>
        </w:tc>
        <w:tc>
          <w:tcPr>
            <w:tcW w:w="1357" w:type="dxa"/>
            <w:tcBorders>
              <w:top w:val="single" w:sz="12" w:space="0" w:color="auto"/>
              <w:left w:val="nil"/>
              <w:bottom w:val="nil"/>
              <w:right w:val="nil"/>
            </w:tcBorders>
            <w:noWrap/>
            <w:vAlign w:val="bottom"/>
          </w:tcPr>
          <w:p w:rsidR="0049042A" w:rsidRPr="003E059F" w:rsidRDefault="0049042A" w:rsidP="00E73524">
            <w:pPr>
              <w:rPr>
                <w:rFonts w:ascii="Arial" w:hAnsi="Arial" w:cs="Arial"/>
                <w:color w:val="000000"/>
                <w:sz w:val="20"/>
                <w:szCs w:val="20"/>
              </w:rPr>
            </w:pPr>
          </w:p>
        </w:tc>
        <w:tc>
          <w:tcPr>
            <w:tcW w:w="1253" w:type="dxa"/>
            <w:tcBorders>
              <w:top w:val="single" w:sz="12" w:space="0" w:color="auto"/>
              <w:left w:val="nil"/>
              <w:bottom w:val="nil"/>
              <w:right w:val="nil"/>
            </w:tcBorders>
            <w:noWrap/>
            <w:vAlign w:val="bottom"/>
          </w:tcPr>
          <w:p w:rsidR="0049042A" w:rsidRPr="003E059F" w:rsidRDefault="0049042A" w:rsidP="00E73524">
            <w:pPr>
              <w:rPr>
                <w:rFonts w:ascii="Arial" w:hAnsi="Arial" w:cs="Arial"/>
                <w:color w:val="000000"/>
                <w:sz w:val="20"/>
                <w:szCs w:val="20"/>
              </w:rPr>
            </w:pPr>
          </w:p>
        </w:tc>
        <w:tc>
          <w:tcPr>
            <w:tcW w:w="1305" w:type="dxa"/>
            <w:tcBorders>
              <w:top w:val="single" w:sz="12" w:space="0" w:color="auto"/>
              <w:left w:val="nil"/>
              <w:bottom w:val="nil"/>
              <w:right w:val="nil"/>
            </w:tcBorders>
            <w:noWrap/>
            <w:vAlign w:val="bottom"/>
          </w:tcPr>
          <w:p w:rsidR="0049042A" w:rsidRPr="003E059F" w:rsidRDefault="0049042A" w:rsidP="00E73524">
            <w:pPr>
              <w:rPr>
                <w:rFonts w:ascii="Arial" w:hAnsi="Arial" w:cs="Arial"/>
                <w:color w:val="000000"/>
                <w:sz w:val="20"/>
                <w:szCs w:val="20"/>
              </w:rPr>
            </w:pPr>
          </w:p>
        </w:tc>
        <w:tc>
          <w:tcPr>
            <w:tcW w:w="1232" w:type="dxa"/>
            <w:tcBorders>
              <w:top w:val="single" w:sz="12" w:space="0" w:color="auto"/>
              <w:left w:val="nil"/>
              <w:bottom w:val="nil"/>
              <w:right w:val="nil"/>
            </w:tcBorders>
            <w:noWrap/>
            <w:vAlign w:val="bottom"/>
          </w:tcPr>
          <w:p w:rsidR="0049042A" w:rsidRPr="003E059F" w:rsidRDefault="0049042A" w:rsidP="00E73524">
            <w:pPr>
              <w:rPr>
                <w:rFonts w:ascii="Arial" w:hAnsi="Arial" w:cs="Arial"/>
                <w:color w:val="000000"/>
                <w:sz w:val="20"/>
                <w:szCs w:val="20"/>
              </w:rPr>
            </w:pPr>
          </w:p>
        </w:tc>
      </w:tr>
      <w:tr w:rsidR="0049042A" w:rsidRPr="003E059F">
        <w:trPr>
          <w:trHeight w:val="300"/>
        </w:trPr>
        <w:tc>
          <w:tcPr>
            <w:tcW w:w="1002" w:type="dxa"/>
            <w:tcBorders>
              <w:top w:val="nil"/>
              <w:left w:val="nil"/>
              <w:bottom w:val="nil"/>
              <w:right w:val="nil"/>
            </w:tcBorders>
            <w:noWrap/>
            <w:vAlign w:val="bottom"/>
          </w:tcPr>
          <w:p w:rsidR="0049042A" w:rsidRPr="003E059F" w:rsidRDefault="0049042A" w:rsidP="00E73524">
            <w:pPr>
              <w:rPr>
                <w:rFonts w:ascii="Arial" w:hAnsi="Arial" w:cs="Arial"/>
                <w:color w:val="000000"/>
                <w:sz w:val="20"/>
                <w:szCs w:val="20"/>
              </w:rPr>
            </w:pPr>
          </w:p>
        </w:tc>
        <w:tc>
          <w:tcPr>
            <w:tcW w:w="663" w:type="dxa"/>
            <w:tcBorders>
              <w:top w:val="nil"/>
              <w:left w:val="nil"/>
              <w:bottom w:val="nil"/>
              <w:right w:val="nil"/>
            </w:tcBorders>
            <w:noWrap/>
            <w:vAlign w:val="bottom"/>
          </w:tcPr>
          <w:p w:rsidR="0049042A" w:rsidRPr="003E059F" w:rsidRDefault="0049042A" w:rsidP="003E059F">
            <w:pPr>
              <w:ind w:left="-198"/>
              <w:jc w:val="right"/>
              <w:rPr>
                <w:rFonts w:ascii="Arial" w:hAnsi="Arial" w:cs="Arial"/>
                <w:color w:val="000000"/>
                <w:sz w:val="20"/>
                <w:szCs w:val="20"/>
              </w:rPr>
            </w:pPr>
            <w:r w:rsidRPr="003E059F">
              <w:rPr>
                <w:rFonts w:ascii="Arial" w:hAnsi="Arial" w:cs="Arial"/>
                <w:color w:val="000000"/>
                <w:sz w:val="20"/>
                <w:szCs w:val="20"/>
              </w:rPr>
              <w:t>1999</w:t>
            </w:r>
          </w:p>
        </w:tc>
        <w:tc>
          <w:tcPr>
            <w:tcW w:w="1300"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0.01 (0.004)</w:t>
            </w:r>
          </w:p>
        </w:tc>
        <w:tc>
          <w:tcPr>
            <w:tcW w:w="1260"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0.02 (0.01)</w:t>
            </w:r>
          </w:p>
        </w:tc>
        <w:tc>
          <w:tcPr>
            <w:tcW w:w="1357"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0.66 (0.119)</w:t>
            </w:r>
          </w:p>
        </w:tc>
        <w:tc>
          <w:tcPr>
            <w:tcW w:w="1253"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0.71 (0.1)</w:t>
            </w:r>
          </w:p>
        </w:tc>
        <w:tc>
          <w:tcPr>
            <w:tcW w:w="1305"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0.15 (0.028)</w:t>
            </w:r>
          </w:p>
        </w:tc>
        <w:tc>
          <w:tcPr>
            <w:tcW w:w="1232"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0.14 (0.029)</w:t>
            </w:r>
          </w:p>
        </w:tc>
      </w:tr>
      <w:tr w:rsidR="0049042A" w:rsidRPr="003E059F">
        <w:trPr>
          <w:trHeight w:val="300"/>
        </w:trPr>
        <w:tc>
          <w:tcPr>
            <w:tcW w:w="1002" w:type="dxa"/>
            <w:tcBorders>
              <w:top w:val="nil"/>
              <w:left w:val="nil"/>
              <w:bottom w:val="nil"/>
              <w:right w:val="nil"/>
            </w:tcBorders>
            <w:noWrap/>
            <w:vAlign w:val="bottom"/>
          </w:tcPr>
          <w:p w:rsidR="0049042A" w:rsidRPr="003E059F" w:rsidRDefault="0049042A" w:rsidP="00E73524">
            <w:pPr>
              <w:rPr>
                <w:rFonts w:ascii="Arial" w:hAnsi="Arial" w:cs="Arial"/>
                <w:color w:val="000000"/>
                <w:sz w:val="20"/>
                <w:szCs w:val="20"/>
              </w:rPr>
            </w:pPr>
          </w:p>
        </w:tc>
        <w:tc>
          <w:tcPr>
            <w:tcW w:w="663" w:type="dxa"/>
            <w:tcBorders>
              <w:top w:val="nil"/>
              <w:left w:val="nil"/>
              <w:bottom w:val="nil"/>
              <w:right w:val="nil"/>
            </w:tcBorders>
            <w:noWrap/>
            <w:vAlign w:val="bottom"/>
          </w:tcPr>
          <w:p w:rsidR="0049042A" w:rsidRPr="003E059F" w:rsidRDefault="0049042A" w:rsidP="00E73524">
            <w:pPr>
              <w:jc w:val="right"/>
              <w:rPr>
                <w:rFonts w:ascii="Arial" w:hAnsi="Arial" w:cs="Arial"/>
                <w:color w:val="000000"/>
                <w:sz w:val="20"/>
                <w:szCs w:val="20"/>
              </w:rPr>
            </w:pPr>
            <w:r w:rsidRPr="003E059F">
              <w:rPr>
                <w:rFonts w:ascii="Arial" w:hAnsi="Arial" w:cs="Arial"/>
                <w:color w:val="000000"/>
                <w:sz w:val="20"/>
                <w:szCs w:val="20"/>
              </w:rPr>
              <w:t>2000</w:t>
            </w:r>
          </w:p>
        </w:tc>
        <w:tc>
          <w:tcPr>
            <w:tcW w:w="1300"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0.01 (0.005)</w:t>
            </w:r>
          </w:p>
        </w:tc>
        <w:tc>
          <w:tcPr>
            <w:tcW w:w="1260"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0.02 (0.013)</w:t>
            </w:r>
          </w:p>
        </w:tc>
        <w:tc>
          <w:tcPr>
            <w:tcW w:w="1357"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0.63 (0.126)</w:t>
            </w:r>
          </w:p>
        </w:tc>
        <w:tc>
          <w:tcPr>
            <w:tcW w:w="1253"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0.69 (0.106)</w:t>
            </w:r>
          </w:p>
        </w:tc>
        <w:tc>
          <w:tcPr>
            <w:tcW w:w="1305"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0.15 (0.028)</w:t>
            </w:r>
          </w:p>
        </w:tc>
        <w:tc>
          <w:tcPr>
            <w:tcW w:w="1232"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0.14 (0.028)</w:t>
            </w:r>
          </w:p>
        </w:tc>
      </w:tr>
      <w:tr w:rsidR="0049042A" w:rsidRPr="003E059F">
        <w:trPr>
          <w:trHeight w:val="300"/>
        </w:trPr>
        <w:tc>
          <w:tcPr>
            <w:tcW w:w="1002" w:type="dxa"/>
            <w:tcBorders>
              <w:top w:val="nil"/>
              <w:left w:val="nil"/>
              <w:bottom w:val="nil"/>
              <w:right w:val="nil"/>
            </w:tcBorders>
            <w:noWrap/>
            <w:vAlign w:val="bottom"/>
          </w:tcPr>
          <w:p w:rsidR="0049042A" w:rsidRPr="003E059F" w:rsidRDefault="0049042A" w:rsidP="00E73524">
            <w:pPr>
              <w:rPr>
                <w:rFonts w:ascii="Arial" w:hAnsi="Arial" w:cs="Arial"/>
                <w:color w:val="000000"/>
                <w:sz w:val="20"/>
                <w:szCs w:val="20"/>
              </w:rPr>
            </w:pPr>
          </w:p>
        </w:tc>
        <w:tc>
          <w:tcPr>
            <w:tcW w:w="663" w:type="dxa"/>
            <w:tcBorders>
              <w:top w:val="nil"/>
              <w:left w:val="nil"/>
              <w:bottom w:val="nil"/>
              <w:right w:val="nil"/>
            </w:tcBorders>
            <w:noWrap/>
            <w:vAlign w:val="bottom"/>
          </w:tcPr>
          <w:p w:rsidR="0049042A" w:rsidRPr="003E059F" w:rsidRDefault="0049042A" w:rsidP="00E73524">
            <w:pPr>
              <w:jc w:val="right"/>
              <w:rPr>
                <w:rFonts w:ascii="Arial" w:hAnsi="Arial" w:cs="Arial"/>
                <w:color w:val="000000"/>
                <w:sz w:val="20"/>
                <w:szCs w:val="20"/>
              </w:rPr>
            </w:pPr>
            <w:r w:rsidRPr="003E059F">
              <w:rPr>
                <w:rFonts w:ascii="Arial" w:hAnsi="Arial" w:cs="Arial"/>
                <w:color w:val="000000"/>
                <w:sz w:val="20"/>
                <w:szCs w:val="20"/>
              </w:rPr>
              <w:t>2001</w:t>
            </w:r>
          </w:p>
        </w:tc>
        <w:tc>
          <w:tcPr>
            <w:tcW w:w="1300"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0.004 (0.002)</w:t>
            </w:r>
          </w:p>
        </w:tc>
        <w:tc>
          <w:tcPr>
            <w:tcW w:w="1260"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0.01 (0.003)</w:t>
            </w:r>
          </w:p>
        </w:tc>
        <w:tc>
          <w:tcPr>
            <w:tcW w:w="1357"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0.6 (0.135)</w:t>
            </w:r>
          </w:p>
        </w:tc>
        <w:tc>
          <w:tcPr>
            <w:tcW w:w="1253"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0.66 (0.116)</w:t>
            </w:r>
          </w:p>
        </w:tc>
        <w:tc>
          <w:tcPr>
            <w:tcW w:w="1305"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0.1 (0.022)</w:t>
            </w:r>
          </w:p>
        </w:tc>
        <w:tc>
          <w:tcPr>
            <w:tcW w:w="1232"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0.09 (0.027)</w:t>
            </w:r>
          </w:p>
        </w:tc>
      </w:tr>
      <w:tr w:rsidR="0049042A" w:rsidRPr="003E059F">
        <w:trPr>
          <w:trHeight w:val="300"/>
        </w:trPr>
        <w:tc>
          <w:tcPr>
            <w:tcW w:w="2965" w:type="dxa"/>
            <w:gridSpan w:val="3"/>
            <w:tcBorders>
              <w:top w:val="nil"/>
              <w:left w:val="nil"/>
              <w:bottom w:val="nil"/>
              <w:right w:val="nil"/>
            </w:tcBorders>
            <w:vAlign w:val="bottom"/>
          </w:tcPr>
          <w:p w:rsidR="0049042A" w:rsidRPr="003E059F" w:rsidRDefault="0049042A" w:rsidP="00E73524">
            <w:pPr>
              <w:rPr>
                <w:rFonts w:ascii="Arial" w:hAnsi="Arial" w:cs="Arial"/>
                <w:i/>
                <w:iCs/>
                <w:color w:val="000000"/>
                <w:sz w:val="20"/>
                <w:szCs w:val="20"/>
              </w:rPr>
            </w:pPr>
            <w:r w:rsidRPr="003E059F">
              <w:rPr>
                <w:rFonts w:ascii="Arial" w:hAnsi="Arial" w:cs="Arial"/>
                <w:i/>
                <w:iCs/>
                <w:color w:val="000000"/>
                <w:sz w:val="20"/>
                <w:szCs w:val="20"/>
              </w:rPr>
              <w:t xml:space="preserve">Ehrharta stipoides </w:t>
            </w:r>
          </w:p>
        </w:tc>
        <w:tc>
          <w:tcPr>
            <w:tcW w:w="1260" w:type="dxa"/>
            <w:tcBorders>
              <w:top w:val="nil"/>
              <w:left w:val="nil"/>
              <w:bottom w:val="nil"/>
              <w:right w:val="nil"/>
            </w:tcBorders>
            <w:noWrap/>
            <w:vAlign w:val="bottom"/>
          </w:tcPr>
          <w:p w:rsidR="0049042A" w:rsidRPr="003E059F" w:rsidRDefault="0049042A" w:rsidP="00E73524">
            <w:pPr>
              <w:rPr>
                <w:rFonts w:ascii="Arial" w:hAnsi="Arial" w:cs="Arial"/>
                <w:color w:val="000000"/>
                <w:sz w:val="20"/>
                <w:szCs w:val="20"/>
              </w:rPr>
            </w:pPr>
          </w:p>
        </w:tc>
        <w:tc>
          <w:tcPr>
            <w:tcW w:w="1357" w:type="dxa"/>
            <w:tcBorders>
              <w:top w:val="nil"/>
              <w:left w:val="nil"/>
              <w:bottom w:val="nil"/>
              <w:right w:val="nil"/>
            </w:tcBorders>
            <w:noWrap/>
            <w:vAlign w:val="bottom"/>
          </w:tcPr>
          <w:p w:rsidR="0049042A" w:rsidRPr="003E059F" w:rsidRDefault="0049042A" w:rsidP="00E73524">
            <w:pPr>
              <w:rPr>
                <w:rFonts w:ascii="Arial" w:hAnsi="Arial" w:cs="Arial"/>
                <w:color w:val="000000"/>
                <w:sz w:val="20"/>
                <w:szCs w:val="20"/>
              </w:rPr>
            </w:pPr>
          </w:p>
        </w:tc>
        <w:tc>
          <w:tcPr>
            <w:tcW w:w="1253" w:type="dxa"/>
            <w:tcBorders>
              <w:top w:val="nil"/>
              <w:left w:val="nil"/>
              <w:bottom w:val="nil"/>
              <w:right w:val="nil"/>
            </w:tcBorders>
            <w:noWrap/>
            <w:vAlign w:val="bottom"/>
          </w:tcPr>
          <w:p w:rsidR="0049042A" w:rsidRPr="003E059F" w:rsidRDefault="0049042A" w:rsidP="00E73524">
            <w:pPr>
              <w:rPr>
                <w:rFonts w:ascii="Arial" w:hAnsi="Arial" w:cs="Arial"/>
                <w:color w:val="000000"/>
                <w:sz w:val="20"/>
                <w:szCs w:val="20"/>
              </w:rPr>
            </w:pPr>
          </w:p>
        </w:tc>
        <w:tc>
          <w:tcPr>
            <w:tcW w:w="1305" w:type="dxa"/>
            <w:tcBorders>
              <w:top w:val="nil"/>
              <w:left w:val="nil"/>
              <w:bottom w:val="nil"/>
              <w:right w:val="nil"/>
            </w:tcBorders>
            <w:noWrap/>
            <w:vAlign w:val="bottom"/>
          </w:tcPr>
          <w:p w:rsidR="0049042A" w:rsidRPr="003E059F" w:rsidRDefault="0049042A" w:rsidP="00E73524">
            <w:pPr>
              <w:rPr>
                <w:rFonts w:ascii="Arial" w:hAnsi="Arial" w:cs="Arial"/>
                <w:color w:val="000000"/>
                <w:sz w:val="20"/>
                <w:szCs w:val="20"/>
              </w:rPr>
            </w:pPr>
          </w:p>
        </w:tc>
        <w:tc>
          <w:tcPr>
            <w:tcW w:w="1232" w:type="dxa"/>
            <w:tcBorders>
              <w:top w:val="nil"/>
              <w:left w:val="nil"/>
              <w:bottom w:val="nil"/>
              <w:right w:val="nil"/>
            </w:tcBorders>
            <w:noWrap/>
            <w:vAlign w:val="bottom"/>
          </w:tcPr>
          <w:p w:rsidR="0049042A" w:rsidRPr="003E059F" w:rsidRDefault="0049042A" w:rsidP="00E73524">
            <w:pPr>
              <w:rPr>
                <w:rFonts w:ascii="Arial" w:hAnsi="Arial" w:cs="Arial"/>
                <w:color w:val="000000"/>
                <w:sz w:val="20"/>
                <w:szCs w:val="20"/>
              </w:rPr>
            </w:pPr>
          </w:p>
        </w:tc>
      </w:tr>
      <w:tr w:rsidR="0049042A" w:rsidRPr="003E059F">
        <w:trPr>
          <w:trHeight w:val="300"/>
        </w:trPr>
        <w:tc>
          <w:tcPr>
            <w:tcW w:w="1002" w:type="dxa"/>
            <w:tcBorders>
              <w:top w:val="nil"/>
              <w:left w:val="nil"/>
              <w:bottom w:val="nil"/>
              <w:right w:val="nil"/>
            </w:tcBorders>
            <w:noWrap/>
            <w:vAlign w:val="bottom"/>
          </w:tcPr>
          <w:p w:rsidR="0049042A" w:rsidRPr="003E059F" w:rsidRDefault="0049042A" w:rsidP="00E73524">
            <w:pPr>
              <w:rPr>
                <w:rFonts w:ascii="Arial" w:hAnsi="Arial" w:cs="Arial"/>
                <w:color w:val="000000"/>
                <w:sz w:val="20"/>
                <w:szCs w:val="20"/>
              </w:rPr>
            </w:pPr>
          </w:p>
        </w:tc>
        <w:tc>
          <w:tcPr>
            <w:tcW w:w="663" w:type="dxa"/>
            <w:tcBorders>
              <w:top w:val="nil"/>
              <w:left w:val="nil"/>
              <w:bottom w:val="nil"/>
              <w:right w:val="nil"/>
            </w:tcBorders>
            <w:noWrap/>
            <w:vAlign w:val="bottom"/>
          </w:tcPr>
          <w:p w:rsidR="0049042A" w:rsidRPr="003E059F" w:rsidRDefault="0049042A" w:rsidP="00E73524">
            <w:pPr>
              <w:jc w:val="right"/>
              <w:rPr>
                <w:rFonts w:ascii="Arial" w:hAnsi="Arial" w:cs="Arial"/>
                <w:color w:val="000000"/>
                <w:sz w:val="20"/>
                <w:szCs w:val="20"/>
              </w:rPr>
            </w:pPr>
            <w:r w:rsidRPr="003E059F">
              <w:rPr>
                <w:rFonts w:ascii="Arial" w:hAnsi="Arial" w:cs="Arial"/>
                <w:color w:val="000000"/>
                <w:sz w:val="20"/>
                <w:szCs w:val="20"/>
              </w:rPr>
              <w:t>1999</w:t>
            </w:r>
          </w:p>
        </w:tc>
        <w:tc>
          <w:tcPr>
            <w:tcW w:w="1300"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0.1 (0.012)</w:t>
            </w:r>
          </w:p>
        </w:tc>
        <w:tc>
          <w:tcPr>
            <w:tcW w:w="1260"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0.13 (0.021)</w:t>
            </w:r>
          </w:p>
        </w:tc>
        <w:tc>
          <w:tcPr>
            <w:tcW w:w="1357"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0.07 (0.032)</w:t>
            </w:r>
          </w:p>
        </w:tc>
        <w:tc>
          <w:tcPr>
            <w:tcW w:w="1253"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0.08 (0.033)</w:t>
            </w:r>
          </w:p>
        </w:tc>
        <w:tc>
          <w:tcPr>
            <w:tcW w:w="1305"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0.18 (0.047)</w:t>
            </w:r>
          </w:p>
        </w:tc>
        <w:tc>
          <w:tcPr>
            <w:tcW w:w="1232"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0.18 (0.04)</w:t>
            </w:r>
          </w:p>
        </w:tc>
      </w:tr>
      <w:tr w:rsidR="0049042A" w:rsidRPr="003E059F">
        <w:trPr>
          <w:trHeight w:val="300"/>
        </w:trPr>
        <w:tc>
          <w:tcPr>
            <w:tcW w:w="1002" w:type="dxa"/>
            <w:tcBorders>
              <w:top w:val="nil"/>
              <w:left w:val="nil"/>
              <w:bottom w:val="nil"/>
              <w:right w:val="nil"/>
            </w:tcBorders>
            <w:noWrap/>
            <w:vAlign w:val="bottom"/>
          </w:tcPr>
          <w:p w:rsidR="0049042A" w:rsidRPr="003E059F" w:rsidRDefault="0049042A" w:rsidP="00E73524">
            <w:pPr>
              <w:rPr>
                <w:rFonts w:ascii="Arial" w:hAnsi="Arial" w:cs="Arial"/>
                <w:color w:val="000000"/>
                <w:sz w:val="20"/>
                <w:szCs w:val="20"/>
              </w:rPr>
            </w:pPr>
          </w:p>
        </w:tc>
        <w:tc>
          <w:tcPr>
            <w:tcW w:w="663" w:type="dxa"/>
            <w:tcBorders>
              <w:top w:val="nil"/>
              <w:left w:val="nil"/>
              <w:bottom w:val="nil"/>
              <w:right w:val="nil"/>
            </w:tcBorders>
            <w:noWrap/>
            <w:vAlign w:val="bottom"/>
          </w:tcPr>
          <w:p w:rsidR="0049042A" w:rsidRPr="003E059F" w:rsidRDefault="0049042A" w:rsidP="00E73524">
            <w:pPr>
              <w:jc w:val="right"/>
              <w:rPr>
                <w:rFonts w:ascii="Arial" w:hAnsi="Arial" w:cs="Arial"/>
                <w:color w:val="000000"/>
                <w:sz w:val="20"/>
                <w:szCs w:val="20"/>
              </w:rPr>
            </w:pPr>
            <w:r w:rsidRPr="003E059F">
              <w:rPr>
                <w:rFonts w:ascii="Arial" w:hAnsi="Arial" w:cs="Arial"/>
                <w:color w:val="000000"/>
                <w:sz w:val="20"/>
                <w:szCs w:val="20"/>
              </w:rPr>
              <w:t>2000</w:t>
            </w:r>
          </w:p>
        </w:tc>
        <w:tc>
          <w:tcPr>
            <w:tcW w:w="1300"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0.11 (0.013)</w:t>
            </w:r>
          </w:p>
        </w:tc>
        <w:tc>
          <w:tcPr>
            <w:tcW w:w="1260"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0.14 (0.031)</w:t>
            </w:r>
          </w:p>
        </w:tc>
        <w:tc>
          <w:tcPr>
            <w:tcW w:w="1357"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0.07 (0.031)</w:t>
            </w:r>
          </w:p>
        </w:tc>
        <w:tc>
          <w:tcPr>
            <w:tcW w:w="1253"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0.08 (0.033)</w:t>
            </w:r>
          </w:p>
        </w:tc>
        <w:tc>
          <w:tcPr>
            <w:tcW w:w="1305"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0.2 (0.043)</w:t>
            </w:r>
          </w:p>
        </w:tc>
        <w:tc>
          <w:tcPr>
            <w:tcW w:w="1232"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0.21 (0.036)</w:t>
            </w:r>
          </w:p>
        </w:tc>
      </w:tr>
      <w:tr w:rsidR="0049042A" w:rsidRPr="003E059F">
        <w:trPr>
          <w:trHeight w:val="300"/>
        </w:trPr>
        <w:tc>
          <w:tcPr>
            <w:tcW w:w="1002" w:type="dxa"/>
            <w:tcBorders>
              <w:top w:val="nil"/>
              <w:left w:val="nil"/>
              <w:bottom w:val="nil"/>
              <w:right w:val="nil"/>
            </w:tcBorders>
            <w:noWrap/>
            <w:vAlign w:val="bottom"/>
          </w:tcPr>
          <w:p w:rsidR="0049042A" w:rsidRPr="003E059F" w:rsidRDefault="0049042A" w:rsidP="00E73524">
            <w:pPr>
              <w:rPr>
                <w:rFonts w:ascii="Arial" w:hAnsi="Arial" w:cs="Arial"/>
                <w:color w:val="000000"/>
                <w:sz w:val="20"/>
                <w:szCs w:val="20"/>
              </w:rPr>
            </w:pPr>
          </w:p>
        </w:tc>
        <w:tc>
          <w:tcPr>
            <w:tcW w:w="663" w:type="dxa"/>
            <w:tcBorders>
              <w:top w:val="nil"/>
              <w:left w:val="nil"/>
              <w:bottom w:val="nil"/>
              <w:right w:val="nil"/>
            </w:tcBorders>
            <w:noWrap/>
            <w:vAlign w:val="bottom"/>
          </w:tcPr>
          <w:p w:rsidR="0049042A" w:rsidRPr="003E059F" w:rsidRDefault="0049042A" w:rsidP="00E73524">
            <w:pPr>
              <w:jc w:val="right"/>
              <w:rPr>
                <w:rFonts w:ascii="Arial" w:hAnsi="Arial" w:cs="Arial"/>
                <w:color w:val="000000"/>
                <w:sz w:val="20"/>
                <w:szCs w:val="20"/>
              </w:rPr>
            </w:pPr>
            <w:r w:rsidRPr="003E059F">
              <w:rPr>
                <w:rFonts w:ascii="Arial" w:hAnsi="Arial" w:cs="Arial"/>
                <w:color w:val="000000"/>
                <w:sz w:val="20"/>
                <w:szCs w:val="20"/>
              </w:rPr>
              <w:t>2001</w:t>
            </w:r>
          </w:p>
        </w:tc>
        <w:tc>
          <w:tcPr>
            <w:tcW w:w="1300"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0.09 (0.01)</w:t>
            </w:r>
          </w:p>
        </w:tc>
        <w:tc>
          <w:tcPr>
            <w:tcW w:w="1260"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0.11 (0.019)</w:t>
            </w:r>
          </w:p>
        </w:tc>
        <w:tc>
          <w:tcPr>
            <w:tcW w:w="1357"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0.07 (0.035)</w:t>
            </w:r>
          </w:p>
        </w:tc>
        <w:tc>
          <w:tcPr>
            <w:tcW w:w="1253"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0.09 (0.038)</w:t>
            </w:r>
          </w:p>
        </w:tc>
        <w:tc>
          <w:tcPr>
            <w:tcW w:w="1305"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0.17 (0.038)</w:t>
            </w:r>
          </w:p>
        </w:tc>
        <w:tc>
          <w:tcPr>
            <w:tcW w:w="1232"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0.18 (0.034)</w:t>
            </w:r>
          </w:p>
        </w:tc>
      </w:tr>
      <w:tr w:rsidR="0049042A" w:rsidRPr="003E059F">
        <w:trPr>
          <w:trHeight w:val="300"/>
        </w:trPr>
        <w:tc>
          <w:tcPr>
            <w:tcW w:w="2965" w:type="dxa"/>
            <w:gridSpan w:val="3"/>
            <w:tcBorders>
              <w:top w:val="nil"/>
              <w:left w:val="nil"/>
              <w:bottom w:val="nil"/>
              <w:right w:val="nil"/>
            </w:tcBorders>
            <w:vAlign w:val="bottom"/>
          </w:tcPr>
          <w:p w:rsidR="0049042A" w:rsidRPr="003E059F" w:rsidRDefault="0049042A" w:rsidP="00E73524">
            <w:pPr>
              <w:rPr>
                <w:rFonts w:ascii="Arial" w:hAnsi="Arial" w:cs="Arial"/>
                <w:i/>
                <w:iCs/>
                <w:color w:val="000000"/>
                <w:sz w:val="20"/>
                <w:szCs w:val="20"/>
              </w:rPr>
            </w:pPr>
            <w:r w:rsidRPr="003E059F">
              <w:rPr>
                <w:rFonts w:ascii="Arial" w:hAnsi="Arial" w:cs="Arial"/>
                <w:i/>
                <w:iCs/>
                <w:color w:val="000000"/>
                <w:sz w:val="20"/>
                <w:szCs w:val="20"/>
              </w:rPr>
              <w:t>Holcus lanatus</w:t>
            </w:r>
            <w:r w:rsidRPr="003E059F">
              <w:rPr>
                <w:rFonts w:ascii="Arial" w:hAnsi="Arial" w:cs="Arial"/>
                <w:color w:val="000000"/>
                <w:sz w:val="20"/>
                <w:szCs w:val="20"/>
              </w:rPr>
              <w:t xml:space="preserve"> </w:t>
            </w:r>
          </w:p>
        </w:tc>
        <w:tc>
          <w:tcPr>
            <w:tcW w:w="1260" w:type="dxa"/>
            <w:tcBorders>
              <w:top w:val="nil"/>
              <w:left w:val="nil"/>
              <w:bottom w:val="nil"/>
              <w:right w:val="nil"/>
            </w:tcBorders>
            <w:noWrap/>
            <w:vAlign w:val="bottom"/>
          </w:tcPr>
          <w:p w:rsidR="0049042A" w:rsidRPr="003E059F" w:rsidRDefault="0049042A" w:rsidP="00E73524">
            <w:pPr>
              <w:rPr>
                <w:rFonts w:ascii="Arial" w:hAnsi="Arial" w:cs="Arial"/>
                <w:color w:val="000000"/>
                <w:sz w:val="20"/>
                <w:szCs w:val="20"/>
              </w:rPr>
            </w:pPr>
          </w:p>
        </w:tc>
        <w:tc>
          <w:tcPr>
            <w:tcW w:w="1357" w:type="dxa"/>
            <w:tcBorders>
              <w:top w:val="nil"/>
              <w:left w:val="nil"/>
              <w:bottom w:val="nil"/>
              <w:right w:val="nil"/>
            </w:tcBorders>
            <w:noWrap/>
            <w:vAlign w:val="bottom"/>
          </w:tcPr>
          <w:p w:rsidR="0049042A" w:rsidRPr="003E059F" w:rsidRDefault="0049042A" w:rsidP="00E73524">
            <w:pPr>
              <w:rPr>
                <w:rFonts w:ascii="Arial" w:hAnsi="Arial" w:cs="Arial"/>
                <w:color w:val="000000"/>
                <w:sz w:val="20"/>
                <w:szCs w:val="20"/>
              </w:rPr>
            </w:pPr>
          </w:p>
        </w:tc>
        <w:tc>
          <w:tcPr>
            <w:tcW w:w="1253" w:type="dxa"/>
            <w:tcBorders>
              <w:top w:val="nil"/>
              <w:left w:val="nil"/>
              <w:bottom w:val="nil"/>
              <w:right w:val="nil"/>
            </w:tcBorders>
            <w:noWrap/>
            <w:vAlign w:val="bottom"/>
          </w:tcPr>
          <w:p w:rsidR="0049042A" w:rsidRPr="003E059F" w:rsidRDefault="0049042A" w:rsidP="00E73524">
            <w:pPr>
              <w:rPr>
                <w:rFonts w:ascii="Arial" w:hAnsi="Arial" w:cs="Arial"/>
                <w:color w:val="000000"/>
                <w:sz w:val="20"/>
                <w:szCs w:val="20"/>
              </w:rPr>
            </w:pPr>
          </w:p>
        </w:tc>
        <w:tc>
          <w:tcPr>
            <w:tcW w:w="1305" w:type="dxa"/>
            <w:tcBorders>
              <w:top w:val="nil"/>
              <w:left w:val="nil"/>
              <w:bottom w:val="nil"/>
              <w:right w:val="nil"/>
            </w:tcBorders>
            <w:noWrap/>
            <w:vAlign w:val="bottom"/>
          </w:tcPr>
          <w:p w:rsidR="0049042A" w:rsidRPr="003E059F" w:rsidRDefault="0049042A" w:rsidP="00E73524">
            <w:pPr>
              <w:rPr>
                <w:rFonts w:ascii="Arial" w:hAnsi="Arial" w:cs="Arial"/>
                <w:color w:val="000000"/>
                <w:sz w:val="20"/>
                <w:szCs w:val="20"/>
              </w:rPr>
            </w:pPr>
          </w:p>
        </w:tc>
        <w:tc>
          <w:tcPr>
            <w:tcW w:w="1232" w:type="dxa"/>
            <w:tcBorders>
              <w:top w:val="nil"/>
              <w:left w:val="nil"/>
              <w:bottom w:val="nil"/>
              <w:right w:val="nil"/>
            </w:tcBorders>
            <w:noWrap/>
            <w:vAlign w:val="bottom"/>
          </w:tcPr>
          <w:p w:rsidR="0049042A" w:rsidRPr="003E059F" w:rsidRDefault="0049042A" w:rsidP="00E73524">
            <w:pPr>
              <w:rPr>
                <w:rFonts w:ascii="Arial" w:hAnsi="Arial" w:cs="Arial"/>
                <w:color w:val="000000"/>
                <w:sz w:val="20"/>
                <w:szCs w:val="20"/>
              </w:rPr>
            </w:pPr>
          </w:p>
        </w:tc>
      </w:tr>
      <w:tr w:rsidR="0049042A" w:rsidRPr="003E059F">
        <w:trPr>
          <w:trHeight w:val="300"/>
        </w:trPr>
        <w:tc>
          <w:tcPr>
            <w:tcW w:w="1002" w:type="dxa"/>
            <w:tcBorders>
              <w:top w:val="nil"/>
              <w:left w:val="nil"/>
              <w:bottom w:val="nil"/>
              <w:right w:val="nil"/>
            </w:tcBorders>
            <w:noWrap/>
            <w:vAlign w:val="bottom"/>
          </w:tcPr>
          <w:p w:rsidR="0049042A" w:rsidRPr="003E059F" w:rsidRDefault="0049042A" w:rsidP="00E73524">
            <w:pPr>
              <w:rPr>
                <w:rFonts w:ascii="Arial" w:hAnsi="Arial" w:cs="Arial"/>
                <w:color w:val="000000"/>
                <w:sz w:val="20"/>
                <w:szCs w:val="20"/>
              </w:rPr>
            </w:pPr>
          </w:p>
        </w:tc>
        <w:tc>
          <w:tcPr>
            <w:tcW w:w="663" w:type="dxa"/>
            <w:tcBorders>
              <w:top w:val="nil"/>
              <w:left w:val="nil"/>
              <w:bottom w:val="nil"/>
              <w:right w:val="nil"/>
            </w:tcBorders>
            <w:noWrap/>
            <w:vAlign w:val="bottom"/>
          </w:tcPr>
          <w:p w:rsidR="0049042A" w:rsidRPr="003E059F" w:rsidRDefault="0049042A" w:rsidP="00E73524">
            <w:pPr>
              <w:jc w:val="right"/>
              <w:rPr>
                <w:rFonts w:ascii="Arial" w:hAnsi="Arial" w:cs="Arial"/>
                <w:color w:val="000000"/>
                <w:sz w:val="20"/>
                <w:szCs w:val="20"/>
              </w:rPr>
            </w:pPr>
            <w:r w:rsidRPr="003E059F">
              <w:rPr>
                <w:rFonts w:ascii="Arial" w:hAnsi="Arial" w:cs="Arial"/>
                <w:color w:val="000000"/>
                <w:sz w:val="20"/>
                <w:szCs w:val="20"/>
              </w:rPr>
              <w:t>1999</w:t>
            </w:r>
          </w:p>
        </w:tc>
        <w:tc>
          <w:tcPr>
            <w:tcW w:w="1300"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0.01 (0.007)</w:t>
            </w:r>
          </w:p>
        </w:tc>
        <w:tc>
          <w:tcPr>
            <w:tcW w:w="1260"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0.03 (0.019)</w:t>
            </w:r>
          </w:p>
        </w:tc>
        <w:tc>
          <w:tcPr>
            <w:tcW w:w="1357"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0.12 (0.057)</w:t>
            </w:r>
          </w:p>
        </w:tc>
        <w:tc>
          <w:tcPr>
            <w:tcW w:w="1253"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0.15 (0.054)</w:t>
            </w:r>
          </w:p>
        </w:tc>
        <w:tc>
          <w:tcPr>
            <w:tcW w:w="1305"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0.02 (0.011)</w:t>
            </w:r>
          </w:p>
        </w:tc>
        <w:tc>
          <w:tcPr>
            <w:tcW w:w="1232"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0.02 (0.011)</w:t>
            </w:r>
          </w:p>
        </w:tc>
      </w:tr>
      <w:tr w:rsidR="0049042A" w:rsidRPr="003E059F">
        <w:trPr>
          <w:trHeight w:val="300"/>
        </w:trPr>
        <w:tc>
          <w:tcPr>
            <w:tcW w:w="1002" w:type="dxa"/>
            <w:tcBorders>
              <w:top w:val="nil"/>
              <w:left w:val="nil"/>
              <w:bottom w:val="nil"/>
              <w:right w:val="nil"/>
            </w:tcBorders>
            <w:noWrap/>
            <w:vAlign w:val="bottom"/>
          </w:tcPr>
          <w:p w:rsidR="0049042A" w:rsidRPr="003E059F" w:rsidRDefault="0049042A" w:rsidP="00E73524">
            <w:pPr>
              <w:rPr>
                <w:rFonts w:ascii="Arial" w:hAnsi="Arial" w:cs="Arial"/>
                <w:color w:val="000000"/>
                <w:sz w:val="20"/>
                <w:szCs w:val="20"/>
              </w:rPr>
            </w:pPr>
          </w:p>
        </w:tc>
        <w:tc>
          <w:tcPr>
            <w:tcW w:w="663" w:type="dxa"/>
            <w:tcBorders>
              <w:top w:val="nil"/>
              <w:left w:val="nil"/>
              <w:bottom w:val="nil"/>
              <w:right w:val="nil"/>
            </w:tcBorders>
            <w:noWrap/>
            <w:vAlign w:val="bottom"/>
          </w:tcPr>
          <w:p w:rsidR="0049042A" w:rsidRPr="003E059F" w:rsidRDefault="0049042A" w:rsidP="00E73524">
            <w:pPr>
              <w:jc w:val="right"/>
              <w:rPr>
                <w:rFonts w:ascii="Arial" w:hAnsi="Arial" w:cs="Arial"/>
                <w:color w:val="000000"/>
                <w:sz w:val="20"/>
                <w:szCs w:val="20"/>
              </w:rPr>
            </w:pPr>
            <w:r w:rsidRPr="003E059F">
              <w:rPr>
                <w:rFonts w:ascii="Arial" w:hAnsi="Arial" w:cs="Arial"/>
                <w:color w:val="000000"/>
                <w:sz w:val="20"/>
                <w:szCs w:val="20"/>
              </w:rPr>
              <w:t>2000</w:t>
            </w:r>
          </w:p>
        </w:tc>
        <w:tc>
          <w:tcPr>
            <w:tcW w:w="1300"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0.02 (0.008)</w:t>
            </w:r>
          </w:p>
        </w:tc>
        <w:tc>
          <w:tcPr>
            <w:tcW w:w="1260"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0.03 (0.023)</w:t>
            </w:r>
          </w:p>
        </w:tc>
        <w:tc>
          <w:tcPr>
            <w:tcW w:w="1357"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0.12 (0.052)</w:t>
            </w:r>
          </w:p>
        </w:tc>
        <w:tc>
          <w:tcPr>
            <w:tcW w:w="1253"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0.14 (0.051)</w:t>
            </w:r>
          </w:p>
        </w:tc>
        <w:tc>
          <w:tcPr>
            <w:tcW w:w="1305"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0.02 (0.009)</w:t>
            </w:r>
          </w:p>
        </w:tc>
        <w:tc>
          <w:tcPr>
            <w:tcW w:w="1232"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0.02 (0.008)</w:t>
            </w:r>
          </w:p>
        </w:tc>
      </w:tr>
      <w:tr w:rsidR="0049042A" w:rsidRPr="003E059F">
        <w:trPr>
          <w:trHeight w:val="300"/>
        </w:trPr>
        <w:tc>
          <w:tcPr>
            <w:tcW w:w="1002" w:type="dxa"/>
            <w:tcBorders>
              <w:top w:val="nil"/>
              <w:left w:val="nil"/>
              <w:bottom w:val="nil"/>
              <w:right w:val="nil"/>
            </w:tcBorders>
            <w:noWrap/>
            <w:vAlign w:val="bottom"/>
          </w:tcPr>
          <w:p w:rsidR="0049042A" w:rsidRPr="003E059F" w:rsidRDefault="0049042A" w:rsidP="00E73524">
            <w:pPr>
              <w:rPr>
                <w:rFonts w:ascii="Arial" w:hAnsi="Arial" w:cs="Arial"/>
                <w:color w:val="000000"/>
                <w:sz w:val="20"/>
                <w:szCs w:val="20"/>
              </w:rPr>
            </w:pPr>
          </w:p>
        </w:tc>
        <w:tc>
          <w:tcPr>
            <w:tcW w:w="663" w:type="dxa"/>
            <w:tcBorders>
              <w:top w:val="nil"/>
              <w:left w:val="nil"/>
              <w:bottom w:val="nil"/>
              <w:right w:val="nil"/>
            </w:tcBorders>
            <w:noWrap/>
            <w:vAlign w:val="bottom"/>
          </w:tcPr>
          <w:p w:rsidR="0049042A" w:rsidRPr="003E059F" w:rsidRDefault="0049042A" w:rsidP="00E73524">
            <w:pPr>
              <w:jc w:val="right"/>
              <w:rPr>
                <w:rFonts w:ascii="Arial" w:hAnsi="Arial" w:cs="Arial"/>
                <w:color w:val="000000"/>
                <w:sz w:val="20"/>
                <w:szCs w:val="20"/>
              </w:rPr>
            </w:pPr>
            <w:r w:rsidRPr="003E059F">
              <w:rPr>
                <w:rFonts w:ascii="Arial" w:hAnsi="Arial" w:cs="Arial"/>
                <w:color w:val="000000"/>
                <w:sz w:val="20"/>
                <w:szCs w:val="20"/>
              </w:rPr>
              <w:t>2001</w:t>
            </w:r>
          </w:p>
        </w:tc>
        <w:tc>
          <w:tcPr>
            <w:tcW w:w="1300"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0.01 (0.006)</w:t>
            </w:r>
          </w:p>
        </w:tc>
        <w:tc>
          <w:tcPr>
            <w:tcW w:w="1260"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0.02 (0.017)</w:t>
            </w:r>
          </w:p>
        </w:tc>
        <w:tc>
          <w:tcPr>
            <w:tcW w:w="1357"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0.12 (0.053)</w:t>
            </w:r>
          </w:p>
        </w:tc>
        <w:tc>
          <w:tcPr>
            <w:tcW w:w="1253"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0.14 (0.052)</w:t>
            </w:r>
          </w:p>
        </w:tc>
        <w:tc>
          <w:tcPr>
            <w:tcW w:w="1305"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0.02 (0.009)</w:t>
            </w:r>
          </w:p>
        </w:tc>
        <w:tc>
          <w:tcPr>
            <w:tcW w:w="1232"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0.01 (0.008)</w:t>
            </w:r>
          </w:p>
        </w:tc>
      </w:tr>
      <w:tr w:rsidR="0049042A" w:rsidRPr="003E059F">
        <w:trPr>
          <w:trHeight w:val="300"/>
        </w:trPr>
        <w:tc>
          <w:tcPr>
            <w:tcW w:w="2965" w:type="dxa"/>
            <w:gridSpan w:val="3"/>
            <w:tcBorders>
              <w:top w:val="nil"/>
              <w:left w:val="nil"/>
              <w:bottom w:val="nil"/>
              <w:right w:val="nil"/>
            </w:tcBorders>
            <w:vAlign w:val="bottom"/>
          </w:tcPr>
          <w:p w:rsidR="0049042A" w:rsidRPr="003E059F" w:rsidRDefault="0049042A" w:rsidP="00E73524">
            <w:pPr>
              <w:rPr>
                <w:rFonts w:ascii="Arial" w:hAnsi="Arial" w:cs="Arial"/>
                <w:i/>
                <w:iCs/>
                <w:color w:val="000000"/>
                <w:sz w:val="20"/>
                <w:szCs w:val="20"/>
              </w:rPr>
            </w:pPr>
            <w:r w:rsidRPr="003E059F">
              <w:rPr>
                <w:rFonts w:ascii="Arial" w:hAnsi="Arial" w:cs="Arial"/>
                <w:i/>
                <w:iCs/>
                <w:color w:val="000000"/>
                <w:sz w:val="20"/>
                <w:szCs w:val="20"/>
              </w:rPr>
              <w:t>Veronica serpyllifolia</w:t>
            </w:r>
            <w:r w:rsidRPr="003E059F">
              <w:rPr>
                <w:rFonts w:ascii="Arial" w:hAnsi="Arial" w:cs="Arial"/>
                <w:color w:val="000000"/>
                <w:sz w:val="20"/>
                <w:szCs w:val="20"/>
              </w:rPr>
              <w:t xml:space="preserve"> </w:t>
            </w:r>
          </w:p>
        </w:tc>
        <w:tc>
          <w:tcPr>
            <w:tcW w:w="1260" w:type="dxa"/>
            <w:tcBorders>
              <w:top w:val="nil"/>
              <w:left w:val="nil"/>
              <w:bottom w:val="nil"/>
              <w:right w:val="nil"/>
            </w:tcBorders>
            <w:noWrap/>
            <w:vAlign w:val="bottom"/>
          </w:tcPr>
          <w:p w:rsidR="0049042A" w:rsidRPr="003E059F" w:rsidRDefault="0049042A" w:rsidP="00E73524">
            <w:pPr>
              <w:rPr>
                <w:rFonts w:ascii="Arial" w:hAnsi="Arial" w:cs="Arial"/>
                <w:color w:val="000000"/>
                <w:sz w:val="20"/>
                <w:szCs w:val="20"/>
              </w:rPr>
            </w:pPr>
          </w:p>
        </w:tc>
        <w:tc>
          <w:tcPr>
            <w:tcW w:w="1357" w:type="dxa"/>
            <w:tcBorders>
              <w:top w:val="nil"/>
              <w:left w:val="nil"/>
              <w:bottom w:val="nil"/>
              <w:right w:val="nil"/>
            </w:tcBorders>
            <w:noWrap/>
            <w:vAlign w:val="bottom"/>
          </w:tcPr>
          <w:p w:rsidR="0049042A" w:rsidRPr="003E059F" w:rsidRDefault="0049042A" w:rsidP="00E73524">
            <w:pPr>
              <w:rPr>
                <w:rFonts w:ascii="Arial" w:hAnsi="Arial" w:cs="Arial"/>
                <w:color w:val="000000"/>
                <w:sz w:val="20"/>
                <w:szCs w:val="20"/>
              </w:rPr>
            </w:pPr>
          </w:p>
        </w:tc>
        <w:tc>
          <w:tcPr>
            <w:tcW w:w="1253" w:type="dxa"/>
            <w:tcBorders>
              <w:top w:val="nil"/>
              <w:left w:val="nil"/>
              <w:bottom w:val="nil"/>
              <w:right w:val="nil"/>
            </w:tcBorders>
            <w:noWrap/>
            <w:vAlign w:val="bottom"/>
          </w:tcPr>
          <w:p w:rsidR="0049042A" w:rsidRPr="003E059F" w:rsidRDefault="0049042A" w:rsidP="00E73524">
            <w:pPr>
              <w:rPr>
                <w:rFonts w:ascii="Arial" w:hAnsi="Arial" w:cs="Arial"/>
                <w:color w:val="000000"/>
                <w:sz w:val="20"/>
                <w:szCs w:val="20"/>
              </w:rPr>
            </w:pPr>
          </w:p>
        </w:tc>
        <w:tc>
          <w:tcPr>
            <w:tcW w:w="1305" w:type="dxa"/>
            <w:tcBorders>
              <w:top w:val="nil"/>
              <w:left w:val="nil"/>
              <w:bottom w:val="nil"/>
              <w:right w:val="nil"/>
            </w:tcBorders>
            <w:noWrap/>
            <w:vAlign w:val="bottom"/>
          </w:tcPr>
          <w:p w:rsidR="0049042A" w:rsidRPr="003E059F" w:rsidRDefault="0049042A" w:rsidP="00E73524">
            <w:pPr>
              <w:rPr>
                <w:rFonts w:ascii="Arial" w:hAnsi="Arial" w:cs="Arial"/>
                <w:color w:val="000000"/>
                <w:sz w:val="20"/>
                <w:szCs w:val="20"/>
              </w:rPr>
            </w:pPr>
          </w:p>
        </w:tc>
        <w:tc>
          <w:tcPr>
            <w:tcW w:w="1232" w:type="dxa"/>
            <w:tcBorders>
              <w:top w:val="nil"/>
              <w:left w:val="nil"/>
              <w:bottom w:val="nil"/>
              <w:right w:val="nil"/>
            </w:tcBorders>
            <w:noWrap/>
            <w:vAlign w:val="bottom"/>
          </w:tcPr>
          <w:p w:rsidR="0049042A" w:rsidRPr="003E059F" w:rsidRDefault="0049042A" w:rsidP="00E73524">
            <w:pPr>
              <w:rPr>
                <w:rFonts w:ascii="Arial" w:hAnsi="Arial" w:cs="Arial"/>
                <w:color w:val="000000"/>
                <w:sz w:val="20"/>
                <w:szCs w:val="20"/>
              </w:rPr>
            </w:pPr>
          </w:p>
        </w:tc>
      </w:tr>
      <w:tr w:rsidR="0049042A" w:rsidRPr="003E059F">
        <w:trPr>
          <w:trHeight w:val="300"/>
        </w:trPr>
        <w:tc>
          <w:tcPr>
            <w:tcW w:w="1002" w:type="dxa"/>
            <w:tcBorders>
              <w:top w:val="nil"/>
              <w:left w:val="nil"/>
              <w:bottom w:val="nil"/>
              <w:right w:val="nil"/>
            </w:tcBorders>
            <w:noWrap/>
            <w:vAlign w:val="bottom"/>
          </w:tcPr>
          <w:p w:rsidR="0049042A" w:rsidRPr="003E059F" w:rsidRDefault="0049042A" w:rsidP="00E73524">
            <w:pPr>
              <w:rPr>
                <w:rFonts w:ascii="Arial" w:hAnsi="Arial" w:cs="Arial"/>
                <w:color w:val="000000"/>
                <w:sz w:val="20"/>
                <w:szCs w:val="20"/>
              </w:rPr>
            </w:pPr>
          </w:p>
        </w:tc>
        <w:tc>
          <w:tcPr>
            <w:tcW w:w="663" w:type="dxa"/>
            <w:tcBorders>
              <w:top w:val="nil"/>
              <w:left w:val="nil"/>
              <w:bottom w:val="nil"/>
              <w:right w:val="nil"/>
            </w:tcBorders>
            <w:noWrap/>
            <w:vAlign w:val="bottom"/>
          </w:tcPr>
          <w:p w:rsidR="0049042A" w:rsidRPr="003E059F" w:rsidRDefault="0049042A" w:rsidP="00E73524">
            <w:pPr>
              <w:jc w:val="right"/>
              <w:rPr>
                <w:rFonts w:ascii="Arial" w:hAnsi="Arial" w:cs="Arial"/>
                <w:color w:val="000000"/>
                <w:sz w:val="20"/>
                <w:szCs w:val="20"/>
              </w:rPr>
            </w:pPr>
            <w:r w:rsidRPr="003E059F">
              <w:rPr>
                <w:rFonts w:ascii="Arial" w:hAnsi="Arial" w:cs="Arial"/>
                <w:color w:val="000000"/>
                <w:sz w:val="20"/>
                <w:szCs w:val="20"/>
              </w:rPr>
              <w:t>1999</w:t>
            </w:r>
          </w:p>
        </w:tc>
        <w:tc>
          <w:tcPr>
            <w:tcW w:w="1300"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0.01 (0.005)</w:t>
            </w:r>
          </w:p>
        </w:tc>
        <w:tc>
          <w:tcPr>
            <w:tcW w:w="1260"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0.02 (0.015)</w:t>
            </w:r>
          </w:p>
        </w:tc>
        <w:tc>
          <w:tcPr>
            <w:tcW w:w="1357"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0.09 (0.052)</w:t>
            </w:r>
          </w:p>
        </w:tc>
        <w:tc>
          <w:tcPr>
            <w:tcW w:w="1253"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0.1 (0.056)</w:t>
            </w:r>
          </w:p>
        </w:tc>
        <w:tc>
          <w:tcPr>
            <w:tcW w:w="1305"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0.05 (0.017)</w:t>
            </w:r>
          </w:p>
        </w:tc>
        <w:tc>
          <w:tcPr>
            <w:tcW w:w="1232" w:type="dxa"/>
            <w:tcBorders>
              <w:top w:val="nil"/>
              <w:left w:val="nil"/>
              <w:bottom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0.04 (0.016)</w:t>
            </w:r>
          </w:p>
        </w:tc>
      </w:tr>
      <w:tr w:rsidR="0049042A" w:rsidRPr="003E059F">
        <w:trPr>
          <w:trHeight w:val="300"/>
        </w:trPr>
        <w:tc>
          <w:tcPr>
            <w:tcW w:w="1002" w:type="dxa"/>
            <w:tcBorders>
              <w:top w:val="nil"/>
              <w:left w:val="nil"/>
              <w:right w:val="nil"/>
            </w:tcBorders>
            <w:noWrap/>
            <w:vAlign w:val="bottom"/>
          </w:tcPr>
          <w:p w:rsidR="0049042A" w:rsidRPr="003E059F" w:rsidRDefault="0049042A" w:rsidP="00E73524">
            <w:pPr>
              <w:rPr>
                <w:rFonts w:ascii="Arial" w:hAnsi="Arial" w:cs="Arial"/>
                <w:color w:val="000000"/>
                <w:sz w:val="20"/>
                <w:szCs w:val="20"/>
              </w:rPr>
            </w:pPr>
          </w:p>
        </w:tc>
        <w:tc>
          <w:tcPr>
            <w:tcW w:w="663" w:type="dxa"/>
            <w:tcBorders>
              <w:top w:val="nil"/>
              <w:left w:val="nil"/>
              <w:right w:val="nil"/>
            </w:tcBorders>
            <w:noWrap/>
            <w:vAlign w:val="bottom"/>
          </w:tcPr>
          <w:p w:rsidR="0049042A" w:rsidRPr="003E059F" w:rsidRDefault="0049042A" w:rsidP="00E73524">
            <w:pPr>
              <w:jc w:val="right"/>
              <w:rPr>
                <w:rFonts w:ascii="Arial" w:hAnsi="Arial" w:cs="Arial"/>
                <w:color w:val="000000"/>
                <w:sz w:val="20"/>
                <w:szCs w:val="20"/>
              </w:rPr>
            </w:pPr>
            <w:r w:rsidRPr="003E059F">
              <w:rPr>
                <w:rFonts w:ascii="Arial" w:hAnsi="Arial" w:cs="Arial"/>
                <w:color w:val="000000"/>
                <w:sz w:val="20"/>
                <w:szCs w:val="20"/>
              </w:rPr>
              <w:t>2000</w:t>
            </w:r>
          </w:p>
        </w:tc>
        <w:tc>
          <w:tcPr>
            <w:tcW w:w="1300" w:type="dxa"/>
            <w:tcBorders>
              <w:top w:val="nil"/>
              <w:left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0.01 (0.007)</w:t>
            </w:r>
          </w:p>
        </w:tc>
        <w:tc>
          <w:tcPr>
            <w:tcW w:w="1260" w:type="dxa"/>
            <w:tcBorders>
              <w:top w:val="nil"/>
              <w:left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0.03 (0.015)</w:t>
            </w:r>
          </w:p>
        </w:tc>
        <w:tc>
          <w:tcPr>
            <w:tcW w:w="1357" w:type="dxa"/>
            <w:tcBorders>
              <w:top w:val="nil"/>
              <w:left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0.08 (0.052)</w:t>
            </w:r>
          </w:p>
        </w:tc>
        <w:tc>
          <w:tcPr>
            <w:tcW w:w="1253" w:type="dxa"/>
            <w:tcBorders>
              <w:top w:val="nil"/>
              <w:left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0.09 (0.056)</w:t>
            </w:r>
          </w:p>
        </w:tc>
        <w:tc>
          <w:tcPr>
            <w:tcW w:w="1305" w:type="dxa"/>
            <w:tcBorders>
              <w:top w:val="nil"/>
              <w:left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0.04 (0.012)</w:t>
            </w:r>
          </w:p>
        </w:tc>
        <w:tc>
          <w:tcPr>
            <w:tcW w:w="1232" w:type="dxa"/>
            <w:tcBorders>
              <w:top w:val="nil"/>
              <w:left w:val="nil"/>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0.04 (0.012)</w:t>
            </w:r>
          </w:p>
        </w:tc>
      </w:tr>
      <w:tr w:rsidR="0049042A" w:rsidRPr="003E059F">
        <w:trPr>
          <w:trHeight w:val="300"/>
        </w:trPr>
        <w:tc>
          <w:tcPr>
            <w:tcW w:w="1002" w:type="dxa"/>
            <w:tcBorders>
              <w:top w:val="nil"/>
              <w:left w:val="nil"/>
              <w:bottom w:val="single" w:sz="8" w:space="0" w:color="auto"/>
              <w:right w:val="nil"/>
            </w:tcBorders>
            <w:noWrap/>
            <w:vAlign w:val="bottom"/>
          </w:tcPr>
          <w:p w:rsidR="0049042A" w:rsidRPr="003E059F" w:rsidRDefault="0049042A" w:rsidP="00E73524">
            <w:pPr>
              <w:rPr>
                <w:rFonts w:ascii="Arial" w:hAnsi="Arial" w:cs="Arial"/>
                <w:color w:val="000000"/>
                <w:sz w:val="20"/>
                <w:szCs w:val="20"/>
              </w:rPr>
            </w:pPr>
          </w:p>
        </w:tc>
        <w:tc>
          <w:tcPr>
            <w:tcW w:w="663" w:type="dxa"/>
            <w:tcBorders>
              <w:top w:val="nil"/>
              <w:left w:val="nil"/>
              <w:bottom w:val="single" w:sz="8" w:space="0" w:color="auto"/>
              <w:right w:val="nil"/>
            </w:tcBorders>
            <w:noWrap/>
            <w:vAlign w:val="bottom"/>
          </w:tcPr>
          <w:p w:rsidR="0049042A" w:rsidRPr="003E059F" w:rsidRDefault="0049042A" w:rsidP="00E73524">
            <w:pPr>
              <w:jc w:val="right"/>
              <w:rPr>
                <w:rFonts w:ascii="Arial" w:hAnsi="Arial" w:cs="Arial"/>
                <w:color w:val="000000"/>
                <w:sz w:val="20"/>
                <w:szCs w:val="20"/>
              </w:rPr>
            </w:pPr>
            <w:r w:rsidRPr="003E059F">
              <w:rPr>
                <w:rFonts w:ascii="Arial" w:hAnsi="Arial" w:cs="Arial"/>
                <w:color w:val="000000"/>
                <w:sz w:val="20"/>
                <w:szCs w:val="20"/>
              </w:rPr>
              <w:t>2001</w:t>
            </w:r>
          </w:p>
        </w:tc>
        <w:tc>
          <w:tcPr>
            <w:tcW w:w="1300" w:type="dxa"/>
            <w:tcBorders>
              <w:top w:val="nil"/>
              <w:left w:val="nil"/>
              <w:bottom w:val="single" w:sz="8" w:space="0" w:color="auto"/>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0.01 (0.005)</w:t>
            </w:r>
          </w:p>
        </w:tc>
        <w:tc>
          <w:tcPr>
            <w:tcW w:w="1260" w:type="dxa"/>
            <w:tcBorders>
              <w:top w:val="nil"/>
              <w:left w:val="nil"/>
              <w:bottom w:val="single" w:sz="8" w:space="0" w:color="auto"/>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0.02 (0.013)</w:t>
            </w:r>
          </w:p>
        </w:tc>
        <w:tc>
          <w:tcPr>
            <w:tcW w:w="1357" w:type="dxa"/>
            <w:tcBorders>
              <w:top w:val="nil"/>
              <w:left w:val="nil"/>
              <w:bottom w:val="single" w:sz="8" w:space="0" w:color="auto"/>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0.07 (0.044)</w:t>
            </w:r>
          </w:p>
        </w:tc>
        <w:tc>
          <w:tcPr>
            <w:tcW w:w="1253" w:type="dxa"/>
            <w:tcBorders>
              <w:top w:val="nil"/>
              <w:left w:val="nil"/>
              <w:bottom w:val="single" w:sz="8" w:space="0" w:color="auto"/>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0.08 (0.047)</w:t>
            </w:r>
          </w:p>
        </w:tc>
        <w:tc>
          <w:tcPr>
            <w:tcW w:w="1305" w:type="dxa"/>
            <w:tcBorders>
              <w:top w:val="nil"/>
              <w:left w:val="nil"/>
              <w:bottom w:val="single" w:sz="8" w:space="0" w:color="auto"/>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0.04 (0.014)</w:t>
            </w:r>
          </w:p>
        </w:tc>
        <w:tc>
          <w:tcPr>
            <w:tcW w:w="1232" w:type="dxa"/>
            <w:tcBorders>
              <w:top w:val="nil"/>
              <w:left w:val="nil"/>
              <w:bottom w:val="single" w:sz="8" w:space="0" w:color="auto"/>
              <w:right w:val="nil"/>
            </w:tcBorders>
            <w:noWrap/>
            <w:vAlign w:val="bottom"/>
          </w:tcPr>
          <w:p w:rsidR="0049042A" w:rsidRPr="003E059F" w:rsidRDefault="0049042A" w:rsidP="00E73524">
            <w:pPr>
              <w:rPr>
                <w:rFonts w:ascii="Arial" w:hAnsi="Arial" w:cs="Arial"/>
                <w:color w:val="000000"/>
                <w:sz w:val="18"/>
                <w:szCs w:val="20"/>
              </w:rPr>
            </w:pPr>
            <w:r w:rsidRPr="003E059F">
              <w:rPr>
                <w:rFonts w:ascii="Arial" w:hAnsi="Arial" w:cs="Arial"/>
                <w:color w:val="000000"/>
                <w:sz w:val="18"/>
                <w:szCs w:val="20"/>
              </w:rPr>
              <w:t>0.03 (0.013)</w:t>
            </w:r>
          </w:p>
        </w:tc>
      </w:tr>
    </w:tbl>
    <w:p w:rsidR="0049042A" w:rsidRDefault="0049042A" w:rsidP="00275B2C"/>
    <w:p w:rsidR="0049042A" w:rsidRDefault="00CF3C60" w:rsidP="006867BF">
      <w:r>
        <w:rPr>
          <w:noProof/>
        </w:rPr>
        <w:lastRenderedPageBreak/>
        <w:drawing>
          <wp:inline distT="0" distB="0" distL="0" distR="0">
            <wp:extent cx="5905500" cy="432435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6" cstate="print"/>
                    <a:srcRect/>
                    <a:stretch>
                      <a:fillRect/>
                    </a:stretch>
                  </pic:blipFill>
                  <pic:spPr bwMode="auto">
                    <a:xfrm>
                      <a:off x="0" y="0"/>
                      <a:ext cx="5905500" cy="4324350"/>
                    </a:xfrm>
                    <a:prstGeom prst="rect">
                      <a:avLst/>
                    </a:prstGeom>
                    <a:noFill/>
                    <a:ln w="9525">
                      <a:noFill/>
                      <a:miter lim="800000"/>
                      <a:headEnd/>
                      <a:tailEnd/>
                    </a:ln>
                  </pic:spPr>
                </pic:pic>
              </a:graphicData>
            </a:graphic>
          </wp:inline>
        </w:drawing>
      </w:r>
    </w:p>
    <w:p w:rsidR="0049042A" w:rsidRPr="00FC5723" w:rsidRDefault="0049042A" w:rsidP="006867BF">
      <w:pPr>
        <w:pStyle w:val="APPFigure"/>
        <w:rPr>
          <w:b/>
          <w:sz w:val="20"/>
          <w:szCs w:val="20"/>
        </w:rPr>
      </w:pPr>
      <w:r w:rsidRPr="00FC5723">
        <w:rPr>
          <w:b/>
          <w:sz w:val="20"/>
          <w:szCs w:val="20"/>
        </w:rPr>
        <w:t>Figure C.3.</w:t>
      </w:r>
      <w:r w:rsidRPr="00FC5723">
        <w:rPr>
          <w:sz w:val="20"/>
          <w:szCs w:val="20"/>
        </w:rPr>
        <w:t xml:space="preserve"> Variance estimates based on re-sampling the pooled data from Jacobi and Bio </w:t>
      </w:r>
      <w:r w:rsidR="00A64C00" w:rsidRPr="00FC5723">
        <w:rPr>
          <w:sz w:val="20"/>
          <w:szCs w:val="20"/>
        </w:rPr>
        <w:fldChar w:fldCharType="begin"/>
      </w:r>
      <w:r w:rsidRPr="00FC5723">
        <w:rPr>
          <w:sz w:val="20"/>
          <w:szCs w:val="20"/>
        </w:rPr>
        <w:instrText xml:space="preserve"> ADDIN EN.CITE &lt;EndNote&gt;&lt;Cite ExcludeAuth="1"&gt;&lt;Author&gt;Jacobi&lt;/Author&gt;&lt;Year&gt;2001&lt;/Year&gt;&lt;RecNum&gt;384&lt;/RecNum&gt;&lt;DisplayText&gt;(2001)&lt;/DisplayText&gt;&lt;record&gt;&lt;rec-number&gt;384&lt;/rec-number&gt;&lt;foreign-keys&gt;&lt;key app="EN" db-id="29wd9fdxkttawpevre3ptatrsdx2se0wz5da"&gt;384&lt;/key&gt;&lt;/foreign-keys&gt;&lt;ref-type name="Unpublished Work"&gt;34&lt;/ref-type&gt;&lt;contributors&gt;&lt;authors&gt;&lt;author&gt;Jacobi, James D&lt;/author&gt;&lt;author&gt;Bio, Kealii&lt;/author&gt;&lt;/authors&gt;&lt;/contributors&gt;&lt;titles&gt;&lt;title&gt;Invasive Plant Species Surveys, Olaa-Kilauea Management Area&lt;/title&gt;&lt;/titles&gt;&lt;dates&gt;&lt;year&gt;2001&lt;/year&gt;&lt;/dates&gt;&lt;publisher&gt;Department of the Interior, US Geological Survey, Biological Resources Discipline, Kilauea Field Station, Hawaii National Park, HI. Unpublished data&lt;/publisher&gt;&lt;urls&gt;&lt;/urls&gt;&lt;/record&gt;&lt;/Cite&gt;&lt;/EndNote&gt;</w:instrText>
      </w:r>
      <w:r w:rsidR="00A64C00" w:rsidRPr="00FC5723">
        <w:rPr>
          <w:sz w:val="20"/>
          <w:szCs w:val="20"/>
        </w:rPr>
        <w:fldChar w:fldCharType="separate"/>
      </w:r>
      <w:r w:rsidRPr="00FC5723">
        <w:rPr>
          <w:noProof/>
          <w:sz w:val="20"/>
          <w:szCs w:val="20"/>
        </w:rPr>
        <w:t>(2001)</w:t>
      </w:r>
      <w:r w:rsidR="00A64C00" w:rsidRPr="00FC5723">
        <w:rPr>
          <w:sz w:val="20"/>
          <w:szCs w:val="20"/>
        </w:rPr>
        <w:fldChar w:fldCharType="end"/>
      </w:r>
      <w:r w:rsidRPr="00FC5723">
        <w:rPr>
          <w:sz w:val="20"/>
          <w:szCs w:val="20"/>
        </w:rPr>
        <w:t xml:space="preserve"> using 10 versus 20 transects of varying lengths for </w:t>
      </w:r>
      <w:r w:rsidRPr="00FC5723">
        <w:rPr>
          <w:i/>
          <w:color w:val="000000"/>
          <w:sz w:val="20"/>
          <w:szCs w:val="20"/>
        </w:rPr>
        <w:t xml:space="preserve">Anthoxanthum odoratum </w:t>
      </w:r>
      <w:r w:rsidRPr="00FC5723">
        <w:rPr>
          <w:color w:val="000000"/>
          <w:sz w:val="20"/>
          <w:szCs w:val="20"/>
        </w:rPr>
        <w:t xml:space="preserve">(ANTODO) </w:t>
      </w:r>
      <w:r w:rsidRPr="00FC5723">
        <w:rPr>
          <w:sz w:val="20"/>
          <w:szCs w:val="20"/>
        </w:rPr>
        <w:t>in Mauna Loa Boys’ School (MLBS, top row) and Kīlauea Forest (KF, bottom row). ANTODO is the most common species in the dataset. Note the transect lengths along the x-axis are not in ascending order.</w:t>
      </w:r>
    </w:p>
    <w:p w:rsidR="0049042A" w:rsidRDefault="0049042A" w:rsidP="006867BF"/>
    <w:p w:rsidR="0049042A" w:rsidRDefault="0049042A" w:rsidP="006867BF"/>
    <w:p w:rsidR="0049042A" w:rsidRDefault="0049042A" w:rsidP="006867BF"/>
    <w:p w:rsidR="0049042A" w:rsidRDefault="0049042A" w:rsidP="006867BF">
      <w:r>
        <w:br w:type="page"/>
      </w:r>
    </w:p>
    <w:p w:rsidR="0049042A" w:rsidRDefault="00CF3C60" w:rsidP="006867BF">
      <w:r>
        <w:rPr>
          <w:noProof/>
        </w:rPr>
        <w:lastRenderedPageBreak/>
        <w:drawing>
          <wp:inline distT="0" distB="0" distL="0" distR="0">
            <wp:extent cx="5905500" cy="432435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7" cstate="print"/>
                    <a:srcRect/>
                    <a:stretch>
                      <a:fillRect/>
                    </a:stretch>
                  </pic:blipFill>
                  <pic:spPr bwMode="auto">
                    <a:xfrm>
                      <a:off x="0" y="0"/>
                      <a:ext cx="5905500" cy="4324350"/>
                    </a:xfrm>
                    <a:prstGeom prst="rect">
                      <a:avLst/>
                    </a:prstGeom>
                    <a:noFill/>
                    <a:ln w="9525">
                      <a:noFill/>
                      <a:miter lim="800000"/>
                      <a:headEnd/>
                      <a:tailEnd/>
                    </a:ln>
                  </pic:spPr>
                </pic:pic>
              </a:graphicData>
            </a:graphic>
          </wp:inline>
        </w:drawing>
      </w:r>
    </w:p>
    <w:p w:rsidR="0049042A" w:rsidRPr="00FC5723" w:rsidRDefault="0049042A" w:rsidP="006867BF">
      <w:pPr>
        <w:pStyle w:val="APPFigure"/>
        <w:rPr>
          <w:b/>
          <w:sz w:val="20"/>
          <w:szCs w:val="20"/>
        </w:rPr>
      </w:pPr>
      <w:r w:rsidRPr="00FC5723">
        <w:rPr>
          <w:b/>
          <w:sz w:val="20"/>
          <w:szCs w:val="20"/>
        </w:rPr>
        <w:t>Figure C.4.</w:t>
      </w:r>
      <w:r w:rsidRPr="00FC5723">
        <w:rPr>
          <w:sz w:val="20"/>
          <w:szCs w:val="20"/>
        </w:rPr>
        <w:t xml:space="preserve">Variance estimates based on re-sampling the pooled data from Jacobi and Bio </w:t>
      </w:r>
      <w:r w:rsidR="00A64C00" w:rsidRPr="00FC5723">
        <w:rPr>
          <w:sz w:val="20"/>
          <w:szCs w:val="20"/>
        </w:rPr>
        <w:fldChar w:fldCharType="begin"/>
      </w:r>
      <w:r w:rsidRPr="00FC5723">
        <w:rPr>
          <w:sz w:val="20"/>
          <w:szCs w:val="20"/>
        </w:rPr>
        <w:instrText xml:space="preserve"> ADDIN EN.CITE &lt;EndNote&gt;&lt;Cite ExcludeAuth="1"&gt;&lt;Author&gt;Jacobi&lt;/Author&gt;&lt;Year&gt;2001&lt;/Year&gt;&lt;RecNum&gt;384&lt;/RecNum&gt;&lt;DisplayText&gt;(2001)&lt;/DisplayText&gt;&lt;record&gt;&lt;rec-number&gt;384&lt;/rec-number&gt;&lt;foreign-keys&gt;&lt;key app="EN" db-id="29wd9fdxkttawpevre3ptatrsdx2se0wz5da"&gt;384&lt;/key&gt;&lt;/foreign-keys&gt;&lt;ref-type name="Unpublished Work"&gt;34&lt;/ref-type&gt;&lt;contributors&gt;&lt;authors&gt;&lt;author&gt;Jacobi, James D&lt;/author&gt;&lt;author&gt;Bio, Kealii&lt;/author&gt;&lt;/authors&gt;&lt;/contributors&gt;&lt;titles&gt;&lt;title&gt;Invasive Plant Species Surveys, Olaa-Kilauea Management Area&lt;/title&gt;&lt;/titles&gt;&lt;dates&gt;&lt;year&gt;2001&lt;/year&gt;&lt;/dates&gt;&lt;publisher&gt;Department of the Interior, US Geological Survey, Biological Resources Discipline, Kilauea Field Station, Hawaii National Park, HI. Unpublished data&lt;/publisher&gt;&lt;urls&gt;&lt;/urls&gt;&lt;/record&gt;&lt;/Cite&gt;&lt;/EndNote&gt;</w:instrText>
      </w:r>
      <w:r w:rsidR="00A64C00" w:rsidRPr="00FC5723">
        <w:rPr>
          <w:sz w:val="20"/>
          <w:szCs w:val="20"/>
        </w:rPr>
        <w:fldChar w:fldCharType="separate"/>
      </w:r>
      <w:r w:rsidRPr="00FC5723">
        <w:rPr>
          <w:noProof/>
          <w:sz w:val="20"/>
          <w:szCs w:val="20"/>
        </w:rPr>
        <w:t>(2001)</w:t>
      </w:r>
      <w:r w:rsidR="00A64C00" w:rsidRPr="00FC5723">
        <w:rPr>
          <w:sz w:val="20"/>
          <w:szCs w:val="20"/>
        </w:rPr>
        <w:fldChar w:fldCharType="end"/>
      </w:r>
      <w:r w:rsidRPr="00FC5723">
        <w:rPr>
          <w:sz w:val="20"/>
          <w:szCs w:val="20"/>
        </w:rPr>
        <w:t xml:space="preserve"> using10 versus 20 transects of varying lengths for </w:t>
      </w:r>
      <w:r w:rsidRPr="00FC5723">
        <w:rPr>
          <w:i/>
          <w:color w:val="000000"/>
          <w:sz w:val="20"/>
          <w:szCs w:val="20"/>
        </w:rPr>
        <w:t xml:space="preserve">Ehrharta stipoides </w:t>
      </w:r>
      <w:r w:rsidRPr="00FC5723">
        <w:rPr>
          <w:color w:val="000000"/>
          <w:sz w:val="20"/>
          <w:szCs w:val="20"/>
        </w:rPr>
        <w:t xml:space="preserve">(EHRSTI) </w:t>
      </w:r>
      <w:r w:rsidRPr="00FC5723">
        <w:rPr>
          <w:sz w:val="20"/>
          <w:szCs w:val="20"/>
        </w:rPr>
        <w:t>in Mauna Loa Boys’ School (MLBS, top row) and Kīlauea Forest (KF, bottom row). Note the transect lengths along the x-axis are not in ascending order.</w:t>
      </w:r>
    </w:p>
    <w:p w:rsidR="0049042A" w:rsidRDefault="0049042A" w:rsidP="00275B2C"/>
    <w:p w:rsidR="0049042A" w:rsidRDefault="00CF3C60" w:rsidP="006867BF">
      <w:pPr>
        <w:rPr>
          <w:b/>
        </w:rPr>
      </w:pPr>
      <w:r>
        <w:rPr>
          <w:noProof/>
        </w:rPr>
        <w:lastRenderedPageBreak/>
        <w:drawing>
          <wp:inline distT="0" distB="0" distL="0" distR="0">
            <wp:extent cx="5905500" cy="4324350"/>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8" cstate="print"/>
                    <a:srcRect/>
                    <a:stretch>
                      <a:fillRect/>
                    </a:stretch>
                  </pic:blipFill>
                  <pic:spPr bwMode="auto">
                    <a:xfrm>
                      <a:off x="0" y="0"/>
                      <a:ext cx="5905500" cy="4324350"/>
                    </a:xfrm>
                    <a:prstGeom prst="rect">
                      <a:avLst/>
                    </a:prstGeom>
                    <a:noFill/>
                    <a:ln w="9525">
                      <a:noFill/>
                      <a:miter lim="800000"/>
                      <a:headEnd/>
                      <a:tailEnd/>
                    </a:ln>
                  </pic:spPr>
                </pic:pic>
              </a:graphicData>
            </a:graphic>
          </wp:inline>
        </w:drawing>
      </w:r>
    </w:p>
    <w:p w:rsidR="0049042A" w:rsidRPr="006867BF" w:rsidRDefault="0049042A" w:rsidP="006867BF">
      <w:pPr>
        <w:rPr>
          <w:rFonts w:ascii="Arial" w:hAnsi="Arial" w:cs="Arial"/>
          <w:b/>
          <w:sz w:val="20"/>
          <w:szCs w:val="20"/>
        </w:rPr>
      </w:pPr>
      <w:r w:rsidRPr="003443EA">
        <w:rPr>
          <w:rFonts w:ascii="Arial" w:hAnsi="Arial" w:cs="Arial"/>
          <w:b/>
          <w:sz w:val="20"/>
          <w:szCs w:val="20"/>
        </w:rPr>
        <w:t>Figure C.5.</w:t>
      </w:r>
      <w:r w:rsidRPr="003443EA">
        <w:rPr>
          <w:rFonts w:ascii="Arial" w:hAnsi="Arial" w:cs="Arial"/>
          <w:sz w:val="20"/>
          <w:szCs w:val="20"/>
        </w:rPr>
        <w:t xml:space="preserve"> Variance estimates based on re-sampling the pooled data from Jacobi and Bio </w:t>
      </w:r>
      <w:r w:rsidR="00A64C00" w:rsidRPr="003443EA">
        <w:rPr>
          <w:rFonts w:ascii="Arial" w:hAnsi="Arial" w:cs="Arial"/>
          <w:sz w:val="20"/>
          <w:szCs w:val="20"/>
        </w:rPr>
        <w:fldChar w:fldCharType="begin"/>
      </w:r>
      <w:r w:rsidRPr="003443EA">
        <w:rPr>
          <w:rFonts w:ascii="Arial" w:hAnsi="Arial" w:cs="Arial"/>
          <w:sz w:val="20"/>
          <w:szCs w:val="20"/>
        </w:rPr>
        <w:instrText xml:space="preserve"> ADDIN EN.CITE &lt;EndNote&gt;&lt;Cite ExcludeAuth="1"&gt;&lt;Author&gt;Jacobi&lt;/Author&gt;&lt;Year&gt;2001&lt;/Year&gt;&lt;RecNum&gt;384&lt;/RecNum&gt;&lt;DisplayText&gt;(2001)&lt;/DisplayText&gt;&lt;record&gt;&lt;rec-number&gt;384&lt;/rec-number&gt;&lt;foreign-keys&gt;&lt;key app="EN" db-id="29wd9fdxkttawpevre3ptatrsdx2se0wz5da"&gt;384&lt;/key&gt;&lt;/foreign-keys&gt;&lt;ref-type name="Unpublished Work"&gt;34&lt;/ref-type&gt;&lt;contributors&gt;&lt;authors&gt;&lt;author&gt;Jacobi, James D&lt;/author&gt;&lt;author&gt;Bio, Kealii&lt;/author&gt;&lt;/authors&gt;&lt;/contributors&gt;&lt;titles&gt;&lt;title&gt;Invasive Plant Species Surveys, Olaa-Kilauea Management Area&lt;/title&gt;&lt;/titles&gt;&lt;dates&gt;&lt;year&gt;2001&lt;/year&gt;&lt;/dates&gt;&lt;publisher&gt;Department of the Interior, US Geological Survey, Biological Resources Discipline, Kilauea Field Station, Hawaii National Park, HI. Unpublished data&lt;/publisher&gt;&lt;urls&gt;&lt;/urls&gt;&lt;/record&gt;&lt;/Cite&gt;&lt;/EndNote&gt;</w:instrText>
      </w:r>
      <w:r w:rsidR="00A64C00" w:rsidRPr="003443EA">
        <w:rPr>
          <w:rFonts w:ascii="Arial" w:hAnsi="Arial" w:cs="Arial"/>
          <w:sz w:val="20"/>
          <w:szCs w:val="20"/>
        </w:rPr>
        <w:fldChar w:fldCharType="separate"/>
      </w:r>
      <w:r w:rsidRPr="003443EA">
        <w:rPr>
          <w:rFonts w:ascii="Arial" w:hAnsi="Arial" w:cs="Arial"/>
          <w:noProof/>
          <w:sz w:val="20"/>
          <w:szCs w:val="20"/>
        </w:rPr>
        <w:t>(2001)</w:t>
      </w:r>
      <w:r w:rsidR="00A64C00" w:rsidRPr="003443EA">
        <w:rPr>
          <w:rFonts w:ascii="Arial" w:hAnsi="Arial" w:cs="Arial"/>
          <w:sz w:val="20"/>
          <w:szCs w:val="20"/>
        </w:rPr>
        <w:fldChar w:fldCharType="end"/>
      </w:r>
      <w:r w:rsidRPr="003443EA">
        <w:rPr>
          <w:rFonts w:ascii="Arial" w:hAnsi="Arial" w:cs="Arial"/>
          <w:sz w:val="20"/>
          <w:szCs w:val="20"/>
        </w:rPr>
        <w:t xml:space="preserve"> using</w:t>
      </w:r>
      <w:r>
        <w:rPr>
          <w:rFonts w:ascii="Arial" w:hAnsi="Arial" w:cs="Arial"/>
          <w:sz w:val="20"/>
          <w:szCs w:val="20"/>
        </w:rPr>
        <w:t xml:space="preserve"> </w:t>
      </w:r>
      <w:r w:rsidRPr="003443EA">
        <w:rPr>
          <w:rFonts w:ascii="Arial" w:hAnsi="Arial" w:cs="Arial"/>
          <w:sz w:val="20"/>
          <w:szCs w:val="20"/>
        </w:rPr>
        <w:t xml:space="preserve">10 versus 20 transects of varying lengths for </w:t>
      </w:r>
      <w:r w:rsidRPr="003443EA">
        <w:rPr>
          <w:rFonts w:ascii="Arial" w:hAnsi="Arial" w:cs="Arial"/>
          <w:i/>
          <w:color w:val="000000"/>
          <w:sz w:val="20"/>
          <w:szCs w:val="20"/>
        </w:rPr>
        <w:t xml:space="preserve">Holcus lanatus </w:t>
      </w:r>
      <w:r w:rsidRPr="003443EA">
        <w:rPr>
          <w:rFonts w:ascii="Arial" w:hAnsi="Arial" w:cs="Arial"/>
          <w:color w:val="000000"/>
          <w:sz w:val="20"/>
          <w:szCs w:val="20"/>
        </w:rPr>
        <w:t xml:space="preserve">(HOLLAN) </w:t>
      </w:r>
      <w:r w:rsidRPr="003443EA">
        <w:rPr>
          <w:rFonts w:ascii="Arial" w:hAnsi="Arial" w:cs="Arial"/>
          <w:sz w:val="20"/>
          <w:szCs w:val="20"/>
        </w:rPr>
        <w:t>in Mauna Loa Boys’ School (MLBS, top row) and Kīlauea Forest (KF, bottom row). Note the transect lengths along the x-axis are not in ascending order.</w:t>
      </w:r>
    </w:p>
    <w:p w:rsidR="0049042A" w:rsidRDefault="0049042A" w:rsidP="00275B2C"/>
    <w:p w:rsidR="0049042A" w:rsidRPr="00FC5723" w:rsidRDefault="00CF3C60" w:rsidP="006867BF">
      <w:pPr>
        <w:pStyle w:val="APPFigure"/>
        <w:rPr>
          <w:b/>
          <w:sz w:val="20"/>
          <w:szCs w:val="20"/>
        </w:rPr>
      </w:pPr>
      <w:r>
        <w:rPr>
          <w:noProof/>
        </w:rPr>
        <w:lastRenderedPageBreak/>
        <w:drawing>
          <wp:inline distT="0" distB="0" distL="0" distR="0">
            <wp:extent cx="5905500" cy="432435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9" cstate="print"/>
                    <a:srcRect/>
                    <a:stretch>
                      <a:fillRect/>
                    </a:stretch>
                  </pic:blipFill>
                  <pic:spPr bwMode="auto">
                    <a:xfrm>
                      <a:off x="0" y="0"/>
                      <a:ext cx="5905500" cy="4324350"/>
                    </a:xfrm>
                    <a:prstGeom prst="rect">
                      <a:avLst/>
                    </a:prstGeom>
                    <a:noFill/>
                    <a:ln w="9525">
                      <a:noFill/>
                      <a:miter lim="800000"/>
                      <a:headEnd/>
                      <a:tailEnd/>
                    </a:ln>
                  </pic:spPr>
                </pic:pic>
              </a:graphicData>
            </a:graphic>
          </wp:inline>
        </w:drawing>
      </w:r>
      <w:r w:rsidR="0049042A" w:rsidRPr="006867BF">
        <w:rPr>
          <w:b/>
        </w:rPr>
        <w:t xml:space="preserve"> </w:t>
      </w:r>
      <w:r w:rsidR="0049042A" w:rsidRPr="00FC5723">
        <w:rPr>
          <w:b/>
          <w:sz w:val="20"/>
          <w:szCs w:val="20"/>
        </w:rPr>
        <w:t>Figure C.6.</w:t>
      </w:r>
      <w:r w:rsidR="0049042A" w:rsidRPr="00FC5723">
        <w:rPr>
          <w:sz w:val="20"/>
          <w:szCs w:val="20"/>
        </w:rPr>
        <w:t xml:space="preserve"> Variance estimates based on re-sampling the pooled data from Jacobi and Bio </w:t>
      </w:r>
      <w:r w:rsidR="00A64C00" w:rsidRPr="00FC5723">
        <w:rPr>
          <w:sz w:val="20"/>
          <w:szCs w:val="20"/>
        </w:rPr>
        <w:fldChar w:fldCharType="begin"/>
      </w:r>
      <w:r w:rsidR="0049042A" w:rsidRPr="00FC5723">
        <w:rPr>
          <w:sz w:val="20"/>
          <w:szCs w:val="20"/>
        </w:rPr>
        <w:instrText xml:space="preserve"> ADDIN EN.CITE &lt;EndNote&gt;&lt;Cite ExcludeAuth="1"&gt;&lt;Author&gt;Jacobi&lt;/Author&gt;&lt;Year&gt;2001&lt;/Year&gt;&lt;RecNum&gt;384&lt;/RecNum&gt;&lt;DisplayText&gt;(2001)&lt;/DisplayText&gt;&lt;record&gt;&lt;rec-number&gt;384&lt;/rec-number&gt;&lt;foreign-keys&gt;&lt;key app="EN" db-id="29wd9fdxkttawpevre3ptatrsdx2se0wz5da"&gt;384&lt;/key&gt;&lt;/foreign-keys&gt;&lt;ref-type name="Unpublished Work"&gt;34&lt;/ref-type&gt;&lt;contributors&gt;&lt;authors&gt;&lt;author&gt;Jacobi, James D&lt;/author&gt;&lt;author&gt;Bio, Kealii&lt;/author&gt;&lt;/authors&gt;&lt;/contributors&gt;&lt;titles&gt;&lt;title&gt;Invasive Plant Species Surveys, Olaa-Kilauea Management Area&lt;/title&gt;&lt;/titles&gt;&lt;dates&gt;&lt;year&gt;2001&lt;/year&gt;&lt;/dates&gt;&lt;publisher&gt;Department of the Interior, US Geological Survey, Biological Resources Discipline, Kilauea Field Station, Hawaii National Park, HI. Unpublished data&lt;/publisher&gt;&lt;urls&gt;&lt;/urls&gt;&lt;/record&gt;&lt;/Cite&gt;&lt;/EndNote&gt;</w:instrText>
      </w:r>
      <w:r w:rsidR="00A64C00" w:rsidRPr="00FC5723">
        <w:rPr>
          <w:sz w:val="20"/>
          <w:szCs w:val="20"/>
        </w:rPr>
        <w:fldChar w:fldCharType="separate"/>
      </w:r>
      <w:r w:rsidR="0049042A" w:rsidRPr="00FC5723">
        <w:rPr>
          <w:noProof/>
          <w:sz w:val="20"/>
          <w:szCs w:val="20"/>
        </w:rPr>
        <w:t>(2001 )</w:t>
      </w:r>
      <w:r w:rsidR="00A64C00" w:rsidRPr="00FC5723">
        <w:rPr>
          <w:sz w:val="20"/>
          <w:szCs w:val="20"/>
        </w:rPr>
        <w:fldChar w:fldCharType="end"/>
      </w:r>
      <w:r w:rsidR="0049042A" w:rsidRPr="00FC5723">
        <w:rPr>
          <w:sz w:val="20"/>
          <w:szCs w:val="20"/>
        </w:rPr>
        <w:t xml:space="preserve"> using10 versus 20 transects of varying lengths for </w:t>
      </w:r>
      <w:r w:rsidR="0049042A" w:rsidRPr="00FC5723">
        <w:rPr>
          <w:i/>
          <w:sz w:val="20"/>
          <w:szCs w:val="20"/>
        </w:rPr>
        <w:t xml:space="preserve">Veronica </w:t>
      </w:r>
      <w:r w:rsidR="0049042A" w:rsidRPr="00FC5723">
        <w:rPr>
          <w:i/>
          <w:color w:val="000000"/>
          <w:sz w:val="20"/>
          <w:szCs w:val="20"/>
        </w:rPr>
        <w:t xml:space="preserve">serpyllifolia </w:t>
      </w:r>
      <w:r w:rsidR="0049042A" w:rsidRPr="00FC5723">
        <w:rPr>
          <w:color w:val="000000"/>
          <w:sz w:val="20"/>
          <w:szCs w:val="20"/>
        </w:rPr>
        <w:t xml:space="preserve">(VERSER) </w:t>
      </w:r>
      <w:r w:rsidR="0049042A" w:rsidRPr="00FC5723">
        <w:rPr>
          <w:sz w:val="20"/>
          <w:szCs w:val="20"/>
        </w:rPr>
        <w:t>in Mauna Loa Boys’ School (MLBS, top row) and Kīlauea Forest (KF, bottom row). Note the transect lengths along the x-axis are not in ascending order.</w:t>
      </w:r>
    </w:p>
    <w:p w:rsidR="0049042A" w:rsidRDefault="0049042A">
      <w:pPr>
        <w:rPr>
          <w:b/>
          <w:sz w:val="28"/>
        </w:rPr>
      </w:pPr>
    </w:p>
    <w:p w:rsidR="0049042A" w:rsidRDefault="0049042A" w:rsidP="00275B2C">
      <w:pPr>
        <w:pStyle w:val="APP2nd"/>
      </w:pPr>
      <w:r>
        <w:t>Margin of Error</w:t>
      </w:r>
      <w:r w:rsidRPr="006A544C">
        <w:t xml:space="preserve"> for Species Richness Status Estimates</w:t>
      </w:r>
    </w:p>
    <w:p w:rsidR="0049042A" w:rsidRDefault="0049042A" w:rsidP="00275B2C">
      <w:r>
        <w:t xml:space="preserve">Because the frequency data simulation above indicates a sample size of 20 transects is necessary, we examined the margin of error in species richness values for 20 transects as well. Using the data from Jacobi and Bio </w:t>
      </w:r>
      <w:r w:rsidR="00A64C00">
        <w:fldChar w:fldCharType="begin"/>
      </w:r>
      <w:r>
        <w:instrText xml:space="preserve"> ADDIN EN.CITE &lt;EndNote&gt;&lt;Cite ExcludeAuth="1"&gt;&lt;Author&gt;Jacobi&lt;/Author&gt;&lt;Year&gt;2001&lt;/Year&gt;&lt;RecNum&gt;384&lt;/RecNum&gt;&lt;DisplayText&gt;(2001)&lt;/DisplayText&gt;&lt;record&gt;&lt;rec-number&gt;384&lt;/rec-number&gt;&lt;foreign-keys&gt;&lt;key app="EN" db-id="29wd9fdxkttawpevre3ptatrsdx2se0wz5da"&gt;384&lt;/key&gt;&lt;/foreign-keys&gt;&lt;ref-type name="Unpublished Work"&gt;34&lt;/ref-type&gt;&lt;contributors&gt;&lt;authors&gt;&lt;author&gt;Jacobi, James D&lt;/author&gt;&lt;author&gt;Bio, Kealii&lt;/author&gt;&lt;/authors&gt;&lt;/contributors&gt;&lt;titles&gt;&lt;title&gt;Invasive Plant Species Surveys, Olaa-Kilauea Management Area&lt;/title&gt;&lt;/titles&gt;&lt;dates&gt;&lt;year&gt;2001&lt;/year&gt;&lt;/dates&gt;&lt;publisher&gt;Department of the Interior, US Geological Survey, Biological Resources Discipline, Kilauea Field Station, Hawaii National Park, HI. Unpublished data&lt;/publisher&gt;&lt;urls&gt;&lt;/urls&gt;&lt;/record&gt;&lt;/Cite&gt;&lt;/EndNote&gt;</w:instrText>
      </w:r>
      <w:r w:rsidR="00A64C00">
        <w:fldChar w:fldCharType="separate"/>
      </w:r>
      <w:r>
        <w:rPr>
          <w:noProof/>
        </w:rPr>
        <w:t>(2001)</w:t>
      </w:r>
      <w:r w:rsidR="00A64C00">
        <w:fldChar w:fldCharType="end"/>
      </w:r>
      <w:r>
        <w:t xml:space="preserve">, we also calculated two estimates for species richness (ratio and equally weighted). In order to use </w:t>
      </w:r>
      <w:r w:rsidR="00D70F55">
        <w:t xml:space="preserve">an </w:t>
      </w:r>
      <w:r>
        <w:t xml:space="preserve">equally weighted estimator we </w:t>
      </w:r>
      <w:r w:rsidR="00D70F55">
        <w:t>make</w:t>
      </w:r>
      <w:r>
        <w:t xml:space="preserve"> the same assumptions about sampling design as previously described in the frequency simulation section. If we knew</w:t>
      </w:r>
      <w:r w:rsidRPr="006A544C">
        <w:t xml:space="preserve"> how many primary sampling units are in </w:t>
      </w:r>
      <w:r w:rsidR="00D70F55">
        <w:t>a</w:t>
      </w:r>
      <w:r w:rsidRPr="006A544C">
        <w:t xml:space="preserve"> population for the pilot data</w:t>
      </w:r>
      <w:r>
        <w:t xml:space="preserve"> </w:t>
      </w:r>
      <w:r w:rsidRPr="006A544C">
        <w:t>we c</w:t>
      </w:r>
      <w:r>
        <w:t>ould</w:t>
      </w:r>
      <w:r w:rsidRPr="006A544C">
        <w:t xml:space="preserve"> re-calculate the equally weighted estimator for mean species richness per plot to be that of the unbiased estimator stated in most sampling textbooks. The trade-off between </w:t>
      </w:r>
      <w:r w:rsidR="00D70F55">
        <w:t>a</w:t>
      </w:r>
      <w:r w:rsidRPr="006A544C">
        <w:t xml:space="preserve"> ratio estimator and </w:t>
      </w:r>
      <w:r w:rsidR="00D70F55">
        <w:t xml:space="preserve">an </w:t>
      </w:r>
      <w:r w:rsidRPr="006A544C">
        <w:t>unbiased estimator is typically a function of whether or not species richness increases with transect length</w:t>
      </w:r>
      <w:r>
        <w:t xml:space="preserve">. </w:t>
      </w:r>
    </w:p>
    <w:p w:rsidR="0049042A" w:rsidRDefault="0049042A" w:rsidP="00275B2C"/>
    <w:p w:rsidR="0049042A" w:rsidRDefault="0049042A" w:rsidP="00275B2C">
      <w:r>
        <w:t xml:space="preserve">To assess the margin of error associated with a sample size of 20 transects, we calculated the number of transects necessary for a 90% confidence interval with varying interval half-widths. For the MLBS, where mean species richness was highest (table C.3), the margin of error associated with 20 transects is ±0.6 species for both richness estimates (table C.4). At KF, where species richness was the lowest (table C.3), this sample size yielded a margin of error of ±0.06 species for the ratio estimate and ±0.15 species for the equally weighted estimate (table C.5). </w:t>
      </w:r>
      <w:r>
        <w:lastRenderedPageBreak/>
        <w:t xml:space="preserve">Finally, at PK, where species richness was only moderately higher than at KF (table C.3), the margin of error for both estimates was ±0.10 to 0.15 (table C.5). </w:t>
      </w:r>
    </w:p>
    <w:p w:rsidR="0049042A" w:rsidRDefault="0049042A" w:rsidP="00275B2C"/>
    <w:p w:rsidR="0049042A" w:rsidRPr="006A544C" w:rsidRDefault="0049042A" w:rsidP="00275B2C">
      <w:r>
        <w:t>These margins of error are sufficiently low and support employing a sample size of 20 transects. However, t</w:t>
      </w:r>
      <w:r w:rsidRPr="006A544C">
        <w:t xml:space="preserve">hese calculations assume </w:t>
      </w:r>
      <w:r w:rsidR="00D70F55" w:rsidRPr="006A544C">
        <w:t>th</w:t>
      </w:r>
      <w:r w:rsidR="00D70F55">
        <w:t>at</w:t>
      </w:r>
      <w:r w:rsidR="00D70F55" w:rsidRPr="006A544C">
        <w:t xml:space="preserve"> </w:t>
      </w:r>
      <w:r w:rsidRPr="006A544C">
        <w:t xml:space="preserve">estimated variance from the pilot data is a </w:t>
      </w:r>
      <w:r>
        <w:t>good</w:t>
      </w:r>
      <w:r w:rsidRPr="006A544C">
        <w:t xml:space="preserve"> indicator of variability </w:t>
      </w:r>
      <w:r>
        <w:t>across all</w:t>
      </w:r>
      <w:r w:rsidRPr="006A544C">
        <w:t xml:space="preserve"> sampling frames of wet forest </w:t>
      </w:r>
      <w:r>
        <w:t>within and between</w:t>
      </w:r>
      <w:r w:rsidRPr="006A544C">
        <w:t xml:space="preserve"> different parks. If there is more spatial heterogeneity of plants within </w:t>
      </w:r>
      <w:r>
        <w:t xml:space="preserve">a sampling frame or </w:t>
      </w:r>
      <w:r w:rsidRPr="006A544C">
        <w:t>a park, these could be under-estimates of the needed sample sizes for status of species richness.</w:t>
      </w:r>
    </w:p>
    <w:p w:rsidR="0049042A" w:rsidRDefault="0049042A" w:rsidP="00275B2C"/>
    <w:p w:rsidR="0049042A" w:rsidRPr="00FC5723" w:rsidRDefault="0049042A" w:rsidP="00275B2C">
      <w:pPr>
        <w:pStyle w:val="APPTable"/>
        <w:rPr>
          <w:sz w:val="20"/>
          <w:szCs w:val="20"/>
        </w:rPr>
      </w:pPr>
      <w:r w:rsidRPr="00FC5723">
        <w:rPr>
          <w:b/>
          <w:sz w:val="20"/>
          <w:szCs w:val="20"/>
        </w:rPr>
        <w:t>Table C.3</w:t>
      </w:r>
      <w:r w:rsidRPr="00FC5723">
        <w:rPr>
          <w:sz w:val="20"/>
          <w:szCs w:val="20"/>
        </w:rPr>
        <w:t xml:space="preserve">. Ratio and equally weighted estimates of mean species richness per plot by year for each study area with standard error in parentheses </w:t>
      </w:r>
      <w:r w:rsidR="00A64C00" w:rsidRPr="00FC5723">
        <w:rPr>
          <w:sz w:val="20"/>
          <w:szCs w:val="20"/>
        </w:rPr>
        <w:fldChar w:fldCharType="begin"/>
      </w:r>
      <w:r w:rsidRPr="00FC5723">
        <w:rPr>
          <w:sz w:val="20"/>
          <w:szCs w:val="20"/>
        </w:rPr>
        <w:instrText xml:space="preserve"> ADDIN EN.CITE &lt;EndNote&gt;&lt;Cite&gt;&lt;Author&gt;Jacobi&lt;/Author&gt;&lt;Year&gt;2001&lt;/Year&gt;&lt;RecNum&gt;384&lt;/RecNum&gt;&lt;DisplayText&gt;(Jacobi and Bio 2001)&lt;/DisplayText&gt;&lt;record&gt;&lt;rec-number&gt;384&lt;/rec-number&gt;&lt;foreign-keys&gt;&lt;key app="EN" db-id="29wd9fdxkttawpevre3ptatrsdx2se0wz5da"&gt;384&lt;/key&gt;&lt;/foreign-keys&gt;&lt;ref-type name="Unpublished Work"&gt;34&lt;/ref-type&gt;&lt;contributors&gt;&lt;authors&gt;&lt;author&gt;Jacobi, James D&lt;/author&gt;&lt;author&gt;Bio, Kealii&lt;/author&gt;&lt;/authors&gt;&lt;/contributors&gt;&lt;titles&gt;&lt;title&gt;Invasive Plant Species Surveys, Olaa-Kilauea Management Area&lt;/title&gt;&lt;/titles&gt;&lt;dates&gt;&lt;year&gt;2001&lt;/year&gt;&lt;/dates&gt;&lt;publisher&gt;Department of the Interior, US Geological Survey, Biological Resources Discipline, Kilauea Field Station, Hawaii National Park, HI. Unpublished data&lt;/publisher&gt;&lt;urls&gt;&lt;/urls&gt;&lt;/record&gt;&lt;/Cite&gt;&lt;/EndNote&gt;</w:instrText>
      </w:r>
      <w:r w:rsidR="00A64C00" w:rsidRPr="00FC5723">
        <w:rPr>
          <w:sz w:val="20"/>
          <w:szCs w:val="20"/>
        </w:rPr>
        <w:fldChar w:fldCharType="separate"/>
      </w:r>
      <w:r w:rsidRPr="00FC5723">
        <w:rPr>
          <w:noProof/>
          <w:sz w:val="20"/>
          <w:szCs w:val="20"/>
        </w:rPr>
        <w:t>(Jacobi and Bio 2001)</w:t>
      </w:r>
      <w:r w:rsidR="00A64C00" w:rsidRPr="00FC5723">
        <w:rPr>
          <w:sz w:val="20"/>
          <w:szCs w:val="20"/>
        </w:rPr>
        <w:fldChar w:fldCharType="end"/>
      </w:r>
      <w:r w:rsidRPr="00FC5723">
        <w:rPr>
          <w:sz w:val="20"/>
          <w:szCs w:val="20"/>
        </w:rPr>
        <w:t xml:space="preserve">. </w:t>
      </w:r>
    </w:p>
    <w:p w:rsidR="0049042A" w:rsidRPr="006A544C" w:rsidRDefault="0049042A" w:rsidP="00275B2C"/>
    <w:tbl>
      <w:tblPr>
        <w:tblW w:w="0" w:type="auto"/>
        <w:tblBorders>
          <w:top w:val="single" w:sz="4" w:space="0" w:color="000000"/>
          <w:bottom w:val="single" w:sz="4" w:space="0" w:color="000000"/>
        </w:tblBorders>
        <w:tblLook w:val="00A0" w:firstRow="1" w:lastRow="0" w:firstColumn="1" w:lastColumn="0" w:noHBand="0" w:noVBand="0"/>
      </w:tblPr>
      <w:tblGrid>
        <w:gridCol w:w="1525"/>
        <w:gridCol w:w="810"/>
        <w:gridCol w:w="2070"/>
        <w:gridCol w:w="2709"/>
      </w:tblGrid>
      <w:tr w:rsidR="0049042A" w:rsidRPr="003E059F">
        <w:tc>
          <w:tcPr>
            <w:tcW w:w="1525" w:type="dxa"/>
            <w:vMerge w:val="restart"/>
            <w:tcBorders>
              <w:top w:val="single" w:sz="4" w:space="0" w:color="000000"/>
            </w:tcBorders>
            <w:vAlign w:val="center"/>
          </w:tcPr>
          <w:p w:rsidR="0049042A" w:rsidRPr="003E059F" w:rsidRDefault="0049042A" w:rsidP="00E73524">
            <w:pPr>
              <w:jc w:val="center"/>
              <w:rPr>
                <w:rFonts w:ascii="Arial" w:hAnsi="Arial" w:cs="Arial"/>
                <w:b/>
                <w:sz w:val="20"/>
              </w:rPr>
            </w:pPr>
            <w:r w:rsidRPr="003E059F">
              <w:rPr>
                <w:rFonts w:ascii="Arial" w:hAnsi="Arial" w:cs="Arial"/>
                <w:b/>
                <w:sz w:val="20"/>
              </w:rPr>
              <w:t>Area</w:t>
            </w:r>
          </w:p>
        </w:tc>
        <w:tc>
          <w:tcPr>
            <w:tcW w:w="810" w:type="dxa"/>
            <w:vMerge w:val="restart"/>
            <w:tcBorders>
              <w:top w:val="single" w:sz="4" w:space="0" w:color="000000"/>
            </w:tcBorders>
            <w:vAlign w:val="center"/>
          </w:tcPr>
          <w:p w:rsidR="0049042A" w:rsidRPr="003E059F" w:rsidRDefault="0049042A" w:rsidP="00E73524">
            <w:pPr>
              <w:jc w:val="center"/>
              <w:rPr>
                <w:rFonts w:ascii="Arial" w:hAnsi="Arial" w:cs="Arial"/>
                <w:b/>
                <w:sz w:val="20"/>
              </w:rPr>
            </w:pPr>
            <w:r w:rsidRPr="003E059F">
              <w:rPr>
                <w:rFonts w:ascii="Arial" w:hAnsi="Arial" w:cs="Arial"/>
                <w:b/>
                <w:sz w:val="20"/>
              </w:rPr>
              <w:t>Year</w:t>
            </w:r>
          </w:p>
        </w:tc>
        <w:tc>
          <w:tcPr>
            <w:tcW w:w="4779" w:type="dxa"/>
            <w:gridSpan w:val="2"/>
            <w:tcBorders>
              <w:top w:val="single" w:sz="4" w:space="0" w:color="000000"/>
              <w:bottom w:val="single" w:sz="4" w:space="0" w:color="auto"/>
            </w:tcBorders>
          </w:tcPr>
          <w:p w:rsidR="0049042A" w:rsidRPr="003E059F" w:rsidRDefault="0049042A" w:rsidP="00E73524">
            <w:pPr>
              <w:jc w:val="center"/>
              <w:rPr>
                <w:rFonts w:ascii="Arial" w:hAnsi="Arial" w:cs="Arial"/>
                <w:b/>
                <w:sz w:val="20"/>
              </w:rPr>
            </w:pPr>
            <w:r w:rsidRPr="003E059F">
              <w:rPr>
                <w:rFonts w:ascii="Arial" w:hAnsi="Arial" w:cs="Arial"/>
                <w:b/>
                <w:sz w:val="20"/>
              </w:rPr>
              <w:t>Mean Species Richness (SE)</w:t>
            </w:r>
          </w:p>
        </w:tc>
      </w:tr>
      <w:tr w:rsidR="0049042A" w:rsidRPr="003E059F">
        <w:trPr>
          <w:trHeight w:val="242"/>
        </w:trPr>
        <w:tc>
          <w:tcPr>
            <w:tcW w:w="1525" w:type="dxa"/>
            <w:vMerge/>
            <w:tcBorders>
              <w:bottom w:val="single" w:sz="12" w:space="0" w:color="auto"/>
            </w:tcBorders>
            <w:vAlign w:val="center"/>
          </w:tcPr>
          <w:p w:rsidR="0049042A" w:rsidRPr="003E059F" w:rsidRDefault="0049042A" w:rsidP="00E73524">
            <w:pPr>
              <w:jc w:val="center"/>
              <w:rPr>
                <w:rFonts w:ascii="Arial" w:hAnsi="Arial" w:cs="Arial"/>
                <w:b/>
                <w:sz w:val="20"/>
              </w:rPr>
            </w:pPr>
          </w:p>
        </w:tc>
        <w:tc>
          <w:tcPr>
            <w:tcW w:w="810" w:type="dxa"/>
            <w:vMerge/>
            <w:tcBorders>
              <w:bottom w:val="single" w:sz="12" w:space="0" w:color="auto"/>
            </w:tcBorders>
            <w:vAlign w:val="center"/>
          </w:tcPr>
          <w:p w:rsidR="0049042A" w:rsidRPr="003E059F" w:rsidRDefault="0049042A" w:rsidP="00E73524">
            <w:pPr>
              <w:jc w:val="center"/>
              <w:rPr>
                <w:rFonts w:ascii="Arial" w:hAnsi="Arial" w:cs="Arial"/>
                <w:b/>
                <w:sz w:val="20"/>
              </w:rPr>
            </w:pPr>
          </w:p>
        </w:tc>
        <w:tc>
          <w:tcPr>
            <w:tcW w:w="2070" w:type="dxa"/>
            <w:tcBorders>
              <w:top w:val="single" w:sz="4" w:space="0" w:color="auto"/>
              <w:bottom w:val="single" w:sz="12" w:space="0" w:color="auto"/>
            </w:tcBorders>
            <w:vAlign w:val="center"/>
          </w:tcPr>
          <w:p w:rsidR="0049042A" w:rsidRPr="003E059F" w:rsidRDefault="0049042A" w:rsidP="00E73524">
            <w:pPr>
              <w:jc w:val="center"/>
              <w:rPr>
                <w:rFonts w:ascii="Arial" w:hAnsi="Arial" w:cs="Arial"/>
                <w:sz w:val="20"/>
              </w:rPr>
            </w:pPr>
            <w:r w:rsidRPr="003E059F">
              <w:rPr>
                <w:rFonts w:ascii="Arial" w:hAnsi="Arial" w:cs="Arial"/>
                <w:b/>
                <w:sz w:val="20"/>
              </w:rPr>
              <w:t>Ratio Estimate</w:t>
            </w:r>
          </w:p>
        </w:tc>
        <w:tc>
          <w:tcPr>
            <w:tcW w:w="2709" w:type="dxa"/>
            <w:tcBorders>
              <w:top w:val="single" w:sz="4" w:space="0" w:color="auto"/>
              <w:bottom w:val="single" w:sz="12" w:space="0" w:color="auto"/>
            </w:tcBorders>
            <w:vAlign w:val="center"/>
          </w:tcPr>
          <w:p w:rsidR="0049042A" w:rsidRPr="003E059F" w:rsidRDefault="0049042A" w:rsidP="00E73524">
            <w:pPr>
              <w:rPr>
                <w:rFonts w:ascii="Arial" w:hAnsi="Arial" w:cs="Arial"/>
                <w:sz w:val="20"/>
              </w:rPr>
            </w:pPr>
            <w:r w:rsidRPr="003E059F">
              <w:rPr>
                <w:rFonts w:ascii="Arial" w:hAnsi="Arial" w:cs="Arial"/>
                <w:b/>
                <w:sz w:val="20"/>
              </w:rPr>
              <w:t>Equally Weighted Estimate</w:t>
            </w:r>
          </w:p>
        </w:tc>
      </w:tr>
      <w:tr w:rsidR="0049042A" w:rsidRPr="003E059F">
        <w:trPr>
          <w:trHeight w:val="260"/>
        </w:trPr>
        <w:tc>
          <w:tcPr>
            <w:tcW w:w="1525" w:type="dxa"/>
            <w:vMerge w:val="restart"/>
            <w:tcBorders>
              <w:top w:val="single" w:sz="12" w:space="0" w:color="auto"/>
            </w:tcBorders>
          </w:tcPr>
          <w:p w:rsidR="0049042A" w:rsidRPr="003E059F" w:rsidRDefault="0049042A" w:rsidP="00E73524">
            <w:pPr>
              <w:ind w:left="167" w:hanging="167"/>
              <w:rPr>
                <w:rFonts w:ascii="Arial" w:hAnsi="Arial" w:cs="Arial"/>
                <w:sz w:val="20"/>
              </w:rPr>
            </w:pPr>
            <w:r w:rsidRPr="003E059F">
              <w:rPr>
                <w:rFonts w:ascii="Arial" w:hAnsi="Arial" w:cs="Arial"/>
                <w:sz w:val="20"/>
              </w:rPr>
              <w:t>Mauna Loa Boys’ School</w:t>
            </w:r>
          </w:p>
        </w:tc>
        <w:tc>
          <w:tcPr>
            <w:tcW w:w="810" w:type="dxa"/>
            <w:tcBorders>
              <w:top w:val="single" w:sz="12" w:space="0" w:color="auto"/>
            </w:tcBorders>
          </w:tcPr>
          <w:p w:rsidR="0049042A" w:rsidRPr="003E059F" w:rsidRDefault="0049042A" w:rsidP="00E73524">
            <w:pPr>
              <w:jc w:val="center"/>
              <w:rPr>
                <w:rFonts w:ascii="Arial" w:hAnsi="Arial" w:cs="Arial"/>
                <w:sz w:val="20"/>
              </w:rPr>
            </w:pPr>
            <w:r w:rsidRPr="003E059F">
              <w:rPr>
                <w:rFonts w:ascii="Arial" w:hAnsi="Arial" w:cs="Arial"/>
                <w:sz w:val="20"/>
              </w:rPr>
              <w:t>1999</w:t>
            </w:r>
          </w:p>
        </w:tc>
        <w:tc>
          <w:tcPr>
            <w:tcW w:w="2070" w:type="dxa"/>
            <w:tcBorders>
              <w:top w:val="single" w:sz="12" w:space="0" w:color="auto"/>
            </w:tcBorders>
          </w:tcPr>
          <w:p w:rsidR="0049042A" w:rsidRPr="003E059F" w:rsidRDefault="0049042A" w:rsidP="00E73524">
            <w:pPr>
              <w:jc w:val="center"/>
              <w:rPr>
                <w:rFonts w:ascii="Arial" w:hAnsi="Arial" w:cs="Arial"/>
                <w:sz w:val="20"/>
              </w:rPr>
            </w:pPr>
            <w:r w:rsidRPr="003E059F">
              <w:rPr>
                <w:rFonts w:ascii="Arial" w:hAnsi="Arial" w:cs="Arial"/>
                <w:sz w:val="20"/>
              </w:rPr>
              <w:t>2.679 (0.797)</w:t>
            </w:r>
          </w:p>
        </w:tc>
        <w:tc>
          <w:tcPr>
            <w:tcW w:w="2709" w:type="dxa"/>
            <w:tcBorders>
              <w:top w:val="single" w:sz="12" w:space="0" w:color="auto"/>
            </w:tcBorders>
          </w:tcPr>
          <w:p w:rsidR="0049042A" w:rsidRPr="003E059F" w:rsidRDefault="0049042A" w:rsidP="00E73524">
            <w:pPr>
              <w:jc w:val="center"/>
              <w:rPr>
                <w:rFonts w:ascii="Arial" w:hAnsi="Arial" w:cs="Arial"/>
                <w:sz w:val="20"/>
              </w:rPr>
            </w:pPr>
            <w:r w:rsidRPr="003E059F">
              <w:rPr>
                <w:rFonts w:ascii="Arial" w:hAnsi="Arial" w:cs="Arial"/>
                <w:sz w:val="20"/>
              </w:rPr>
              <w:t>3.020 (0.704)</w:t>
            </w:r>
          </w:p>
        </w:tc>
      </w:tr>
      <w:tr w:rsidR="0049042A" w:rsidRPr="003E059F">
        <w:tc>
          <w:tcPr>
            <w:tcW w:w="1525" w:type="dxa"/>
            <w:vMerge/>
          </w:tcPr>
          <w:p w:rsidR="0049042A" w:rsidRPr="003E059F" w:rsidRDefault="0049042A" w:rsidP="00E73524">
            <w:pPr>
              <w:jc w:val="center"/>
              <w:rPr>
                <w:rFonts w:ascii="Arial" w:hAnsi="Arial" w:cs="Arial"/>
                <w:sz w:val="20"/>
              </w:rPr>
            </w:pPr>
          </w:p>
        </w:tc>
        <w:tc>
          <w:tcPr>
            <w:tcW w:w="810" w:type="dxa"/>
          </w:tcPr>
          <w:p w:rsidR="0049042A" w:rsidRPr="003E059F" w:rsidRDefault="0049042A" w:rsidP="00E73524">
            <w:pPr>
              <w:jc w:val="center"/>
              <w:rPr>
                <w:rFonts w:ascii="Arial" w:hAnsi="Arial" w:cs="Arial"/>
                <w:sz w:val="20"/>
              </w:rPr>
            </w:pPr>
            <w:r w:rsidRPr="003E059F">
              <w:rPr>
                <w:rFonts w:ascii="Arial" w:hAnsi="Arial" w:cs="Arial"/>
                <w:sz w:val="20"/>
              </w:rPr>
              <w:t>2000</w:t>
            </w:r>
          </w:p>
        </w:tc>
        <w:tc>
          <w:tcPr>
            <w:tcW w:w="2070" w:type="dxa"/>
          </w:tcPr>
          <w:p w:rsidR="0049042A" w:rsidRPr="003E059F" w:rsidRDefault="0049042A" w:rsidP="00E73524">
            <w:pPr>
              <w:jc w:val="center"/>
              <w:rPr>
                <w:rFonts w:ascii="Arial" w:hAnsi="Arial" w:cs="Arial"/>
                <w:sz w:val="20"/>
              </w:rPr>
            </w:pPr>
            <w:r w:rsidRPr="003E059F">
              <w:rPr>
                <w:rFonts w:ascii="Arial" w:hAnsi="Arial" w:cs="Arial"/>
                <w:sz w:val="20"/>
              </w:rPr>
              <w:t>2.634 (0.815)</w:t>
            </w:r>
          </w:p>
        </w:tc>
        <w:tc>
          <w:tcPr>
            <w:tcW w:w="2709" w:type="dxa"/>
          </w:tcPr>
          <w:p w:rsidR="0049042A" w:rsidRPr="003E059F" w:rsidRDefault="0049042A" w:rsidP="00E73524">
            <w:pPr>
              <w:jc w:val="center"/>
              <w:rPr>
                <w:rFonts w:ascii="Arial" w:hAnsi="Arial" w:cs="Arial"/>
                <w:sz w:val="20"/>
              </w:rPr>
            </w:pPr>
            <w:r w:rsidRPr="003E059F">
              <w:rPr>
                <w:rFonts w:ascii="Arial" w:hAnsi="Arial" w:cs="Arial"/>
                <w:sz w:val="20"/>
              </w:rPr>
              <w:t>2.985 (0.720)</w:t>
            </w:r>
          </w:p>
        </w:tc>
      </w:tr>
      <w:tr w:rsidR="0049042A" w:rsidRPr="003E059F">
        <w:trPr>
          <w:trHeight w:val="306"/>
        </w:trPr>
        <w:tc>
          <w:tcPr>
            <w:tcW w:w="1525" w:type="dxa"/>
            <w:vMerge/>
          </w:tcPr>
          <w:p w:rsidR="0049042A" w:rsidRPr="003E059F" w:rsidRDefault="0049042A" w:rsidP="00E73524">
            <w:pPr>
              <w:jc w:val="center"/>
              <w:rPr>
                <w:rFonts w:ascii="Arial" w:hAnsi="Arial" w:cs="Arial"/>
                <w:sz w:val="20"/>
              </w:rPr>
            </w:pPr>
          </w:p>
        </w:tc>
        <w:tc>
          <w:tcPr>
            <w:tcW w:w="810" w:type="dxa"/>
          </w:tcPr>
          <w:p w:rsidR="0049042A" w:rsidRPr="003E059F" w:rsidRDefault="0049042A" w:rsidP="00E73524">
            <w:pPr>
              <w:jc w:val="center"/>
              <w:rPr>
                <w:rFonts w:ascii="Arial" w:hAnsi="Arial" w:cs="Arial"/>
                <w:sz w:val="20"/>
              </w:rPr>
            </w:pPr>
            <w:r w:rsidRPr="003E059F">
              <w:rPr>
                <w:rFonts w:ascii="Arial" w:hAnsi="Arial" w:cs="Arial"/>
                <w:sz w:val="20"/>
              </w:rPr>
              <w:t>2001</w:t>
            </w:r>
          </w:p>
        </w:tc>
        <w:tc>
          <w:tcPr>
            <w:tcW w:w="2070" w:type="dxa"/>
          </w:tcPr>
          <w:p w:rsidR="0049042A" w:rsidRPr="003E059F" w:rsidRDefault="0049042A" w:rsidP="00E73524">
            <w:pPr>
              <w:jc w:val="center"/>
              <w:rPr>
                <w:rFonts w:ascii="Arial" w:hAnsi="Arial" w:cs="Arial"/>
                <w:sz w:val="20"/>
              </w:rPr>
            </w:pPr>
            <w:r w:rsidRPr="003E059F">
              <w:rPr>
                <w:rFonts w:ascii="Arial" w:hAnsi="Arial" w:cs="Arial"/>
                <w:sz w:val="20"/>
              </w:rPr>
              <w:t>2.662 (0.876)</w:t>
            </w:r>
          </w:p>
        </w:tc>
        <w:tc>
          <w:tcPr>
            <w:tcW w:w="2709" w:type="dxa"/>
          </w:tcPr>
          <w:p w:rsidR="0049042A" w:rsidRPr="003E059F" w:rsidRDefault="0049042A" w:rsidP="00E73524">
            <w:pPr>
              <w:jc w:val="center"/>
              <w:rPr>
                <w:rFonts w:ascii="Arial" w:hAnsi="Arial" w:cs="Arial"/>
                <w:sz w:val="20"/>
              </w:rPr>
            </w:pPr>
            <w:r w:rsidRPr="003E059F">
              <w:rPr>
                <w:rFonts w:ascii="Arial" w:hAnsi="Arial" w:cs="Arial"/>
                <w:sz w:val="20"/>
              </w:rPr>
              <w:t>3.039 (0.776)</w:t>
            </w:r>
          </w:p>
        </w:tc>
      </w:tr>
      <w:tr w:rsidR="0049042A" w:rsidRPr="003E059F">
        <w:tc>
          <w:tcPr>
            <w:tcW w:w="1525" w:type="dxa"/>
            <w:vMerge w:val="restart"/>
          </w:tcPr>
          <w:p w:rsidR="0049042A" w:rsidRPr="003E059F" w:rsidRDefault="0049042A" w:rsidP="00E73524">
            <w:pPr>
              <w:rPr>
                <w:rFonts w:ascii="Arial" w:hAnsi="Arial" w:cs="Arial"/>
                <w:sz w:val="20"/>
                <w:szCs w:val="20"/>
              </w:rPr>
            </w:pPr>
            <w:r w:rsidRPr="003E059F">
              <w:rPr>
                <w:rFonts w:ascii="Arial" w:hAnsi="Arial" w:cs="Arial"/>
                <w:sz w:val="20"/>
                <w:szCs w:val="20"/>
              </w:rPr>
              <w:t>Kīlauea Forest</w:t>
            </w:r>
          </w:p>
        </w:tc>
        <w:tc>
          <w:tcPr>
            <w:tcW w:w="810" w:type="dxa"/>
          </w:tcPr>
          <w:p w:rsidR="0049042A" w:rsidRPr="003E059F" w:rsidRDefault="0049042A" w:rsidP="00E73524">
            <w:pPr>
              <w:jc w:val="center"/>
              <w:rPr>
                <w:rFonts w:ascii="Arial" w:hAnsi="Arial" w:cs="Arial"/>
                <w:sz w:val="20"/>
                <w:szCs w:val="20"/>
              </w:rPr>
            </w:pPr>
            <w:r w:rsidRPr="003E059F">
              <w:rPr>
                <w:rFonts w:ascii="Arial" w:hAnsi="Arial" w:cs="Arial"/>
                <w:sz w:val="20"/>
                <w:szCs w:val="20"/>
              </w:rPr>
              <w:t>1999</w:t>
            </w:r>
          </w:p>
        </w:tc>
        <w:tc>
          <w:tcPr>
            <w:tcW w:w="2070" w:type="dxa"/>
          </w:tcPr>
          <w:p w:rsidR="0049042A" w:rsidRPr="003E059F" w:rsidRDefault="0049042A" w:rsidP="00E73524">
            <w:pPr>
              <w:jc w:val="center"/>
              <w:rPr>
                <w:rFonts w:ascii="Arial" w:hAnsi="Arial" w:cs="Arial"/>
                <w:sz w:val="20"/>
                <w:szCs w:val="20"/>
              </w:rPr>
            </w:pPr>
            <w:r w:rsidRPr="003E059F">
              <w:rPr>
                <w:rFonts w:ascii="Arial" w:hAnsi="Arial" w:cs="Arial"/>
                <w:sz w:val="20"/>
                <w:szCs w:val="20"/>
              </w:rPr>
              <w:t>0.243 (0.058)</w:t>
            </w:r>
          </w:p>
        </w:tc>
        <w:tc>
          <w:tcPr>
            <w:tcW w:w="2709" w:type="dxa"/>
          </w:tcPr>
          <w:p w:rsidR="0049042A" w:rsidRPr="003E059F" w:rsidRDefault="0049042A" w:rsidP="00E73524">
            <w:pPr>
              <w:jc w:val="center"/>
              <w:rPr>
                <w:rFonts w:ascii="Arial" w:hAnsi="Arial" w:cs="Arial"/>
                <w:sz w:val="20"/>
                <w:szCs w:val="20"/>
              </w:rPr>
            </w:pPr>
            <w:r w:rsidRPr="003E059F">
              <w:rPr>
                <w:rFonts w:ascii="Arial" w:hAnsi="Arial" w:cs="Arial"/>
                <w:sz w:val="20"/>
                <w:szCs w:val="20"/>
              </w:rPr>
              <w:t>0.375 (0.147)</w:t>
            </w:r>
          </w:p>
        </w:tc>
      </w:tr>
      <w:tr w:rsidR="0049042A" w:rsidRPr="003E059F">
        <w:tc>
          <w:tcPr>
            <w:tcW w:w="1525" w:type="dxa"/>
            <w:vMerge/>
          </w:tcPr>
          <w:p w:rsidR="0049042A" w:rsidRPr="003E059F" w:rsidRDefault="0049042A" w:rsidP="00E73524">
            <w:pPr>
              <w:jc w:val="center"/>
              <w:rPr>
                <w:rFonts w:ascii="Arial" w:hAnsi="Arial" w:cs="Arial"/>
                <w:sz w:val="20"/>
              </w:rPr>
            </w:pPr>
          </w:p>
        </w:tc>
        <w:tc>
          <w:tcPr>
            <w:tcW w:w="810" w:type="dxa"/>
          </w:tcPr>
          <w:p w:rsidR="0049042A" w:rsidRPr="003E059F" w:rsidRDefault="0049042A" w:rsidP="00E73524">
            <w:pPr>
              <w:jc w:val="center"/>
              <w:rPr>
                <w:rFonts w:ascii="Arial" w:hAnsi="Arial" w:cs="Arial"/>
                <w:sz w:val="20"/>
              </w:rPr>
            </w:pPr>
            <w:r w:rsidRPr="003E059F">
              <w:rPr>
                <w:rFonts w:ascii="Arial" w:hAnsi="Arial" w:cs="Arial"/>
                <w:sz w:val="20"/>
              </w:rPr>
              <w:t>2000</w:t>
            </w:r>
          </w:p>
        </w:tc>
        <w:tc>
          <w:tcPr>
            <w:tcW w:w="2070" w:type="dxa"/>
          </w:tcPr>
          <w:p w:rsidR="0049042A" w:rsidRPr="003E059F" w:rsidRDefault="0049042A" w:rsidP="00E73524">
            <w:pPr>
              <w:jc w:val="center"/>
              <w:rPr>
                <w:rFonts w:ascii="Arial" w:hAnsi="Arial" w:cs="Arial"/>
                <w:sz w:val="20"/>
              </w:rPr>
            </w:pPr>
            <w:r w:rsidRPr="003E059F">
              <w:rPr>
                <w:rFonts w:ascii="Arial" w:hAnsi="Arial" w:cs="Arial"/>
                <w:sz w:val="20"/>
              </w:rPr>
              <w:t>0.264 (0.070)</w:t>
            </w:r>
          </w:p>
        </w:tc>
        <w:tc>
          <w:tcPr>
            <w:tcW w:w="2709" w:type="dxa"/>
          </w:tcPr>
          <w:p w:rsidR="0049042A" w:rsidRPr="003E059F" w:rsidRDefault="0049042A" w:rsidP="00E73524">
            <w:pPr>
              <w:jc w:val="center"/>
              <w:rPr>
                <w:rFonts w:ascii="Arial" w:hAnsi="Arial" w:cs="Arial"/>
                <w:sz w:val="20"/>
              </w:rPr>
            </w:pPr>
            <w:r w:rsidRPr="003E059F">
              <w:rPr>
                <w:rFonts w:ascii="Arial" w:hAnsi="Arial" w:cs="Arial"/>
                <w:sz w:val="20"/>
              </w:rPr>
              <w:t>0.423 (0.187)</w:t>
            </w:r>
          </w:p>
        </w:tc>
      </w:tr>
      <w:tr w:rsidR="0049042A" w:rsidRPr="003E059F">
        <w:trPr>
          <w:trHeight w:val="342"/>
        </w:trPr>
        <w:tc>
          <w:tcPr>
            <w:tcW w:w="1525" w:type="dxa"/>
            <w:vMerge/>
          </w:tcPr>
          <w:p w:rsidR="0049042A" w:rsidRPr="003E059F" w:rsidRDefault="0049042A" w:rsidP="00E73524">
            <w:pPr>
              <w:jc w:val="center"/>
              <w:rPr>
                <w:rFonts w:ascii="Arial" w:hAnsi="Arial" w:cs="Arial"/>
                <w:sz w:val="20"/>
              </w:rPr>
            </w:pPr>
          </w:p>
        </w:tc>
        <w:tc>
          <w:tcPr>
            <w:tcW w:w="810" w:type="dxa"/>
          </w:tcPr>
          <w:p w:rsidR="0049042A" w:rsidRPr="003E059F" w:rsidRDefault="0049042A" w:rsidP="00E73524">
            <w:pPr>
              <w:jc w:val="center"/>
              <w:rPr>
                <w:rFonts w:ascii="Arial" w:hAnsi="Arial" w:cs="Arial"/>
                <w:sz w:val="20"/>
              </w:rPr>
            </w:pPr>
            <w:r w:rsidRPr="003E059F">
              <w:rPr>
                <w:rFonts w:ascii="Arial" w:hAnsi="Arial" w:cs="Arial"/>
                <w:sz w:val="20"/>
              </w:rPr>
              <w:t>2001</w:t>
            </w:r>
          </w:p>
        </w:tc>
        <w:tc>
          <w:tcPr>
            <w:tcW w:w="2070" w:type="dxa"/>
          </w:tcPr>
          <w:p w:rsidR="0049042A" w:rsidRPr="003E059F" w:rsidRDefault="0049042A" w:rsidP="00E73524">
            <w:pPr>
              <w:jc w:val="center"/>
              <w:rPr>
                <w:rFonts w:ascii="Arial" w:hAnsi="Arial" w:cs="Arial"/>
                <w:sz w:val="20"/>
              </w:rPr>
            </w:pPr>
            <w:r w:rsidRPr="003E059F">
              <w:rPr>
                <w:rFonts w:ascii="Arial" w:hAnsi="Arial" w:cs="Arial"/>
                <w:sz w:val="20"/>
              </w:rPr>
              <w:t>0.219 (0.048)</w:t>
            </w:r>
          </w:p>
        </w:tc>
        <w:tc>
          <w:tcPr>
            <w:tcW w:w="2709" w:type="dxa"/>
          </w:tcPr>
          <w:p w:rsidR="0049042A" w:rsidRPr="003E059F" w:rsidRDefault="0049042A" w:rsidP="00E73524">
            <w:pPr>
              <w:jc w:val="center"/>
              <w:rPr>
                <w:rFonts w:ascii="Arial" w:hAnsi="Arial" w:cs="Arial"/>
                <w:sz w:val="20"/>
              </w:rPr>
            </w:pPr>
            <w:r w:rsidRPr="003E059F">
              <w:rPr>
                <w:rFonts w:ascii="Arial" w:hAnsi="Arial" w:cs="Arial"/>
                <w:sz w:val="20"/>
              </w:rPr>
              <w:t>0.321 (0.112)</w:t>
            </w:r>
          </w:p>
        </w:tc>
      </w:tr>
      <w:tr w:rsidR="0049042A" w:rsidRPr="003E059F">
        <w:tc>
          <w:tcPr>
            <w:tcW w:w="1525" w:type="dxa"/>
            <w:vMerge w:val="restart"/>
          </w:tcPr>
          <w:p w:rsidR="0049042A" w:rsidRPr="003E059F" w:rsidRDefault="0049042A" w:rsidP="00E73524">
            <w:pPr>
              <w:rPr>
                <w:rFonts w:ascii="Arial" w:hAnsi="Arial" w:cs="Arial"/>
                <w:b/>
                <w:bCs/>
                <w:sz w:val="20"/>
              </w:rPr>
            </w:pPr>
            <w:r w:rsidRPr="003E059F">
              <w:rPr>
                <w:rFonts w:ascii="Arial" w:hAnsi="Arial" w:cs="Arial"/>
                <w:sz w:val="20"/>
              </w:rPr>
              <w:t>Pu‘u Kipu</w:t>
            </w:r>
          </w:p>
        </w:tc>
        <w:tc>
          <w:tcPr>
            <w:tcW w:w="810" w:type="dxa"/>
          </w:tcPr>
          <w:p w:rsidR="0049042A" w:rsidRPr="003E059F" w:rsidRDefault="0049042A" w:rsidP="00E73524">
            <w:pPr>
              <w:jc w:val="center"/>
              <w:rPr>
                <w:rFonts w:ascii="Arial" w:hAnsi="Arial" w:cs="Arial"/>
                <w:sz w:val="20"/>
              </w:rPr>
            </w:pPr>
            <w:r w:rsidRPr="003E059F">
              <w:rPr>
                <w:rFonts w:ascii="Arial" w:hAnsi="Arial" w:cs="Arial"/>
                <w:sz w:val="20"/>
              </w:rPr>
              <w:t>1999</w:t>
            </w:r>
          </w:p>
        </w:tc>
        <w:tc>
          <w:tcPr>
            <w:tcW w:w="2070" w:type="dxa"/>
          </w:tcPr>
          <w:p w:rsidR="0049042A" w:rsidRPr="003E059F" w:rsidRDefault="0049042A" w:rsidP="00E73524">
            <w:pPr>
              <w:jc w:val="center"/>
              <w:rPr>
                <w:rFonts w:ascii="Arial" w:hAnsi="Arial" w:cs="Arial"/>
                <w:sz w:val="20"/>
              </w:rPr>
            </w:pPr>
            <w:r w:rsidRPr="003E059F">
              <w:rPr>
                <w:rFonts w:ascii="Arial" w:hAnsi="Arial" w:cs="Arial"/>
                <w:sz w:val="20"/>
              </w:rPr>
              <w:t>0.692 (0.159)</w:t>
            </w:r>
          </w:p>
        </w:tc>
        <w:tc>
          <w:tcPr>
            <w:tcW w:w="2709" w:type="dxa"/>
          </w:tcPr>
          <w:p w:rsidR="0049042A" w:rsidRPr="003E059F" w:rsidRDefault="0049042A" w:rsidP="00E73524">
            <w:pPr>
              <w:jc w:val="center"/>
              <w:rPr>
                <w:rFonts w:ascii="Arial" w:hAnsi="Arial" w:cs="Arial"/>
                <w:sz w:val="20"/>
              </w:rPr>
            </w:pPr>
            <w:r w:rsidRPr="003E059F">
              <w:rPr>
                <w:rFonts w:ascii="Arial" w:hAnsi="Arial" w:cs="Arial"/>
                <w:sz w:val="20"/>
              </w:rPr>
              <w:t>0.641 (0.155)</w:t>
            </w:r>
          </w:p>
        </w:tc>
      </w:tr>
      <w:tr w:rsidR="0049042A" w:rsidRPr="003E059F">
        <w:tc>
          <w:tcPr>
            <w:tcW w:w="1525" w:type="dxa"/>
            <w:vMerge/>
          </w:tcPr>
          <w:p w:rsidR="0049042A" w:rsidRPr="003E059F" w:rsidRDefault="0049042A" w:rsidP="00E73524">
            <w:pPr>
              <w:jc w:val="center"/>
              <w:rPr>
                <w:rFonts w:ascii="Arial" w:hAnsi="Arial" w:cs="Arial"/>
                <w:sz w:val="20"/>
              </w:rPr>
            </w:pPr>
          </w:p>
        </w:tc>
        <w:tc>
          <w:tcPr>
            <w:tcW w:w="810" w:type="dxa"/>
          </w:tcPr>
          <w:p w:rsidR="0049042A" w:rsidRPr="003E059F" w:rsidRDefault="0049042A" w:rsidP="00E73524">
            <w:pPr>
              <w:jc w:val="center"/>
              <w:rPr>
                <w:rFonts w:ascii="Arial" w:hAnsi="Arial" w:cs="Arial"/>
                <w:sz w:val="20"/>
              </w:rPr>
            </w:pPr>
            <w:r w:rsidRPr="003E059F">
              <w:rPr>
                <w:rFonts w:ascii="Arial" w:hAnsi="Arial" w:cs="Arial"/>
                <w:sz w:val="20"/>
              </w:rPr>
              <w:t>2000</w:t>
            </w:r>
          </w:p>
        </w:tc>
        <w:tc>
          <w:tcPr>
            <w:tcW w:w="2070" w:type="dxa"/>
          </w:tcPr>
          <w:p w:rsidR="0049042A" w:rsidRPr="003E059F" w:rsidRDefault="0049042A" w:rsidP="00E73524">
            <w:pPr>
              <w:jc w:val="center"/>
              <w:rPr>
                <w:rFonts w:ascii="Arial" w:hAnsi="Arial" w:cs="Arial"/>
                <w:sz w:val="20"/>
              </w:rPr>
            </w:pPr>
            <w:r w:rsidRPr="003E059F">
              <w:rPr>
                <w:rFonts w:ascii="Arial" w:hAnsi="Arial" w:cs="Arial"/>
                <w:sz w:val="20"/>
              </w:rPr>
              <w:t>0.687 (0.133)</w:t>
            </w:r>
          </w:p>
        </w:tc>
        <w:tc>
          <w:tcPr>
            <w:tcW w:w="2709" w:type="dxa"/>
          </w:tcPr>
          <w:p w:rsidR="0049042A" w:rsidRPr="003E059F" w:rsidRDefault="0049042A" w:rsidP="00E73524">
            <w:pPr>
              <w:jc w:val="center"/>
              <w:rPr>
                <w:rFonts w:ascii="Arial" w:hAnsi="Arial" w:cs="Arial"/>
                <w:sz w:val="20"/>
              </w:rPr>
            </w:pPr>
            <w:r w:rsidRPr="003E059F">
              <w:rPr>
                <w:rFonts w:ascii="Arial" w:hAnsi="Arial" w:cs="Arial"/>
                <w:sz w:val="20"/>
              </w:rPr>
              <w:t>0.647 (0.129)</w:t>
            </w:r>
          </w:p>
        </w:tc>
      </w:tr>
      <w:tr w:rsidR="0049042A" w:rsidRPr="003E059F">
        <w:tc>
          <w:tcPr>
            <w:tcW w:w="1525" w:type="dxa"/>
            <w:vMerge/>
            <w:tcBorders>
              <w:bottom w:val="single" w:sz="4" w:space="0" w:color="000000"/>
            </w:tcBorders>
          </w:tcPr>
          <w:p w:rsidR="0049042A" w:rsidRPr="003E059F" w:rsidRDefault="0049042A" w:rsidP="00E73524">
            <w:pPr>
              <w:jc w:val="center"/>
              <w:rPr>
                <w:rFonts w:ascii="Arial" w:hAnsi="Arial" w:cs="Arial"/>
                <w:sz w:val="20"/>
              </w:rPr>
            </w:pPr>
          </w:p>
        </w:tc>
        <w:tc>
          <w:tcPr>
            <w:tcW w:w="810" w:type="dxa"/>
            <w:tcBorders>
              <w:bottom w:val="single" w:sz="4" w:space="0" w:color="000000"/>
            </w:tcBorders>
          </w:tcPr>
          <w:p w:rsidR="0049042A" w:rsidRPr="003E059F" w:rsidRDefault="0049042A" w:rsidP="00E73524">
            <w:pPr>
              <w:jc w:val="center"/>
              <w:rPr>
                <w:rFonts w:ascii="Arial" w:hAnsi="Arial" w:cs="Arial"/>
                <w:sz w:val="20"/>
              </w:rPr>
            </w:pPr>
            <w:r w:rsidRPr="003E059F">
              <w:rPr>
                <w:rFonts w:ascii="Arial" w:hAnsi="Arial" w:cs="Arial"/>
                <w:sz w:val="20"/>
              </w:rPr>
              <w:t>2001</w:t>
            </w:r>
          </w:p>
        </w:tc>
        <w:tc>
          <w:tcPr>
            <w:tcW w:w="2070" w:type="dxa"/>
            <w:tcBorders>
              <w:bottom w:val="single" w:sz="4" w:space="0" w:color="000000"/>
            </w:tcBorders>
          </w:tcPr>
          <w:p w:rsidR="0049042A" w:rsidRPr="003E059F" w:rsidRDefault="0049042A" w:rsidP="00E73524">
            <w:pPr>
              <w:jc w:val="center"/>
              <w:rPr>
                <w:rFonts w:ascii="Arial" w:hAnsi="Arial" w:cs="Arial"/>
                <w:sz w:val="20"/>
              </w:rPr>
            </w:pPr>
            <w:r w:rsidRPr="003E059F">
              <w:rPr>
                <w:rFonts w:ascii="Arial" w:hAnsi="Arial" w:cs="Arial"/>
                <w:sz w:val="20"/>
              </w:rPr>
              <w:t>0.542 (0.114)</w:t>
            </w:r>
          </w:p>
        </w:tc>
        <w:tc>
          <w:tcPr>
            <w:tcW w:w="2709" w:type="dxa"/>
            <w:tcBorders>
              <w:bottom w:val="single" w:sz="4" w:space="0" w:color="000000"/>
            </w:tcBorders>
          </w:tcPr>
          <w:p w:rsidR="0049042A" w:rsidRPr="003E059F" w:rsidRDefault="0049042A" w:rsidP="00E73524">
            <w:pPr>
              <w:jc w:val="center"/>
              <w:rPr>
                <w:rFonts w:ascii="Arial" w:hAnsi="Arial" w:cs="Arial"/>
                <w:sz w:val="20"/>
              </w:rPr>
            </w:pPr>
            <w:r w:rsidRPr="003E059F">
              <w:rPr>
                <w:rFonts w:ascii="Arial" w:hAnsi="Arial" w:cs="Arial"/>
                <w:sz w:val="20"/>
              </w:rPr>
              <w:t>0.503 (0.111)</w:t>
            </w:r>
          </w:p>
        </w:tc>
      </w:tr>
    </w:tbl>
    <w:p w:rsidR="0049042A" w:rsidRDefault="0049042A" w:rsidP="00275B2C"/>
    <w:p w:rsidR="0049042A" w:rsidRPr="006A544C" w:rsidRDefault="0049042A" w:rsidP="00275B2C"/>
    <w:p w:rsidR="0049042A" w:rsidRPr="00FC5723" w:rsidRDefault="0049042A" w:rsidP="00275B2C">
      <w:pPr>
        <w:pStyle w:val="APPTable"/>
        <w:rPr>
          <w:sz w:val="20"/>
          <w:szCs w:val="20"/>
        </w:rPr>
      </w:pPr>
      <w:r w:rsidRPr="00FC5723">
        <w:rPr>
          <w:b/>
          <w:sz w:val="20"/>
          <w:szCs w:val="20"/>
        </w:rPr>
        <w:t>Table C.4.</w:t>
      </w:r>
      <w:r w:rsidRPr="00FC5723">
        <w:rPr>
          <w:sz w:val="20"/>
          <w:szCs w:val="20"/>
        </w:rPr>
        <w:t xml:space="preserve"> Transect sample size estimates for 90% confidence intervals (CI) for given interval half-widths for Mauna Loa Boys’ School (MLBS) for data pooled across years </w:t>
      </w:r>
      <w:r w:rsidR="00A64C00" w:rsidRPr="00FC5723">
        <w:rPr>
          <w:sz w:val="20"/>
          <w:szCs w:val="20"/>
        </w:rPr>
        <w:fldChar w:fldCharType="begin"/>
      </w:r>
      <w:r w:rsidRPr="00FC5723">
        <w:rPr>
          <w:sz w:val="20"/>
          <w:szCs w:val="20"/>
        </w:rPr>
        <w:instrText xml:space="preserve"> ADDIN EN.CITE &lt;EndNote&gt;&lt;Cite&gt;&lt;Author&gt;Jacobi&lt;/Author&gt;&lt;Year&gt;2001&lt;/Year&gt;&lt;RecNum&gt;384&lt;/RecNum&gt;&lt;DisplayText&gt;(Jacobi and Bio 2001)&lt;/DisplayText&gt;&lt;record&gt;&lt;rec-number&gt;384&lt;/rec-number&gt;&lt;foreign-keys&gt;&lt;key app="EN" db-id="29wd9fdxkttawpevre3ptatrsdx2se0wz5da"&gt;384&lt;/key&gt;&lt;/foreign-keys&gt;&lt;ref-type name="Unpublished Work"&gt;34&lt;/ref-type&gt;&lt;contributors&gt;&lt;authors&gt;&lt;author&gt;Jacobi, James D&lt;/author&gt;&lt;author&gt;Bio, Kealii&lt;/author&gt;&lt;/authors&gt;&lt;/contributors&gt;&lt;titles&gt;&lt;title&gt;Invasive Plant Species Surveys, Olaa-Kilauea Management Area&lt;/title&gt;&lt;/titles&gt;&lt;dates&gt;&lt;year&gt;2001&lt;/year&gt;&lt;/dates&gt;&lt;publisher&gt;Department of the Interior, US Geological Survey, Biological Resources Discipline, Kilauea Field Station, Hawaii National Park, HI. Unpublished data&lt;/publisher&gt;&lt;urls&gt;&lt;/urls&gt;&lt;/record&gt;&lt;/Cite&gt;&lt;/EndNote&gt;</w:instrText>
      </w:r>
      <w:r w:rsidR="00A64C00" w:rsidRPr="00FC5723">
        <w:rPr>
          <w:sz w:val="20"/>
          <w:szCs w:val="20"/>
        </w:rPr>
        <w:fldChar w:fldCharType="separate"/>
      </w:r>
      <w:r w:rsidRPr="00FC5723">
        <w:rPr>
          <w:noProof/>
          <w:sz w:val="20"/>
          <w:szCs w:val="20"/>
        </w:rPr>
        <w:t>(Jacobi and Bio 2001)</w:t>
      </w:r>
      <w:r w:rsidR="00A64C00" w:rsidRPr="00FC5723">
        <w:rPr>
          <w:sz w:val="20"/>
          <w:szCs w:val="20"/>
        </w:rPr>
        <w:fldChar w:fldCharType="end"/>
      </w:r>
      <w:r w:rsidRPr="00FC5723">
        <w:rPr>
          <w:sz w:val="20"/>
          <w:szCs w:val="20"/>
        </w:rPr>
        <w:t>. Bolded values are for the recommended sample size of 20 transects based analysis of frequency data.</w:t>
      </w:r>
    </w:p>
    <w:p w:rsidR="0049042A" w:rsidRPr="004832A7" w:rsidRDefault="0049042A" w:rsidP="004832A7"/>
    <w:tbl>
      <w:tblPr>
        <w:tblW w:w="0" w:type="auto"/>
        <w:tblCellMar>
          <w:left w:w="115" w:type="dxa"/>
          <w:right w:w="115" w:type="dxa"/>
        </w:tblCellMar>
        <w:tblLook w:val="00A0" w:firstRow="1" w:lastRow="0" w:firstColumn="1" w:lastColumn="0" w:noHBand="0" w:noVBand="0"/>
      </w:tblPr>
      <w:tblGrid>
        <w:gridCol w:w="2538"/>
        <w:gridCol w:w="810"/>
        <w:gridCol w:w="1260"/>
      </w:tblGrid>
      <w:tr w:rsidR="0049042A" w:rsidRPr="003E059F">
        <w:trPr>
          <w:trHeight w:val="260"/>
        </w:trPr>
        <w:tc>
          <w:tcPr>
            <w:tcW w:w="2538" w:type="dxa"/>
            <w:vMerge w:val="restart"/>
            <w:tcBorders>
              <w:top w:val="single" w:sz="4" w:space="0" w:color="000000"/>
            </w:tcBorders>
            <w:vAlign w:val="center"/>
          </w:tcPr>
          <w:p w:rsidR="0049042A" w:rsidRPr="002A78D7" w:rsidRDefault="0049042A" w:rsidP="002A78D7">
            <w:pPr>
              <w:jc w:val="center"/>
              <w:rPr>
                <w:rFonts w:ascii="Arial" w:hAnsi="Arial" w:cs="Arial"/>
                <w:b/>
                <w:sz w:val="20"/>
              </w:rPr>
            </w:pPr>
            <w:r w:rsidRPr="002A78D7">
              <w:rPr>
                <w:rFonts w:ascii="Arial" w:hAnsi="Arial" w:cs="Arial"/>
                <w:b/>
                <w:sz w:val="20"/>
              </w:rPr>
              <w:t>CI ½ Width</w:t>
            </w:r>
          </w:p>
          <w:p w:rsidR="0049042A" w:rsidRPr="002A78D7" w:rsidRDefault="0049042A" w:rsidP="002A78D7">
            <w:pPr>
              <w:jc w:val="center"/>
              <w:rPr>
                <w:rFonts w:ascii="Arial" w:hAnsi="Arial" w:cs="Arial"/>
                <w:b/>
                <w:sz w:val="20"/>
              </w:rPr>
            </w:pPr>
            <w:r w:rsidRPr="002A78D7">
              <w:rPr>
                <w:rFonts w:ascii="Arial" w:hAnsi="Arial" w:cs="Arial"/>
                <w:b/>
                <w:sz w:val="20"/>
              </w:rPr>
              <w:t>(# species per plot)</w:t>
            </w:r>
          </w:p>
        </w:tc>
        <w:tc>
          <w:tcPr>
            <w:tcW w:w="2070" w:type="dxa"/>
            <w:gridSpan w:val="2"/>
            <w:tcBorders>
              <w:top w:val="single" w:sz="4" w:space="0" w:color="000000"/>
              <w:bottom w:val="single" w:sz="4" w:space="0" w:color="auto"/>
            </w:tcBorders>
            <w:vAlign w:val="center"/>
          </w:tcPr>
          <w:p w:rsidR="0049042A" w:rsidRPr="002A78D7" w:rsidRDefault="0049042A" w:rsidP="002A78D7">
            <w:pPr>
              <w:jc w:val="center"/>
              <w:rPr>
                <w:rFonts w:ascii="Arial" w:hAnsi="Arial" w:cs="Arial"/>
                <w:b/>
                <w:sz w:val="20"/>
              </w:rPr>
            </w:pPr>
            <w:r w:rsidRPr="002A78D7">
              <w:rPr>
                <w:rFonts w:ascii="Arial" w:hAnsi="Arial" w:cs="Arial"/>
                <w:b/>
                <w:sz w:val="20"/>
              </w:rPr>
              <w:t xml:space="preserve">No. of MLBS Transects </w:t>
            </w:r>
          </w:p>
        </w:tc>
      </w:tr>
      <w:tr w:rsidR="0049042A" w:rsidRPr="003E059F">
        <w:tc>
          <w:tcPr>
            <w:tcW w:w="2538" w:type="dxa"/>
            <w:vMerge/>
            <w:tcBorders>
              <w:bottom w:val="single" w:sz="12" w:space="0" w:color="auto"/>
            </w:tcBorders>
            <w:vAlign w:val="center"/>
          </w:tcPr>
          <w:p w:rsidR="0049042A" w:rsidRPr="002A78D7" w:rsidRDefault="0049042A" w:rsidP="002A78D7">
            <w:pPr>
              <w:jc w:val="center"/>
              <w:rPr>
                <w:rFonts w:ascii="Arial" w:hAnsi="Arial" w:cs="Arial"/>
                <w:b/>
                <w:sz w:val="20"/>
              </w:rPr>
            </w:pPr>
          </w:p>
        </w:tc>
        <w:tc>
          <w:tcPr>
            <w:tcW w:w="810" w:type="dxa"/>
            <w:tcBorders>
              <w:top w:val="single" w:sz="4" w:space="0" w:color="auto"/>
              <w:bottom w:val="single" w:sz="12" w:space="0" w:color="auto"/>
            </w:tcBorders>
            <w:vAlign w:val="center"/>
          </w:tcPr>
          <w:p w:rsidR="0049042A" w:rsidRPr="002A78D7" w:rsidRDefault="0049042A" w:rsidP="002A78D7">
            <w:pPr>
              <w:jc w:val="center"/>
              <w:rPr>
                <w:rFonts w:ascii="Arial" w:hAnsi="Arial" w:cs="Arial"/>
                <w:b/>
                <w:sz w:val="20"/>
              </w:rPr>
            </w:pPr>
            <w:r w:rsidRPr="002A78D7">
              <w:rPr>
                <w:rFonts w:ascii="Arial" w:hAnsi="Arial" w:cs="Arial"/>
                <w:b/>
                <w:sz w:val="20"/>
              </w:rPr>
              <w:t>Ratio</w:t>
            </w:r>
          </w:p>
        </w:tc>
        <w:tc>
          <w:tcPr>
            <w:tcW w:w="1260" w:type="dxa"/>
            <w:tcBorders>
              <w:top w:val="single" w:sz="4" w:space="0" w:color="auto"/>
              <w:bottom w:val="single" w:sz="12" w:space="0" w:color="auto"/>
            </w:tcBorders>
            <w:vAlign w:val="center"/>
          </w:tcPr>
          <w:p w:rsidR="0049042A" w:rsidRPr="002A78D7" w:rsidRDefault="0049042A" w:rsidP="002A78D7">
            <w:pPr>
              <w:jc w:val="center"/>
              <w:rPr>
                <w:rFonts w:ascii="Arial" w:hAnsi="Arial" w:cs="Arial"/>
                <w:b/>
                <w:sz w:val="20"/>
              </w:rPr>
            </w:pPr>
            <w:r w:rsidRPr="002A78D7">
              <w:rPr>
                <w:rFonts w:ascii="Arial" w:hAnsi="Arial" w:cs="Arial"/>
                <w:b/>
                <w:sz w:val="20"/>
              </w:rPr>
              <w:t>Equally Weighted</w:t>
            </w:r>
          </w:p>
        </w:tc>
      </w:tr>
      <w:tr w:rsidR="0049042A" w:rsidRPr="003E059F">
        <w:tc>
          <w:tcPr>
            <w:tcW w:w="2538" w:type="dxa"/>
            <w:tcBorders>
              <w:top w:val="single" w:sz="12" w:space="0" w:color="auto"/>
            </w:tcBorders>
          </w:tcPr>
          <w:p w:rsidR="0049042A" w:rsidRPr="002A78D7" w:rsidRDefault="0049042A" w:rsidP="002A78D7">
            <w:pPr>
              <w:jc w:val="center"/>
              <w:rPr>
                <w:rFonts w:ascii="Arial" w:hAnsi="Arial" w:cs="Arial"/>
                <w:sz w:val="20"/>
              </w:rPr>
            </w:pPr>
            <w:r w:rsidRPr="002A78D7">
              <w:rPr>
                <w:rFonts w:ascii="Arial" w:hAnsi="Arial" w:cs="Arial"/>
                <w:sz w:val="20"/>
              </w:rPr>
              <w:t>0.20</w:t>
            </w:r>
          </w:p>
        </w:tc>
        <w:tc>
          <w:tcPr>
            <w:tcW w:w="810" w:type="dxa"/>
            <w:tcBorders>
              <w:top w:val="single" w:sz="12" w:space="0" w:color="auto"/>
            </w:tcBorders>
          </w:tcPr>
          <w:p w:rsidR="0049042A" w:rsidRPr="002A78D7" w:rsidRDefault="0049042A" w:rsidP="002A78D7">
            <w:pPr>
              <w:jc w:val="center"/>
              <w:rPr>
                <w:rFonts w:ascii="Arial" w:hAnsi="Arial" w:cs="Arial"/>
                <w:sz w:val="20"/>
              </w:rPr>
            </w:pPr>
            <w:r w:rsidRPr="002A78D7">
              <w:rPr>
                <w:rFonts w:ascii="Arial" w:hAnsi="Arial" w:cs="Arial"/>
                <w:sz w:val="20"/>
              </w:rPr>
              <w:t>232</w:t>
            </w:r>
          </w:p>
        </w:tc>
        <w:tc>
          <w:tcPr>
            <w:tcW w:w="1260" w:type="dxa"/>
            <w:tcBorders>
              <w:top w:val="single" w:sz="12" w:space="0" w:color="auto"/>
            </w:tcBorders>
          </w:tcPr>
          <w:p w:rsidR="0049042A" w:rsidRPr="002A78D7" w:rsidRDefault="0049042A" w:rsidP="002A78D7">
            <w:pPr>
              <w:jc w:val="center"/>
              <w:rPr>
                <w:rFonts w:ascii="Arial" w:hAnsi="Arial" w:cs="Arial"/>
                <w:sz w:val="20"/>
              </w:rPr>
            </w:pPr>
            <w:r w:rsidRPr="002A78D7">
              <w:rPr>
                <w:rFonts w:ascii="Arial" w:hAnsi="Arial" w:cs="Arial"/>
                <w:sz w:val="20"/>
              </w:rPr>
              <w:t>182</w:t>
            </w:r>
          </w:p>
        </w:tc>
      </w:tr>
      <w:tr w:rsidR="0049042A" w:rsidRPr="003E059F">
        <w:tc>
          <w:tcPr>
            <w:tcW w:w="2538" w:type="dxa"/>
          </w:tcPr>
          <w:p w:rsidR="0049042A" w:rsidRPr="002A78D7" w:rsidRDefault="0049042A" w:rsidP="002A78D7">
            <w:pPr>
              <w:jc w:val="center"/>
              <w:rPr>
                <w:rFonts w:ascii="Arial" w:hAnsi="Arial" w:cs="Arial"/>
                <w:sz w:val="20"/>
              </w:rPr>
            </w:pPr>
            <w:r w:rsidRPr="002A78D7">
              <w:rPr>
                <w:rFonts w:ascii="Arial" w:hAnsi="Arial" w:cs="Arial"/>
                <w:sz w:val="20"/>
              </w:rPr>
              <w:t>0.25</w:t>
            </w:r>
          </w:p>
        </w:tc>
        <w:tc>
          <w:tcPr>
            <w:tcW w:w="810" w:type="dxa"/>
          </w:tcPr>
          <w:p w:rsidR="0049042A" w:rsidRPr="002A78D7" w:rsidRDefault="0049042A" w:rsidP="002A78D7">
            <w:pPr>
              <w:jc w:val="center"/>
              <w:rPr>
                <w:rFonts w:ascii="Arial" w:hAnsi="Arial" w:cs="Arial"/>
                <w:sz w:val="20"/>
              </w:rPr>
            </w:pPr>
            <w:r w:rsidRPr="002A78D7">
              <w:rPr>
                <w:rFonts w:ascii="Arial" w:hAnsi="Arial" w:cs="Arial"/>
                <w:sz w:val="20"/>
              </w:rPr>
              <w:t>149</w:t>
            </w:r>
          </w:p>
        </w:tc>
        <w:tc>
          <w:tcPr>
            <w:tcW w:w="1260" w:type="dxa"/>
          </w:tcPr>
          <w:p w:rsidR="0049042A" w:rsidRPr="002A78D7" w:rsidRDefault="0049042A" w:rsidP="002A78D7">
            <w:pPr>
              <w:jc w:val="center"/>
              <w:rPr>
                <w:rFonts w:ascii="Arial" w:hAnsi="Arial" w:cs="Arial"/>
                <w:sz w:val="20"/>
              </w:rPr>
            </w:pPr>
            <w:r w:rsidRPr="002A78D7">
              <w:rPr>
                <w:rFonts w:ascii="Arial" w:hAnsi="Arial" w:cs="Arial"/>
                <w:sz w:val="20"/>
              </w:rPr>
              <w:t>116</w:t>
            </w:r>
          </w:p>
        </w:tc>
      </w:tr>
      <w:tr w:rsidR="0049042A" w:rsidRPr="003E059F">
        <w:tc>
          <w:tcPr>
            <w:tcW w:w="2538" w:type="dxa"/>
          </w:tcPr>
          <w:p w:rsidR="0049042A" w:rsidRPr="002A78D7" w:rsidRDefault="0049042A" w:rsidP="002A78D7">
            <w:pPr>
              <w:jc w:val="center"/>
              <w:rPr>
                <w:rFonts w:ascii="Arial" w:hAnsi="Arial" w:cs="Arial"/>
                <w:sz w:val="20"/>
              </w:rPr>
            </w:pPr>
            <w:r w:rsidRPr="002A78D7">
              <w:rPr>
                <w:rFonts w:ascii="Arial" w:hAnsi="Arial" w:cs="Arial"/>
                <w:sz w:val="20"/>
              </w:rPr>
              <w:t>0.40</w:t>
            </w:r>
          </w:p>
        </w:tc>
        <w:tc>
          <w:tcPr>
            <w:tcW w:w="810" w:type="dxa"/>
          </w:tcPr>
          <w:p w:rsidR="0049042A" w:rsidRPr="002A78D7" w:rsidRDefault="0049042A" w:rsidP="002A78D7">
            <w:pPr>
              <w:jc w:val="center"/>
              <w:rPr>
                <w:rFonts w:ascii="Arial" w:hAnsi="Arial" w:cs="Arial"/>
                <w:sz w:val="20"/>
              </w:rPr>
            </w:pPr>
            <w:r w:rsidRPr="002A78D7">
              <w:rPr>
                <w:rFonts w:ascii="Arial" w:hAnsi="Arial" w:cs="Arial"/>
                <w:sz w:val="20"/>
              </w:rPr>
              <w:t>58</w:t>
            </w:r>
          </w:p>
        </w:tc>
        <w:tc>
          <w:tcPr>
            <w:tcW w:w="1260" w:type="dxa"/>
          </w:tcPr>
          <w:p w:rsidR="0049042A" w:rsidRPr="002A78D7" w:rsidRDefault="0049042A" w:rsidP="002A78D7">
            <w:pPr>
              <w:jc w:val="center"/>
              <w:rPr>
                <w:rFonts w:ascii="Arial" w:hAnsi="Arial" w:cs="Arial"/>
                <w:sz w:val="20"/>
              </w:rPr>
            </w:pPr>
            <w:r w:rsidRPr="002A78D7">
              <w:rPr>
                <w:rFonts w:ascii="Arial" w:hAnsi="Arial" w:cs="Arial"/>
                <w:sz w:val="20"/>
              </w:rPr>
              <w:t>45</w:t>
            </w:r>
          </w:p>
        </w:tc>
      </w:tr>
      <w:tr w:rsidR="0049042A" w:rsidRPr="003E059F">
        <w:tc>
          <w:tcPr>
            <w:tcW w:w="2538" w:type="dxa"/>
          </w:tcPr>
          <w:p w:rsidR="0049042A" w:rsidRPr="002A78D7" w:rsidRDefault="0049042A" w:rsidP="002A78D7">
            <w:pPr>
              <w:jc w:val="center"/>
              <w:rPr>
                <w:rFonts w:ascii="Arial" w:hAnsi="Arial" w:cs="Arial"/>
                <w:sz w:val="20"/>
              </w:rPr>
            </w:pPr>
            <w:r w:rsidRPr="002A78D7">
              <w:rPr>
                <w:rFonts w:ascii="Arial" w:hAnsi="Arial" w:cs="Arial"/>
                <w:sz w:val="20"/>
              </w:rPr>
              <w:t>0.45</w:t>
            </w:r>
          </w:p>
        </w:tc>
        <w:tc>
          <w:tcPr>
            <w:tcW w:w="810" w:type="dxa"/>
          </w:tcPr>
          <w:p w:rsidR="0049042A" w:rsidRPr="002A78D7" w:rsidRDefault="0049042A" w:rsidP="002A78D7">
            <w:pPr>
              <w:jc w:val="center"/>
              <w:rPr>
                <w:rFonts w:ascii="Arial" w:hAnsi="Arial" w:cs="Arial"/>
                <w:sz w:val="20"/>
              </w:rPr>
            </w:pPr>
            <w:r w:rsidRPr="002A78D7">
              <w:rPr>
                <w:rFonts w:ascii="Arial" w:hAnsi="Arial" w:cs="Arial"/>
                <w:sz w:val="20"/>
              </w:rPr>
              <w:t>46</w:t>
            </w:r>
          </w:p>
        </w:tc>
        <w:tc>
          <w:tcPr>
            <w:tcW w:w="1260" w:type="dxa"/>
          </w:tcPr>
          <w:p w:rsidR="0049042A" w:rsidRPr="002A78D7" w:rsidRDefault="0049042A" w:rsidP="002A78D7">
            <w:pPr>
              <w:jc w:val="center"/>
              <w:rPr>
                <w:rFonts w:ascii="Arial" w:hAnsi="Arial" w:cs="Arial"/>
                <w:sz w:val="20"/>
              </w:rPr>
            </w:pPr>
            <w:r w:rsidRPr="002A78D7">
              <w:rPr>
                <w:rFonts w:ascii="Arial" w:hAnsi="Arial" w:cs="Arial"/>
                <w:sz w:val="20"/>
              </w:rPr>
              <w:t>36</w:t>
            </w:r>
          </w:p>
        </w:tc>
      </w:tr>
      <w:tr w:rsidR="0049042A" w:rsidRPr="003E059F">
        <w:tc>
          <w:tcPr>
            <w:tcW w:w="2538" w:type="dxa"/>
          </w:tcPr>
          <w:p w:rsidR="0049042A" w:rsidRPr="002A78D7" w:rsidRDefault="0049042A" w:rsidP="002A78D7">
            <w:pPr>
              <w:jc w:val="center"/>
              <w:rPr>
                <w:rFonts w:ascii="Arial" w:hAnsi="Arial" w:cs="Arial"/>
                <w:sz w:val="20"/>
              </w:rPr>
            </w:pPr>
            <w:r w:rsidRPr="002A78D7">
              <w:rPr>
                <w:rFonts w:ascii="Arial" w:hAnsi="Arial" w:cs="Arial"/>
                <w:sz w:val="20"/>
              </w:rPr>
              <w:t>0.50</w:t>
            </w:r>
          </w:p>
        </w:tc>
        <w:tc>
          <w:tcPr>
            <w:tcW w:w="810" w:type="dxa"/>
          </w:tcPr>
          <w:p w:rsidR="0049042A" w:rsidRPr="002A78D7" w:rsidRDefault="0049042A" w:rsidP="002A78D7">
            <w:pPr>
              <w:jc w:val="center"/>
              <w:rPr>
                <w:rFonts w:ascii="Arial" w:hAnsi="Arial" w:cs="Arial"/>
                <w:sz w:val="20"/>
              </w:rPr>
            </w:pPr>
            <w:r w:rsidRPr="002A78D7">
              <w:rPr>
                <w:rFonts w:ascii="Arial" w:hAnsi="Arial" w:cs="Arial"/>
                <w:sz w:val="20"/>
              </w:rPr>
              <w:t>37</w:t>
            </w:r>
          </w:p>
        </w:tc>
        <w:tc>
          <w:tcPr>
            <w:tcW w:w="1260" w:type="dxa"/>
          </w:tcPr>
          <w:p w:rsidR="0049042A" w:rsidRPr="002A78D7" w:rsidRDefault="0049042A" w:rsidP="002A78D7">
            <w:pPr>
              <w:jc w:val="center"/>
              <w:rPr>
                <w:rFonts w:ascii="Arial" w:hAnsi="Arial" w:cs="Arial"/>
                <w:sz w:val="20"/>
              </w:rPr>
            </w:pPr>
            <w:r w:rsidRPr="002A78D7">
              <w:rPr>
                <w:rFonts w:ascii="Arial" w:hAnsi="Arial" w:cs="Arial"/>
                <w:sz w:val="20"/>
              </w:rPr>
              <w:t>29</w:t>
            </w:r>
          </w:p>
        </w:tc>
      </w:tr>
      <w:tr w:rsidR="0049042A" w:rsidRPr="003E059F">
        <w:tc>
          <w:tcPr>
            <w:tcW w:w="2538" w:type="dxa"/>
          </w:tcPr>
          <w:p w:rsidR="0049042A" w:rsidRPr="002A78D7" w:rsidRDefault="0049042A" w:rsidP="002A78D7">
            <w:pPr>
              <w:jc w:val="center"/>
              <w:rPr>
                <w:rFonts w:ascii="Arial" w:hAnsi="Arial" w:cs="Arial"/>
                <w:sz w:val="20"/>
              </w:rPr>
            </w:pPr>
            <w:r w:rsidRPr="002A78D7">
              <w:rPr>
                <w:rFonts w:ascii="Arial" w:hAnsi="Arial" w:cs="Arial"/>
                <w:sz w:val="20"/>
              </w:rPr>
              <w:t>0.55</w:t>
            </w:r>
          </w:p>
        </w:tc>
        <w:tc>
          <w:tcPr>
            <w:tcW w:w="810" w:type="dxa"/>
          </w:tcPr>
          <w:p w:rsidR="0049042A" w:rsidRPr="002A78D7" w:rsidRDefault="0049042A" w:rsidP="002A78D7">
            <w:pPr>
              <w:jc w:val="center"/>
              <w:rPr>
                <w:rFonts w:ascii="Arial" w:hAnsi="Arial" w:cs="Arial"/>
                <w:sz w:val="20"/>
              </w:rPr>
            </w:pPr>
            <w:r w:rsidRPr="002A78D7">
              <w:rPr>
                <w:rFonts w:ascii="Arial" w:hAnsi="Arial" w:cs="Arial"/>
                <w:sz w:val="20"/>
              </w:rPr>
              <w:t>31</w:t>
            </w:r>
          </w:p>
        </w:tc>
        <w:tc>
          <w:tcPr>
            <w:tcW w:w="1260" w:type="dxa"/>
          </w:tcPr>
          <w:p w:rsidR="0049042A" w:rsidRPr="002A78D7" w:rsidRDefault="0049042A" w:rsidP="002A78D7">
            <w:pPr>
              <w:jc w:val="center"/>
              <w:rPr>
                <w:rFonts w:ascii="Arial" w:hAnsi="Arial" w:cs="Arial"/>
                <w:sz w:val="20"/>
              </w:rPr>
            </w:pPr>
            <w:r w:rsidRPr="002A78D7">
              <w:rPr>
                <w:rFonts w:ascii="Arial" w:hAnsi="Arial" w:cs="Arial"/>
                <w:sz w:val="20"/>
              </w:rPr>
              <w:t>24</w:t>
            </w:r>
          </w:p>
        </w:tc>
      </w:tr>
      <w:tr w:rsidR="0049042A" w:rsidRPr="003E059F">
        <w:tc>
          <w:tcPr>
            <w:tcW w:w="2538" w:type="dxa"/>
          </w:tcPr>
          <w:p w:rsidR="0049042A" w:rsidRPr="002A78D7" w:rsidRDefault="0049042A" w:rsidP="002A78D7">
            <w:pPr>
              <w:jc w:val="center"/>
              <w:rPr>
                <w:rFonts w:ascii="Arial" w:hAnsi="Arial" w:cs="Arial"/>
                <w:b/>
                <w:sz w:val="20"/>
              </w:rPr>
            </w:pPr>
            <w:r w:rsidRPr="002A78D7">
              <w:rPr>
                <w:rFonts w:ascii="Arial" w:hAnsi="Arial" w:cs="Arial"/>
                <w:b/>
                <w:sz w:val="20"/>
              </w:rPr>
              <w:t>0.6</w:t>
            </w:r>
          </w:p>
        </w:tc>
        <w:tc>
          <w:tcPr>
            <w:tcW w:w="810" w:type="dxa"/>
          </w:tcPr>
          <w:p w:rsidR="0049042A" w:rsidRPr="002A78D7" w:rsidRDefault="0049042A" w:rsidP="002A78D7">
            <w:pPr>
              <w:jc w:val="center"/>
              <w:rPr>
                <w:rFonts w:ascii="Arial" w:hAnsi="Arial" w:cs="Arial"/>
                <w:b/>
                <w:sz w:val="20"/>
              </w:rPr>
            </w:pPr>
            <w:r w:rsidRPr="002A78D7">
              <w:rPr>
                <w:rFonts w:ascii="Arial" w:hAnsi="Arial" w:cs="Arial"/>
                <w:b/>
                <w:sz w:val="20"/>
              </w:rPr>
              <w:t>26</w:t>
            </w:r>
          </w:p>
        </w:tc>
        <w:tc>
          <w:tcPr>
            <w:tcW w:w="1260" w:type="dxa"/>
          </w:tcPr>
          <w:p w:rsidR="0049042A" w:rsidRPr="002A78D7" w:rsidRDefault="0049042A" w:rsidP="002A78D7">
            <w:pPr>
              <w:jc w:val="center"/>
              <w:rPr>
                <w:rFonts w:ascii="Arial" w:hAnsi="Arial" w:cs="Arial"/>
                <w:b/>
                <w:sz w:val="20"/>
              </w:rPr>
            </w:pPr>
            <w:r w:rsidRPr="002A78D7">
              <w:rPr>
                <w:rFonts w:ascii="Arial" w:hAnsi="Arial" w:cs="Arial"/>
                <w:b/>
                <w:sz w:val="20"/>
              </w:rPr>
              <w:t>20</w:t>
            </w:r>
          </w:p>
        </w:tc>
      </w:tr>
      <w:tr w:rsidR="0049042A" w:rsidRPr="003E059F">
        <w:tc>
          <w:tcPr>
            <w:tcW w:w="2538" w:type="dxa"/>
          </w:tcPr>
          <w:p w:rsidR="0049042A" w:rsidRPr="002A78D7" w:rsidRDefault="0049042A" w:rsidP="002A78D7">
            <w:pPr>
              <w:jc w:val="center"/>
              <w:rPr>
                <w:rFonts w:ascii="Arial" w:hAnsi="Arial" w:cs="Arial"/>
                <w:sz w:val="20"/>
              </w:rPr>
            </w:pPr>
            <w:r w:rsidRPr="002A78D7">
              <w:rPr>
                <w:rFonts w:ascii="Arial" w:hAnsi="Arial" w:cs="Arial"/>
                <w:sz w:val="20"/>
              </w:rPr>
              <w:t>0.75</w:t>
            </w:r>
          </w:p>
        </w:tc>
        <w:tc>
          <w:tcPr>
            <w:tcW w:w="810" w:type="dxa"/>
          </w:tcPr>
          <w:p w:rsidR="0049042A" w:rsidRPr="002A78D7" w:rsidRDefault="0049042A" w:rsidP="002A78D7">
            <w:pPr>
              <w:jc w:val="center"/>
              <w:rPr>
                <w:rFonts w:ascii="Arial" w:hAnsi="Arial" w:cs="Arial"/>
                <w:sz w:val="20"/>
              </w:rPr>
            </w:pPr>
            <w:r w:rsidRPr="002A78D7">
              <w:rPr>
                <w:rFonts w:ascii="Arial" w:hAnsi="Arial" w:cs="Arial"/>
                <w:sz w:val="20"/>
              </w:rPr>
              <w:t>17</w:t>
            </w:r>
          </w:p>
        </w:tc>
        <w:tc>
          <w:tcPr>
            <w:tcW w:w="1260" w:type="dxa"/>
          </w:tcPr>
          <w:p w:rsidR="0049042A" w:rsidRPr="002A78D7" w:rsidRDefault="0049042A" w:rsidP="002A78D7">
            <w:pPr>
              <w:jc w:val="center"/>
              <w:rPr>
                <w:rFonts w:ascii="Arial" w:hAnsi="Arial" w:cs="Arial"/>
                <w:sz w:val="20"/>
              </w:rPr>
            </w:pPr>
            <w:r w:rsidRPr="002A78D7">
              <w:rPr>
                <w:rFonts w:ascii="Arial" w:hAnsi="Arial" w:cs="Arial"/>
                <w:sz w:val="20"/>
              </w:rPr>
              <w:t>13</w:t>
            </w:r>
          </w:p>
        </w:tc>
      </w:tr>
      <w:tr w:rsidR="0049042A" w:rsidRPr="003E059F">
        <w:tc>
          <w:tcPr>
            <w:tcW w:w="2538" w:type="dxa"/>
          </w:tcPr>
          <w:p w:rsidR="0049042A" w:rsidRPr="002A78D7" w:rsidRDefault="0049042A" w:rsidP="002A78D7">
            <w:pPr>
              <w:jc w:val="center"/>
              <w:rPr>
                <w:rFonts w:ascii="Arial" w:hAnsi="Arial" w:cs="Arial"/>
                <w:sz w:val="20"/>
              </w:rPr>
            </w:pPr>
            <w:r w:rsidRPr="002A78D7">
              <w:rPr>
                <w:rFonts w:ascii="Arial" w:hAnsi="Arial" w:cs="Arial"/>
                <w:sz w:val="20"/>
              </w:rPr>
              <w:t>1.00</w:t>
            </w:r>
          </w:p>
        </w:tc>
        <w:tc>
          <w:tcPr>
            <w:tcW w:w="810" w:type="dxa"/>
          </w:tcPr>
          <w:p w:rsidR="0049042A" w:rsidRPr="002A78D7" w:rsidRDefault="0049042A" w:rsidP="002A78D7">
            <w:pPr>
              <w:jc w:val="center"/>
              <w:rPr>
                <w:rFonts w:ascii="Arial" w:hAnsi="Arial" w:cs="Arial"/>
                <w:sz w:val="20"/>
              </w:rPr>
            </w:pPr>
            <w:r w:rsidRPr="002A78D7">
              <w:rPr>
                <w:rFonts w:ascii="Arial" w:hAnsi="Arial" w:cs="Arial"/>
                <w:sz w:val="20"/>
              </w:rPr>
              <w:t>9</w:t>
            </w:r>
          </w:p>
        </w:tc>
        <w:tc>
          <w:tcPr>
            <w:tcW w:w="1260" w:type="dxa"/>
          </w:tcPr>
          <w:p w:rsidR="0049042A" w:rsidRPr="002A78D7" w:rsidRDefault="0049042A" w:rsidP="002A78D7">
            <w:pPr>
              <w:jc w:val="center"/>
              <w:rPr>
                <w:rFonts w:ascii="Arial" w:hAnsi="Arial" w:cs="Arial"/>
                <w:sz w:val="20"/>
              </w:rPr>
            </w:pPr>
            <w:r w:rsidRPr="002A78D7">
              <w:rPr>
                <w:rFonts w:ascii="Arial" w:hAnsi="Arial" w:cs="Arial"/>
                <w:sz w:val="20"/>
              </w:rPr>
              <w:t>7</w:t>
            </w:r>
          </w:p>
        </w:tc>
      </w:tr>
      <w:tr w:rsidR="0049042A" w:rsidRPr="003E059F">
        <w:tc>
          <w:tcPr>
            <w:tcW w:w="2538" w:type="dxa"/>
            <w:tcBorders>
              <w:bottom w:val="single" w:sz="4" w:space="0" w:color="000000"/>
            </w:tcBorders>
          </w:tcPr>
          <w:p w:rsidR="0049042A" w:rsidRPr="002A78D7" w:rsidRDefault="0049042A" w:rsidP="002A78D7">
            <w:pPr>
              <w:jc w:val="center"/>
              <w:rPr>
                <w:rFonts w:ascii="Arial" w:hAnsi="Arial" w:cs="Arial"/>
                <w:sz w:val="20"/>
              </w:rPr>
            </w:pPr>
            <w:r w:rsidRPr="002A78D7">
              <w:rPr>
                <w:rFonts w:ascii="Arial" w:hAnsi="Arial" w:cs="Arial"/>
                <w:sz w:val="20"/>
              </w:rPr>
              <w:t>1.50</w:t>
            </w:r>
          </w:p>
        </w:tc>
        <w:tc>
          <w:tcPr>
            <w:tcW w:w="810" w:type="dxa"/>
            <w:tcBorders>
              <w:bottom w:val="single" w:sz="4" w:space="0" w:color="000000"/>
            </w:tcBorders>
          </w:tcPr>
          <w:p w:rsidR="0049042A" w:rsidRPr="002A78D7" w:rsidRDefault="0049042A" w:rsidP="002A78D7">
            <w:pPr>
              <w:jc w:val="center"/>
              <w:rPr>
                <w:rFonts w:ascii="Arial" w:hAnsi="Arial" w:cs="Arial"/>
                <w:sz w:val="20"/>
              </w:rPr>
            </w:pPr>
            <w:r w:rsidRPr="002A78D7">
              <w:rPr>
                <w:rFonts w:ascii="Arial" w:hAnsi="Arial" w:cs="Arial"/>
                <w:sz w:val="20"/>
              </w:rPr>
              <w:t>4</w:t>
            </w:r>
          </w:p>
        </w:tc>
        <w:tc>
          <w:tcPr>
            <w:tcW w:w="1260" w:type="dxa"/>
            <w:tcBorders>
              <w:bottom w:val="single" w:sz="4" w:space="0" w:color="000000"/>
            </w:tcBorders>
          </w:tcPr>
          <w:p w:rsidR="0049042A" w:rsidRPr="002A78D7" w:rsidRDefault="0049042A" w:rsidP="002A78D7">
            <w:pPr>
              <w:jc w:val="center"/>
              <w:rPr>
                <w:rFonts w:ascii="Arial" w:hAnsi="Arial" w:cs="Arial"/>
                <w:sz w:val="20"/>
              </w:rPr>
            </w:pPr>
            <w:r w:rsidRPr="002A78D7">
              <w:rPr>
                <w:rFonts w:ascii="Arial" w:hAnsi="Arial" w:cs="Arial"/>
                <w:sz w:val="20"/>
              </w:rPr>
              <w:t>3</w:t>
            </w:r>
          </w:p>
        </w:tc>
      </w:tr>
    </w:tbl>
    <w:p w:rsidR="0049042A" w:rsidRPr="00FC5723" w:rsidRDefault="0049042A" w:rsidP="00275B2C">
      <w:pPr>
        <w:pStyle w:val="APPTable"/>
        <w:rPr>
          <w:sz w:val="20"/>
          <w:szCs w:val="20"/>
        </w:rPr>
      </w:pPr>
      <w:r w:rsidRPr="00FC5723">
        <w:rPr>
          <w:b/>
          <w:sz w:val="20"/>
          <w:szCs w:val="20"/>
        </w:rPr>
        <w:lastRenderedPageBreak/>
        <w:t>Table C.5.</w:t>
      </w:r>
      <w:r w:rsidRPr="00FC5723">
        <w:rPr>
          <w:sz w:val="20"/>
          <w:szCs w:val="20"/>
        </w:rPr>
        <w:t xml:space="preserve"> Transect sample size estimates for 90% confidence intervals (CI) for given interval half-widths for Kīlauea Forest (KF) and Pu‘u Kipu (PK) for data pooled across years </w:t>
      </w:r>
      <w:r w:rsidR="00A64C00" w:rsidRPr="00FC5723">
        <w:rPr>
          <w:sz w:val="20"/>
          <w:szCs w:val="20"/>
        </w:rPr>
        <w:fldChar w:fldCharType="begin"/>
      </w:r>
      <w:r w:rsidRPr="00FC5723">
        <w:rPr>
          <w:sz w:val="20"/>
          <w:szCs w:val="20"/>
        </w:rPr>
        <w:instrText xml:space="preserve"> ADDIN EN.CITE &lt;EndNote&gt;&lt;Cite&gt;&lt;Author&gt;Jacobi&lt;/Author&gt;&lt;Year&gt;2001&lt;/Year&gt;&lt;RecNum&gt;384&lt;/RecNum&gt;&lt;DisplayText&gt;(Jacobi and Bio 2001)&lt;/DisplayText&gt;&lt;record&gt;&lt;rec-number&gt;384&lt;/rec-number&gt;&lt;foreign-keys&gt;&lt;key app="EN" db-id="29wd9fdxkttawpevre3ptatrsdx2se0wz5da"&gt;384&lt;/key&gt;&lt;/foreign-keys&gt;&lt;ref-type name="Unpublished Work"&gt;34&lt;/ref-type&gt;&lt;contributors&gt;&lt;authors&gt;&lt;author&gt;Jacobi, James D&lt;/author&gt;&lt;author&gt;Bio, Kealii&lt;/author&gt;&lt;/authors&gt;&lt;/contributors&gt;&lt;titles&gt;&lt;title&gt;Invasive Plant Species Surveys, Olaa-Kilauea Management Area&lt;/title&gt;&lt;/titles&gt;&lt;dates&gt;&lt;year&gt;2001&lt;/year&gt;&lt;/dates&gt;&lt;publisher&gt;Department of the Interior, US Geological Survey, Biological Resources Discipline, Kilauea Field Station, Hawaii National Park, HI. Unpublished data&lt;/publisher&gt;&lt;urls&gt;&lt;/urls&gt;&lt;/record&gt;&lt;/Cite&gt;&lt;/EndNote&gt;</w:instrText>
      </w:r>
      <w:r w:rsidR="00A64C00" w:rsidRPr="00FC5723">
        <w:rPr>
          <w:sz w:val="20"/>
          <w:szCs w:val="20"/>
        </w:rPr>
        <w:fldChar w:fldCharType="separate"/>
      </w:r>
      <w:r w:rsidRPr="00FC5723">
        <w:rPr>
          <w:noProof/>
          <w:sz w:val="20"/>
          <w:szCs w:val="20"/>
        </w:rPr>
        <w:t>(Jacobi and Bio 2001)</w:t>
      </w:r>
      <w:r w:rsidR="00A64C00" w:rsidRPr="00FC5723">
        <w:rPr>
          <w:sz w:val="20"/>
          <w:szCs w:val="20"/>
        </w:rPr>
        <w:fldChar w:fldCharType="end"/>
      </w:r>
      <w:r w:rsidRPr="00FC5723">
        <w:rPr>
          <w:sz w:val="20"/>
          <w:szCs w:val="20"/>
        </w:rPr>
        <w:t>. Bolded values are for the recommended sample size of 20 transects based analysis of frequency data.</w:t>
      </w:r>
    </w:p>
    <w:p w:rsidR="0049042A" w:rsidRPr="006A544C" w:rsidRDefault="0049042A" w:rsidP="00275B2C">
      <w:pPr>
        <w:keepNext/>
        <w:keepLines/>
      </w:pPr>
    </w:p>
    <w:tbl>
      <w:tblPr>
        <w:tblW w:w="9581" w:type="dxa"/>
        <w:tblLayout w:type="fixed"/>
        <w:tblLook w:val="00A0" w:firstRow="1" w:lastRow="0" w:firstColumn="1" w:lastColumn="0" w:noHBand="0" w:noVBand="0"/>
      </w:tblPr>
      <w:tblGrid>
        <w:gridCol w:w="2358"/>
        <w:gridCol w:w="1642"/>
        <w:gridCol w:w="1643"/>
        <w:gridCol w:w="675"/>
        <w:gridCol w:w="1620"/>
        <w:gridCol w:w="1643"/>
      </w:tblGrid>
      <w:tr w:rsidR="0049042A" w:rsidRPr="003E059F">
        <w:tc>
          <w:tcPr>
            <w:tcW w:w="2358" w:type="dxa"/>
            <w:vMerge w:val="restart"/>
            <w:tcBorders>
              <w:top w:val="single" w:sz="4" w:space="0" w:color="000000"/>
            </w:tcBorders>
            <w:vAlign w:val="center"/>
          </w:tcPr>
          <w:p w:rsidR="0049042A" w:rsidRPr="002A78D7" w:rsidRDefault="0049042A" w:rsidP="002A78D7">
            <w:pPr>
              <w:keepNext/>
              <w:keepLines/>
              <w:jc w:val="center"/>
              <w:rPr>
                <w:rFonts w:ascii="Arial" w:hAnsi="Arial" w:cs="Arial"/>
                <w:b/>
                <w:sz w:val="20"/>
                <w:szCs w:val="20"/>
              </w:rPr>
            </w:pPr>
            <w:r w:rsidRPr="002A78D7">
              <w:rPr>
                <w:rFonts w:ascii="Arial" w:hAnsi="Arial" w:cs="Arial"/>
                <w:b/>
                <w:sz w:val="20"/>
                <w:szCs w:val="20"/>
              </w:rPr>
              <w:t>CI ½ Width</w:t>
            </w:r>
          </w:p>
          <w:p w:rsidR="0049042A" w:rsidRPr="002A78D7" w:rsidRDefault="0049042A" w:rsidP="002A78D7">
            <w:pPr>
              <w:keepNext/>
              <w:keepLines/>
              <w:jc w:val="center"/>
              <w:rPr>
                <w:rFonts w:ascii="Arial" w:hAnsi="Arial" w:cs="Arial"/>
                <w:b/>
                <w:sz w:val="20"/>
                <w:szCs w:val="20"/>
              </w:rPr>
            </w:pPr>
            <w:r w:rsidRPr="002A78D7">
              <w:rPr>
                <w:rFonts w:ascii="Arial" w:hAnsi="Arial" w:cs="Arial"/>
                <w:b/>
                <w:sz w:val="20"/>
                <w:szCs w:val="20"/>
              </w:rPr>
              <w:t>(# species per plot)</w:t>
            </w:r>
          </w:p>
        </w:tc>
        <w:tc>
          <w:tcPr>
            <w:tcW w:w="3285" w:type="dxa"/>
            <w:gridSpan w:val="2"/>
            <w:tcBorders>
              <w:top w:val="single" w:sz="4" w:space="0" w:color="000000"/>
              <w:bottom w:val="single" w:sz="4" w:space="0" w:color="auto"/>
            </w:tcBorders>
            <w:vAlign w:val="center"/>
          </w:tcPr>
          <w:p w:rsidR="0049042A" w:rsidRPr="002A78D7" w:rsidRDefault="0049042A" w:rsidP="002A78D7">
            <w:pPr>
              <w:keepNext/>
              <w:keepLines/>
              <w:jc w:val="center"/>
              <w:rPr>
                <w:rFonts w:ascii="Arial" w:hAnsi="Arial" w:cs="Arial"/>
                <w:b/>
                <w:sz w:val="20"/>
                <w:szCs w:val="20"/>
              </w:rPr>
            </w:pPr>
            <w:r w:rsidRPr="002A78D7">
              <w:rPr>
                <w:rFonts w:ascii="Arial" w:hAnsi="Arial" w:cs="Arial"/>
                <w:b/>
                <w:sz w:val="20"/>
                <w:szCs w:val="20"/>
              </w:rPr>
              <w:t xml:space="preserve">No. of KF Transects </w:t>
            </w:r>
          </w:p>
        </w:tc>
        <w:tc>
          <w:tcPr>
            <w:tcW w:w="675" w:type="dxa"/>
            <w:vMerge w:val="restart"/>
            <w:tcBorders>
              <w:top w:val="single" w:sz="4" w:space="0" w:color="000000"/>
            </w:tcBorders>
            <w:vAlign w:val="center"/>
          </w:tcPr>
          <w:p w:rsidR="0049042A" w:rsidRPr="002A78D7" w:rsidRDefault="0049042A" w:rsidP="002A78D7">
            <w:pPr>
              <w:keepNext/>
              <w:keepLines/>
              <w:jc w:val="center"/>
              <w:rPr>
                <w:rFonts w:ascii="Arial" w:hAnsi="Arial" w:cs="Arial"/>
                <w:b/>
                <w:sz w:val="20"/>
                <w:szCs w:val="20"/>
              </w:rPr>
            </w:pPr>
          </w:p>
        </w:tc>
        <w:tc>
          <w:tcPr>
            <w:tcW w:w="3263" w:type="dxa"/>
            <w:gridSpan w:val="2"/>
            <w:tcBorders>
              <w:top w:val="single" w:sz="4" w:space="0" w:color="000000"/>
              <w:bottom w:val="single" w:sz="4" w:space="0" w:color="auto"/>
            </w:tcBorders>
            <w:vAlign w:val="center"/>
          </w:tcPr>
          <w:p w:rsidR="0049042A" w:rsidRPr="002A78D7" w:rsidRDefault="0049042A" w:rsidP="002A78D7">
            <w:pPr>
              <w:keepNext/>
              <w:keepLines/>
              <w:jc w:val="center"/>
              <w:rPr>
                <w:rFonts w:ascii="Arial" w:hAnsi="Arial" w:cs="Arial"/>
                <w:b/>
                <w:sz w:val="20"/>
                <w:szCs w:val="20"/>
              </w:rPr>
            </w:pPr>
            <w:r w:rsidRPr="002A78D7">
              <w:rPr>
                <w:rFonts w:ascii="Arial" w:hAnsi="Arial" w:cs="Arial"/>
                <w:b/>
                <w:sz w:val="20"/>
                <w:szCs w:val="20"/>
              </w:rPr>
              <w:t>No. of PK Transects</w:t>
            </w:r>
          </w:p>
        </w:tc>
      </w:tr>
      <w:tr w:rsidR="0049042A" w:rsidRPr="003E059F">
        <w:trPr>
          <w:trHeight w:val="575"/>
        </w:trPr>
        <w:tc>
          <w:tcPr>
            <w:tcW w:w="2358" w:type="dxa"/>
            <w:vMerge/>
            <w:tcBorders>
              <w:bottom w:val="single" w:sz="12" w:space="0" w:color="auto"/>
            </w:tcBorders>
            <w:vAlign w:val="center"/>
          </w:tcPr>
          <w:p w:rsidR="0049042A" w:rsidRPr="002A78D7" w:rsidRDefault="0049042A" w:rsidP="002A78D7">
            <w:pPr>
              <w:keepNext/>
              <w:keepLines/>
              <w:jc w:val="center"/>
              <w:rPr>
                <w:rFonts w:ascii="Arial" w:hAnsi="Arial" w:cs="Arial"/>
                <w:b/>
                <w:sz w:val="20"/>
                <w:szCs w:val="20"/>
              </w:rPr>
            </w:pPr>
          </w:p>
        </w:tc>
        <w:tc>
          <w:tcPr>
            <w:tcW w:w="1642" w:type="dxa"/>
            <w:tcBorders>
              <w:top w:val="single" w:sz="4" w:space="0" w:color="auto"/>
              <w:bottom w:val="single" w:sz="12" w:space="0" w:color="auto"/>
            </w:tcBorders>
            <w:vAlign w:val="center"/>
          </w:tcPr>
          <w:p w:rsidR="0049042A" w:rsidRPr="002A78D7" w:rsidRDefault="0049042A" w:rsidP="002A78D7">
            <w:pPr>
              <w:keepNext/>
              <w:keepLines/>
              <w:jc w:val="center"/>
              <w:rPr>
                <w:rFonts w:ascii="Arial" w:hAnsi="Arial" w:cs="Arial"/>
                <w:b/>
                <w:sz w:val="20"/>
                <w:szCs w:val="20"/>
              </w:rPr>
            </w:pPr>
            <w:r w:rsidRPr="002A78D7">
              <w:rPr>
                <w:rFonts w:ascii="Arial" w:hAnsi="Arial" w:cs="Arial"/>
                <w:b/>
                <w:sz w:val="20"/>
                <w:szCs w:val="20"/>
              </w:rPr>
              <w:t>Ratio</w:t>
            </w:r>
          </w:p>
        </w:tc>
        <w:tc>
          <w:tcPr>
            <w:tcW w:w="1643" w:type="dxa"/>
            <w:tcBorders>
              <w:top w:val="single" w:sz="4" w:space="0" w:color="auto"/>
              <w:bottom w:val="single" w:sz="12" w:space="0" w:color="auto"/>
            </w:tcBorders>
            <w:vAlign w:val="center"/>
          </w:tcPr>
          <w:p w:rsidR="0049042A" w:rsidRPr="002A78D7" w:rsidRDefault="0049042A" w:rsidP="002A78D7">
            <w:pPr>
              <w:keepNext/>
              <w:keepLines/>
              <w:jc w:val="center"/>
              <w:rPr>
                <w:rFonts w:ascii="Arial" w:hAnsi="Arial" w:cs="Arial"/>
                <w:b/>
                <w:sz w:val="20"/>
                <w:szCs w:val="20"/>
              </w:rPr>
            </w:pPr>
            <w:r w:rsidRPr="002A78D7">
              <w:rPr>
                <w:rFonts w:ascii="Arial" w:hAnsi="Arial" w:cs="Arial"/>
                <w:b/>
                <w:sz w:val="20"/>
                <w:szCs w:val="20"/>
              </w:rPr>
              <w:t>Equally Weighted</w:t>
            </w:r>
          </w:p>
        </w:tc>
        <w:tc>
          <w:tcPr>
            <w:tcW w:w="675" w:type="dxa"/>
            <w:vMerge/>
            <w:tcBorders>
              <w:bottom w:val="single" w:sz="12" w:space="0" w:color="auto"/>
            </w:tcBorders>
            <w:vAlign w:val="center"/>
          </w:tcPr>
          <w:p w:rsidR="0049042A" w:rsidRPr="002A78D7" w:rsidRDefault="0049042A" w:rsidP="002A78D7">
            <w:pPr>
              <w:keepNext/>
              <w:keepLines/>
              <w:jc w:val="center"/>
              <w:rPr>
                <w:rFonts w:ascii="Arial" w:hAnsi="Arial" w:cs="Arial"/>
                <w:b/>
                <w:sz w:val="20"/>
                <w:szCs w:val="20"/>
              </w:rPr>
            </w:pPr>
          </w:p>
        </w:tc>
        <w:tc>
          <w:tcPr>
            <w:tcW w:w="1620" w:type="dxa"/>
            <w:tcBorders>
              <w:top w:val="single" w:sz="4" w:space="0" w:color="auto"/>
              <w:bottom w:val="single" w:sz="12" w:space="0" w:color="auto"/>
            </w:tcBorders>
            <w:vAlign w:val="center"/>
          </w:tcPr>
          <w:p w:rsidR="0049042A" w:rsidRPr="002A78D7" w:rsidRDefault="0049042A" w:rsidP="002A78D7">
            <w:pPr>
              <w:keepNext/>
              <w:keepLines/>
              <w:jc w:val="center"/>
              <w:rPr>
                <w:rFonts w:ascii="Arial" w:hAnsi="Arial" w:cs="Arial"/>
                <w:b/>
                <w:sz w:val="20"/>
                <w:szCs w:val="20"/>
              </w:rPr>
            </w:pPr>
            <w:r w:rsidRPr="002A78D7">
              <w:rPr>
                <w:rFonts w:ascii="Arial" w:hAnsi="Arial" w:cs="Arial"/>
                <w:b/>
                <w:sz w:val="20"/>
                <w:szCs w:val="20"/>
              </w:rPr>
              <w:t>Ratio</w:t>
            </w:r>
          </w:p>
        </w:tc>
        <w:tc>
          <w:tcPr>
            <w:tcW w:w="1643" w:type="dxa"/>
            <w:tcBorders>
              <w:top w:val="single" w:sz="4" w:space="0" w:color="auto"/>
              <w:bottom w:val="single" w:sz="12" w:space="0" w:color="auto"/>
            </w:tcBorders>
            <w:vAlign w:val="center"/>
          </w:tcPr>
          <w:p w:rsidR="0049042A" w:rsidRPr="002A78D7" w:rsidRDefault="0049042A" w:rsidP="002A78D7">
            <w:pPr>
              <w:keepNext/>
              <w:keepLines/>
              <w:jc w:val="center"/>
              <w:rPr>
                <w:rFonts w:ascii="Arial" w:hAnsi="Arial" w:cs="Arial"/>
                <w:b/>
                <w:sz w:val="20"/>
                <w:szCs w:val="20"/>
              </w:rPr>
            </w:pPr>
            <w:r w:rsidRPr="002A78D7">
              <w:rPr>
                <w:rFonts w:ascii="Arial" w:hAnsi="Arial" w:cs="Arial"/>
                <w:b/>
                <w:sz w:val="20"/>
                <w:szCs w:val="20"/>
              </w:rPr>
              <w:t>Equally Weighted</w:t>
            </w:r>
          </w:p>
        </w:tc>
      </w:tr>
      <w:tr w:rsidR="0049042A" w:rsidRPr="003E059F">
        <w:tc>
          <w:tcPr>
            <w:tcW w:w="2358" w:type="dxa"/>
            <w:tcBorders>
              <w:top w:val="single" w:sz="12" w:space="0" w:color="auto"/>
            </w:tcBorders>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0.010</w:t>
            </w:r>
          </w:p>
        </w:tc>
        <w:tc>
          <w:tcPr>
            <w:tcW w:w="1642" w:type="dxa"/>
            <w:tcBorders>
              <w:top w:val="single" w:sz="12" w:space="0" w:color="auto"/>
            </w:tcBorders>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723</w:t>
            </w:r>
          </w:p>
        </w:tc>
        <w:tc>
          <w:tcPr>
            <w:tcW w:w="1643" w:type="dxa"/>
            <w:tcBorders>
              <w:top w:val="single" w:sz="12" w:space="0" w:color="auto"/>
            </w:tcBorders>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4744</w:t>
            </w:r>
          </w:p>
        </w:tc>
        <w:tc>
          <w:tcPr>
            <w:tcW w:w="675" w:type="dxa"/>
            <w:tcBorders>
              <w:top w:val="single" w:sz="12" w:space="0" w:color="auto"/>
            </w:tcBorders>
          </w:tcPr>
          <w:p w:rsidR="0049042A" w:rsidRPr="002A78D7" w:rsidRDefault="0049042A" w:rsidP="002A78D7">
            <w:pPr>
              <w:keepNext/>
              <w:keepLines/>
              <w:jc w:val="center"/>
              <w:rPr>
                <w:rFonts w:ascii="Arial" w:hAnsi="Arial" w:cs="Arial"/>
                <w:sz w:val="20"/>
                <w:szCs w:val="20"/>
              </w:rPr>
            </w:pPr>
          </w:p>
        </w:tc>
        <w:tc>
          <w:tcPr>
            <w:tcW w:w="1620" w:type="dxa"/>
            <w:tcBorders>
              <w:top w:val="single" w:sz="12" w:space="0" w:color="auto"/>
            </w:tcBorders>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2919</w:t>
            </w:r>
          </w:p>
        </w:tc>
        <w:tc>
          <w:tcPr>
            <w:tcW w:w="1643" w:type="dxa"/>
            <w:tcBorders>
              <w:top w:val="single" w:sz="12" w:space="0" w:color="auto"/>
            </w:tcBorders>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2767</w:t>
            </w:r>
          </w:p>
        </w:tc>
      </w:tr>
      <w:tr w:rsidR="0049042A" w:rsidRPr="003E059F">
        <w:tc>
          <w:tcPr>
            <w:tcW w:w="2358"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0.020</w:t>
            </w:r>
          </w:p>
        </w:tc>
        <w:tc>
          <w:tcPr>
            <w:tcW w:w="1642"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181</w:t>
            </w:r>
          </w:p>
        </w:tc>
        <w:tc>
          <w:tcPr>
            <w:tcW w:w="1643"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1186</w:t>
            </w:r>
          </w:p>
        </w:tc>
        <w:tc>
          <w:tcPr>
            <w:tcW w:w="675" w:type="dxa"/>
          </w:tcPr>
          <w:p w:rsidR="0049042A" w:rsidRPr="002A78D7" w:rsidRDefault="0049042A" w:rsidP="002A78D7">
            <w:pPr>
              <w:keepNext/>
              <w:keepLines/>
              <w:jc w:val="center"/>
              <w:rPr>
                <w:rFonts w:ascii="Arial" w:hAnsi="Arial" w:cs="Arial"/>
                <w:sz w:val="20"/>
                <w:szCs w:val="20"/>
              </w:rPr>
            </w:pPr>
          </w:p>
        </w:tc>
        <w:tc>
          <w:tcPr>
            <w:tcW w:w="1620"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730</w:t>
            </w:r>
          </w:p>
        </w:tc>
        <w:tc>
          <w:tcPr>
            <w:tcW w:w="1643"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692</w:t>
            </w:r>
          </w:p>
        </w:tc>
      </w:tr>
      <w:tr w:rsidR="0049042A" w:rsidRPr="003E059F">
        <w:tc>
          <w:tcPr>
            <w:tcW w:w="2358"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0.025</w:t>
            </w:r>
          </w:p>
        </w:tc>
        <w:tc>
          <w:tcPr>
            <w:tcW w:w="1642"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116</w:t>
            </w:r>
          </w:p>
        </w:tc>
        <w:tc>
          <w:tcPr>
            <w:tcW w:w="1643"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759</w:t>
            </w:r>
          </w:p>
        </w:tc>
        <w:tc>
          <w:tcPr>
            <w:tcW w:w="675" w:type="dxa"/>
          </w:tcPr>
          <w:p w:rsidR="0049042A" w:rsidRPr="002A78D7" w:rsidRDefault="0049042A" w:rsidP="002A78D7">
            <w:pPr>
              <w:keepNext/>
              <w:keepLines/>
              <w:jc w:val="center"/>
              <w:rPr>
                <w:rFonts w:ascii="Arial" w:hAnsi="Arial" w:cs="Arial"/>
                <w:sz w:val="20"/>
                <w:szCs w:val="20"/>
              </w:rPr>
            </w:pPr>
          </w:p>
        </w:tc>
        <w:tc>
          <w:tcPr>
            <w:tcW w:w="1620"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467</w:t>
            </w:r>
          </w:p>
        </w:tc>
        <w:tc>
          <w:tcPr>
            <w:tcW w:w="1643"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443</w:t>
            </w:r>
          </w:p>
        </w:tc>
      </w:tr>
      <w:tr w:rsidR="0049042A" w:rsidRPr="003E059F">
        <w:tc>
          <w:tcPr>
            <w:tcW w:w="2358"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0.040</w:t>
            </w:r>
          </w:p>
        </w:tc>
        <w:tc>
          <w:tcPr>
            <w:tcW w:w="1642"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45</w:t>
            </w:r>
          </w:p>
        </w:tc>
        <w:tc>
          <w:tcPr>
            <w:tcW w:w="1643"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297</w:t>
            </w:r>
          </w:p>
        </w:tc>
        <w:tc>
          <w:tcPr>
            <w:tcW w:w="675" w:type="dxa"/>
          </w:tcPr>
          <w:p w:rsidR="0049042A" w:rsidRPr="002A78D7" w:rsidRDefault="0049042A" w:rsidP="002A78D7">
            <w:pPr>
              <w:keepNext/>
              <w:keepLines/>
              <w:jc w:val="center"/>
              <w:rPr>
                <w:rFonts w:ascii="Arial" w:hAnsi="Arial" w:cs="Arial"/>
                <w:sz w:val="20"/>
                <w:szCs w:val="20"/>
              </w:rPr>
            </w:pPr>
          </w:p>
        </w:tc>
        <w:tc>
          <w:tcPr>
            <w:tcW w:w="1620"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182</w:t>
            </w:r>
          </w:p>
        </w:tc>
        <w:tc>
          <w:tcPr>
            <w:tcW w:w="1643"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173</w:t>
            </w:r>
          </w:p>
        </w:tc>
      </w:tr>
      <w:tr w:rsidR="0049042A" w:rsidRPr="003E059F">
        <w:tc>
          <w:tcPr>
            <w:tcW w:w="2358"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0.045</w:t>
            </w:r>
          </w:p>
        </w:tc>
        <w:tc>
          <w:tcPr>
            <w:tcW w:w="1642"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36</w:t>
            </w:r>
          </w:p>
        </w:tc>
        <w:tc>
          <w:tcPr>
            <w:tcW w:w="1643"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234</w:t>
            </w:r>
          </w:p>
        </w:tc>
        <w:tc>
          <w:tcPr>
            <w:tcW w:w="675" w:type="dxa"/>
          </w:tcPr>
          <w:p w:rsidR="0049042A" w:rsidRPr="002A78D7" w:rsidRDefault="0049042A" w:rsidP="002A78D7">
            <w:pPr>
              <w:keepNext/>
              <w:keepLines/>
              <w:jc w:val="center"/>
              <w:rPr>
                <w:rFonts w:ascii="Arial" w:hAnsi="Arial" w:cs="Arial"/>
                <w:sz w:val="20"/>
                <w:szCs w:val="20"/>
              </w:rPr>
            </w:pPr>
          </w:p>
        </w:tc>
        <w:tc>
          <w:tcPr>
            <w:tcW w:w="1620"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144</w:t>
            </w:r>
          </w:p>
        </w:tc>
        <w:tc>
          <w:tcPr>
            <w:tcW w:w="1643"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137</w:t>
            </w:r>
          </w:p>
        </w:tc>
      </w:tr>
      <w:tr w:rsidR="0049042A" w:rsidRPr="003E059F">
        <w:tc>
          <w:tcPr>
            <w:tcW w:w="2358"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0.050</w:t>
            </w:r>
          </w:p>
        </w:tc>
        <w:tc>
          <w:tcPr>
            <w:tcW w:w="1642"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29</w:t>
            </w:r>
          </w:p>
        </w:tc>
        <w:tc>
          <w:tcPr>
            <w:tcW w:w="1643"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190</w:t>
            </w:r>
          </w:p>
        </w:tc>
        <w:tc>
          <w:tcPr>
            <w:tcW w:w="675" w:type="dxa"/>
          </w:tcPr>
          <w:p w:rsidR="0049042A" w:rsidRPr="002A78D7" w:rsidRDefault="0049042A" w:rsidP="002A78D7">
            <w:pPr>
              <w:keepNext/>
              <w:keepLines/>
              <w:jc w:val="center"/>
              <w:rPr>
                <w:rFonts w:ascii="Arial" w:hAnsi="Arial" w:cs="Arial"/>
                <w:sz w:val="20"/>
                <w:szCs w:val="20"/>
              </w:rPr>
            </w:pPr>
          </w:p>
        </w:tc>
        <w:tc>
          <w:tcPr>
            <w:tcW w:w="1620"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117</w:t>
            </w:r>
          </w:p>
        </w:tc>
        <w:tc>
          <w:tcPr>
            <w:tcW w:w="1643"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111</w:t>
            </w:r>
          </w:p>
        </w:tc>
      </w:tr>
      <w:tr w:rsidR="0049042A" w:rsidRPr="003E059F">
        <w:tc>
          <w:tcPr>
            <w:tcW w:w="2358"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0.055</w:t>
            </w:r>
          </w:p>
        </w:tc>
        <w:tc>
          <w:tcPr>
            <w:tcW w:w="1642"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24</w:t>
            </w:r>
          </w:p>
        </w:tc>
        <w:tc>
          <w:tcPr>
            <w:tcW w:w="1643"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157</w:t>
            </w:r>
          </w:p>
        </w:tc>
        <w:tc>
          <w:tcPr>
            <w:tcW w:w="675" w:type="dxa"/>
          </w:tcPr>
          <w:p w:rsidR="0049042A" w:rsidRPr="002A78D7" w:rsidRDefault="0049042A" w:rsidP="002A78D7">
            <w:pPr>
              <w:keepNext/>
              <w:keepLines/>
              <w:jc w:val="center"/>
              <w:rPr>
                <w:rFonts w:ascii="Arial" w:hAnsi="Arial" w:cs="Arial"/>
                <w:sz w:val="20"/>
                <w:szCs w:val="20"/>
              </w:rPr>
            </w:pPr>
          </w:p>
        </w:tc>
        <w:tc>
          <w:tcPr>
            <w:tcW w:w="1620"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96</w:t>
            </w:r>
          </w:p>
        </w:tc>
        <w:tc>
          <w:tcPr>
            <w:tcW w:w="1643"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91</w:t>
            </w:r>
          </w:p>
        </w:tc>
      </w:tr>
      <w:tr w:rsidR="0049042A" w:rsidRPr="003E059F">
        <w:tc>
          <w:tcPr>
            <w:tcW w:w="2358" w:type="dxa"/>
          </w:tcPr>
          <w:p w:rsidR="0049042A" w:rsidRPr="002A78D7" w:rsidRDefault="0049042A" w:rsidP="002A78D7">
            <w:pPr>
              <w:keepNext/>
              <w:keepLines/>
              <w:jc w:val="center"/>
              <w:rPr>
                <w:rFonts w:ascii="Arial" w:hAnsi="Arial" w:cs="Arial"/>
                <w:b/>
                <w:sz w:val="20"/>
                <w:szCs w:val="20"/>
              </w:rPr>
            </w:pPr>
            <w:r w:rsidRPr="002A78D7">
              <w:rPr>
                <w:rFonts w:ascii="Arial" w:hAnsi="Arial" w:cs="Arial"/>
                <w:b/>
                <w:sz w:val="20"/>
                <w:szCs w:val="20"/>
              </w:rPr>
              <w:t>0.060</w:t>
            </w:r>
          </w:p>
        </w:tc>
        <w:tc>
          <w:tcPr>
            <w:tcW w:w="1642" w:type="dxa"/>
          </w:tcPr>
          <w:p w:rsidR="0049042A" w:rsidRPr="002A78D7" w:rsidRDefault="0049042A" w:rsidP="002A78D7">
            <w:pPr>
              <w:keepNext/>
              <w:keepLines/>
              <w:jc w:val="center"/>
              <w:rPr>
                <w:rFonts w:ascii="Arial" w:hAnsi="Arial" w:cs="Arial"/>
                <w:b/>
                <w:sz w:val="20"/>
                <w:szCs w:val="20"/>
              </w:rPr>
            </w:pPr>
            <w:r w:rsidRPr="002A78D7">
              <w:rPr>
                <w:rFonts w:ascii="Arial" w:hAnsi="Arial" w:cs="Arial"/>
                <w:b/>
                <w:sz w:val="20"/>
                <w:szCs w:val="20"/>
              </w:rPr>
              <w:t>20</w:t>
            </w:r>
          </w:p>
        </w:tc>
        <w:tc>
          <w:tcPr>
            <w:tcW w:w="1643"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132</w:t>
            </w:r>
          </w:p>
        </w:tc>
        <w:tc>
          <w:tcPr>
            <w:tcW w:w="675" w:type="dxa"/>
          </w:tcPr>
          <w:p w:rsidR="0049042A" w:rsidRPr="002A78D7" w:rsidRDefault="0049042A" w:rsidP="002A78D7">
            <w:pPr>
              <w:keepNext/>
              <w:keepLines/>
              <w:jc w:val="center"/>
              <w:rPr>
                <w:rFonts w:ascii="Arial" w:hAnsi="Arial" w:cs="Arial"/>
                <w:sz w:val="20"/>
                <w:szCs w:val="20"/>
              </w:rPr>
            </w:pPr>
          </w:p>
        </w:tc>
        <w:tc>
          <w:tcPr>
            <w:tcW w:w="1620"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81</w:t>
            </w:r>
          </w:p>
        </w:tc>
        <w:tc>
          <w:tcPr>
            <w:tcW w:w="1643"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77</w:t>
            </w:r>
          </w:p>
        </w:tc>
      </w:tr>
      <w:tr w:rsidR="0049042A" w:rsidRPr="003E059F">
        <w:tc>
          <w:tcPr>
            <w:tcW w:w="2358"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0.075</w:t>
            </w:r>
          </w:p>
        </w:tc>
        <w:tc>
          <w:tcPr>
            <w:tcW w:w="1642"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13</w:t>
            </w:r>
          </w:p>
        </w:tc>
        <w:tc>
          <w:tcPr>
            <w:tcW w:w="1643"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84</w:t>
            </w:r>
          </w:p>
        </w:tc>
        <w:tc>
          <w:tcPr>
            <w:tcW w:w="675" w:type="dxa"/>
          </w:tcPr>
          <w:p w:rsidR="0049042A" w:rsidRPr="002A78D7" w:rsidRDefault="0049042A" w:rsidP="002A78D7">
            <w:pPr>
              <w:keepNext/>
              <w:keepLines/>
              <w:jc w:val="center"/>
              <w:rPr>
                <w:rFonts w:ascii="Arial" w:hAnsi="Arial" w:cs="Arial"/>
                <w:sz w:val="20"/>
                <w:szCs w:val="20"/>
              </w:rPr>
            </w:pPr>
          </w:p>
        </w:tc>
        <w:tc>
          <w:tcPr>
            <w:tcW w:w="1620"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52</w:t>
            </w:r>
          </w:p>
        </w:tc>
        <w:tc>
          <w:tcPr>
            <w:tcW w:w="1643"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49</w:t>
            </w:r>
          </w:p>
        </w:tc>
      </w:tr>
      <w:tr w:rsidR="0049042A" w:rsidRPr="003E059F">
        <w:tc>
          <w:tcPr>
            <w:tcW w:w="2358" w:type="dxa"/>
          </w:tcPr>
          <w:p w:rsidR="0049042A" w:rsidRPr="002A78D7" w:rsidRDefault="0049042A" w:rsidP="002A78D7">
            <w:pPr>
              <w:keepNext/>
              <w:keepLines/>
              <w:jc w:val="center"/>
              <w:rPr>
                <w:rFonts w:ascii="Arial" w:hAnsi="Arial" w:cs="Arial"/>
                <w:b/>
                <w:sz w:val="20"/>
                <w:szCs w:val="20"/>
              </w:rPr>
            </w:pPr>
            <w:r w:rsidRPr="002A78D7">
              <w:rPr>
                <w:rFonts w:ascii="Arial" w:hAnsi="Arial" w:cs="Arial"/>
                <w:b/>
                <w:sz w:val="20"/>
                <w:szCs w:val="20"/>
              </w:rPr>
              <w:t>0.100</w:t>
            </w:r>
          </w:p>
        </w:tc>
        <w:tc>
          <w:tcPr>
            <w:tcW w:w="1642"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7</w:t>
            </w:r>
          </w:p>
        </w:tc>
        <w:tc>
          <w:tcPr>
            <w:tcW w:w="1643"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47</w:t>
            </w:r>
          </w:p>
        </w:tc>
        <w:tc>
          <w:tcPr>
            <w:tcW w:w="675" w:type="dxa"/>
          </w:tcPr>
          <w:p w:rsidR="0049042A" w:rsidRPr="002A78D7" w:rsidRDefault="0049042A" w:rsidP="002A78D7">
            <w:pPr>
              <w:keepNext/>
              <w:keepLines/>
              <w:jc w:val="center"/>
              <w:rPr>
                <w:rFonts w:ascii="Arial" w:hAnsi="Arial" w:cs="Arial"/>
                <w:b/>
                <w:sz w:val="20"/>
                <w:szCs w:val="20"/>
              </w:rPr>
            </w:pPr>
          </w:p>
        </w:tc>
        <w:tc>
          <w:tcPr>
            <w:tcW w:w="1620" w:type="dxa"/>
          </w:tcPr>
          <w:p w:rsidR="0049042A" w:rsidRPr="002A78D7" w:rsidRDefault="0049042A" w:rsidP="002A78D7">
            <w:pPr>
              <w:keepNext/>
              <w:keepLines/>
              <w:jc w:val="center"/>
              <w:rPr>
                <w:rFonts w:ascii="Arial" w:hAnsi="Arial" w:cs="Arial"/>
                <w:b/>
                <w:sz w:val="20"/>
                <w:szCs w:val="20"/>
              </w:rPr>
            </w:pPr>
            <w:r w:rsidRPr="002A78D7">
              <w:rPr>
                <w:rFonts w:ascii="Arial" w:hAnsi="Arial" w:cs="Arial"/>
                <w:b/>
                <w:sz w:val="20"/>
                <w:szCs w:val="20"/>
              </w:rPr>
              <w:t>29</w:t>
            </w:r>
          </w:p>
        </w:tc>
        <w:tc>
          <w:tcPr>
            <w:tcW w:w="1643" w:type="dxa"/>
          </w:tcPr>
          <w:p w:rsidR="0049042A" w:rsidRPr="002A78D7" w:rsidRDefault="0049042A" w:rsidP="002A78D7">
            <w:pPr>
              <w:keepNext/>
              <w:keepLines/>
              <w:jc w:val="center"/>
              <w:rPr>
                <w:rFonts w:ascii="Arial" w:hAnsi="Arial" w:cs="Arial"/>
                <w:b/>
                <w:sz w:val="20"/>
                <w:szCs w:val="20"/>
              </w:rPr>
            </w:pPr>
            <w:r w:rsidRPr="002A78D7">
              <w:rPr>
                <w:rFonts w:ascii="Arial" w:hAnsi="Arial" w:cs="Arial"/>
                <w:b/>
                <w:sz w:val="20"/>
                <w:szCs w:val="20"/>
              </w:rPr>
              <w:t>28</w:t>
            </w:r>
          </w:p>
        </w:tc>
      </w:tr>
      <w:tr w:rsidR="0049042A" w:rsidRPr="003E059F">
        <w:tc>
          <w:tcPr>
            <w:tcW w:w="2358" w:type="dxa"/>
          </w:tcPr>
          <w:p w:rsidR="0049042A" w:rsidRPr="002A78D7" w:rsidRDefault="0049042A" w:rsidP="002A78D7">
            <w:pPr>
              <w:keepNext/>
              <w:keepLines/>
              <w:jc w:val="center"/>
              <w:rPr>
                <w:rFonts w:ascii="Arial" w:hAnsi="Arial" w:cs="Arial"/>
                <w:b/>
                <w:sz w:val="20"/>
                <w:szCs w:val="20"/>
              </w:rPr>
            </w:pPr>
            <w:r w:rsidRPr="002A78D7">
              <w:rPr>
                <w:rFonts w:ascii="Arial" w:hAnsi="Arial" w:cs="Arial"/>
                <w:b/>
                <w:sz w:val="20"/>
                <w:szCs w:val="20"/>
              </w:rPr>
              <w:t>0.150</w:t>
            </w:r>
          </w:p>
        </w:tc>
        <w:tc>
          <w:tcPr>
            <w:tcW w:w="1642"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3</w:t>
            </w:r>
          </w:p>
        </w:tc>
        <w:tc>
          <w:tcPr>
            <w:tcW w:w="1643" w:type="dxa"/>
          </w:tcPr>
          <w:p w:rsidR="0049042A" w:rsidRPr="002A78D7" w:rsidRDefault="0049042A" w:rsidP="002A78D7">
            <w:pPr>
              <w:keepNext/>
              <w:keepLines/>
              <w:jc w:val="center"/>
              <w:rPr>
                <w:rFonts w:ascii="Arial" w:hAnsi="Arial" w:cs="Arial"/>
                <w:b/>
                <w:sz w:val="20"/>
                <w:szCs w:val="20"/>
              </w:rPr>
            </w:pPr>
            <w:r w:rsidRPr="002A78D7">
              <w:rPr>
                <w:rFonts w:ascii="Arial" w:hAnsi="Arial" w:cs="Arial"/>
                <w:b/>
                <w:sz w:val="20"/>
                <w:szCs w:val="20"/>
              </w:rPr>
              <w:t>21</w:t>
            </w:r>
          </w:p>
        </w:tc>
        <w:tc>
          <w:tcPr>
            <w:tcW w:w="675" w:type="dxa"/>
          </w:tcPr>
          <w:p w:rsidR="0049042A" w:rsidRPr="002A78D7" w:rsidRDefault="0049042A" w:rsidP="002A78D7">
            <w:pPr>
              <w:keepNext/>
              <w:keepLines/>
              <w:jc w:val="center"/>
              <w:rPr>
                <w:rFonts w:ascii="Arial" w:hAnsi="Arial" w:cs="Arial"/>
                <w:sz w:val="20"/>
                <w:szCs w:val="20"/>
              </w:rPr>
            </w:pPr>
          </w:p>
        </w:tc>
        <w:tc>
          <w:tcPr>
            <w:tcW w:w="1620"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13</w:t>
            </w:r>
          </w:p>
        </w:tc>
        <w:tc>
          <w:tcPr>
            <w:tcW w:w="1643" w:type="dxa"/>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12</w:t>
            </w:r>
          </w:p>
        </w:tc>
      </w:tr>
      <w:tr w:rsidR="0049042A" w:rsidRPr="003E059F">
        <w:tc>
          <w:tcPr>
            <w:tcW w:w="2358" w:type="dxa"/>
            <w:tcBorders>
              <w:bottom w:val="single" w:sz="4" w:space="0" w:color="000000"/>
            </w:tcBorders>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0.200</w:t>
            </w:r>
          </w:p>
        </w:tc>
        <w:tc>
          <w:tcPr>
            <w:tcW w:w="1642" w:type="dxa"/>
            <w:tcBorders>
              <w:bottom w:val="single" w:sz="4" w:space="0" w:color="000000"/>
            </w:tcBorders>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2</w:t>
            </w:r>
          </w:p>
        </w:tc>
        <w:tc>
          <w:tcPr>
            <w:tcW w:w="1643" w:type="dxa"/>
            <w:tcBorders>
              <w:bottom w:val="single" w:sz="4" w:space="0" w:color="000000"/>
            </w:tcBorders>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12</w:t>
            </w:r>
          </w:p>
        </w:tc>
        <w:tc>
          <w:tcPr>
            <w:tcW w:w="675" w:type="dxa"/>
            <w:tcBorders>
              <w:bottom w:val="single" w:sz="4" w:space="0" w:color="000000"/>
            </w:tcBorders>
          </w:tcPr>
          <w:p w:rsidR="0049042A" w:rsidRPr="002A78D7" w:rsidRDefault="0049042A" w:rsidP="002A78D7">
            <w:pPr>
              <w:keepNext/>
              <w:keepLines/>
              <w:jc w:val="center"/>
              <w:rPr>
                <w:rFonts w:ascii="Arial" w:hAnsi="Arial" w:cs="Arial"/>
                <w:sz w:val="20"/>
                <w:szCs w:val="20"/>
              </w:rPr>
            </w:pPr>
          </w:p>
        </w:tc>
        <w:tc>
          <w:tcPr>
            <w:tcW w:w="1620" w:type="dxa"/>
            <w:tcBorders>
              <w:bottom w:val="single" w:sz="4" w:space="0" w:color="000000"/>
            </w:tcBorders>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7</w:t>
            </w:r>
          </w:p>
        </w:tc>
        <w:tc>
          <w:tcPr>
            <w:tcW w:w="1643" w:type="dxa"/>
            <w:tcBorders>
              <w:bottom w:val="single" w:sz="4" w:space="0" w:color="000000"/>
            </w:tcBorders>
          </w:tcPr>
          <w:p w:rsidR="0049042A" w:rsidRPr="002A78D7" w:rsidRDefault="0049042A" w:rsidP="002A78D7">
            <w:pPr>
              <w:keepNext/>
              <w:keepLines/>
              <w:jc w:val="center"/>
              <w:rPr>
                <w:rFonts w:ascii="Arial" w:hAnsi="Arial" w:cs="Arial"/>
                <w:sz w:val="20"/>
                <w:szCs w:val="20"/>
              </w:rPr>
            </w:pPr>
            <w:r w:rsidRPr="002A78D7">
              <w:rPr>
                <w:rFonts w:ascii="Arial" w:hAnsi="Arial" w:cs="Arial"/>
                <w:sz w:val="20"/>
                <w:szCs w:val="20"/>
              </w:rPr>
              <w:t>7</w:t>
            </w:r>
          </w:p>
        </w:tc>
      </w:tr>
    </w:tbl>
    <w:p w:rsidR="0049042A" w:rsidRPr="006A544C" w:rsidRDefault="0049042A" w:rsidP="00275B2C"/>
    <w:p w:rsidR="0049042A" w:rsidRPr="006A544C" w:rsidRDefault="0049042A" w:rsidP="00275B2C"/>
    <w:p w:rsidR="0049042A" w:rsidRDefault="0049042A" w:rsidP="00275B2C">
      <w:pPr>
        <w:pStyle w:val="APP2nd"/>
      </w:pPr>
      <w:r>
        <w:t xml:space="preserve">Sample Size Recommendations </w:t>
      </w:r>
    </w:p>
    <w:p w:rsidR="0049042A" w:rsidRDefault="0049042A" w:rsidP="00275B2C">
      <w:r>
        <w:t>The</w:t>
      </w:r>
      <w:r w:rsidRPr="006A544C">
        <w:t xml:space="preserve"> </w:t>
      </w:r>
      <w:r>
        <w:t>simulation</w:t>
      </w:r>
      <w:r w:rsidR="00D70F55">
        <w:t xml:space="preserve"> results</w:t>
      </w:r>
      <w:r>
        <w:t xml:space="preserve"> indicate that a sample size of 20 transects yields lower estimated variances for frequency or proportion than 10 transects. For species richness estimates a </w:t>
      </w:r>
      <w:r w:rsidRPr="006A544C">
        <w:t>sample size of 20 transects</w:t>
      </w:r>
      <w:r>
        <w:t xml:space="preserve"> would provide a margin of error of no greater than 0.6 species, an acceptable range. Although increasing </w:t>
      </w:r>
      <w:proofErr w:type="gramStart"/>
      <w:r>
        <w:t>transect</w:t>
      </w:r>
      <w:proofErr w:type="gramEnd"/>
      <w:r>
        <w:t xml:space="preserve"> length in the simulations only provided small reductions in estimated variance, we recommend 1000m transects where possible to increase potential </w:t>
      </w:r>
      <w:r w:rsidR="00D70F55">
        <w:t>t</w:t>
      </w:r>
      <w:r>
        <w:t xml:space="preserve">o detect rare or new nonnative species. Longer transects are logistically less challenging than adding new short transects to cover the same amount of area. An additional consideration when selecting </w:t>
      </w:r>
      <w:proofErr w:type="gramStart"/>
      <w:r>
        <w:t>transect</w:t>
      </w:r>
      <w:proofErr w:type="gramEnd"/>
      <w:r>
        <w:t xml:space="preserve"> length should be the scale at which frequency is monitored for trends. For example, with 20 m long contiguous plots, </w:t>
      </w:r>
      <w:r w:rsidR="00D70F55">
        <w:t xml:space="preserve">a species’ </w:t>
      </w:r>
      <w:r>
        <w:t>frequency along a 500 m transect would have 26 possible values between 0-100% while a 1000 m transect would have 51 values, providing a finer scale at which to detect trends.</w:t>
      </w:r>
      <w:r w:rsidRPr="00466117">
        <w:t xml:space="preserve"> </w:t>
      </w:r>
      <w:r>
        <w:t xml:space="preserve">For these reasons, </w:t>
      </w:r>
      <w:r w:rsidR="00D70F55">
        <w:t xml:space="preserve">we will sample 20-1000 m transects </w:t>
      </w:r>
      <w:r>
        <w:t>in larger sampling frames or where possible</w:t>
      </w:r>
      <w:r w:rsidR="00D70F55">
        <w:t>.</w:t>
      </w:r>
      <w:r>
        <w:t xml:space="preserve"> </w:t>
      </w:r>
    </w:p>
    <w:p w:rsidR="0049042A" w:rsidRDefault="0049042A" w:rsidP="00275B2C"/>
    <w:p w:rsidR="0049042A" w:rsidRDefault="0049042A" w:rsidP="00275B2C"/>
    <w:p w:rsidR="0049042A" w:rsidRDefault="0049042A" w:rsidP="00275B2C">
      <w:pPr>
        <w:pStyle w:val="APP2nd"/>
      </w:pPr>
      <w:r>
        <w:t xml:space="preserve">Power Analysis </w:t>
      </w:r>
    </w:p>
    <w:p w:rsidR="0049042A" w:rsidRDefault="0049042A" w:rsidP="00BC2969">
      <w:bookmarkStart w:id="480" w:name="_Toc262050571"/>
      <w:r w:rsidRPr="00CA3CC7">
        <w:t xml:space="preserve">High values of statistical power correspond to a high probability of detecting change and low risk of missed-change (Type II) errors </w:t>
      </w:r>
      <w:r w:rsidR="00A64C00">
        <w:fldChar w:fldCharType="begin"/>
      </w:r>
      <w:r>
        <w:instrText xml:space="preserve"> ADDIN EN.CITE &lt;EndNote&gt;&lt;Cite&gt;&lt;Author&gt;Elzinga&lt;/Author&gt;&lt;Year&gt;2001&lt;/Year&gt;&lt;RecNum&gt;306&lt;/RecNum&gt;&lt;DisplayText&gt;(Elzinga et al. 2001)&lt;/DisplayText&gt;&lt;record&gt;&lt;rec-number&gt;306&lt;/rec-number&gt;&lt;foreign-keys&gt;&lt;key app="EN" db-id="29wd9fdxkttawpevre3ptatrsdx2se0wz5da"&gt;306&lt;/key&gt;&lt;/foreign-keys&gt;&lt;ref-type name="Book"&gt;6&lt;/ref-type&gt;&lt;contributors&gt;&lt;authors&gt;&lt;author&gt;Elzinga, Caryl L.&lt;/author&gt;&lt;author&gt;Salzer, Daniel W.&lt;/author&gt;&lt;author&gt;Willoughby, John W.&lt;/author&gt;&lt;author&gt;Gibbs, James P.&lt;/author&gt;&lt;/authors&gt;&lt;/contributors&gt;&lt;titles&gt;&lt;title&gt;Monitoring Plant and Animal Populations&lt;/title&gt;&lt;/titles&gt;&lt;dates&gt;&lt;year&gt;2001&lt;/year&gt;&lt;/dates&gt;&lt;pub-location&gt;Malden, MA&lt;/pub-location&gt;&lt;publisher&gt;Blackwell Science&lt;/publisher&gt;&lt;urls&gt;&lt;/urls&gt;&lt;/record&gt;&lt;/Cite&gt;&lt;/EndNote&gt;</w:instrText>
      </w:r>
      <w:r w:rsidR="00A64C00">
        <w:fldChar w:fldCharType="separate"/>
      </w:r>
      <w:r>
        <w:rPr>
          <w:noProof/>
        </w:rPr>
        <w:t>(Elzinga et al. 2001)</w:t>
      </w:r>
      <w:r w:rsidR="00A64C00">
        <w:fldChar w:fldCharType="end"/>
      </w:r>
      <w:r w:rsidRPr="00CA3CC7">
        <w:t xml:space="preserve">. In general, statistical power can be increased by reducing standard deviation or increasing precision through efficient sampling designs or through increased sample size. Power analyses were conducted on individual target </w:t>
      </w:r>
      <w:r w:rsidR="005C06B9">
        <w:t>nonnative</w:t>
      </w:r>
      <w:r w:rsidRPr="00CA3CC7">
        <w:t xml:space="preserve"> species frequency and combined </w:t>
      </w:r>
      <w:r>
        <w:t>nonnative</w:t>
      </w:r>
      <w:r w:rsidRPr="00CA3CC7">
        <w:t xml:space="preserve"> species richness using pilot data in order to examine the probability of detecting a </w:t>
      </w:r>
      <w:r>
        <w:t>5</w:t>
      </w:r>
      <w:r w:rsidRPr="00CA3CC7">
        <w:t xml:space="preserve">0% change over a </w:t>
      </w:r>
      <w:r>
        <w:t>10</w:t>
      </w:r>
      <w:r w:rsidRPr="00CA3CC7">
        <w:t xml:space="preserve"> year period</w:t>
      </w:r>
      <w:r w:rsidRPr="00236DB4">
        <w:t>.</w:t>
      </w:r>
      <w:bookmarkEnd w:id="480"/>
      <w:r w:rsidRPr="00B934F4">
        <w:t xml:space="preserve"> </w:t>
      </w:r>
    </w:p>
    <w:p w:rsidR="0049042A" w:rsidRPr="00B12E84" w:rsidRDefault="0049042A" w:rsidP="00BC2969"/>
    <w:p w:rsidR="0049042A" w:rsidRDefault="0049042A" w:rsidP="00275B2C">
      <w:r>
        <w:t>Power is a function of</w:t>
      </w:r>
      <w:r w:rsidR="00FA44C0">
        <w:t>:</w:t>
      </w:r>
      <w:r>
        <w:t xml:space="preserve"> sample size (n), trend effect size, values of the means (</w:t>
      </w:r>
      <w:r w:rsidRPr="002D6A7C">
        <w:rPr>
          <w:i/>
        </w:rPr>
        <w:t>µ</w:t>
      </w:r>
      <w:r>
        <w:t>) and variances, and probability of a Type I error (</w:t>
      </w:r>
      <w:r>
        <w:rPr>
          <w:szCs w:val="24"/>
        </w:rPr>
        <w:sym w:font="Symbol MT" w:char="F061"/>
      </w:r>
      <w:r>
        <w:t xml:space="preserve">). For these analyses, we set </w:t>
      </w:r>
      <w:r>
        <w:rPr>
          <w:szCs w:val="24"/>
        </w:rPr>
        <w:sym w:font="Symbol MT" w:char="F061"/>
      </w:r>
      <w:r>
        <w:t>=0.10, n = 20 or 30, and the number of years of monitoring (</w:t>
      </w:r>
      <w:r w:rsidRPr="00BE05F9">
        <w:rPr>
          <w:i/>
        </w:rPr>
        <w:t>T</w:t>
      </w:r>
      <w:r>
        <w:t xml:space="preserve">) equal to 10. Note that we define a given effect size (or net trend) as a function of the </w:t>
      </w:r>
      <w:r w:rsidR="00FA44C0">
        <w:t xml:space="preserve">10-year </w:t>
      </w:r>
      <w:r>
        <w:t>monitoring period length</w:t>
      </w:r>
      <w:r w:rsidR="00FA44C0">
        <w:t>.</w:t>
      </w:r>
      <w:r>
        <w:t xml:space="preserve"> Equivalent net trend for a longer monitoring period would result in lower power for trend detection because the annual trend </w:t>
      </w:r>
      <w:r>
        <w:lastRenderedPageBreak/>
        <w:t>would be smaller. We specified the effect size as a multiple (</w:t>
      </w:r>
      <w:r>
        <w:rPr>
          <w:szCs w:val="24"/>
        </w:rPr>
        <w:sym w:font="Symbol MT" w:char="F044"/>
      </w:r>
      <w:r>
        <w:t xml:space="preserve">) of mean response in 2008 for frequency </w:t>
      </w:r>
      <w:r>
        <w:rPr>
          <w:szCs w:val="24"/>
        </w:rPr>
        <w:sym w:font="Symbol MT" w:char="F044"/>
      </w:r>
      <w:r>
        <w:t xml:space="preserve"> = 1, 1.25</w:t>
      </w:r>
      <w:proofErr w:type="gramStart"/>
      <w:r>
        <w:t>,…,</w:t>
      </w:r>
      <w:proofErr w:type="gramEnd"/>
      <w:r>
        <w:t xml:space="preserve"> 2.00 and for richness </w:t>
      </w:r>
      <w:r>
        <w:rPr>
          <w:szCs w:val="24"/>
        </w:rPr>
        <w:sym w:font="Symbol MT" w:char="F044"/>
      </w:r>
      <w:r>
        <w:t xml:space="preserve">=1, 1.05,…, 1.25. </w:t>
      </w:r>
      <w:r w:rsidRPr="00236DB4">
        <w:t>Values for means and variances were calculated based on the two available pilot data sets (Jacobi and Bio 2001 and Ainsworth et al. 2008) using</w:t>
      </w:r>
      <w:r>
        <w:t xml:space="preserve"> models described below (e</w:t>
      </w:r>
      <w:r w:rsidRPr="00236DB4">
        <w:t>qs</w:t>
      </w:r>
      <w:r>
        <w:t>.</w:t>
      </w:r>
      <w:r w:rsidRPr="00236DB4">
        <w:t xml:space="preserve"> </w:t>
      </w:r>
      <w:proofErr w:type="gramStart"/>
      <w:r>
        <w:t>C.</w:t>
      </w:r>
      <w:r w:rsidRPr="00236DB4">
        <w:t>8 – 18).</w:t>
      </w:r>
      <w:proofErr w:type="gramEnd"/>
      <w:r>
        <w:t xml:space="preserve"> </w:t>
      </w:r>
    </w:p>
    <w:p w:rsidR="0049042A" w:rsidRDefault="0049042A" w:rsidP="00275B2C"/>
    <w:p w:rsidR="0049042A" w:rsidRDefault="0049042A" w:rsidP="00275B2C">
      <w:r w:rsidRPr="004228BF">
        <w:t>Power was approximated for frequency and richness using Monte Carlo simulations</w:t>
      </w:r>
      <w:r>
        <w:t xml:space="preserve">. For each of the 1000 iterations, we performed the following steps: </w:t>
      </w:r>
      <w:r w:rsidR="00FA44C0">
        <w:t>(</w:t>
      </w:r>
      <w:r>
        <w:t>1) generate</w:t>
      </w:r>
      <w:r w:rsidR="00FA44C0">
        <w:t>d</w:t>
      </w:r>
      <w:r>
        <w:t xml:space="preserve"> n transect effects by sampling at random with replacement from the range of values in the sample</w:t>
      </w:r>
      <w:r w:rsidR="00CF3C60">
        <w:rPr>
          <w:noProof/>
          <w:position w:val="-12"/>
        </w:rPr>
        <w:drawing>
          <wp:inline distT="0" distB="0" distL="0" distR="0">
            <wp:extent cx="885825" cy="200025"/>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0" cstate="print"/>
                    <a:srcRect/>
                    <a:stretch>
                      <a:fillRect/>
                    </a:stretch>
                  </pic:blipFill>
                  <pic:spPr bwMode="auto">
                    <a:xfrm>
                      <a:off x="0" y="0"/>
                      <a:ext cx="885825" cy="200025"/>
                    </a:xfrm>
                    <a:prstGeom prst="rect">
                      <a:avLst/>
                    </a:prstGeom>
                    <a:noFill/>
                    <a:ln w="9525">
                      <a:noFill/>
                      <a:miter lim="800000"/>
                      <a:headEnd/>
                      <a:tailEnd/>
                    </a:ln>
                  </pic:spPr>
                </pic:pic>
              </a:graphicData>
            </a:graphic>
          </wp:inline>
        </w:drawing>
      </w:r>
      <w:r>
        <w:t xml:space="preserve">, </w:t>
      </w:r>
      <w:r w:rsidR="00FA44C0">
        <w:t>(</w:t>
      </w:r>
      <w:r>
        <w:t xml:space="preserve">2) starting with year 0, increased the mean values so that after 10 years, the mean would be </w:t>
      </w:r>
      <w:r>
        <w:rPr>
          <w:szCs w:val="24"/>
        </w:rPr>
        <w:sym w:font="Symbol MT" w:char="F044"/>
      </w:r>
      <w:r>
        <w:t xml:space="preserve"> times what they were at the beginning, </w:t>
      </w:r>
      <w:r w:rsidR="00FA44C0">
        <w:t>(</w:t>
      </w:r>
      <w:r>
        <w:t>3)</w:t>
      </w:r>
      <w:r w:rsidRPr="00DD2951">
        <w:t xml:space="preserve"> </w:t>
      </w:r>
      <w:r>
        <w:t>generated average mean values (</w:t>
      </w:r>
      <w:r w:rsidRPr="002D6A7C">
        <w:rPr>
          <w:i/>
        </w:rPr>
        <w:t>µ</w:t>
      </w:r>
      <w:r w:rsidRPr="00BE05F9">
        <w:rPr>
          <w:i/>
          <w:vertAlign w:val="subscript"/>
        </w:rPr>
        <w:t>ij</w:t>
      </w:r>
      <w:r>
        <w:t>), by adding random error (</w:t>
      </w:r>
      <w:r w:rsidRPr="00BE05F9">
        <w:rPr>
          <w:i/>
        </w:rPr>
        <w:t>e</w:t>
      </w:r>
      <w:r w:rsidRPr="00BE05F9">
        <w:rPr>
          <w:i/>
          <w:vertAlign w:val="subscript"/>
        </w:rPr>
        <w:t>ij</w:t>
      </w:r>
      <w:r w:rsidRPr="00BE05F9">
        <w:t>)</w:t>
      </w:r>
      <w:r>
        <w:t xml:space="preserve">, and </w:t>
      </w:r>
      <w:r w:rsidR="00FA44C0">
        <w:t>(</w:t>
      </w:r>
      <w:r>
        <w:t>4) ran the mixed model analysis below. Note that if</w:t>
      </w:r>
      <w:r w:rsidRPr="00BE05F9">
        <w:rPr>
          <w:i/>
        </w:rPr>
        <w:t xml:space="preserve"> </w:t>
      </w:r>
      <w:r w:rsidRPr="002D6A7C">
        <w:rPr>
          <w:i/>
        </w:rPr>
        <w:t>µ</w:t>
      </w:r>
      <w:r>
        <w:rPr>
          <w:vertAlign w:val="subscript"/>
        </w:rPr>
        <w:t>ij</w:t>
      </w:r>
      <w:r>
        <w:t xml:space="preserve"> is negative, it was set to 0. Then we estimated power as the proportion of times the hypothesis </w:t>
      </w:r>
      <w:r w:rsidR="00CF3C60">
        <w:rPr>
          <w:noProof/>
          <w:position w:val="-12"/>
        </w:rPr>
        <w:drawing>
          <wp:inline distT="0" distB="0" distL="0" distR="0">
            <wp:extent cx="1276350" cy="238125"/>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1" cstate="print"/>
                    <a:srcRect/>
                    <a:stretch>
                      <a:fillRect/>
                    </a:stretch>
                  </pic:blipFill>
                  <pic:spPr bwMode="auto">
                    <a:xfrm>
                      <a:off x="0" y="0"/>
                      <a:ext cx="1276350" cy="238125"/>
                    </a:xfrm>
                    <a:prstGeom prst="rect">
                      <a:avLst/>
                    </a:prstGeom>
                    <a:noFill/>
                    <a:ln w="9525">
                      <a:noFill/>
                      <a:miter lim="800000"/>
                      <a:headEnd/>
                      <a:tailEnd/>
                    </a:ln>
                  </pic:spPr>
                </pic:pic>
              </a:graphicData>
            </a:graphic>
          </wp:inline>
        </w:drawing>
      </w:r>
      <w:r>
        <w:t xml:space="preserve"> was rejected at </w:t>
      </w:r>
      <w:proofErr w:type="gramStart"/>
      <w:r>
        <w:t xml:space="preserve">level </w:t>
      </w:r>
      <w:proofErr w:type="gramEnd"/>
      <w:r>
        <w:rPr>
          <w:szCs w:val="24"/>
        </w:rPr>
        <w:sym w:font="Symbol MT" w:char="F061"/>
      </w:r>
      <w:r>
        <w:t>. The resulting power curves are presented in Figures C.7 and C.8.</w:t>
      </w:r>
    </w:p>
    <w:p w:rsidR="0049042A" w:rsidRDefault="0049042A" w:rsidP="00275B2C"/>
    <w:p w:rsidR="0049042A" w:rsidRPr="00FC5723" w:rsidRDefault="0049042A" w:rsidP="00275B2C">
      <w:pPr>
        <w:pStyle w:val="APP3rd"/>
        <w:rPr>
          <w:sz w:val="22"/>
          <w:szCs w:val="22"/>
        </w:rPr>
      </w:pPr>
      <w:r w:rsidRPr="00FC5723">
        <w:rPr>
          <w:sz w:val="22"/>
          <w:szCs w:val="22"/>
        </w:rPr>
        <w:t xml:space="preserve">Frequency </w:t>
      </w:r>
    </w:p>
    <w:p w:rsidR="0049042A" w:rsidRDefault="0049042A" w:rsidP="00275B2C">
      <w:r>
        <w:t xml:space="preserve">To address non-normality of the data due to many values close to zero, we used a zero-inflated beta (0-beta) distribution (Opsina and Ferrari, 2010) which is a mixture of a point mass at zero and a beta random variable with range 0&lt;p&lt;1. The parameters of this distribution include </w:t>
      </w:r>
      <w:r w:rsidRPr="00441560">
        <w:rPr>
          <w:i/>
        </w:rPr>
        <w:t>p</w:t>
      </w:r>
      <w:r w:rsidRPr="00441560">
        <w:rPr>
          <w:i/>
          <w:vertAlign w:val="subscript"/>
        </w:rPr>
        <w:t>0</w:t>
      </w:r>
      <w:r>
        <w:t>, the proportion of zeros, and the parameters of the beta distribution. We took the beta parameters to be its mean</w:t>
      </w:r>
      <w:proofErr w:type="gramStart"/>
      <w:r>
        <w:t xml:space="preserve">, </w:t>
      </w:r>
      <w:proofErr w:type="gramEnd"/>
      <w:r w:rsidRPr="00441560">
        <w:rPr>
          <w:i/>
          <w:szCs w:val="24"/>
        </w:rPr>
        <w:sym w:font="Symbol" w:char="F06D"/>
      </w:r>
      <w:r>
        <w:t xml:space="preserve">, and scale parameter, </w:t>
      </w:r>
      <w:r w:rsidRPr="00441560">
        <w:rPr>
          <w:i/>
          <w:szCs w:val="24"/>
        </w:rPr>
        <w:sym w:font="Symbol MT" w:char="F066"/>
      </w:r>
      <w:r>
        <w:t xml:space="preserve">. We then used “PROC” NLMIXED in SAS software (2008) to fit this model using a logit model for </w:t>
      </w:r>
      <w:r w:rsidRPr="00441560">
        <w:rPr>
          <w:i/>
        </w:rPr>
        <w:t>p</w:t>
      </w:r>
      <w:r w:rsidRPr="00441560">
        <w:rPr>
          <w:i/>
          <w:vertAlign w:val="subscript"/>
        </w:rPr>
        <w:t>0</w:t>
      </w:r>
      <w:r>
        <w:t xml:space="preserve"> and </w:t>
      </w:r>
      <w:r w:rsidRPr="00441560">
        <w:rPr>
          <w:i/>
        </w:rPr>
        <w:t>µ</w:t>
      </w:r>
      <w:r>
        <w:t>. That is, we assumed that</w:t>
      </w:r>
    </w:p>
    <w:p w:rsidR="0049042A" w:rsidRDefault="0049042A" w:rsidP="00275B2C">
      <w:pPr>
        <w:tabs>
          <w:tab w:val="center" w:pos="4320"/>
          <w:tab w:val="left" w:pos="7920"/>
        </w:tabs>
      </w:pPr>
      <w:r>
        <w:tab/>
      </w:r>
      <w:r w:rsidR="00A64C00" w:rsidRPr="002A78D7">
        <w:fldChar w:fldCharType="begin"/>
      </w:r>
      <w:r w:rsidRPr="002A78D7">
        <w:instrText xml:space="preserve"> QUOTE </w:instrText>
      </w:r>
      <w:r w:rsidR="00CF3C60">
        <w:rPr>
          <w:noProof/>
        </w:rPr>
        <w:drawing>
          <wp:inline distT="0" distB="0" distL="0" distR="0">
            <wp:extent cx="2533650" cy="15240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2" cstate="print">
                      <a:clrChange>
                        <a:clrFrom>
                          <a:srgbClr val="FFFFFF"/>
                        </a:clrFrom>
                        <a:clrTo>
                          <a:srgbClr val="FFFFFF">
                            <a:alpha val="0"/>
                          </a:srgbClr>
                        </a:clrTo>
                      </a:clrChange>
                    </a:blip>
                    <a:srcRect/>
                    <a:stretch>
                      <a:fillRect/>
                    </a:stretch>
                  </pic:blipFill>
                  <pic:spPr bwMode="auto">
                    <a:xfrm>
                      <a:off x="0" y="0"/>
                      <a:ext cx="2533650" cy="152400"/>
                    </a:xfrm>
                    <a:prstGeom prst="rect">
                      <a:avLst/>
                    </a:prstGeom>
                    <a:noFill/>
                    <a:ln w="9525">
                      <a:noFill/>
                      <a:miter lim="800000"/>
                      <a:headEnd/>
                      <a:tailEnd/>
                    </a:ln>
                  </pic:spPr>
                </pic:pic>
              </a:graphicData>
            </a:graphic>
          </wp:inline>
        </w:drawing>
      </w:r>
      <w:r w:rsidRPr="002A78D7">
        <w:instrText xml:space="preserve"> </w:instrText>
      </w:r>
      <w:r w:rsidR="00A64C00" w:rsidRPr="002A78D7">
        <w:fldChar w:fldCharType="separate"/>
      </w:r>
      <w:r w:rsidR="00CF3C60">
        <w:rPr>
          <w:noProof/>
        </w:rPr>
        <w:drawing>
          <wp:inline distT="0" distB="0" distL="0" distR="0">
            <wp:extent cx="2524125" cy="152400"/>
            <wp:effectExtent l="1905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2" cstate="print">
                      <a:clrChange>
                        <a:clrFrom>
                          <a:srgbClr val="FFFFFF"/>
                        </a:clrFrom>
                        <a:clrTo>
                          <a:srgbClr val="FFFFFF">
                            <a:alpha val="0"/>
                          </a:srgbClr>
                        </a:clrTo>
                      </a:clrChange>
                    </a:blip>
                    <a:srcRect/>
                    <a:stretch>
                      <a:fillRect/>
                    </a:stretch>
                  </pic:blipFill>
                  <pic:spPr bwMode="auto">
                    <a:xfrm>
                      <a:off x="0" y="0"/>
                      <a:ext cx="2524125" cy="152400"/>
                    </a:xfrm>
                    <a:prstGeom prst="rect">
                      <a:avLst/>
                    </a:prstGeom>
                    <a:noFill/>
                    <a:ln w="9525">
                      <a:noFill/>
                      <a:miter lim="800000"/>
                      <a:headEnd/>
                      <a:tailEnd/>
                    </a:ln>
                  </pic:spPr>
                </pic:pic>
              </a:graphicData>
            </a:graphic>
          </wp:inline>
        </w:drawing>
      </w:r>
      <w:r w:rsidR="00A64C00" w:rsidRPr="002A78D7">
        <w:fldChar w:fldCharType="end"/>
      </w:r>
      <w:r>
        <w:tab/>
      </w:r>
      <w:r w:rsidRPr="0036046B">
        <w:rPr>
          <w:rStyle w:val="EquationChar"/>
          <w:sz w:val="20"/>
        </w:rPr>
        <w:t>Equation C.8</w:t>
      </w:r>
    </w:p>
    <w:p w:rsidR="0049042A" w:rsidRDefault="0049042A" w:rsidP="00275B2C">
      <w:pPr>
        <w:tabs>
          <w:tab w:val="center" w:pos="4320"/>
          <w:tab w:val="left" w:pos="7920"/>
        </w:tabs>
        <w:ind w:left="2070" w:hanging="630"/>
      </w:pPr>
      <w:proofErr w:type="gramStart"/>
      <w:r>
        <w:t>where</w:t>
      </w:r>
      <w:proofErr w:type="gramEnd"/>
      <w:r>
        <w:t xml:space="preserve"> </w:t>
      </w:r>
      <w:r>
        <w:rPr>
          <w:szCs w:val="24"/>
        </w:rPr>
        <w:sym w:font="Symbol" w:char="F067"/>
      </w:r>
      <w:r>
        <w:rPr>
          <w:vertAlign w:val="subscript"/>
        </w:rPr>
        <w:t>0</w:t>
      </w:r>
      <w:r>
        <w:t xml:space="preserve"> is the intercept; </w:t>
      </w:r>
      <w:r w:rsidRPr="00C1085A">
        <w:rPr>
          <w:i/>
        </w:rPr>
        <w:t>tr</w:t>
      </w:r>
      <w:r w:rsidRPr="00C1085A">
        <w:rPr>
          <w:i/>
          <w:vertAlign w:val="subscript"/>
        </w:rPr>
        <w:t>i</w:t>
      </w:r>
      <w:r>
        <w:t xml:space="preserve"> is the random effect of the </w:t>
      </w:r>
      <w:r w:rsidRPr="00C1085A">
        <w:rPr>
          <w:i/>
        </w:rPr>
        <w:t>i</w:t>
      </w:r>
      <w:r>
        <w:t xml:space="preserve">-th transect, and </w:t>
      </w:r>
      <w:r>
        <w:rPr>
          <w:szCs w:val="24"/>
        </w:rPr>
        <w:sym w:font="Symbol" w:char="F067"/>
      </w:r>
      <w:r>
        <w:rPr>
          <w:vertAlign w:val="subscript"/>
        </w:rPr>
        <w:t>j</w:t>
      </w:r>
      <w:r>
        <w:t xml:space="preserve"> is the effect of year </w:t>
      </w:r>
      <w:r w:rsidRPr="00C1085A">
        <w:rPr>
          <w:i/>
        </w:rPr>
        <w:t>j</w:t>
      </w:r>
      <w:r>
        <w:t>.</w:t>
      </w:r>
    </w:p>
    <w:p w:rsidR="0049042A" w:rsidRDefault="0049042A" w:rsidP="00275B2C">
      <w:pPr>
        <w:tabs>
          <w:tab w:val="center" w:pos="4320"/>
          <w:tab w:val="left" w:pos="7920"/>
        </w:tabs>
      </w:pPr>
    </w:p>
    <w:p w:rsidR="0049042A" w:rsidRDefault="0049042A" w:rsidP="00275B2C">
      <w:pPr>
        <w:tabs>
          <w:tab w:val="center" w:pos="4320"/>
          <w:tab w:val="left" w:pos="7920"/>
        </w:tabs>
      </w:pPr>
      <w:r>
        <w:t>Also,</w:t>
      </w:r>
      <w:r w:rsidR="00CF3C60">
        <w:rPr>
          <w:noProof/>
          <w:position w:val="-4"/>
        </w:rPr>
        <w:drawing>
          <wp:inline distT="0" distB="0" distL="0" distR="0">
            <wp:extent cx="114300" cy="171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3" cstate="print"/>
                    <a:srcRect/>
                    <a:stretch>
                      <a:fillRect/>
                    </a:stretch>
                  </pic:blipFill>
                  <pic:spPr bwMode="auto">
                    <a:xfrm>
                      <a:off x="0" y="0"/>
                      <a:ext cx="114300" cy="171450"/>
                    </a:xfrm>
                    <a:prstGeom prst="rect">
                      <a:avLst/>
                    </a:prstGeom>
                    <a:noFill/>
                    <a:ln w="9525">
                      <a:noFill/>
                      <a:miter lim="800000"/>
                      <a:headEnd/>
                      <a:tailEnd/>
                    </a:ln>
                  </pic:spPr>
                </pic:pic>
              </a:graphicData>
            </a:graphic>
          </wp:inline>
        </w:drawing>
      </w:r>
    </w:p>
    <w:p w:rsidR="0049042A" w:rsidRDefault="0049042A" w:rsidP="00275B2C">
      <w:pPr>
        <w:tabs>
          <w:tab w:val="center" w:pos="4320"/>
          <w:tab w:val="left" w:pos="7920"/>
        </w:tabs>
      </w:pPr>
      <w:r>
        <w:tab/>
      </w:r>
      <w:r w:rsidR="00A64C00" w:rsidRPr="002A78D7">
        <w:fldChar w:fldCharType="begin"/>
      </w:r>
      <w:r w:rsidRPr="002A78D7">
        <w:instrText xml:space="preserve"> QUOTE </w:instrText>
      </w:r>
      <w:r w:rsidR="00CF3C60">
        <w:rPr>
          <w:noProof/>
        </w:rPr>
        <w:drawing>
          <wp:inline distT="0" distB="0" distL="0" distR="0">
            <wp:extent cx="2333625" cy="152400"/>
            <wp:effectExtent l="1905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4" cstate="print">
                      <a:clrChange>
                        <a:clrFrom>
                          <a:srgbClr val="FFFFFF"/>
                        </a:clrFrom>
                        <a:clrTo>
                          <a:srgbClr val="FFFFFF">
                            <a:alpha val="0"/>
                          </a:srgbClr>
                        </a:clrTo>
                      </a:clrChange>
                    </a:blip>
                    <a:srcRect/>
                    <a:stretch>
                      <a:fillRect/>
                    </a:stretch>
                  </pic:blipFill>
                  <pic:spPr bwMode="auto">
                    <a:xfrm>
                      <a:off x="0" y="0"/>
                      <a:ext cx="2333625" cy="152400"/>
                    </a:xfrm>
                    <a:prstGeom prst="rect">
                      <a:avLst/>
                    </a:prstGeom>
                    <a:noFill/>
                    <a:ln w="9525">
                      <a:noFill/>
                      <a:miter lim="800000"/>
                      <a:headEnd/>
                      <a:tailEnd/>
                    </a:ln>
                  </pic:spPr>
                </pic:pic>
              </a:graphicData>
            </a:graphic>
          </wp:inline>
        </w:drawing>
      </w:r>
      <w:r w:rsidRPr="002A78D7">
        <w:instrText xml:space="preserve"> </w:instrText>
      </w:r>
      <w:r w:rsidR="00A64C00" w:rsidRPr="002A78D7">
        <w:fldChar w:fldCharType="separate"/>
      </w:r>
      <w:r w:rsidR="00CF3C60">
        <w:rPr>
          <w:noProof/>
        </w:rPr>
        <w:drawing>
          <wp:inline distT="0" distB="0" distL="0" distR="0">
            <wp:extent cx="2333625" cy="152400"/>
            <wp:effectExtent l="1905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4" cstate="print">
                      <a:clrChange>
                        <a:clrFrom>
                          <a:srgbClr val="FFFFFF"/>
                        </a:clrFrom>
                        <a:clrTo>
                          <a:srgbClr val="FFFFFF">
                            <a:alpha val="0"/>
                          </a:srgbClr>
                        </a:clrTo>
                      </a:clrChange>
                    </a:blip>
                    <a:srcRect/>
                    <a:stretch>
                      <a:fillRect/>
                    </a:stretch>
                  </pic:blipFill>
                  <pic:spPr bwMode="auto">
                    <a:xfrm>
                      <a:off x="0" y="0"/>
                      <a:ext cx="2333625" cy="152400"/>
                    </a:xfrm>
                    <a:prstGeom prst="rect">
                      <a:avLst/>
                    </a:prstGeom>
                    <a:noFill/>
                    <a:ln w="9525">
                      <a:noFill/>
                      <a:miter lim="800000"/>
                      <a:headEnd/>
                      <a:tailEnd/>
                    </a:ln>
                  </pic:spPr>
                </pic:pic>
              </a:graphicData>
            </a:graphic>
          </wp:inline>
        </w:drawing>
      </w:r>
      <w:r w:rsidR="00A64C00" w:rsidRPr="002A78D7">
        <w:fldChar w:fldCharType="end"/>
      </w:r>
      <w:r>
        <w:tab/>
      </w:r>
      <w:r w:rsidRPr="0036046B">
        <w:rPr>
          <w:rFonts w:ascii="Arial" w:hAnsi="Arial" w:cs="Arial"/>
          <w:b/>
          <w:sz w:val="20"/>
        </w:rPr>
        <w:t>Equation C.</w:t>
      </w:r>
      <w:r w:rsidRPr="008A1B8E">
        <w:rPr>
          <w:rFonts w:ascii="Arial" w:hAnsi="Arial" w:cs="Arial"/>
          <w:b/>
          <w:sz w:val="20"/>
        </w:rPr>
        <w:t>9</w:t>
      </w:r>
      <w:r>
        <w:tab/>
      </w:r>
    </w:p>
    <w:p w:rsidR="0049042A" w:rsidRDefault="0049042A" w:rsidP="00275B2C">
      <w:pPr>
        <w:tabs>
          <w:tab w:val="center" w:pos="4320"/>
          <w:tab w:val="left" w:pos="7920"/>
        </w:tabs>
        <w:ind w:left="1440"/>
      </w:pPr>
      <w:proofErr w:type="gramStart"/>
      <w:r>
        <w:t>that</w:t>
      </w:r>
      <w:proofErr w:type="gramEnd"/>
      <w:r>
        <w:t xml:space="preserve"> is, the mean of p&gt;0 has a logit-linear model in transect and year effects. </w:t>
      </w:r>
    </w:p>
    <w:p w:rsidR="0049042A" w:rsidRDefault="0049042A" w:rsidP="00275B2C">
      <w:pPr>
        <w:tabs>
          <w:tab w:val="center" w:pos="4320"/>
          <w:tab w:val="left" w:pos="7920"/>
        </w:tabs>
      </w:pPr>
    </w:p>
    <w:p w:rsidR="0049042A" w:rsidRDefault="0049042A" w:rsidP="00275B2C">
      <w:pPr>
        <w:tabs>
          <w:tab w:val="center" w:pos="4320"/>
          <w:tab w:val="left" w:pos="7920"/>
        </w:tabs>
      </w:pPr>
      <w:r>
        <w:t xml:space="preserve">Under these two models, our null hypothesis is </w:t>
      </w:r>
    </w:p>
    <w:p w:rsidR="0049042A" w:rsidRDefault="0049042A" w:rsidP="00275B2C">
      <w:pPr>
        <w:tabs>
          <w:tab w:val="center" w:pos="4320"/>
          <w:tab w:val="left" w:pos="7920"/>
        </w:tabs>
      </w:pPr>
    </w:p>
    <w:p w:rsidR="0049042A" w:rsidRDefault="0049042A" w:rsidP="00275B2C">
      <w:pPr>
        <w:tabs>
          <w:tab w:val="center" w:pos="4320"/>
          <w:tab w:val="left" w:pos="7920"/>
        </w:tabs>
      </w:pPr>
      <w:r>
        <w:tab/>
      </w:r>
      <w:r w:rsidR="00CF3C60">
        <w:rPr>
          <w:noProof/>
          <w:position w:val="-12"/>
        </w:rPr>
        <w:drawing>
          <wp:inline distT="0" distB="0" distL="0" distR="0">
            <wp:extent cx="2628900" cy="2381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5" cstate="print"/>
                    <a:srcRect/>
                    <a:stretch>
                      <a:fillRect/>
                    </a:stretch>
                  </pic:blipFill>
                  <pic:spPr bwMode="auto">
                    <a:xfrm>
                      <a:off x="0" y="0"/>
                      <a:ext cx="2628900" cy="238125"/>
                    </a:xfrm>
                    <a:prstGeom prst="rect">
                      <a:avLst/>
                    </a:prstGeom>
                    <a:noFill/>
                    <a:ln w="9525">
                      <a:noFill/>
                      <a:miter lim="800000"/>
                      <a:headEnd/>
                      <a:tailEnd/>
                    </a:ln>
                  </pic:spPr>
                </pic:pic>
              </a:graphicData>
            </a:graphic>
          </wp:inline>
        </w:drawing>
      </w:r>
      <w:r>
        <w:rPr>
          <w:position w:val="-12"/>
        </w:rPr>
        <w:tab/>
      </w:r>
      <w:r w:rsidRPr="0036046B">
        <w:rPr>
          <w:rFonts w:ascii="Arial" w:hAnsi="Arial" w:cs="Arial"/>
          <w:b/>
          <w:position w:val="-12"/>
          <w:sz w:val="20"/>
          <w:szCs w:val="20"/>
        </w:rPr>
        <w:t>Equation C.</w:t>
      </w:r>
      <w:r w:rsidRPr="008A1B8E">
        <w:rPr>
          <w:rFonts w:ascii="Arial" w:hAnsi="Arial" w:cs="Arial"/>
          <w:b/>
          <w:position w:val="-12"/>
          <w:sz w:val="20"/>
          <w:szCs w:val="20"/>
        </w:rPr>
        <w:t>10</w:t>
      </w:r>
    </w:p>
    <w:p w:rsidR="0049042A" w:rsidRDefault="0049042A" w:rsidP="00275B2C">
      <w:pPr>
        <w:tabs>
          <w:tab w:val="center" w:pos="4320"/>
          <w:tab w:val="left" w:pos="7920"/>
        </w:tabs>
        <w:ind w:left="1440"/>
      </w:pPr>
      <w:proofErr w:type="gramStart"/>
      <w:r>
        <w:t>where</w:t>
      </w:r>
      <w:proofErr w:type="gramEnd"/>
      <w:r>
        <w:t xml:space="preserve"> </w:t>
      </w:r>
      <w:r w:rsidRPr="00C1085A">
        <w:rPr>
          <w:i/>
        </w:rPr>
        <w:t>T</w:t>
      </w:r>
      <w:r>
        <w:t xml:space="preserve"> is the number of years sampled. </w:t>
      </w:r>
    </w:p>
    <w:p w:rsidR="0049042A" w:rsidRDefault="0049042A" w:rsidP="00275B2C">
      <w:pPr>
        <w:tabs>
          <w:tab w:val="center" w:pos="4320"/>
          <w:tab w:val="left" w:pos="7920"/>
        </w:tabs>
        <w:ind w:left="1440"/>
      </w:pPr>
    </w:p>
    <w:p w:rsidR="0049042A" w:rsidRDefault="0049042A" w:rsidP="00275B2C">
      <w:pPr>
        <w:tabs>
          <w:tab w:val="center" w:pos="4320"/>
          <w:tab w:val="left" w:pos="7920"/>
        </w:tabs>
      </w:pPr>
      <w:r>
        <w:t xml:space="preserve">The null hypothesis states that year does not affect the proportion of zeros or the mean of nonzeros. Alternatively, if we are interested in a </w:t>
      </w:r>
      <w:r w:rsidRPr="00C1085A">
        <w:t>linear</w:t>
      </w:r>
      <w:r>
        <w:t xml:space="preserve"> increase or decrease over years, we would use the models</w:t>
      </w:r>
    </w:p>
    <w:p w:rsidR="0049042A" w:rsidRDefault="0049042A" w:rsidP="00275B2C">
      <w:pPr>
        <w:tabs>
          <w:tab w:val="center" w:pos="4320"/>
          <w:tab w:val="left" w:pos="7920"/>
        </w:tabs>
        <w:rPr>
          <w:position w:val="-32"/>
        </w:rPr>
      </w:pPr>
      <w:r>
        <w:tab/>
      </w:r>
      <w:r w:rsidR="00A64C00" w:rsidRPr="002A78D7">
        <w:fldChar w:fldCharType="begin"/>
      </w:r>
      <w:r w:rsidRPr="002A78D7">
        <w:instrText xml:space="preserve"> QUOTE </w:instrText>
      </w:r>
      <w:r w:rsidR="00CF3C60">
        <w:rPr>
          <w:noProof/>
        </w:rPr>
        <w:drawing>
          <wp:inline distT="0" distB="0" distL="0" distR="0">
            <wp:extent cx="2647950" cy="15240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6" cstate="print">
                      <a:clrChange>
                        <a:clrFrom>
                          <a:srgbClr val="FFFFFF"/>
                        </a:clrFrom>
                        <a:clrTo>
                          <a:srgbClr val="FFFFFF">
                            <a:alpha val="0"/>
                          </a:srgbClr>
                        </a:clrTo>
                      </a:clrChange>
                    </a:blip>
                    <a:srcRect/>
                    <a:stretch>
                      <a:fillRect/>
                    </a:stretch>
                  </pic:blipFill>
                  <pic:spPr bwMode="auto">
                    <a:xfrm>
                      <a:off x="0" y="0"/>
                      <a:ext cx="2647950" cy="152400"/>
                    </a:xfrm>
                    <a:prstGeom prst="rect">
                      <a:avLst/>
                    </a:prstGeom>
                    <a:noFill/>
                    <a:ln w="9525">
                      <a:noFill/>
                      <a:miter lim="800000"/>
                      <a:headEnd/>
                      <a:tailEnd/>
                    </a:ln>
                  </pic:spPr>
                </pic:pic>
              </a:graphicData>
            </a:graphic>
          </wp:inline>
        </w:drawing>
      </w:r>
      <w:r w:rsidRPr="002A78D7">
        <w:instrText xml:space="preserve"> </w:instrText>
      </w:r>
      <w:r w:rsidR="00A64C00" w:rsidRPr="002A78D7">
        <w:fldChar w:fldCharType="separate"/>
      </w:r>
      <w:r w:rsidR="00CF3C60">
        <w:rPr>
          <w:noProof/>
        </w:rPr>
        <w:drawing>
          <wp:inline distT="0" distB="0" distL="0" distR="0">
            <wp:extent cx="2638425" cy="1524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6" cstate="print">
                      <a:clrChange>
                        <a:clrFrom>
                          <a:srgbClr val="FFFFFF"/>
                        </a:clrFrom>
                        <a:clrTo>
                          <a:srgbClr val="FFFFFF">
                            <a:alpha val="0"/>
                          </a:srgbClr>
                        </a:clrTo>
                      </a:clrChange>
                    </a:blip>
                    <a:srcRect/>
                    <a:stretch>
                      <a:fillRect/>
                    </a:stretch>
                  </pic:blipFill>
                  <pic:spPr bwMode="auto">
                    <a:xfrm>
                      <a:off x="0" y="0"/>
                      <a:ext cx="2638425" cy="152400"/>
                    </a:xfrm>
                    <a:prstGeom prst="rect">
                      <a:avLst/>
                    </a:prstGeom>
                    <a:noFill/>
                    <a:ln w="9525">
                      <a:noFill/>
                      <a:miter lim="800000"/>
                      <a:headEnd/>
                      <a:tailEnd/>
                    </a:ln>
                  </pic:spPr>
                </pic:pic>
              </a:graphicData>
            </a:graphic>
          </wp:inline>
        </w:drawing>
      </w:r>
      <w:r w:rsidR="00A64C00" w:rsidRPr="002A78D7">
        <w:fldChar w:fldCharType="end"/>
      </w:r>
      <w:r>
        <w:tab/>
      </w:r>
      <w:r w:rsidRPr="0036046B">
        <w:rPr>
          <w:rFonts w:ascii="Arial" w:hAnsi="Arial" w:cs="Arial"/>
          <w:b/>
          <w:sz w:val="20"/>
          <w:szCs w:val="20"/>
        </w:rPr>
        <w:t>Equation C.</w:t>
      </w:r>
      <w:r w:rsidRPr="008A1B8E">
        <w:rPr>
          <w:rFonts w:ascii="Arial" w:hAnsi="Arial" w:cs="Arial"/>
          <w:b/>
          <w:sz w:val="20"/>
          <w:szCs w:val="20"/>
        </w:rPr>
        <w:t>11</w:t>
      </w:r>
    </w:p>
    <w:p w:rsidR="0049042A" w:rsidRDefault="0049042A" w:rsidP="00275B2C">
      <w:pPr>
        <w:tabs>
          <w:tab w:val="center" w:pos="4320"/>
          <w:tab w:val="left" w:pos="7920"/>
        </w:tabs>
        <w:rPr>
          <w:position w:val="-32"/>
        </w:rPr>
      </w:pPr>
      <w:proofErr w:type="gramStart"/>
      <w:r>
        <w:rPr>
          <w:position w:val="-32"/>
        </w:rPr>
        <w:t>and</w:t>
      </w:r>
      <w:proofErr w:type="gramEnd"/>
      <w:r>
        <w:rPr>
          <w:position w:val="-32"/>
        </w:rPr>
        <w:tab/>
      </w:r>
    </w:p>
    <w:p w:rsidR="0049042A" w:rsidRDefault="0049042A" w:rsidP="00275B2C">
      <w:pPr>
        <w:tabs>
          <w:tab w:val="center" w:pos="4320"/>
          <w:tab w:val="left" w:pos="7920"/>
        </w:tabs>
      </w:pPr>
      <w:r>
        <w:rPr>
          <w:position w:val="-32"/>
        </w:rPr>
        <w:tab/>
      </w:r>
      <w:r w:rsidR="00A64C00" w:rsidRPr="002A78D7">
        <w:fldChar w:fldCharType="begin"/>
      </w:r>
      <w:r w:rsidRPr="002A78D7">
        <w:instrText xml:space="preserve"> QUOTE </w:instrText>
      </w:r>
      <w:r w:rsidR="00CF3C60">
        <w:rPr>
          <w:noProof/>
        </w:rPr>
        <w:drawing>
          <wp:inline distT="0" distB="0" distL="0" distR="0">
            <wp:extent cx="2419350" cy="15240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7" cstate="print">
                      <a:clrChange>
                        <a:clrFrom>
                          <a:srgbClr val="FFFFFF"/>
                        </a:clrFrom>
                        <a:clrTo>
                          <a:srgbClr val="FFFFFF">
                            <a:alpha val="0"/>
                          </a:srgbClr>
                        </a:clrTo>
                      </a:clrChange>
                    </a:blip>
                    <a:srcRect/>
                    <a:stretch>
                      <a:fillRect/>
                    </a:stretch>
                  </pic:blipFill>
                  <pic:spPr bwMode="auto">
                    <a:xfrm>
                      <a:off x="0" y="0"/>
                      <a:ext cx="2419350" cy="152400"/>
                    </a:xfrm>
                    <a:prstGeom prst="rect">
                      <a:avLst/>
                    </a:prstGeom>
                    <a:noFill/>
                    <a:ln w="9525">
                      <a:noFill/>
                      <a:miter lim="800000"/>
                      <a:headEnd/>
                      <a:tailEnd/>
                    </a:ln>
                  </pic:spPr>
                </pic:pic>
              </a:graphicData>
            </a:graphic>
          </wp:inline>
        </w:drawing>
      </w:r>
      <w:r w:rsidRPr="002A78D7">
        <w:instrText xml:space="preserve"> </w:instrText>
      </w:r>
      <w:r w:rsidR="00A64C00" w:rsidRPr="002A78D7">
        <w:fldChar w:fldCharType="separate"/>
      </w:r>
      <w:r w:rsidR="00CF3C60">
        <w:rPr>
          <w:noProof/>
        </w:rPr>
        <w:drawing>
          <wp:inline distT="0" distB="0" distL="0" distR="0">
            <wp:extent cx="2419350" cy="15240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7" cstate="print">
                      <a:clrChange>
                        <a:clrFrom>
                          <a:srgbClr val="FFFFFF"/>
                        </a:clrFrom>
                        <a:clrTo>
                          <a:srgbClr val="FFFFFF">
                            <a:alpha val="0"/>
                          </a:srgbClr>
                        </a:clrTo>
                      </a:clrChange>
                    </a:blip>
                    <a:srcRect/>
                    <a:stretch>
                      <a:fillRect/>
                    </a:stretch>
                  </pic:blipFill>
                  <pic:spPr bwMode="auto">
                    <a:xfrm>
                      <a:off x="0" y="0"/>
                      <a:ext cx="2419350" cy="152400"/>
                    </a:xfrm>
                    <a:prstGeom prst="rect">
                      <a:avLst/>
                    </a:prstGeom>
                    <a:noFill/>
                    <a:ln w="9525">
                      <a:noFill/>
                      <a:miter lim="800000"/>
                      <a:headEnd/>
                      <a:tailEnd/>
                    </a:ln>
                  </pic:spPr>
                </pic:pic>
              </a:graphicData>
            </a:graphic>
          </wp:inline>
        </w:drawing>
      </w:r>
      <w:r w:rsidR="00A64C00" w:rsidRPr="002A78D7">
        <w:fldChar w:fldCharType="end"/>
      </w:r>
      <w:r>
        <w:tab/>
      </w:r>
      <w:r w:rsidRPr="0036046B">
        <w:rPr>
          <w:rFonts w:ascii="Arial" w:hAnsi="Arial" w:cs="Arial"/>
          <w:b/>
          <w:sz w:val="20"/>
          <w:szCs w:val="20"/>
        </w:rPr>
        <w:t>Equation C.</w:t>
      </w:r>
      <w:r w:rsidRPr="008A1B8E">
        <w:rPr>
          <w:rFonts w:ascii="Arial" w:hAnsi="Arial" w:cs="Arial"/>
          <w:b/>
          <w:sz w:val="20"/>
          <w:szCs w:val="20"/>
        </w:rPr>
        <w:t>12</w:t>
      </w:r>
    </w:p>
    <w:p w:rsidR="0049042A" w:rsidRDefault="0049042A" w:rsidP="00275B2C">
      <w:pPr>
        <w:ind w:left="720" w:firstLine="720"/>
      </w:pPr>
      <w:proofErr w:type="gramStart"/>
      <w:r>
        <w:t>where</w:t>
      </w:r>
      <w:proofErr w:type="gramEnd"/>
      <w:r>
        <w:t xml:space="preserve"> </w:t>
      </w:r>
      <w:r w:rsidRPr="00AC46DC">
        <w:rPr>
          <w:i/>
        </w:rPr>
        <w:t>t</w:t>
      </w:r>
      <w:r>
        <w:t xml:space="preserve"> denotes year. </w:t>
      </w:r>
    </w:p>
    <w:p w:rsidR="0049042A" w:rsidRDefault="0049042A" w:rsidP="00275B2C"/>
    <w:p w:rsidR="0049042A" w:rsidRDefault="0049042A" w:rsidP="00275B2C">
      <w:r>
        <w:t>The null hypothesis states that there is no linear increase or decrease in proportion of plots with a given nonnative plant species</w:t>
      </w:r>
    </w:p>
    <w:p w:rsidR="0049042A" w:rsidRDefault="0049042A" w:rsidP="00275B2C">
      <w:pPr>
        <w:tabs>
          <w:tab w:val="center" w:pos="4320"/>
          <w:tab w:val="left" w:pos="7920"/>
        </w:tabs>
      </w:pPr>
      <w:r>
        <w:tab/>
        <w:t>H</w:t>
      </w:r>
      <w:r>
        <w:rPr>
          <w:vertAlign w:val="subscript"/>
        </w:rPr>
        <w:t>0</w:t>
      </w:r>
      <w:r>
        <w:t xml:space="preserve">: </w:t>
      </w:r>
      <w:r>
        <w:rPr>
          <w:szCs w:val="24"/>
        </w:rPr>
        <w:sym w:font="Symbol" w:char="F067"/>
      </w:r>
      <w:r>
        <w:rPr>
          <w:vertAlign w:val="subscript"/>
        </w:rPr>
        <w:t>1</w:t>
      </w:r>
      <w:r>
        <w:t xml:space="preserve">=0 and </w:t>
      </w:r>
      <w:r>
        <w:rPr>
          <w:szCs w:val="24"/>
        </w:rPr>
        <w:sym w:font="Symbol" w:char="F062"/>
      </w:r>
      <w:r>
        <w:rPr>
          <w:vertAlign w:val="subscript"/>
        </w:rPr>
        <w:t>1</w:t>
      </w:r>
      <w:r>
        <w:t xml:space="preserve">=0 </w:t>
      </w:r>
      <w:r>
        <w:tab/>
      </w:r>
      <w:r w:rsidRPr="0036046B">
        <w:rPr>
          <w:rFonts w:ascii="Arial" w:hAnsi="Arial" w:cs="Arial"/>
          <w:b/>
          <w:sz w:val="20"/>
          <w:szCs w:val="20"/>
        </w:rPr>
        <w:t>Equation C.</w:t>
      </w:r>
      <w:r w:rsidRPr="008A1B8E">
        <w:rPr>
          <w:rFonts w:ascii="Arial" w:hAnsi="Arial" w:cs="Arial"/>
          <w:b/>
          <w:sz w:val="20"/>
          <w:szCs w:val="20"/>
        </w:rPr>
        <w:t>13</w:t>
      </w:r>
    </w:p>
    <w:p w:rsidR="0049042A" w:rsidRDefault="0049042A" w:rsidP="00275B2C"/>
    <w:p w:rsidR="0049042A" w:rsidRDefault="0049042A" w:rsidP="00275B2C">
      <w:proofErr w:type="gramStart"/>
      <w:r>
        <w:t>while</w:t>
      </w:r>
      <w:proofErr w:type="gramEnd"/>
      <w:r>
        <w:t xml:space="preserve"> the alternative hypothesis is that there is a linear trend in either or both the proportion of zero plots and the mean proportion among nonzero plots</w:t>
      </w:r>
    </w:p>
    <w:p w:rsidR="0049042A" w:rsidRDefault="0049042A" w:rsidP="00275B2C">
      <w:pPr>
        <w:tabs>
          <w:tab w:val="center" w:pos="4320"/>
          <w:tab w:val="left" w:pos="7920"/>
        </w:tabs>
      </w:pPr>
      <w:r>
        <w:tab/>
        <w:t>H</w:t>
      </w:r>
      <w:r>
        <w:rPr>
          <w:vertAlign w:val="subscript"/>
        </w:rPr>
        <w:t>1</w:t>
      </w:r>
      <w:r>
        <w:t xml:space="preserve">: </w:t>
      </w:r>
      <w:r>
        <w:rPr>
          <w:szCs w:val="24"/>
        </w:rPr>
        <w:sym w:font="Symbol" w:char="F067"/>
      </w:r>
      <w:r>
        <w:rPr>
          <w:vertAlign w:val="subscript"/>
        </w:rPr>
        <w:t>1</w:t>
      </w:r>
      <w:r>
        <w:rPr>
          <w:rFonts w:ascii="Cambria Math" w:hAnsi="Cambria Math"/>
        </w:rPr>
        <w:t>≠</w:t>
      </w:r>
      <w:r>
        <w:t xml:space="preserve">0 and/or </w:t>
      </w:r>
      <w:r>
        <w:rPr>
          <w:szCs w:val="24"/>
        </w:rPr>
        <w:sym w:font="Symbol" w:char="F062"/>
      </w:r>
      <w:r>
        <w:rPr>
          <w:vertAlign w:val="subscript"/>
        </w:rPr>
        <w:t>1</w:t>
      </w:r>
      <w:r>
        <w:rPr>
          <w:rFonts w:ascii="Cambria Math" w:hAnsi="Cambria Math"/>
        </w:rPr>
        <w:t>≠</w:t>
      </w:r>
      <w:r>
        <w:t xml:space="preserve">0. </w:t>
      </w:r>
      <w:r>
        <w:tab/>
      </w:r>
      <w:r w:rsidRPr="0036046B">
        <w:rPr>
          <w:rFonts w:ascii="Arial" w:hAnsi="Arial" w:cs="Arial"/>
          <w:b/>
          <w:sz w:val="20"/>
          <w:szCs w:val="20"/>
        </w:rPr>
        <w:t>Equation C.</w:t>
      </w:r>
      <w:r w:rsidRPr="008A1B8E">
        <w:rPr>
          <w:rFonts w:ascii="Arial" w:hAnsi="Arial" w:cs="Arial"/>
          <w:b/>
          <w:sz w:val="20"/>
          <w:szCs w:val="20"/>
        </w:rPr>
        <w:t>14</w:t>
      </w:r>
    </w:p>
    <w:p w:rsidR="0049042A" w:rsidRDefault="0049042A" w:rsidP="00275B2C"/>
    <w:p w:rsidR="0049042A" w:rsidRDefault="0049042A" w:rsidP="00275B2C">
      <w:r>
        <w:t>To combine data from multiple areas or sampling frames, we must account for the</w:t>
      </w:r>
      <w:r w:rsidR="00FA44C0">
        <w:t>se</w:t>
      </w:r>
      <w:r>
        <w:t xml:space="preserve"> areas in the model. To do this, we added a term to Equations C.8 and C.9 to get</w:t>
      </w:r>
    </w:p>
    <w:p w:rsidR="0049042A" w:rsidRPr="007839BB" w:rsidRDefault="0049042A" w:rsidP="00275B2C">
      <w:pPr>
        <w:tabs>
          <w:tab w:val="center" w:pos="4320"/>
          <w:tab w:val="left" w:pos="7920"/>
        </w:tabs>
        <w:rPr>
          <w:b/>
        </w:rPr>
      </w:pPr>
      <w:r>
        <w:tab/>
      </w:r>
      <w:r w:rsidR="00A64C00" w:rsidRPr="002A78D7">
        <w:fldChar w:fldCharType="begin"/>
      </w:r>
      <w:r w:rsidRPr="002A78D7">
        <w:instrText xml:space="preserve"> QUOTE </w:instrText>
      </w:r>
      <w:r w:rsidR="00CF3C60">
        <w:rPr>
          <w:noProof/>
        </w:rPr>
        <w:drawing>
          <wp:inline distT="0" distB="0" distL="0" distR="0">
            <wp:extent cx="3333750" cy="15240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8" cstate="print">
                      <a:clrChange>
                        <a:clrFrom>
                          <a:srgbClr val="FFFFFF"/>
                        </a:clrFrom>
                        <a:clrTo>
                          <a:srgbClr val="FFFFFF">
                            <a:alpha val="0"/>
                          </a:srgbClr>
                        </a:clrTo>
                      </a:clrChange>
                    </a:blip>
                    <a:srcRect/>
                    <a:stretch>
                      <a:fillRect/>
                    </a:stretch>
                  </pic:blipFill>
                  <pic:spPr bwMode="auto">
                    <a:xfrm>
                      <a:off x="0" y="0"/>
                      <a:ext cx="3333750" cy="152400"/>
                    </a:xfrm>
                    <a:prstGeom prst="rect">
                      <a:avLst/>
                    </a:prstGeom>
                    <a:noFill/>
                    <a:ln w="9525">
                      <a:noFill/>
                      <a:miter lim="800000"/>
                      <a:headEnd/>
                      <a:tailEnd/>
                    </a:ln>
                  </pic:spPr>
                </pic:pic>
              </a:graphicData>
            </a:graphic>
          </wp:inline>
        </w:drawing>
      </w:r>
      <w:r w:rsidRPr="002A78D7">
        <w:instrText xml:space="preserve"> </w:instrText>
      </w:r>
      <w:r w:rsidR="00A64C00" w:rsidRPr="002A78D7">
        <w:fldChar w:fldCharType="separate"/>
      </w:r>
      <w:r w:rsidR="00CF3C60">
        <w:rPr>
          <w:noProof/>
        </w:rPr>
        <w:drawing>
          <wp:inline distT="0" distB="0" distL="0" distR="0">
            <wp:extent cx="3324225" cy="152400"/>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8" cstate="print">
                      <a:clrChange>
                        <a:clrFrom>
                          <a:srgbClr val="FFFFFF"/>
                        </a:clrFrom>
                        <a:clrTo>
                          <a:srgbClr val="FFFFFF">
                            <a:alpha val="0"/>
                          </a:srgbClr>
                        </a:clrTo>
                      </a:clrChange>
                    </a:blip>
                    <a:srcRect/>
                    <a:stretch>
                      <a:fillRect/>
                    </a:stretch>
                  </pic:blipFill>
                  <pic:spPr bwMode="auto">
                    <a:xfrm>
                      <a:off x="0" y="0"/>
                      <a:ext cx="3324225" cy="152400"/>
                    </a:xfrm>
                    <a:prstGeom prst="rect">
                      <a:avLst/>
                    </a:prstGeom>
                    <a:noFill/>
                    <a:ln w="9525">
                      <a:noFill/>
                      <a:miter lim="800000"/>
                      <a:headEnd/>
                      <a:tailEnd/>
                    </a:ln>
                  </pic:spPr>
                </pic:pic>
              </a:graphicData>
            </a:graphic>
          </wp:inline>
        </w:drawing>
      </w:r>
      <w:r w:rsidR="00A64C00" w:rsidRPr="002A78D7">
        <w:fldChar w:fldCharType="end"/>
      </w:r>
      <w:r>
        <w:tab/>
      </w:r>
      <w:r w:rsidRPr="0036046B">
        <w:rPr>
          <w:rFonts w:ascii="Arial" w:hAnsi="Arial" w:cs="Arial"/>
          <w:b/>
          <w:sz w:val="20"/>
          <w:szCs w:val="20"/>
        </w:rPr>
        <w:t>Equation C.</w:t>
      </w:r>
      <w:r w:rsidRPr="008A1B8E">
        <w:rPr>
          <w:rFonts w:ascii="Arial" w:hAnsi="Arial" w:cs="Arial"/>
          <w:b/>
          <w:sz w:val="20"/>
          <w:szCs w:val="20"/>
        </w:rPr>
        <w:t>15</w:t>
      </w:r>
    </w:p>
    <w:p w:rsidR="0049042A" w:rsidRDefault="0049042A" w:rsidP="00275B2C">
      <w:pPr>
        <w:tabs>
          <w:tab w:val="center" w:pos="4320"/>
          <w:tab w:val="left" w:pos="7920"/>
        </w:tabs>
      </w:pPr>
      <w:proofErr w:type="gramStart"/>
      <w:r>
        <w:t>and</w:t>
      </w:r>
      <w:proofErr w:type="gramEnd"/>
    </w:p>
    <w:p w:rsidR="0049042A" w:rsidRDefault="0049042A" w:rsidP="00275B2C">
      <w:pPr>
        <w:pStyle w:val="NoSpacing"/>
        <w:tabs>
          <w:tab w:val="center" w:pos="4320"/>
          <w:tab w:val="left" w:pos="7920"/>
        </w:tabs>
        <w:rPr>
          <w:position w:val="-32"/>
        </w:rPr>
      </w:pPr>
      <w:r>
        <w:rPr>
          <w:position w:val="-32"/>
        </w:rPr>
        <w:tab/>
      </w:r>
      <w:r w:rsidR="00A64C00" w:rsidRPr="002A78D7">
        <w:fldChar w:fldCharType="begin"/>
      </w:r>
      <w:r w:rsidRPr="002A78D7">
        <w:instrText xml:space="preserve"> QUOTE </w:instrText>
      </w:r>
      <w:r w:rsidR="00CF3C60">
        <w:rPr>
          <w:noProof/>
        </w:rPr>
        <w:drawing>
          <wp:inline distT="0" distB="0" distL="0" distR="0">
            <wp:extent cx="3143250" cy="15240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9" cstate="print">
                      <a:clrChange>
                        <a:clrFrom>
                          <a:srgbClr val="FFFFFF"/>
                        </a:clrFrom>
                        <a:clrTo>
                          <a:srgbClr val="FFFFFF">
                            <a:alpha val="0"/>
                          </a:srgbClr>
                        </a:clrTo>
                      </a:clrChange>
                    </a:blip>
                    <a:srcRect/>
                    <a:stretch>
                      <a:fillRect/>
                    </a:stretch>
                  </pic:blipFill>
                  <pic:spPr bwMode="auto">
                    <a:xfrm>
                      <a:off x="0" y="0"/>
                      <a:ext cx="3143250" cy="152400"/>
                    </a:xfrm>
                    <a:prstGeom prst="rect">
                      <a:avLst/>
                    </a:prstGeom>
                    <a:noFill/>
                    <a:ln w="9525">
                      <a:noFill/>
                      <a:miter lim="800000"/>
                      <a:headEnd/>
                      <a:tailEnd/>
                    </a:ln>
                  </pic:spPr>
                </pic:pic>
              </a:graphicData>
            </a:graphic>
          </wp:inline>
        </w:drawing>
      </w:r>
      <w:r w:rsidRPr="002A78D7">
        <w:instrText xml:space="preserve"> </w:instrText>
      </w:r>
      <w:r w:rsidR="00A64C00" w:rsidRPr="002A78D7">
        <w:fldChar w:fldCharType="separate"/>
      </w:r>
      <w:r w:rsidR="00CF3C60">
        <w:rPr>
          <w:noProof/>
        </w:rPr>
        <w:drawing>
          <wp:inline distT="0" distB="0" distL="0" distR="0">
            <wp:extent cx="3143250" cy="152400"/>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9" cstate="print">
                      <a:clrChange>
                        <a:clrFrom>
                          <a:srgbClr val="FFFFFF"/>
                        </a:clrFrom>
                        <a:clrTo>
                          <a:srgbClr val="FFFFFF">
                            <a:alpha val="0"/>
                          </a:srgbClr>
                        </a:clrTo>
                      </a:clrChange>
                    </a:blip>
                    <a:srcRect/>
                    <a:stretch>
                      <a:fillRect/>
                    </a:stretch>
                  </pic:blipFill>
                  <pic:spPr bwMode="auto">
                    <a:xfrm>
                      <a:off x="0" y="0"/>
                      <a:ext cx="3143250" cy="152400"/>
                    </a:xfrm>
                    <a:prstGeom prst="rect">
                      <a:avLst/>
                    </a:prstGeom>
                    <a:noFill/>
                    <a:ln w="9525">
                      <a:noFill/>
                      <a:miter lim="800000"/>
                      <a:headEnd/>
                      <a:tailEnd/>
                    </a:ln>
                  </pic:spPr>
                </pic:pic>
              </a:graphicData>
            </a:graphic>
          </wp:inline>
        </w:drawing>
      </w:r>
      <w:r w:rsidR="00A64C00" w:rsidRPr="002A78D7">
        <w:fldChar w:fldCharType="end"/>
      </w:r>
      <w:r>
        <w:t>.</w:t>
      </w:r>
      <w:r>
        <w:tab/>
      </w:r>
      <w:r w:rsidRPr="0036046B">
        <w:rPr>
          <w:rFonts w:ascii="Arial" w:hAnsi="Arial" w:cs="Arial"/>
          <w:b/>
          <w:sz w:val="20"/>
          <w:szCs w:val="20"/>
        </w:rPr>
        <w:t>Equation C.</w:t>
      </w:r>
      <w:r w:rsidRPr="008A1B8E">
        <w:rPr>
          <w:rFonts w:ascii="Arial" w:hAnsi="Arial" w:cs="Arial"/>
          <w:b/>
          <w:sz w:val="20"/>
          <w:szCs w:val="20"/>
        </w:rPr>
        <w:t>16</w:t>
      </w:r>
    </w:p>
    <w:p w:rsidR="0049042A" w:rsidRDefault="0049042A" w:rsidP="00275B2C"/>
    <w:p w:rsidR="0049042A" w:rsidRPr="006867BF" w:rsidRDefault="0049042A" w:rsidP="00094E56">
      <w:r w:rsidRPr="006867BF">
        <w:t xml:space="preserve">Note that multiplicative change is simulated over time; therefore change on </w:t>
      </w:r>
      <w:r>
        <w:t>the logit scale will be linear.</w:t>
      </w:r>
      <w:r w:rsidRPr="006867BF">
        <w:t xml:space="preserve"> </w:t>
      </w:r>
      <w:r w:rsidRPr="003443EA">
        <w:t xml:space="preserve">We acknowledge that not all trends are linear. However, we </w:t>
      </w:r>
      <w:r w:rsidR="00FA44C0">
        <w:t>agree</w:t>
      </w:r>
      <w:r w:rsidRPr="003443EA">
        <w:t xml:space="preserve"> that a changing population will exhibit a directional, non-cyclic component of change that may be explained by a linear relationship (Urquhart and Kincaid, 1999).  </w:t>
      </w:r>
    </w:p>
    <w:p w:rsidR="0049042A" w:rsidRDefault="0049042A" w:rsidP="00094E56"/>
    <w:p w:rsidR="0049042A" w:rsidRPr="00FC5723" w:rsidRDefault="0049042A" w:rsidP="00BC2969">
      <w:pPr>
        <w:pStyle w:val="APP3rd"/>
        <w:rPr>
          <w:sz w:val="22"/>
          <w:szCs w:val="22"/>
        </w:rPr>
      </w:pPr>
      <w:bookmarkStart w:id="481" w:name="_Toc262050572"/>
      <w:r w:rsidRPr="00FC5723">
        <w:rPr>
          <w:sz w:val="22"/>
          <w:szCs w:val="22"/>
        </w:rPr>
        <w:t>Ainsworth et al. Frequency Power Simulation</w:t>
      </w:r>
      <w:bookmarkEnd w:id="481"/>
    </w:p>
    <w:p w:rsidR="0049042A" w:rsidRPr="006B4039" w:rsidRDefault="0049042A" w:rsidP="00275B2C">
      <w:pPr>
        <w:pStyle w:val="NoSpacing"/>
        <w:rPr>
          <w:rFonts w:ascii="Times New Roman" w:hAnsi="Times New Roman"/>
          <w:sz w:val="24"/>
          <w:szCs w:val="24"/>
        </w:rPr>
      </w:pPr>
      <w:r w:rsidRPr="00CA752E">
        <w:rPr>
          <w:rFonts w:ascii="Times New Roman" w:hAnsi="Times New Roman"/>
          <w:sz w:val="24"/>
          <w:szCs w:val="24"/>
        </w:rPr>
        <w:t xml:space="preserve">For the Ainsworth et al. (2008) data set </w:t>
      </w:r>
      <w:r>
        <w:rPr>
          <w:rFonts w:ascii="Times New Roman" w:hAnsi="Times New Roman"/>
          <w:sz w:val="24"/>
          <w:szCs w:val="24"/>
        </w:rPr>
        <w:t>(table</w:t>
      </w:r>
      <w:r w:rsidRPr="00CA752E">
        <w:rPr>
          <w:rFonts w:ascii="Times New Roman" w:hAnsi="Times New Roman"/>
          <w:sz w:val="24"/>
          <w:szCs w:val="24"/>
        </w:rPr>
        <w:t xml:space="preserve"> </w:t>
      </w:r>
      <w:r w:rsidRPr="0036046B">
        <w:rPr>
          <w:rFonts w:ascii="Times New Roman" w:hAnsi="Times New Roman"/>
          <w:sz w:val="24"/>
        </w:rPr>
        <w:t>C.</w:t>
      </w:r>
      <w:r w:rsidRPr="00CA752E">
        <w:rPr>
          <w:rFonts w:ascii="Times New Roman" w:hAnsi="Times New Roman"/>
          <w:sz w:val="24"/>
          <w:szCs w:val="24"/>
        </w:rPr>
        <w:t xml:space="preserve">1), transect term was dropped from the models in Equations </w:t>
      </w:r>
      <w:r>
        <w:rPr>
          <w:rFonts w:ascii="Times New Roman" w:hAnsi="Times New Roman"/>
          <w:sz w:val="24"/>
          <w:szCs w:val="24"/>
        </w:rPr>
        <w:t>C.</w:t>
      </w:r>
      <w:r w:rsidRPr="00CA752E">
        <w:rPr>
          <w:rFonts w:ascii="Times New Roman" w:hAnsi="Times New Roman"/>
          <w:sz w:val="24"/>
          <w:szCs w:val="24"/>
        </w:rPr>
        <w:t xml:space="preserve">8 and </w:t>
      </w:r>
      <w:r>
        <w:rPr>
          <w:rFonts w:ascii="Times New Roman" w:hAnsi="Times New Roman"/>
          <w:sz w:val="24"/>
          <w:szCs w:val="24"/>
        </w:rPr>
        <w:t>C.</w:t>
      </w:r>
      <w:r w:rsidRPr="00CA752E">
        <w:rPr>
          <w:rFonts w:ascii="Times New Roman" w:hAnsi="Times New Roman"/>
          <w:sz w:val="24"/>
          <w:szCs w:val="24"/>
        </w:rPr>
        <w:t>9 because ten observations (five transects in 2000 and 2008) were not enough to estimate all parameters in the model. Although reduced, the model fit does allow us to estimate parameters required for power analysis (p</w:t>
      </w:r>
      <w:r w:rsidRPr="00CA752E">
        <w:rPr>
          <w:rFonts w:ascii="Times New Roman" w:hAnsi="Times New Roman"/>
          <w:sz w:val="24"/>
          <w:szCs w:val="24"/>
          <w:vertAlign w:val="subscript"/>
        </w:rPr>
        <w:t>0ij</w:t>
      </w:r>
      <w:r w:rsidRPr="00CA752E">
        <w:rPr>
          <w:rFonts w:ascii="Times New Roman" w:hAnsi="Times New Roman"/>
          <w:sz w:val="24"/>
          <w:szCs w:val="24"/>
        </w:rPr>
        <w:t xml:space="preserve">, </w:t>
      </w:r>
      <w:r w:rsidRPr="00CA752E">
        <w:rPr>
          <w:rFonts w:ascii="Times New Roman" w:hAnsi="Times New Roman"/>
          <w:sz w:val="24"/>
          <w:szCs w:val="24"/>
        </w:rPr>
        <w:sym w:font="Symbol" w:char="F06D"/>
      </w:r>
      <w:r w:rsidRPr="00CA752E">
        <w:rPr>
          <w:rFonts w:ascii="Times New Roman" w:hAnsi="Times New Roman"/>
          <w:sz w:val="24"/>
          <w:szCs w:val="24"/>
          <w:vertAlign w:val="subscript"/>
        </w:rPr>
        <w:t>ij</w:t>
      </w:r>
      <w:r w:rsidRPr="00CA752E">
        <w:rPr>
          <w:rFonts w:ascii="Times New Roman" w:hAnsi="Times New Roman"/>
          <w:sz w:val="24"/>
          <w:szCs w:val="24"/>
        </w:rPr>
        <w:t xml:space="preserve">, </w:t>
      </w:r>
      <w:proofErr w:type="gramStart"/>
      <w:r w:rsidRPr="00CA752E">
        <w:rPr>
          <w:rFonts w:ascii="Times New Roman" w:hAnsi="Times New Roman"/>
          <w:sz w:val="24"/>
          <w:szCs w:val="24"/>
        </w:rPr>
        <w:t xml:space="preserve">and </w:t>
      </w:r>
      <w:proofErr w:type="gramEnd"/>
      <w:r w:rsidRPr="00CA752E">
        <w:rPr>
          <w:rFonts w:ascii="Times New Roman" w:hAnsi="Times New Roman"/>
          <w:sz w:val="24"/>
          <w:szCs w:val="24"/>
        </w:rPr>
        <w:sym w:font="Symbol MT" w:char="F066"/>
      </w:r>
      <w:r w:rsidRPr="00CA752E">
        <w:rPr>
          <w:rFonts w:ascii="Times New Roman" w:hAnsi="Times New Roman"/>
          <w:sz w:val="24"/>
          <w:szCs w:val="24"/>
        </w:rPr>
        <w:t>).</w:t>
      </w:r>
      <w:r>
        <w:rPr>
          <w:rFonts w:ascii="Times New Roman" w:hAnsi="Times New Roman"/>
          <w:sz w:val="24"/>
          <w:szCs w:val="24"/>
        </w:rPr>
        <w:t xml:space="preserve"> </w:t>
      </w:r>
      <w:r w:rsidRPr="006B4039">
        <w:rPr>
          <w:rFonts w:ascii="Times New Roman" w:hAnsi="Times New Roman"/>
          <w:sz w:val="24"/>
          <w:szCs w:val="24"/>
        </w:rPr>
        <w:t xml:space="preserve">Results of </w:t>
      </w:r>
      <w:r w:rsidRPr="0036046B">
        <w:rPr>
          <w:rFonts w:ascii="Times New Roman" w:hAnsi="Times New Roman"/>
          <w:sz w:val="24"/>
          <w:szCs w:val="24"/>
        </w:rPr>
        <w:t>the Monte Carlo simulation for five selected species are presented in Figure C.7. For the desired</w:t>
      </w:r>
      <w:r w:rsidRPr="006B4039">
        <w:rPr>
          <w:rFonts w:ascii="Times New Roman" w:hAnsi="Times New Roman"/>
          <w:sz w:val="24"/>
          <w:szCs w:val="24"/>
        </w:rPr>
        <w:t xml:space="preserve"> level of 80% power in detecting change, the mean over 10 years must increase by at least 50% for the more common species (CYPSPP, PSICAT, </w:t>
      </w:r>
      <w:proofErr w:type="gramStart"/>
      <w:r w:rsidRPr="006B4039">
        <w:rPr>
          <w:rFonts w:ascii="Times New Roman" w:hAnsi="Times New Roman"/>
          <w:sz w:val="24"/>
          <w:szCs w:val="24"/>
        </w:rPr>
        <w:t>RUBROS</w:t>
      </w:r>
      <w:proofErr w:type="gramEnd"/>
      <w:r w:rsidRPr="006B4039">
        <w:rPr>
          <w:rFonts w:ascii="Times New Roman" w:hAnsi="Times New Roman"/>
          <w:sz w:val="24"/>
          <w:szCs w:val="24"/>
        </w:rPr>
        <w:t xml:space="preserve">). For those species that are rare (PASTAR, SETPAL) the mean cover over ten years must more than double for detection with 80% power. These values are below our stated objective of detecting a </w:t>
      </w:r>
      <w:r>
        <w:rPr>
          <w:rFonts w:ascii="Times New Roman" w:hAnsi="Times New Roman"/>
          <w:sz w:val="24"/>
          <w:szCs w:val="24"/>
        </w:rPr>
        <w:t>5</w:t>
      </w:r>
      <w:r w:rsidRPr="006B4039">
        <w:rPr>
          <w:rFonts w:ascii="Times New Roman" w:hAnsi="Times New Roman"/>
          <w:sz w:val="24"/>
          <w:szCs w:val="24"/>
        </w:rPr>
        <w:t>0% change with 80% power</w:t>
      </w:r>
      <w:r>
        <w:rPr>
          <w:rFonts w:ascii="Times New Roman" w:hAnsi="Times New Roman"/>
          <w:sz w:val="24"/>
          <w:szCs w:val="24"/>
        </w:rPr>
        <w:t xml:space="preserve"> over a 10 year period</w:t>
      </w:r>
      <w:r w:rsidRPr="006B4039">
        <w:rPr>
          <w:rFonts w:ascii="Times New Roman" w:hAnsi="Times New Roman"/>
          <w:sz w:val="24"/>
          <w:szCs w:val="24"/>
        </w:rPr>
        <w:t xml:space="preserve">. While increasing the number of transects from 20 to 30 did lower the level of change detected at a similar power, it may not be substantial enough to counteract costs incurred </w:t>
      </w:r>
      <w:r w:rsidR="00FA44C0">
        <w:rPr>
          <w:rFonts w:ascii="Times New Roman" w:hAnsi="Times New Roman"/>
          <w:sz w:val="24"/>
          <w:szCs w:val="24"/>
        </w:rPr>
        <w:t>by</w:t>
      </w:r>
      <w:r w:rsidRPr="006B4039">
        <w:rPr>
          <w:rFonts w:ascii="Times New Roman" w:hAnsi="Times New Roman"/>
          <w:sz w:val="24"/>
          <w:szCs w:val="24"/>
        </w:rPr>
        <w:t xml:space="preserve"> sampling additional transects. </w:t>
      </w:r>
      <w:r w:rsidR="00FA44C0">
        <w:rPr>
          <w:rFonts w:ascii="Times New Roman" w:hAnsi="Times New Roman"/>
          <w:sz w:val="24"/>
          <w:szCs w:val="24"/>
        </w:rPr>
        <w:t>Since</w:t>
      </w:r>
      <w:r w:rsidRPr="006B4039">
        <w:rPr>
          <w:rFonts w:ascii="Times New Roman" w:hAnsi="Times New Roman"/>
          <w:sz w:val="24"/>
          <w:szCs w:val="24"/>
        </w:rPr>
        <w:t xml:space="preserve"> there are only ten observation points available for each species, this power analysis should be revisited when more data </w:t>
      </w:r>
      <w:r>
        <w:rPr>
          <w:rFonts w:ascii="Times New Roman" w:hAnsi="Times New Roman"/>
          <w:sz w:val="24"/>
          <w:szCs w:val="24"/>
        </w:rPr>
        <w:t>are</w:t>
      </w:r>
      <w:r w:rsidRPr="006B4039">
        <w:rPr>
          <w:rFonts w:ascii="Times New Roman" w:hAnsi="Times New Roman"/>
          <w:sz w:val="24"/>
          <w:szCs w:val="24"/>
        </w:rPr>
        <w:t xml:space="preserve"> available.</w:t>
      </w:r>
    </w:p>
    <w:p w:rsidR="0049042A" w:rsidRDefault="0049042A" w:rsidP="00275B2C">
      <w:pPr>
        <w:rPr>
          <w:rFonts w:ascii="Arial" w:hAnsi="Arial"/>
          <w:sz w:val="22"/>
          <w:szCs w:val="26"/>
        </w:rPr>
      </w:pPr>
    </w:p>
    <w:p w:rsidR="0049042A" w:rsidRPr="00FC5723" w:rsidRDefault="0049042A" w:rsidP="00BC2969">
      <w:pPr>
        <w:pStyle w:val="APP3rd"/>
        <w:rPr>
          <w:sz w:val="22"/>
          <w:szCs w:val="22"/>
        </w:rPr>
      </w:pPr>
      <w:bookmarkStart w:id="482" w:name="_Toc262050573"/>
      <w:r w:rsidRPr="00FC5723">
        <w:rPr>
          <w:sz w:val="22"/>
          <w:szCs w:val="22"/>
        </w:rPr>
        <w:t>Jacobi and Bio Frequency Power Simulation</w:t>
      </w:r>
      <w:bookmarkEnd w:id="482"/>
    </w:p>
    <w:p w:rsidR="0049042A" w:rsidRDefault="0049042A" w:rsidP="00275B2C">
      <w:r>
        <w:t xml:space="preserve">Because the study data for Jacobi and Bio </w:t>
      </w:r>
      <w:r w:rsidR="00A64C00">
        <w:fldChar w:fldCharType="begin"/>
      </w:r>
      <w:r>
        <w:instrText xml:space="preserve"> ADDIN EN.CITE &lt;EndNote&gt;&lt;Cite ExcludeAuth="1"&gt;&lt;Author&gt;Jacobi&lt;/Author&gt;&lt;Year&gt;2001&lt;/Year&gt;&lt;RecNum&gt;384&lt;/RecNum&gt;&lt;DisplayText&gt;(2001)&lt;/DisplayText&gt;&lt;record&gt;&lt;rec-number&gt;384&lt;/rec-number&gt;&lt;foreign-keys&gt;&lt;key app="EN" db-id="29wd9fdxkttawpevre3ptatrsdx2se0wz5da"&gt;384&lt;/key&gt;&lt;/foreign-keys&gt;&lt;ref-type name="Unpublished Work"&gt;34&lt;/ref-type&gt;&lt;contributors&gt;&lt;authors&gt;&lt;author&gt;Jacobi, James D&lt;/author&gt;&lt;author&gt;Bio, Kealii&lt;/author&gt;&lt;/authors&gt;&lt;/contributors&gt;&lt;titles&gt;&lt;title&gt;Invasive Plant Species Surveys, Olaa-Kilauea Management Area&lt;/title&gt;&lt;/titles&gt;&lt;dates&gt;&lt;year&gt;2001&lt;/year&gt;&lt;/dates&gt;&lt;publisher&gt;Department of the Interior, US Geological Survey, Biological Resources Discipline, Kilauea Field Station, Hawaii National Park, HI. Unpublished data&lt;/publisher&gt;&lt;urls&gt;&lt;/urls&gt;&lt;/record&gt;&lt;/Cite&gt;&lt;/EndNote&gt;</w:instrText>
      </w:r>
      <w:r w:rsidR="00A64C00">
        <w:fldChar w:fldCharType="separate"/>
      </w:r>
      <w:r>
        <w:rPr>
          <w:noProof/>
        </w:rPr>
        <w:t>(2001)</w:t>
      </w:r>
      <w:r w:rsidR="00A64C00">
        <w:fldChar w:fldCharType="end"/>
      </w:r>
      <w:r>
        <w:t xml:space="preserve"> came from separate areas, we used data from KF and PK (table C.2) and Equations C.15 and C.16 for the power analysis. Results of the power analysis for four select species along 20 or 30 transects are presented in Figure C.8. Overall, a</w:t>
      </w:r>
      <w:r w:rsidR="00FA44C0">
        <w:t xml:space="preserve"> 50%</w:t>
      </w:r>
      <w:r>
        <w:t xml:space="preserve"> increase in proportions leads to power of approximately 80%, even for </w:t>
      </w:r>
      <w:r w:rsidR="00FA44C0">
        <w:t xml:space="preserve">relatively rare </w:t>
      </w:r>
      <w:r>
        <w:t xml:space="preserve">species (HOLLAN and VERSER). Because </w:t>
      </w:r>
      <w:r w:rsidR="00FA44C0">
        <w:t>Jacobi and Bio</w:t>
      </w:r>
      <w:r>
        <w:t xml:space="preserve"> pilot data were </w:t>
      </w:r>
      <w:r w:rsidR="00FA44C0">
        <w:t>more abundant and had less zero-values</w:t>
      </w:r>
      <w:r>
        <w:t xml:space="preserve">, the power curves are somewhat better than those for Ainsworth et al. </w:t>
      </w:r>
      <w:r w:rsidR="00A64C00">
        <w:fldChar w:fldCharType="begin"/>
      </w:r>
      <w:r>
        <w:instrText xml:space="preserve"> ADDIN EN.CITE &lt;EndNote&gt;&lt;Cite ExcludeAuth="1"&gt;&lt;Author&gt;Ainsworth&lt;/Author&gt;&lt;Year&gt;2008&lt;/Year&gt;&lt;RecNum&gt;463&lt;/RecNum&gt;&lt;DisplayText&gt;(2008)&lt;/DisplayText&gt;&lt;record&gt;&lt;rec-number&gt;463&lt;/rec-number&gt;&lt;foreign-keys&gt;&lt;key app="EN" db-id="29wd9fdxkttawpevre3ptatrsdx2se0wz5da"&gt;463&lt;/key&gt;&lt;/foreign-keys&gt;&lt;ref-type name="Unpublished Work"&gt;34&lt;/ref-type&gt;&lt;contributors&gt;&lt;authors&gt;&lt;author&gt;Ainsworth, A.&lt;/author&gt;&lt;author&gt;Stevens, B.&lt;/author&gt;&lt;author&gt;Hadway, L.&lt;/author&gt;&lt;author&gt;Agorastos, N.&lt;/author&gt;&lt;author&gt;Cole, I.&lt;/author&gt;&lt;author&gt;Litton, C. M.&lt;/author&gt;&lt;/authors&gt;&lt;/contributors&gt;&lt;titles&gt;&lt;title&gt;&lt;style face="normal" font="default" size="100%"&gt;Vegetation response to eight years of feral pig (&lt;/style&gt;&lt;style face="italic" font="default" size="100%"&gt;Sus scrofa&lt;/style&gt;&lt;style face="normal" font="default" size="100%"&gt;) removal in Pu‘u Maka‘ala Natural Area Reserve, Hawai‘i&lt;/style&gt;&lt;/title&gt;&lt;/titles&gt;&lt;dates&gt;&lt;year&gt;2008&lt;/year&gt;&lt;/dates&gt;&lt;pub-location&gt;Hilo, HI. Unpublished Report&lt;/pub-location&gt;&lt;publisher&gt;State of Hawaii, Division of Forestry and Wildlife&lt;/publisher&gt;&lt;urls&gt;&lt;/urls&gt;&lt;/record&gt;&lt;/Cite&gt;&lt;/EndNote&gt;</w:instrText>
      </w:r>
      <w:r w:rsidR="00A64C00">
        <w:fldChar w:fldCharType="separate"/>
      </w:r>
      <w:r>
        <w:rPr>
          <w:noProof/>
        </w:rPr>
        <w:t>(2008)</w:t>
      </w:r>
      <w:r w:rsidR="00A64C00">
        <w:fldChar w:fldCharType="end"/>
      </w:r>
      <w:r>
        <w:t>. Rare species in Jacobi and Bio data such as HOLLAN and VERSER achieve approximately 80% power for detecting a 50% change in mean while similarly rare species in the Ainsworth et al. data do not reach 80% power until the means have at least doubled. There does not appear to be enough of an increase in power to justify sampling 30 transects at each location.</w:t>
      </w:r>
    </w:p>
    <w:p w:rsidR="0049042A" w:rsidRDefault="0049042A" w:rsidP="00275B2C">
      <w:pPr>
        <w:rPr>
          <w:rFonts w:ascii="Arial" w:hAnsi="Arial"/>
          <w:sz w:val="22"/>
          <w:szCs w:val="26"/>
        </w:rPr>
      </w:pPr>
    </w:p>
    <w:p w:rsidR="0049042A" w:rsidRPr="00FC5723" w:rsidRDefault="0049042A" w:rsidP="00BC2969">
      <w:pPr>
        <w:pStyle w:val="APP3rd"/>
        <w:rPr>
          <w:sz w:val="22"/>
          <w:szCs w:val="22"/>
        </w:rPr>
      </w:pPr>
      <w:bookmarkStart w:id="483" w:name="_Toc262050574"/>
      <w:r w:rsidRPr="00FC5723">
        <w:rPr>
          <w:sz w:val="22"/>
          <w:szCs w:val="22"/>
        </w:rPr>
        <w:t>Frequency Power Estimation</w:t>
      </w:r>
      <w:bookmarkEnd w:id="483"/>
    </w:p>
    <w:p w:rsidR="0049042A" w:rsidRDefault="0049042A" w:rsidP="00275B2C">
      <w:r>
        <w:t xml:space="preserve">Based on power analysis results from Jacobi and Bio </w:t>
      </w:r>
      <w:r w:rsidR="00A64C00">
        <w:fldChar w:fldCharType="begin"/>
      </w:r>
      <w:r>
        <w:instrText xml:space="preserve"> ADDIN EN.CITE &lt;EndNote&gt;&lt;Cite ExcludeAuth="1"&gt;&lt;Author&gt;Jacobi&lt;/Author&gt;&lt;Year&gt;2001&lt;/Year&gt;&lt;RecNum&gt;384&lt;/RecNum&gt;&lt;DisplayText&gt;(2001)&lt;/DisplayText&gt;&lt;record&gt;&lt;rec-number&gt;384&lt;/rec-number&gt;&lt;foreign-keys&gt;&lt;key app="EN" db-id="29wd9fdxkttawpevre3ptatrsdx2se0wz5da"&gt;384&lt;/key&gt;&lt;/foreign-keys&gt;&lt;ref-type name="Unpublished Work"&gt;34&lt;/ref-type&gt;&lt;contributors&gt;&lt;authors&gt;&lt;author&gt;Jacobi, James D&lt;/author&gt;&lt;author&gt;Bio, Kealii&lt;/author&gt;&lt;/authors&gt;&lt;/contributors&gt;&lt;titles&gt;&lt;title&gt;Invasive Plant Species Surveys, Olaa-Kilauea Management Area&lt;/title&gt;&lt;/titles&gt;&lt;dates&gt;&lt;year&gt;2001&lt;/year&gt;&lt;/dates&gt;&lt;publisher&gt;Department of the Interior, US Geological Survey, Biological Resources Discipline, Kilauea Field Station, Hawaii National Park, HI. Unpublished data&lt;/publisher&gt;&lt;urls&gt;&lt;/urls&gt;&lt;/record&gt;&lt;/Cite&gt;&lt;/EndNote&gt;</w:instrText>
      </w:r>
      <w:r w:rsidR="00A64C00">
        <w:fldChar w:fldCharType="separate"/>
      </w:r>
      <w:r>
        <w:rPr>
          <w:noProof/>
        </w:rPr>
        <w:t>(2001)</w:t>
      </w:r>
      <w:r w:rsidR="00A64C00">
        <w:fldChar w:fldCharType="end"/>
      </w:r>
      <w:r>
        <w:t xml:space="preserve"> data, we should be able to detect a 50% change in mean transect frequency over 10 years with 80% power and 10% Type I error using 20 transects per sampling frame. The level of change and power of detection achieved for </w:t>
      </w:r>
      <w:r>
        <w:lastRenderedPageBreak/>
        <w:t>most species gives us confidence that our sampling scheme will meet our goal</w:t>
      </w:r>
      <w:r w:rsidRPr="00CA752E">
        <w:t>. Additionally, statistical power for this monitoring protocol is expected to be higher than the values calculated above because sample size (n = 20) will be larger than in the above studies.</w:t>
      </w:r>
      <w:r>
        <w:t xml:space="preserve"> This power analysis should be rerun when more data become available.</w:t>
      </w:r>
    </w:p>
    <w:p w:rsidR="0049042A" w:rsidRDefault="0049042A" w:rsidP="00275B2C"/>
    <w:p w:rsidR="0049042A" w:rsidRDefault="0049042A" w:rsidP="00275B2C">
      <w:r>
        <w:t xml:space="preserve">One complication in detecting 50% change in frequency in this data set was that for species present at low mean frequency (&lt;5% of </w:t>
      </w:r>
      <w:proofErr w:type="gramStart"/>
      <w:r>
        <w:t>the transect</w:t>
      </w:r>
      <w:proofErr w:type="gramEnd"/>
      <w:r>
        <w:t xml:space="preserve">), standard errors (SE) were more than 50% of the mean (tables C.1, C.2, C.3). </w:t>
      </w:r>
      <w:r w:rsidRPr="00CA752E">
        <w:t>For example, initial frequencies and SE for HOLLAN were 0.03± 0.019 in KF and 0.02±0.011 in PK (Jacobi and Bio 2001)</w:t>
      </w:r>
      <w:r>
        <w:t xml:space="preserve">. </w:t>
      </w:r>
      <w:r w:rsidRPr="00CA752E">
        <w:t>In this case, the detected 50% increase over ten years translates to less than 5% of transect containing the species. For rare individual species such as these, a</w:t>
      </w:r>
      <w:r>
        <w:t>nything less than a 5</w:t>
      </w:r>
      <w:r w:rsidRPr="00CA752E">
        <w:t>0% increase or decrease may be difficult to detect and more importantly may not be an appropriate trigger for management. Conversely, for species present at moderate initial proportions, small increases or decreases such as 2</w:t>
      </w:r>
      <w:r>
        <w:t>5</w:t>
      </w:r>
      <w:r w:rsidRPr="00CA752E">
        <w:t>% or less are important for prioritizing management and assessing past management efficacy. Given</w:t>
      </w:r>
      <w:r>
        <w:t xml:space="preserve"> that little or no data are available for most of the target species, the project lead along with park managers should refine desired detection levels to meet </w:t>
      </w:r>
      <w:r w:rsidR="00FA44C0">
        <w:t xml:space="preserve">each park’s </w:t>
      </w:r>
      <w:r>
        <w:t>needs and realities as data become available after the first sampling</w:t>
      </w:r>
      <w:r w:rsidR="00FA44C0">
        <w:t xml:space="preserve"> cycles</w:t>
      </w:r>
      <w:r>
        <w:t>.</w:t>
      </w:r>
    </w:p>
    <w:p w:rsidR="00F46C14" w:rsidRDefault="00F46C14" w:rsidP="00275B2C"/>
    <w:p w:rsidR="0049042A" w:rsidRDefault="00CF3C60" w:rsidP="00275B2C">
      <w:pPr>
        <w:keepNext/>
        <w:keepLines/>
      </w:pPr>
      <w:r>
        <w:rPr>
          <w:noProof/>
        </w:rPr>
        <w:lastRenderedPageBreak/>
        <w:drawing>
          <wp:inline distT="0" distB="0" distL="0" distR="0">
            <wp:extent cx="4505325" cy="2524125"/>
            <wp:effectExtent l="0" t="0" r="9525" b="0"/>
            <wp:docPr id="81" name="Chart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hart 1"/>
                    <pic:cNvPicPr>
                      <a:picLocks noChangeArrowheads="1"/>
                    </pic:cNvPicPr>
                  </pic:nvPicPr>
                  <pic:blipFill>
                    <a:blip r:embed="rId170" cstate="print"/>
                    <a:srcRect l="-3891" t="-6924" b="-4791"/>
                    <a:stretch>
                      <a:fillRect/>
                    </a:stretch>
                  </pic:blipFill>
                  <pic:spPr bwMode="auto">
                    <a:xfrm>
                      <a:off x="0" y="0"/>
                      <a:ext cx="4505325" cy="2524125"/>
                    </a:xfrm>
                    <a:prstGeom prst="rect">
                      <a:avLst/>
                    </a:prstGeom>
                    <a:noFill/>
                    <a:ln w="9525">
                      <a:noFill/>
                      <a:miter lim="800000"/>
                      <a:headEnd/>
                      <a:tailEnd/>
                    </a:ln>
                  </pic:spPr>
                </pic:pic>
              </a:graphicData>
            </a:graphic>
          </wp:inline>
        </w:drawing>
      </w:r>
    </w:p>
    <w:p w:rsidR="0049042A" w:rsidRDefault="00CF3C60" w:rsidP="00275B2C">
      <w:pPr>
        <w:keepLines/>
        <w:jc w:val="both"/>
      </w:pPr>
      <w:r>
        <w:rPr>
          <w:noProof/>
        </w:rPr>
        <w:drawing>
          <wp:inline distT="0" distB="0" distL="0" distR="0">
            <wp:extent cx="2743200" cy="2571750"/>
            <wp:effectExtent l="0" t="0" r="0" b="0"/>
            <wp:docPr id="82" name="Char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hart 4"/>
                    <pic:cNvPicPr>
                      <a:picLocks noChangeArrowheads="1"/>
                    </pic:cNvPicPr>
                  </pic:nvPicPr>
                  <pic:blipFill>
                    <a:blip r:embed="rId171" cstate="print"/>
                    <a:srcRect l="-7500" t="-5717" r="-4999" b="-8434"/>
                    <a:stretch>
                      <a:fillRect/>
                    </a:stretch>
                  </pic:blipFill>
                  <pic:spPr bwMode="auto">
                    <a:xfrm>
                      <a:off x="0" y="0"/>
                      <a:ext cx="2743200" cy="2571750"/>
                    </a:xfrm>
                    <a:prstGeom prst="rect">
                      <a:avLst/>
                    </a:prstGeom>
                    <a:noFill/>
                    <a:ln w="9525">
                      <a:noFill/>
                      <a:miter lim="800000"/>
                      <a:headEnd/>
                      <a:tailEnd/>
                    </a:ln>
                  </pic:spPr>
                </pic:pic>
              </a:graphicData>
            </a:graphic>
          </wp:inline>
        </w:drawing>
      </w:r>
      <w:r w:rsidR="0049042A">
        <w:t xml:space="preserve">          </w:t>
      </w:r>
      <w:r>
        <w:rPr>
          <w:noProof/>
        </w:rPr>
        <w:drawing>
          <wp:inline distT="0" distB="0" distL="0" distR="0">
            <wp:extent cx="2743200" cy="2571750"/>
            <wp:effectExtent l="0" t="0" r="0" b="0"/>
            <wp:docPr id="83" name="Chart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hart 5"/>
                    <pic:cNvPicPr>
                      <a:picLocks noChangeArrowheads="1"/>
                    </pic:cNvPicPr>
                  </pic:nvPicPr>
                  <pic:blipFill>
                    <a:blip r:embed="rId172" cstate="print"/>
                    <a:srcRect l="-7500" t="-5717" r="-4999" b="-8434"/>
                    <a:stretch>
                      <a:fillRect/>
                    </a:stretch>
                  </pic:blipFill>
                  <pic:spPr bwMode="auto">
                    <a:xfrm>
                      <a:off x="0" y="0"/>
                      <a:ext cx="2743200" cy="2571750"/>
                    </a:xfrm>
                    <a:prstGeom prst="rect">
                      <a:avLst/>
                    </a:prstGeom>
                    <a:noFill/>
                    <a:ln w="9525">
                      <a:noFill/>
                      <a:miter lim="800000"/>
                      <a:headEnd/>
                      <a:tailEnd/>
                    </a:ln>
                  </pic:spPr>
                </pic:pic>
              </a:graphicData>
            </a:graphic>
          </wp:inline>
        </w:drawing>
      </w:r>
    </w:p>
    <w:p w:rsidR="0049042A" w:rsidRDefault="00CF3C60" w:rsidP="00275B2C">
      <w:pPr>
        <w:keepLines/>
      </w:pPr>
      <w:r>
        <w:rPr>
          <w:noProof/>
        </w:rPr>
        <w:drawing>
          <wp:inline distT="0" distB="0" distL="0" distR="0">
            <wp:extent cx="2743200" cy="2571750"/>
            <wp:effectExtent l="0" t="0" r="0" b="0"/>
            <wp:docPr id="84" name="Chart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hart 6"/>
                    <pic:cNvPicPr>
                      <a:picLocks noChangeArrowheads="1"/>
                    </pic:cNvPicPr>
                  </pic:nvPicPr>
                  <pic:blipFill>
                    <a:blip r:embed="rId173" cstate="print"/>
                    <a:srcRect l="-7500" t="-5717" r="-4999" b="-8434"/>
                    <a:stretch>
                      <a:fillRect/>
                    </a:stretch>
                  </pic:blipFill>
                  <pic:spPr bwMode="auto">
                    <a:xfrm>
                      <a:off x="0" y="0"/>
                      <a:ext cx="2743200" cy="2571750"/>
                    </a:xfrm>
                    <a:prstGeom prst="rect">
                      <a:avLst/>
                    </a:prstGeom>
                    <a:noFill/>
                    <a:ln w="9525">
                      <a:noFill/>
                      <a:miter lim="800000"/>
                      <a:headEnd/>
                      <a:tailEnd/>
                    </a:ln>
                  </pic:spPr>
                </pic:pic>
              </a:graphicData>
            </a:graphic>
          </wp:inline>
        </w:drawing>
      </w:r>
      <w:r w:rsidR="0049042A">
        <w:t xml:space="preserve">          </w:t>
      </w:r>
      <w:r>
        <w:rPr>
          <w:noProof/>
        </w:rPr>
        <w:drawing>
          <wp:inline distT="0" distB="0" distL="0" distR="0">
            <wp:extent cx="2743200" cy="2571750"/>
            <wp:effectExtent l="0" t="0" r="0" b="0"/>
            <wp:docPr id="85" name="Chart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hart 7"/>
                    <pic:cNvPicPr>
                      <a:picLocks noChangeArrowheads="1"/>
                    </pic:cNvPicPr>
                  </pic:nvPicPr>
                  <pic:blipFill>
                    <a:blip r:embed="rId174" cstate="print"/>
                    <a:srcRect l="-7500" t="-5717" r="-4999" b="-8434"/>
                    <a:stretch>
                      <a:fillRect/>
                    </a:stretch>
                  </pic:blipFill>
                  <pic:spPr bwMode="auto">
                    <a:xfrm>
                      <a:off x="0" y="0"/>
                      <a:ext cx="2743200" cy="2571750"/>
                    </a:xfrm>
                    <a:prstGeom prst="rect">
                      <a:avLst/>
                    </a:prstGeom>
                    <a:noFill/>
                    <a:ln w="9525">
                      <a:noFill/>
                      <a:miter lim="800000"/>
                      <a:headEnd/>
                      <a:tailEnd/>
                    </a:ln>
                  </pic:spPr>
                </pic:pic>
              </a:graphicData>
            </a:graphic>
          </wp:inline>
        </w:drawing>
      </w:r>
    </w:p>
    <w:p w:rsidR="0049042A" w:rsidRPr="00FC5723" w:rsidRDefault="0049042A" w:rsidP="004807ED">
      <w:pPr>
        <w:pStyle w:val="APPFigure"/>
        <w:keepNext w:val="0"/>
        <w:rPr>
          <w:sz w:val="20"/>
          <w:szCs w:val="20"/>
        </w:rPr>
      </w:pPr>
      <w:r w:rsidRPr="00FC5723">
        <w:rPr>
          <w:b/>
          <w:sz w:val="20"/>
          <w:szCs w:val="20"/>
        </w:rPr>
        <w:t xml:space="preserve">Figure C.7. </w:t>
      </w:r>
      <w:r w:rsidRPr="00FC5723">
        <w:rPr>
          <w:sz w:val="20"/>
          <w:szCs w:val="20"/>
        </w:rPr>
        <w:t xml:space="preserve">Power estimates detecting 10-year change in mean (Delta) for simulation data of five selected species along 20 or 30 transects based on Ainsworth et al. </w:t>
      </w:r>
      <w:r w:rsidR="00A64C00" w:rsidRPr="00FC5723">
        <w:rPr>
          <w:sz w:val="20"/>
          <w:szCs w:val="20"/>
        </w:rPr>
        <w:fldChar w:fldCharType="begin"/>
      </w:r>
      <w:r w:rsidRPr="00FC5723">
        <w:rPr>
          <w:sz w:val="20"/>
          <w:szCs w:val="20"/>
        </w:rPr>
        <w:instrText xml:space="preserve"> ADDIN EN.CITE &lt;EndNote&gt;&lt;Cite ExcludeAuth="1"&gt;&lt;Author&gt;Ainsworth&lt;/Author&gt;&lt;Year&gt;2008&lt;/Year&gt;&lt;RecNum&gt;463&lt;/RecNum&gt;&lt;DisplayText&gt;(2008)&lt;/DisplayText&gt;&lt;record&gt;&lt;rec-number&gt;463&lt;/rec-number&gt;&lt;foreign-keys&gt;&lt;key app="EN" db-id="29wd9fdxkttawpevre3ptatrsdx2se0wz5da"&gt;463&lt;/key&gt;&lt;/foreign-keys&gt;&lt;ref-type name="Unpublished Work"&gt;34&lt;/ref-type&gt;&lt;contributors&gt;&lt;authors&gt;&lt;author&gt;Ainsworth, A.&lt;/author&gt;&lt;author&gt;Stevens, B.&lt;/author&gt;&lt;author&gt;Hadway, L.&lt;/author&gt;&lt;author&gt;Agorastos, N.&lt;/author&gt;&lt;author&gt;Cole, I.&lt;/author&gt;&lt;author&gt;Litton, C. M.&lt;/author&gt;&lt;/authors&gt;&lt;/contributors&gt;&lt;titles&gt;&lt;title&gt;&lt;style face="normal" font="default" size="100%"&gt;Vegetation response to eight years of feral pig (&lt;/style&gt;&lt;style face="italic" font="default" size="100%"&gt;Sus scrofa&lt;/style&gt;&lt;style face="normal" font="default" size="100%"&gt;) removal in Pu‘u Maka‘ala Natural Area Reserve, Hawai‘i&lt;/style&gt;&lt;/title&gt;&lt;/titles&gt;&lt;dates&gt;&lt;year&gt;2008&lt;/year&gt;&lt;/dates&gt;&lt;pub-location&gt;Hilo, HI. Unpublished Report&lt;/pub-location&gt;&lt;publisher&gt;State of Hawaii, Division of Forestry and Wildlife&lt;/publisher&gt;&lt;urls&gt;&lt;/urls&gt;&lt;/record&gt;&lt;/Cite&gt;&lt;/EndNote&gt;</w:instrText>
      </w:r>
      <w:r w:rsidR="00A64C00" w:rsidRPr="00FC5723">
        <w:rPr>
          <w:sz w:val="20"/>
          <w:szCs w:val="20"/>
        </w:rPr>
        <w:fldChar w:fldCharType="separate"/>
      </w:r>
      <w:r w:rsidRPr="00FC5723">
        <w:rPr>
          <w:noProof/>
          <w:sz w:val="20"/>
          <w:szCs w:val="20"/>
        </w:rPr>
        <w:t>(2008)</w:t>
      </w:r>
      <w:r w:rsidR="00A64C00" w:rsidRPr="00FC5723">
        <w:rPr>
          <w:sz w:val="20"/>
          <w:szCs w:val="20"/>
        </w:rPr>
        <w:fldChar w:fldCharType="end"/>
      </w:r>
      <w:r w:rsidRPr="00FC5723">
        <w:rPr>
          <w:sz w:val="20"/>
          <w:szCs w:val="20"/>
        </w:rPr>
        <w:t xml:space="preserve">. Data are from Monte Carlo simulations with 1000 iterations and 10% Type I error for a monitoring period of 10 years. </w:t>
      </w:r>
    </w:p>
    <w:p w:rsidR="0049042A" w:rsidRDefault="00CF3C60" w:rsidP="00275B2C">
      <w:pPr>
        <w:keepNext/>
        <w:keepLines/>
        <w:rPr>
          <w:position w:val="-32"/>
        </w:rPr>
      </w:pPr>
      <w:r>
        <w:rPr>
          <w:noProof/>
        </w:rPr>
        <w:lastRenderedPageBreak/>
        <w:drawing>
          <wp:anchor distT="0" distB="0" distL="114300" distR="114300" simplePos="0" relativeHeight="59" behindDoc="0" locked="0" layoutInCell="1" allowOverlap="1">
            <wp:simplePos x="0" y="0"/>
            <wp:positionH relativeFrom="column">
              <wp:posOffset>3057525</wp:posOffset>
            </wp:positionH>
            <wp:positionV relativeFrom="paragraph">
              <wp:posOffset>-28575</wp:posOffset>
            </wp:positionV>
            <wp:extent cx="2743200" cy="2743200"/>
            <wp:effectExtent l="0" t="0" r="0" b="0"/>
            <wp:wrapNone/>
            <wp:docPr id="230" name="Chart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hart 2"/>
                    <pic:cNvPicPr>
                      <a:picLocks noChangeArrowheads="1"/>
                    </pic:cNvPicPr>
                  </pic:nvPicPr>
                  <pic:blipFill>
                    <a:blip r:embed="rId175" cstate="print"/>
                    <a:srcRect l="-7536" t="-5286" r="-5521" b="-7799"/>
                    <a:stretch>
                      <a:fillRect/>
                    </a:stretch>
                  </pic:blipFill>
                  <pic:spPr bwMode="auto">
                    <a:xfrm>
                      <a:off x="0" y="0"/>
                      <a:ext cx="2743200" cy="2743200"/>
                    </a:xfrm>
                    <a:prstGeom prst="rect">
                      <a:avLst/>
                    </a:prstGeom>
                    <a:noFill/>
                  </pic:spPr>
                </pic:pic>
              </a:graphicData>
            </a:graphic>
          </wp:anchor>
        </w:drawing>
      </w:r>
      <w:r>
        <w:rPr>
          <w:noProof/>
          <w:position w:val="-32"/>
        </w:rPr>
        <w:drawing>
          <wp:inline distT="0" distB="0" distL="0" distR="0">
            <wp:extent cx="2743200" cy="2714625"/>
            <wp:effectExtent l="0" t="0" r="0" b="0"/>
            <wp:docPr id="86"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rrowheads="1"/>
                    </pic:cNvPicPr>
                  </pic:nvPicPr>
                  <pic:blipFill>
                    <a:blip r:embed="rId176" cstate="print"/>
                    <a:srcRect l="-7352" t="-3979" r="-2936" b="-7701"/>
                    <a:stretch>
                      <a:fillRect/>
                    </a:stretch>
                  </pic:blipFill>
                  <pic:spPr bwMode="auto">
                    <a:xfrm>
                      <a:off x="0" y="0"/>
                      <a:ext cx="2743200" cy="2714625"/>
                    </a:xfrm>
                    <a:prstGeom prst="rect">
                      <a:avLst/>
                    </a:prstGeom>
                    <a:noFill/>
                    <a:ln w="9525">
                      <a:noFill/>
                      <a:miter lim="800000"/>
                      <a:headEnd/>
                      <a:tailEnd/>
                    </a:ln>
                  </pic:spPr>
                </pic:pic>
              </a:graphicData>
            </a:graphic>
          </wp:inline>
        </w:drawing>
      </w:r>
      <w:r w:rsidR="0049042A">
        <w:rPr>
          <w:position w:val="-32"/>
        </w:rPr>
        <w:t xml:space="preserve">            </w:t>
      </w:r>
      <w:r>
        <w:rPr>
          <w:noProof/>
          <w:position w:val="-32"/>
        </w:rPr>
        <w:drawing>
          <wp:anchor distT="0" distB="0" distL="114300" distR="114300" simplePos="0" relativeHeight="251682816" behindDoc="0" locked="0" layoutInCell="1" allowOverlap="1">
            <wp:simplePos x="4114800" y="914400"/>
            <wp:positionH relativeFrom="margin">
              <wp:align>left</wp:align>
            </wp:positionH>
            <wp:positionV relativeFrom="margin">
              <wp:align>center</wp:align>
            </wp:positionV>
            <wp:extent cx="2743200" cy="2743200"/>
            <wp:effectExtent l="0" t="0" r="0" b="0"/>
            <wp:wrapSquare wrapText="bothSides"/>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rrowheads="1"/>
                    </pic:cNvPicPr>
                  </pic:nvPicPr>
                  <pic:blipFill>
                    <a:blip r:embed="rId177" cstate="print"/>
                    <a:srcRect l="-7536" t="-5286" r="-5521" b="-7799"/>
                    <a:stretch>
                      <a:fillRect/>
                    </a:stretch>
                  </pic:blipFill>
                  <pic:spPr bwMode="auto">
                    <a:xfrm>
                      <a:off x="0" y="0"/>
                      <a:ext cx="2743200" cy="2743200"/>
                    </a:xfrm>
                    <a:prstGeom prst="rect">
                      <a:avLst/>
                    </a:prstGeom>
                    <a:noFill/>
                    <a:ln w="9525">
                      <a:noFill/>
                      <a:miter lim="800000"/>
                      <a:headEnd/>
                      <a:tailEnd/>
                    </a:ln>
                  </pic:spPr>
                </pic:pic>
              </a:graphicData>
            </a:graphic>
          </wp:anchor>
        </w:drawing>
      </w:r>
      <w:r w:rsidR="0049042A">
        <w:rPr>
          <w:position w:val="-32"/>
        </w:rPr>
        <w:t xml:space="preserve">            </w:t>
      </w:r>
    </w:p>
    <w:p w:rsidR="0049042A" w:rsidRPr="00FC5723" w:rsidRDefault="00F46C14" w:rsidP="00275B2C">
      <w:pPr>
        <w:pStyle w:val="APPFigure"/>
        <w:rPr>
          <w:sz w:val="20"/>
          <w:szCs w:val="20"/>
        </w:rPr>
      </w:pPr>
      <w:r>
        <w:rPr>
          <w:b/>
          <w:noProof/>
          <w:sz w:val="20"/>
          <w:szCs w:val="20"/>
        </w:rPr>
        <w:drawing>
          <wp:anchor distT="0" distB="0" distL="114300" distR="114300" simplePos="0" relativeHeight="60" behindDoc="0" locked="0" layoutInCell="1" allowOverlap="1">
            <wp:simplePos x="0" y="0"/>
            <wp:positionH relativeFrom="margin">
              <wp:posOffset>3057525</wp:posOffset>
            </wp:positionH>
            <wp:positionV relativeFrom="margin">
              <wp:align>center</wp:align>
            </wp:positionV>
            <wp:extent cx="2743200" cy="2743200"/>
            <wp:effectExtent l="0" t="0" r="0" b="0"/>
            <wp:wrapSquare wrapText="bothSides"/>
            <wp:docPr id="231"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rrowheads="1"/>
                    </pic:cNvPicPr>
                  </pic:nvPicPr>
                  <pic:blipFill>
                    <a:blip r:embed="rId178" cstate="print"/>
                    <a:srcRect l="-7536" t="-5286" r="-5521" b="-7799"/>
                    <a:stretch>
                      <a:fillRect/>
                    </a:stretch>
                  </pic:blipFill>
                  <pic:spPr bwMode="auto">
                    <a:xfrm>
                      <a:off x="0" y="0"/>
                      <a:ext cx="2743200" cy="2743200"/>
                    </a:xfrm>
                    <a:prstGeom prst="rect">
                      <a:avLst/>
                    </a:prstGeom>
                    <a:noFill/>
                  </pic:spPr>
                </pic:pic>
              </a:graphicData>
            </a:graphic>
          </wp:anchor>
        </w:drawing>
      </w:r>
      <w:r w:rsidR="0049042A" w:rsidRPr="00FC5723">
        <w:rPr>
          <w:b/>
          <w:sz w:val="20"/>
          <w:szCs w:val="20"/>
        </w:rPr>
        <w:t>Figure C.8.</w:t>
      </w:r>
      <w:r w:rsidR="0049042A" w:rsidRPr="00FC5723">
        <w:rPr>
          <w:sz w:val="20"/>
          <w:szCs w:val="20"/>
        </w:rPr>
        <w:t xml:space="preserve"> Power estimates detecting 10-year change in mean (Delta) for simulation data of four selected species along 20 or 30 transects based on data for K</w:t>
      </w:r>
      <w:r w:rsidR="0049042A" w:rsidRPr="00FC5723">
        <w:rPr>
          <w:rFonts w:cs="Arial"/>
          <w:sz w:val="20"/>
          <w:szCs w:val="20"/>
        </w:rPr>
        <w:t>ī</w:t>
      </w:r>
      <w:r w:rsidR="0049042A" w:rsidRPr="00FC5723">
        <w:rPr>
          <w:sz w:val="20"/>
          <w:szCs w:val="20"/>
        </w:rPr>
        <w:t xml:space="preserve">lauea Forest and Pu‘u Kipu from Jacobi and Bio </w:t>
      </w:r>
      <w:r w:rsidR="00A64C00" w:rsidRPr="00FC5723">
        <w:rPr>
          <w:sz w:val="20"/>
          <w:szCs w:val="20"/>
        </w:rPr>
        <w:fldChar w:fldCharType="begin"/>
      </w:r>
      <w:r w:rsidR="0049042A" w:rsidRPr="00FC5723">
        <w:rPr>
          <w:sz w:val="20"/>
          <w:szCs w:val="20"/>
        </w:rPr>
        <w:instrText xml:space="preserve"> ADDIN EN.CITE &lt;EndNote&gt;&lt;Cite ExcludeAuth="1"&gt;&lt;Author&gt;Jacobi&lt;/Author&gt;&lt;Year&gt;2001&lt;/Year&gt;&lt;RecNum&gt;384&lt;/RecNum&gt;&lt;DisplayText&gt;(2001)&lt;/DisplayText&gt;&lt;record&gt;&lt;rec-number&gt;384&lt;/rec-number&gt;&lt;foreign-keys&gt;&lt;key app="EN" db-id="29wd9fdxkttawpevre3ptatrsdx2se0wz5da"&gt;384&lt;/key&gt;&lt;/foreign-keys&gt;&lt;ref-type name="Unpublished Work"&gt;34&lt;/ref-type&gt;&lt;contributors&gt;&lt;authors&gt;&lt;author&gt;Jacobi, James D&lt;/author&gt;&lt;author&gt;Bio, Kealii&lt;/author&gt;&lt;/authors&gt;&lt;/contributors&gt;&lt;titles&gt;&lt;title&gt;Invasive Plant Species Surveys, Olaa-Kilauea Management Area&lt;/title&gt;&lt;/titles&gt;&lt;dates&gt;&lt;year&gt;2001&lt;/year&gt;&lt;/dates&gt;&lt;publisher&gt;Department of the Interior, US Geological Survey, Biological Resources Discipline, Kilauea Field Station, Hawaii National Park, HI. Unpublished data&lt;/publisher&gt;&lt;urls&gt;&lt;/urls&gt;&lt;/record&gt;&lt;/Cite&gt;&lt;/EndNote&gt;</w:instrText>
      </w:r>
      <w:r w:rsidR="00A64C00" w:rsidRPr="00FC5723">
        <w:rPr>
          <w:sz w:val="20"/>
          <w:szCs w:val="20"/>
        </w:rPr>
        <w:fldChar w:fldCharType="separate"/>
      </w:r>
      <w:r w:rsidR="0049042A" w:rsidRPr="00FC5723">
        <w:rPr>
          <w:noProof/>
          <w:sz w:val="20"/>
          <w:szCs w:val="20"/>
        </w:rPr>
        <w:t>(2001)</w:t>
      </w:r>
      <w:r w:rsidR="00A64C00" w:rsidRPr="00FC5723">
        <w:rPr>
          <w:sz w:val="20"/>
          <w:szCs w:val="20"/>
        </w:rPr>
        <w:fldChar w:fldCharType="end"/>
      </w:r>
      <w:r w:rsidR="0049042A" w:rsidRPr="00FC5723">
        <w:rPr>
          <w:sz w:val="20"/>
          <w:szCs w:val="20"/>
        </w:rPr>
        <w:t xml:space="preserve">. Data are from Monte Carlo simulations with 1,000 iterations and 10% Type I error for a monitoring period of 10 years. </w:t>
      </w:r>
    </w:p>
    <w:p w:rsidR="0049042A" w:rsidRDefault="0049042A" w:rsidP="00275B2C"/>
    <w:p w:rsidR="0049042A" w:rsidRDefault="0049042A" w:rsidP="00BC2969">
      <w:pPr>
        <w:pStyle w:val="APP2nd"/>
      </w:pPr>
      <w:bookmarkStart w:id="484" w:name="_Toc262050575"/>
      <w:r>
        <w:t>Invasive Species Richness</w:t>
      </w:r>
      <w:bookmarkEnd w:id="484"/>
      <w:r>
        <w:t xml:space="preserve"> </w:t>
      </w:r>
    </w:p>
    <w:p w:rsidR="0049042A" w:rsidRDefault="0049042A" w:rsidP="00275B2C">
      <w:pPr>
        <w:widowControl w:val="0"/>
        <w:autoSpaceDE w:val="0"/>
        <w:autoSpaceDN w:val="0"/>
        <w:adjustRightInd w:val="0"/>
      </w:pPr>
      <w:r w:rsidRPr="00CA752E">
        <w:t>We averaged the plot invasive plant species richness values for each transect. Since we are</w:t>
      </w:r>
      <w:r>
        <w:t xml:space="preserve"> looking at average species richness, the central limit theorem implies that transect average richnesses will be approximately normal. Mixed model analysis of variance (ANOVA) can be used to test for </w:t>
      </w:r>
      <w:proofErr w:type="gramStart"/>
      <w:r>
        <w:t>differences over years with transects</w:t>
      </w:r>
      <w:proofErr w:type="gramEnd"/>
      <w:r>
        <w:t xml:space="preserve"> being random and years being fixed. The underlying model is</w:t>
      </w:r>
    </w:p>
    <w:p w:rsidR="0049042A" w:rsidRPr="006D07F2" w:rsidRDefault="0049042A" w:rsidP="00275B2C">
      <w:pPr>
        <w:pStyle w:val="MTDisplayEquation"/>
        <w:tabs>
          <w:tab w:val="left" w:pos="7920"/>
        </w:tabs>
        <w:rPr>
          <w:rFonts w:ascii="Times New Roman" w:hAnsi="Times New Roman"/>
          <w:b/>
          <w:sz w:val="24"/>
        </w:rPr>
      </w:pPr>
      <w:r>
        <w:tab/>
      </w:r>
      <w:r w:rsidR="00CF3C60">
        <w:rPr>
          <w:noProof/>
          <w:position w:val="-14"/>
        </w:rPr>
        <w:drawing>
          <wp:inline distT="0" distB="0" distL="0" distR="0">
            <wp:extent cx="1276350" cy="2000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9" cstate="print"/>
                    <a:srcRect/>
                    <a:stretch>
                      <a:fillRect/>
                    </a:stretch>
                  </pic:blipFill>
                  <pic:spPr bwMode="auto">
                    <a:xfrm>
                      <a:off x="0" y="0"/>
                      <a:ext cx="1276350" cy="200025"/>
                    </a:xfrm>
                    <a:prstGeom prst="rect">
                      <a:avLst/>
                    </a:prstGeom>
                    <a:noFill/>
                    <a:ln w="9525">
                      <a:noFill/>
                      <a:miter lim="800000"/>
                      <a:headEnd/>
                      <a:tailEnd/>
                    </a:ln>
                  </pic:spPr>
                </pic:pic>
              </a:graphicData>
            </a:graphic>
          </wp:inline>
        </w:drawing>
      </w:r>
      <w:r>
        <w:rPr>
          <w:position w:val="-14"/>
        </w:rPr>
        <w:tab/>
      </w:r>
      <w:r w:rsidRPr="0036046B">
        <w:rPr>
          <w:rFonts w:ascii="Arial" w:hAnsi="Arial" w:cs="Arial"/>
          <w:b/>
          <w:sz w:val="20"/>
          <w:szCs w:val="20"/>
        </w:rPr>
        <w:t>Equation C.</w:t>
      </w:r>
      <w:r w:rsidRPr="008A1B8E">
        <w:rPr>
          <w:rFonts w:ascii="Arial" w:hAnsi="Arial" w:cs="Arial"/>
          <w:b/>
          <w:sz w:val="20"/>
          <w:szCs w:val="20"/>
        </w:rPr>
        <w:t>17</w:t>
      </w:r>
    </w:p>
    <w:p w:rsidR="0049042A" w:rsidRDefault="0049042A" w:rsidP="00275B2C">
      <w:pPr>
        <w:widowControl w:val="0"/>
        <w:autoSpaceDE w:val="0"/>
        <w:autoSpaceDN w:val="0"/>
        <w:adjustRightInd w:val="0"/>
        <w:ind w:left="2160" w:hanging="720"/>
      </w:pPr>
      <w:proofErr w:type="gramStart"/>
      <w:r>
        <w:t>where</w:t>
      </w:r>
      <w:proofErr w:type="gramEnd"/>
      <w:r>
        <w:t xml:space="preserve"> </w:t>
      </w:r>
      <w:r>
        <w:tab/>
      </w:r>
      <w:r w:rsidR="00CF3C60">
        <w:rPr>
          <w:noProof/>
          <w:position w:val="-14"/>
        </w:rPr>
        <w:drawing>
          <wp:inline distT="0" distB="0" distL="0" distR="0">
            <wp:extent cx="171450" cy="2000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0" cstate="print"/>
                    <a:srcRect/>
                    <a:stretch>
                      <a:fillRect/>
                    </a:stretch>
                  </pic:blipFill>
                  <pic:spPr bwMode="auto">
                    <a:xfrm>
                      <a:off x="0" y="0"/>
                      <a:ext cx="171450" cy="200025"/>
                    </a:xfrm>
                    <a:prstGeom prst="rect">
                      <a:avLst/>
                    </a:prstGeom>
                    <a:noFill/>
                    <a:ln w="9525">
                      <a:noFill/>
                      <a:miter lim="800000"/>
                      <a:headEnd/>
                      <a:tailEnd/>
                    </a:ln>
                  </pic:spPr>
                </pic:pic>
              </a:graphicData>
            </a:graphic>
          </wp:inline>
        </w:drawing>
      </w:r>
      <w:r>
        <w:t xml:space="preserve">is the average richness in year </w:t>
      </w:r>
      <w:r w:rsidRPr="004735E4">
        <w:rPr>
          <w:i/>
        </w:rPr>
        <w:t>j</w:t>
      </w:r>
      <w:r>
        <w:t xml:space="preserve"> for transect </w:t>
      </w:r>
      <w:r w:rsidRPr="004735E4">
        <w:rPr>
          <w:i/>
        </w:rPr>
        <w:t>i</w:t>
      </w:r>
      <w:r>
        <w:t xml:space="preserve">, </w:t>
      </w:r>
    </w:p>
    <w:p w:rsidR="0049042A" w:rsidRDefault="0049042A" w:rsidP="00275B2C">
      <w:pPr>
        <w:widowControl w:val="0"/>
        <w:autoSpaceDE w:val="0"/>
        <w:autoSpaceDN w:val="0"/>
        <w:adjustRightInd w:val="0"/>
        <w:ind w:left="2160"/>
      </w:pPr>
      <w:r w:rsidRPr="006D07F2">
        <w:rPr>
          <w:i/>
        </w:rPr>
        <w:t>µ</w:t>
      </w:r>
      <w:r>
        <w:t xml:space="preserve"> is the overall mean, </w:t>
      </w:r>
    </w:p>
    <w:p w:rsidR="0049042A" w:rsidRDefault="0049042A" w:rsidP="00275B2C">
      <w:pPr>
        <w:widowControl w:val="0"/>
        <w:autoSpaceDE w:val="0"/>
        <w:autoSpaceDN w:val="0"/>
        <w:adjustRightInd w:val="0"/>
        <w:ind w:left="2160"/>
      </w:pPr>
      <w:r w:rsidRPr="006D07F2">
        <w:rPr>
          <w:i/>
        </w:rPr>
        <w:t>Tr</w:t>
      </w:r>
      <w:r w:rsidRPr="006D07F2">
        <w:rPr>
          <w:i/>
          <w:vertAlign w:val="subscript"/>
        </w:rPr>
        <w:t>i</w:t>
      </w:r>
      <w:r>
        <w:t xml:space="preserve"> is the effect of the </w:t>
      </w:r>
      <w:r w:rsidRPr="006D07F2">
        <w:rPr>
          <w:i/>
        </w:rPr>
        <w:t>i</w:t>
      </w:r>
      <w:r>
        <w:t>-th randomly selected transect,</w:t>
      </w:r>
    </w:p>
    <w:p w:rsidR="0049042A" w:rsidRDefault="0049042A" w:rsidP="00275B2C">
      <w:pPr>
        <w:widowControl w:val="0"/>
        <w:autoSpaceDE w:val="0"/>
        <w:autoSpaceDN w:val="0"/>
        <w:adjustRightInd w:val="0"/>
        <w:ind w:left="2160"/>
      </w:pPr>
      <w:r w:rsidRPr="006D07F2">
        <w:rPr>
          <w:i/>
          <w:szCs w:val="24"/>
        </w:rPr>
        <w:lastRenderedPageBreak/>
        <w:sym w:font="Symbol" w:char="F067"/>
      </w:r>
      <w:proofErr w:type="gramStart"/>
      <w:r w:rsidRPr="006D07F2">
        <w:rPr>
          <w:i/>
          <w:vertAlign w:val="subscript"/>
        </w:rPr>
        <w:t>j</w:t>
      </w:r>
      <w:proofErr w:type="gramEnd"/>
      <w:r>
        <w:t xml:space="preserve"> is the effect of the </w:t>
      </w:r>
      <w:r w:rsidRPr="006D07F2">
        <w:rPr>
          <w:i/>
        </w:rPr>
        <w:t>j</w:t>
      </w:r>
      <w:r>
        <w:t>-th year, and</w:t>
      </w:r>
    </w:p>
    <w:p w:rsidR="0049042A" w:rsidRDefault="0049042A" w:rsidP="00275B2C">
      <w:pPr>
        <w:widowControl w:val="0"/>
        <w:autoSpaceDE w:val="0"/>
        <w:autoSpaceDN w:val="0"/>
        <w:adjustRightInd w:val="0"/>
        <w:ind w:left="2160"/>
      </w:pPr>
      <w:proofErr w:type="gramStart"/>
      <w:r w:rsidRPr="006D07F2">
        <w:rPr>
          <w:i/>
        </w:rPr>
        <w:t>e</w:t>
      </w:r>
      <w:r w:rsidRPr="006D07F2">
        <w:rPr>
          <w:i/>
          <w:vertAlign w:val="subscript"/>
        </w:rPr>
        <w:t>ij</w:t>
      </w:r>
      <w:proofErr w:type="gramEnd"/>
      <w:r>
        <w:t xml:space="preserve"> is residual error. </w:t>
      </w:r>
    </w:p>
    <w:p w:rsidR="0049042A" w:rsidRDefault="0049042A" w:rsidP="00275B2C">
      <w:pPr>
        <w:widowControl w:val="0"/>
        <w:autoSpaceDE w:val="0"/>
        <w:autoSpaceDN w:val="0"/>
        <w:adjustRightInd w:val="0"/>
        <w:ind w:left="2160"/>
      </w:pPr>
      <w:r>
        <w:t xml:space="preserve">Note that </w:t>
      </w:r>
      <w:r w:rsidR="00CF3C60">
        <w:rPr>
          <w:noProof/>
          <w:position w:val="-12"/>
        </w:rPr>
        <w:drawing>
          <wp:inline distT="0" distB="0" distL="0" distR="0">
            <wp:extent cx="885825" cy="200025"/>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0" cstate="print"/>
                    <a:srcRect/>
                    <a:stretch>
                      <a:fillRect/>
                    </a:stretch>
                  </pic:blipFill>
                  <pic:spPr bwMode="auto">
                    <a:xfrm>
                      <a:off x="0" y="0"/>
                      <a:ext cx="885825" cy="200025"/>
                    </a:xfrm>
                    <a:prstGeom prst="rect">
                      <a:avLst/>
                    </a:prstGeom>
                    <a:noFill/>
                    <a:ln w="9525">
                      <a:noFill/>
                      <a:miter lim="800000"/>
                      <a:headEnd/>
                      <a:tailEnd/>
                    </a:ln>
                  </pic:spPr>
                </pic:pic>
              </a:graphicData>
            </a:graphic>
          </wp:inline>
        </w:drawing>
      </w:r>
      <w:proofErr w:type="gramStart"/>
      <w:r>
        <w:t xml:space="preserve">and </w:t>
      </w:r>
      <w:proofErr w:type="gramEnd"/>
      <w:r w:rsidR="00CF3C60">
        <w:rPr>
          <w:noProof/>
          <w:position w:val="-14"/>
        </w:rPr>
        <w:drawing>
          <wp:inline distT="0" distB="0" distL="0" distR="0">
            <wp:extent cx="847725" cy="247650"/>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1" cstate="print"/>
                    <a:srcRect/>
                    <a:stretch>
                      <a:fillRect/>
                    </a:stretch>
                  </pic:blipFill>
                  <pic:spPr bwMode="auto">
                    <a:xfrm>
                      <a:off x="0" y="0"/>
                      <a:ext cx="847725" cy="247650"/>
                    </a:xfrm>
                    <a:prstGeom prst="rect">
                      <a:avLst/>
                    </a:prstGeom>
                    <a:noFill/>
                    <a:ln w="9525">
                      <a:noFill/>
                      <a:miter lim="800000"/>
                      <a:headEnd/>
                      <a:tailEnd/>
                    </a:ln>
                  </pic:spPr>
                </pic:pic>
              </a:graphicData>
            </a:graphic>
          </wp:inline>
        </w:drawing>
      </w:r>
      <w:r>
        <w:t xml:space="preserve">. </w:t>
      </w:r>
    </w:p>
    <w:p w:rsidR="0049042A" w:rsidRDefault="0049042A" w:rsidP="00275B2C">
      <w:pPr>
        <w:widowControl w:val="0"/>
        <w:autoSpaceDE w:val="0"/>
        <w:autoSpaceDN w:val="0"/>
        <w:adjustRightInd w:val="0"/>
      </w:pPr>
    </w:p>
    <w:p w:rsidR="0049042A" w:rsidRDefault="0049042A" w:rsidP="00275B2C">
      <w:pPr>
        <w:widowControl w:val="0"/>
        <w:autoSpaceDE w:val="0"/>
        <w:autoSpaceDN w:val="0"/>
        <w:adjustRightInd w:val="0"/>
      </w:pPr>
      <w:r>
        <w:t xml:space="preserve">The hypotheses of interest are </w:t>
      </w:r>
      <w:r w:rsidR="00CF3C60">
        <w:rPr>
          <w:noProof/>
          <w:position w:val="-14"/>
        </w:rPr>
        <w:drawing>
          <wp:inline distT="0" distB="0" distL="0" distR="0">
            <wp:extent cx="2543175" cy="20002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2" cstate="print"/>
                    <a:srcRect/>
                    <a:stretch>
                      <a:fillRect/>
                    </a:stretch>
                  </pic:blipFill>
                  <pic:spPr bwMode="auto">
                    <a:xfrm>
                      <a:off x="0" y="0"/>
                      <a:ext cx="2543175" cy="200025"/>
                    </a:xfrm>
                    <a:prstGeom prst="rect">
                      <a:avLst/>
                    </a:prstGeom>
                    <a:noFill/>
                    <a:ln w="9525">
                      <a:noFill/>
                      <a:miter lim="800000"/>
                      <a:headEnd/>
                      <a:tailEnd/>
                    </a:ln>
                  </pic:spPr>
                </pic:pic>
              </a:graphicData>
            </a:graphic>
          </wp:inline>
        </w:drawing>
      </w:r>
    </w:p>
    <w:p w:rsidR="0049042A" w:rsidRDefault="0049042A" w:rsidP="00275B2C">
      <w:pPr>
        <w:widowControl w:val="0"/>
        <w:autoSpaceDE w:val="0"/>
        <w:autoSpaceDN w:val="0"/>
        <w:adjustRightInd w:val="0"/>
        <w:rPr>
          <w:highlight w:val="yellow"/>
        </w:rPr>
      </w:pPr>
    </w:p>
    <w:p w:rsidR="0049042A" w:rsidRPr="00C331AD" w:rsidRDefault="0049042A" w:rsidP="00275B2C">
      <w:pPr>
        <w:widowControl w:val="0"/>
        <w:autoSpaceDE w:val="0"/>
        <w:autoSpaceDN w:val="0"/>
        <w:adjustRightInd w:val="0"/>
      </w:pPr>
      <w:r w:rsidRPr="00C331AD">
        <w:t>Where transects were located in distinct areas, we included a blocking (stratification) term for this effect in the model.</w:t>
      </w:r>
    </w:p>
    <w:p w:rsidR="0049042A" w:rsidRDefault="0049042A" w:rsidP="00275B2C">
      <w:pPr>
        <w:widowControl w:val="0"/>
        <w:tabs>
          <w:tab w:val="center" w:pos="4320"/>
          <w:tab w:val="left" w:pos="7920"/>
        </w:tabs>
        <w:autoSpaceDE w:val="0"/>
        <w:autoSpaceDN w:val="0"/>
        <w:adjustRightInd w:val="0"/>
      </w:pPr>
      <w:r w:rsidRPr="00C331AD">
        <w:rPr>
          <w:position w:val="-14"/>
        </w:rPr>
        <w:tab/>
      </w:r>
      <w:r w:rsidR="00CF3C60">
        <w:rPr>
          <w:noProof/>
          <w:position w:val="-14"/>
        </w:rPr>
        <w:drawing>
          <wp:inline distT="0" distB="0" distL="0" distR="0">
            <wp:extent cx="1676400" cy="20002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3" cstate="print"/>
                    <a:srcRect/>
                    <a:stretch>
                      <a:fillRect/>
                    </a:stretch>
                  </pic:blipFill>
                  <pic:spPr bwMode="auto">
                    <a:xfrm>
                      <a:off x="0" y="0"/>
                      <a:ext cx="1676400" cy="200025"/>
                    </a:xfrm>
                    <a:prstGeom prst="rect">
                      <a:avLst/>
                    </a:prstGeom>
                    <a:noFill/>
                    <a:ln w="9525">
                      <a:noFill/>
                      <a:miter lim="800000"/>
                      <a:headEnd/>
                      <a:tailEnd/>
                    </a:ln>
                  </pic:spPr>
                </pic:pic>
              </a:graphicData>
            </a:graphic>
          </wp:inline>
        </w:drawing>
      </w:r>
      <w:r w:rsidRPr="00C331AD">
        <w:rPr>
          <w:position w:val="-14"/>
        </w:rPr>
        <w:tab/>
      </w:r>
      <w:r w:rsidRPr="0036046B">
        <w:rPr>
          <w:rFonts w:ascii="Arial" w:hAnsi="Arial" w:cs="Arial"/>
          <w:b/>
          <w:position w:val="-14"/>
          <w:sz w:val="20"/>
          <w:szCs w:val="20"/>
        </w:rPr>
        <w:t>Equation C.</w:t>
      </w:r>
      <w:r w:rsidRPr="008A1B8E">
        <w:rPr>
          <w:rFonts w:ascii="Arial" w:hAnsi="Arial" w:cs="Arial"/>
          <w:b/>
          <w:position w:val="-14"/>
          <w:sz w:val="20"/>
          <w:szCs w:val="20"/>
        </w:rPr>
        <w:t>18</w:t>
      </w:r>
    </w:p>
    <w:p w:rsidR="0049042A" w:rsidRDefault="0049042A">
      <w:pPr>
        <w:widowControl w:val="0"/>
        <w:autoSpaceDE w:val="0"/>
        <w:autoSpaceDN w:val="0"/>
        <w:adjustRightInd w:val="0"/>
      </w:pPr>
      <w:proofErr w:type="gramStart"/>
      <w:r>
        <w:t>where</w:t>
      </w:r>
      <w:proofErr w:type="gramEnd"/>
      <w:r>
        <w:t xml:space="preserve"> </w:t>
      </w:r>
      <w:r>
        <w:tab/>
      </w:r>
      <w:r w:rsidRPr="00147B48">
        <w:rPr>
          <w:i/>
          <w:szCs w:val="24"/>
        </w:rPr>
        <w:sym w:font="Symbol MT" w:char="F061"/>
      </w:r>
      <w:r w:rsidRPr="00147B48">
        <w:rPr>
          <w:i/>
          <w:vertAlign w:val="subscript"/>
        </w:rPr>
        <w:t>i</w:t>
      </w:r>
      <w:r>
        <w:t xml:space="preserve"> is the blocking effect of the </w:t>
      </w:r>
      <w:r w:rsidRPr="00147B48">
        <w:rPr>
          <w:i/>
        </w:rPr>
        <w:t>i</w:t>
      </w:r>
      <w:r>
        <w:t xml:space="preserve">-th area and </w:t>
      </w:r>
    </w:p>
    <w:p w:rsidR="0049042A" w:rsidRDefault="0049042A">
      <w:pPr>
        <w:widowControl w:val="0"/>
        <w:autoSpaceDE w:val="0"/>
        <w:autoSpaceDN w:val="0"/>
        <w:adjustRightInd w:val="0"/>
      </w:pPr>
      <w:proofErr w:type="gramStart"/>
      <w:r>
        <w:t>the</w:t>
      </w:r>
      <w:proofErr w:type="gramEnd"/>
      <w:r>
        <w:t xml:space="preserve"> subscript </w:t>
      </w:r>
      <w:r w:rsidRPr="00147B48">
        <w:rPr>
          <w:i/>
        </w:rPr>
        <w:t>j(i)</w:t>
      </w:r>
      <w:r>
        <w:t xml:space="preserve"> indicates that transects are nested within areas.</w:t>
      </w:r>
    </w:p>
    <w:p w:rsidR="0049042A" w:rsidRDefault="0049042A" w:rsidP="00275B2C"/>
    <w:p w:rsidR="0049042A" w:rsidRPr="00FC5723" w:rsidRDefault="0049042A" w:rsidP="00BC2969">
      <w:pPr>
        <w:pStyle w:val="APP3rd"/>
        <w:rPr>
          <w:sz w:val="22"/>
          <w:szCs w:val="22"/>
        </w:rPr>
      </w:pPr>
      <w:bookmarkStart w:id="485" w:name="_Toc262050576"/>
      <w:r w:rsidRPr="00FC5723">
        <w:rPr>
          <w:sz w:val="22"/>
          <w:szCs w:val="22"/>
        </w:rPr>
        <w:t>Ainsworth et al. Richness Power Simulation</w:t>
      </w:r>
      <w:bookmarkEnd w:id="485"/>
    </w:p>
    <w:p w:rsidR="0049042A" w:rsidRPr="00FD2C3B" w:rsidRDefault="0049042A" w:rsidP="00275B2C">
      <w:pPr>
        <w:widowControl w:val="0"/>
        <w:autoSpaceDE w:val="0"/>
        <w:autoSpaceDN w:val="0"/>
        <w:adjustRightInd w:val="0"/>
      </w:pPr>
      <w:r>
        <w:t>The power curve based on the Monte Carlo simulation described above using Equation C.17 as the model is presented in Figure C.9. For 20 transects, power reaches 80% when mean richness after 10 years increased by slightly less than 20% (</w:t>
      </w:r>
      <w:r>
        <w:rPr>
          <w:szCs w:val="24"/>
        </w:rPr>
        <w:sym w:font="Symbol MT" w:char="F044"/>
      </w:r>
      <w:r>
        <w:t xml:space="preserve"> = 1.20). For 30 transects, power is 80% with a mean increase of 15% (</w:t>
      </w:r>
      <w:r>
        <w:rPr>
          <w:szCs w:val="24"/>
        </w:rPr>
        <w:sym w:font="Symbol MT" w:char="F044"/>
      </w:r>
      <w:r>
        <w:t xml:space="preserve"> = 1.15). The reduction of </w:t>
      </w:r>
      <w:r>
        <w:rPr>
          <w:szCs w:val="24"/>
        </w:rPr>
        <w:sym w:font="Symbol MT" w:char="F044"/>
      </w:r>
      <w:r>
        <w:t xml:space="preserve"> at 80% power achieved by sampling 30 transects is minimal and does not justify the increased sampling costs.</w:t>
      </w:r>
    </w:p>
    <w:p w:rsidR="0049042A" w:rsidRPr="00FC5723" w:rsidRDefault="0049042A" w:rsidP="00275B2C">
      <w:pPr>
        <w:rPr>
          <w:sz w:val="22"/>
        </w:rPr>
      </w:pPr>
    </w:p>
    <w:p w:rsidR="0049042A" w:rsidRPr="00FC5723" w:rsidRDefault="0049042A" w:rsidP="00BC2969">
      <w:pPr>
        <w:pStyle w:val="APP3rd"/>
        <w:rPr>
          <w:sz w:val="22"/>
          <w:szCs w:val="22"/>
        </w:rPr>
      </w:pPr>
      <w:bookmarkStart w:id="486" w:name="_Toc262050577"/>
      <w:r w:rsidRPr="00FC5723">
        <w:rPr>
          <w:sz w:val="22"/>
          <w:szCs w:val="22"/>
        </w:rPr>
        <w:t>Jacobi and Bio Richness Power Simulation</w:t>
      </w:r>
      <w:bookmarkEnd w:id="486"/>
    </w:p>
    <w:p w:rsidR="0049042A" w:rsidRPr="00FD2C3B" w:rsidRDefault="0049042A" w:rsidP="00275B2C">
      <w:pPr>
        <w:widowControl w:val="0"/>
        <w:autoSpaceDE w:val="0"/>
        <w:autoSpaceDN w:val="0"/>
        <w:adjustRightInd w:val="0"/>
      </w:pPr>
      <w:r>
        <w:t xml:space="preserve">As in the frequency power analysis above, data from all areas of the Jacobi and Bio </w:t>
      </w:r>
      <w:r w:rsidR="00A64C00">
        <w:fldChar w:fldCharType="begin"/>
      </w:r>
      <w:r>
        <w:instrText xml:space="preserve"> ADDIN EN.CITE &lt;EndNote&gt;&lt;Cite ExcludeAuth="1"&gt;&lt;Author&gt;Jacobi&lt;/Author&gt;&lt;Year&gt;2001&lt;/Year&gt;&lt;RecNum&gt;384&lt;/RecNum&gt;&lt;DisplayText&gt;(2001)&lt;/DisplayText&gt;&lt;record&gt;&lt;rec-number&gt;384&lt;/rec-number&gt;&lt;foreign-keys&gt;&lt;key app="EN" db-id="29wd9fdxkttawpevre3ptatrsdx2se0wz5da"&gt;384&lt;/key&gt;&lt;/foreign-keys&gt;&lt;ref-type name="Unpublished Work"&gt;34&lt;/ref-type&gt;&lt;contributors&gt;&lt;authors&gt;&lt;author&gt;Jacobi, James D&lt;/author&gt;&lt;author&gt;Bio, Kealii&lt;/author&gt;&lt;/authors&gt;&lt;/contributors&gt;&lt;titles&gt;&lt;title&gt;Invasive Plant Species Surveys, Olaa-Kilauea Management Area&lt;/title&gt;&lt;/titles&gt;&lt;dates&gt;&lt;year&gt;2001&lt;/year&gt;&lt;/dates&gt;&lt;publisher&gt;Department of the Interior, US Geological Survey, Biological Resources Discipline, Kilauea Field Station, Hawaii National Park, HI. Unpublished data&lt;/publisher&gt;&lt;urls&gt;&lt;/urls&gt;&lt;/record&gt;&lt;/Cite&gt;&lt;/EndNote&gt;</w:instrText>
      </w:r>
      <w:r w:rsidR="00A64C00">
        <w:fldChar w:fldCharType="separate"/>
      </w:r>
      <w:r>
        <w:rPr>
          <w:noProof/>
        </w:rPr>
        <w:t>(2001)</w:t>
      </w:r>
      <w:r w:rsidR="00A64C00">
        <w:fldChar w:fldCharType="end"/>
      </w:r>
      <w:r>
        <w:t xml:space="preserve"> study were combined for analysis (table C.3). Accordingly, we used Equation C.18 as the model for the simulation. The power curve is presented in Figure C.10. With 20 transects, we achieve 80% power between </w:t>
      </w:r>
      <w:r>
        <w:rPr>
          <w:szCs w:val="24"/>
        </w:rPr>
        <w:sym w:font="Symbol MT" w:char="F044"/>
      </w:r>
      <w:r>
        <w:t xml:space="preserve">= 1.15 and 1.20 while with 30, we reached it at </w:t>
      </w:r>
      <w:r>
        <w:rPr>
          <w:szCs w:val="24"/>
        </w:rPr>
        <w:sym w:font="Symbol MT" w:char="F044"/>
      </w:r>
      <w:r>
        <w:t xml:space="preserve">=1.13. The reduction of </w:t>
      </w:r>
      <w:r>
        <w:rPr>
          <w:szCs w:val="24"/>
        </w:rPr>
        <w:sym w:font="Symbol MT" w:char="F044"/>
      </w:r>
      <w:r>
        <w:t xml:space="preserve"> at 80% power achieved by sampling 30 transects is minimal; therefore sampling 30 transects is not justified given the increased sampling costs.</w:t>
      </w:r>
    </w:p>
    <w:p w:rsidR="0049042A" w:rsidRDefault="0049042A" w:rsidP="00275B2C"/>
    <w:p w:rsidR="0049042A" w:rsidRPr="00FC5723" w:rsidRDefault="0049042A" w:rsidP="00BC2969">
      <w:pPr>
        <w:pStyle w:val="APP3rd"/>
        <w:rPr>
          <w:sz w:val="22"/>
          <w:szCs w:val="22"/>
        </w:rPr>
      </w:pPr>
      <w:bookmarkStart w:id="487" w:name="_Toc262050578"/>
      <w:r w:rsidRPr="00FC5723">
        <w:rPr>
          <w:sz w:val="22"/>
          <w:szCs w:val="22"/>
        </w:rPr>
        <w:t>Invasive Species Richness Power Estimation</w:t>
      </w:r>
      <w:bookmarkEnd w:id="487"/>
    </w:p>
    <w:p w:rsidR="0049042A" w:rsidRPr="0024046D" w:rsidRDefault="0049042A" w:rsidP="00275B2C">
      <w:r>
        <w:t>For both datasets analyzed above, the change in mean over 10 years that is necessary to be detected at 80% power with 10% Type I error is less than 20% (</w:t>
      </w:r>
      <w:r>
        <w:rPr>
          <w:szCs w:val="24"/>
        </w:rPr>
        <w:sym w:font="Symbol MT" w:char="F044"/>
      </w:r>
      <w:r>
        <w:t xml:space="preserve">=1.20) whether 20 or 30 transects were used. The small declines in </w:t>
      </w:r>
      <w:r>
        <w:rPr>
          <w:szCs w:val="24"/>
        </w:rPr>
        <w:sym w:font="Symbol MT" w:char="F044"/>
      </w:r>
      <w:r>
        <w:t xml:space="preserve"> when sampling 30 transects do not justify the added costs of sampling 10 more transects. Therefore we recommend sampling 20 transects. </w:t>
      </w:r>
    </w:p>
    <w:p w:rsidR="0049042A" w:rsidRDefault="0049042A" w:rsidP="00275B2C"/>
    <w:p w:rsidR="0049042A" w:rsidRDefault="00CF3C60" w:rsidP="00275B2C">
      <w:r>
        <w:rPr>
          <w:noProof/>
        </w:rPr>
        <w:lastRenderedPageBreak/>
        <w:drawing>
          <wp:inline distT="0" distB="0" distL="0" distR="0">
            <wp:extent cx="4819650" cy="3457575"/>
            <wp:effectExtent l="0" t="0" r="0" b="0"/>
            <wp:docPr id="94"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rrowheads="1"/>
                    </pic:cNvPicPr>
                  </pic:nvPicPr>
                  <pic:blipFill>
                    <a:blip r:embed="rId184" cstate="print"/>
                    <a:srcRect l="-4080" t="-2861" r="-3159" b="-5922"/>
                    <a:stretch>
                      <a:fillRect/>
                    </a:stretch>
                  </pic:blipFill>
                  <pic:spPr bwMode="auto">
                    <a:xfrm>
                      <a:off x="0" y="0"/>
                      <a:ext cx="4819650" cy="3457575"/>
                    </a:xfrm>
                    <a:prstGeom prst="rect">
                      <a:avLst/>
                    </a:prstGeom>
                    <a:noFill/>
                    <a:ln w="9525">
                      <a:noFill/>
                      <a:miter lim="800000"/>
                      <a:headEnd/>
                      <a:tailEnd/>
                    </a:ln>
                  </pic:spPr>
                </pic:pic>
              </a:graphicData>
            </a:graphic>
          </wp:inline>
        </w:drawing>
      </w:r>
    </w:p>
    <w:p w:rsidR="0049042A" w:rsidRPr="00FC5723" w:rsidRDefault="0049042A" w:rsidP="00275B2C">
      <w:pPr>
        <w:pStyle w:val="APPFigure"/>
        <w:rPr>
          <w:sz w:val="20"/>
          <w:szCs w:val="20"/>
        </w:rPr>
      </w:pPr>
      <w:r w:rsidRPr="00FC5723">
        <w:rPr>
          <w:b/>
          <w:sz w:val="20"/>
          <w:szCs w:val="20"/>
        </w:rPr>
        <w:t xml:space="preserve">Figure C.9. </w:t>
      </w:r>
      <w:r w:rsidRPr="00FC5723">
        <w:rPr>
          <w:sz w:val="20"/>
          <w:szCs w:val="20"/>
        </w:rPr>
        <w:t xml:space="preserve">Power curve from Monte Carlo simulation (B = 1000) of invasive species richness over 10 years based on data from Ainsworth et al. </w:t>
      </w:r>
      <w:r w:rsidR="00A64C00" w:rsidRPr="00FC5723">
        <w:rPr>
          <w:sz w:val="20"/>
          <w:szCs w:val="20"/>
        </w:rPr>
        <w:fldChar w:fldCharType="begin"/>
      </w:r>
      <w:r w:rsidRPr="00FC5723">
        <w:rPr>
          <w:sz w:val="20"/>
          <w:szCs w:val="20"/>
        </w:rPr>
        <w:instrText xml:space="preserve"> ADDIN EN.CITE &lt;EndNote&gt;&lt;Cite ExcludeAuth="1"&gt;&lt;Author&gt;Ainsworth&lt;/Author&gt;&lt;Year&gt;2008&lt;/Year&gt;&lt;RecNum&gt;463&lt;/RecNum&gt;&lt;DisplayText&gt;(2008)&lt;/DisplayText&gt;&lt;record&gt;&lt;rec-number&gt;463&lt;/rec-number&gt;&lt;foreign-keys&gt;&lt;key app="EN" db-id="29wd9fdxkttawpevre3ptatrsdx2se0wz5da"&gt;463&lt;/key&gt;&lt;/foreign-keys&gt;&lt;ref-type name="Unpublished Work"&gt;34&lt;/ref-type&gt;&lt;contributors&gt;&lt;authors&gt;&lt;author&gt;Ainsworth, A.&lt;/author&gt;&lt;author&gt;Stevens, B.&lt;/author&gt;&lt;author&gt;Hadway, L.&lt;/author&gt;&lt;author&gt;Agorastos, N.&lt;/author&gt;&lt;author&gt;Cole, I.&lt;/author&gt;&lt;author&gt;Litton, C. M.&lt;/author&gt;&lt;/authors&gt;&lt;/contributors&gt;&lt;titles&gt;&lt;title&gt;&lt;style face="normal" font="default" size="100%"&gt;Vegetation response to eight years of feral pig (&lt;/style&gt;&lt;style face="italic" font="default" size="100%"&gt;Sus scrofa&lt;/style&gt;&lt;style face="normal" font="default" size="100%"&gt;) removal in Pu‘u Maka‘ala Natural Area Reserve, Hawai‘i&lt;/style&gt;&lt;/title&gt;&lt;/titles&gt;&lt;dates&gt;&lt;year&gt;2008&lt;/year&gt;&lt;/dates&gt;&lt;pub-location&gt;Hilo, HI. Unpublished Report&lt;/pub-location&gt;&lt;publisher&gt;State of Hawaii, Division of Forestry and Wildlife&lt;/publisher&gt;&lt;urls&gt;&lt;/urls&gt;&lt;/record&gt;&lt;/Cite&gt;&lt;/EndNote&gt;</w:instrText>
      </w:r>
      <w:r w:rsidR="00A64C00" w:rsidRPr="00FC5723">
        <w:rPr>
          <w:sz w:val="20"/>
          <w:szCs w:val="20"/>
        </w:rPr>
        <w:fldChar w:fldCharType="separate"/>
      </w:r>
      <w:r w:rsidRPr="00FC5723">
        <w:rPr>
          <w:noProof/>
          <w:sz w:val="20"/>
          <w:szCs w:val="20"/>
        </w:rPr>
        <w:t>(2008)</w:t>
      </w:r>
      <w:r w:rsidR="00A64C00" w:rsidRPr="00FC5723">
        <w:rPr>
          <w:sz w:val="20"/>
          <w:szCs w:val="20"/>
        </w:rPr>
        <w:fldChar w:fldCharType="end"/>
      </w:r>
      <w:r w:rsidRPr="00FC5723">
        <w:rPr>
          <w:sz w:val="20"/>
          <w:szCs w:val="20"/>
        </w:rPr>
        <w:t xml:space="preserve">. </w:t>
      </w:r>
    </w:p>
    <w:p w:rsidR="0049042A" w:rsidRPr="00DC3757" w:rsidRDefault="0049042A" w:rsidP="00275B2C"/>
    <w:p w:rsidR="0049042A" w:rsidRDefault="0049042A" w:rsidP="00275B2C"/>
    <w:p w:rsidR="0049042A" w:rsidRDefault="00CF3C60" w:rsidP="00275B2C">
      <w:r>
        <w:rPr>
          <w:noProof/>
        </w:rPr>
        <w:drawing>
          <wp:inline distT="0" distB="0" distL="0" distR="0">
            <wp:extent cx="4819650" cy="3457575"/>
            <wp:effectExtent l="0" t="0" r="0" b="0"/>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rrowheads="1"/>
                    </pic:cNvPicPr>
                  </pic:nvPicPr>
                  <pic:blipFill>
                    <a:blip r:embed="rId185" cstate="print"/>
                    <a:srcRect l="-4080" t="-2861" r="-3159" b="-5922"/>
                    <a:stretch>
                      <a:fillRect/>
                    </a:stretch>
                  </pic:blipFill>
                  <pic:spPr bwMode="auto">
                    <a:xfrm>
                      <a:off x="0" y="0"/>
                      <a:ext cx="4819650" cy="3457575"/>
                    </a:xfrm>
                    <a:prstGeom prst="rect">
                      <a:avLst/>
                    </a:prstGeom>
                    <a:noFill/>
                    <a:ln w="9525">
                      <a:noFill/>
                      <a:miter lim="800000"/>
                      <a:headEnd/>
                      <a:tailEnd/>
                    </a:ln>
                  </pic:spPr>
                </pic:pic>
              </a:graphicData>
            </a:graphic>
          </wp:inline>
        </w:drawing>
      </w:r>
    </w:p>
    <w:p w:rsidR="0049042A" w:rsidRPr="00FC5723" w:rsidRDefault="0049042A" w:rsidP="00275B2C">
      <w:pPr>
        <w:pStyle w:val="APPFigure"/>
        <w:rPr>
          <w:sz w:val="20"/>
          <w:szCs w:val="20"/>
        </w:rPr>
      </w:pPr>
      <w:r w:rsidRPr="00FC5723">
        <w:rPr>
          <w:b/>
          <w:sz w:val="20"/>
          <w:szCs w:val="20"/>
        </w:rPr>
        <w:t xml:space="preserve">Figure C.10. </w:t>
      </w:r>
      <w:r w:rsidRPr="00FC5723">
        <w:rPr>
          <w:sz w:val="20"/>
          <w:szCs w:val="20"/>
        </w:rPr>
        <w:t xml:space="preserve">Power curve from Monte Carlo simulation (B = 1000) of invasive species richness over 10 years based on data from Jacobi and Bio </w:t>
      </w:r>
      <w:r w:rsidR="00A64C00" w:rsidRPr="00FC5723">
        <w:rPr>
          <w:sz w:val="20"/>
          <w:szCs w:val="20"/>
        </w:rPr>
        <w:fldChar w:fldCharType="begin"/>
      </w:r>
      <w:r w:rsidRPr="00FC5723">
        <w:rPr>
          <w:sz w:val="20"/>
          <w:szCs w:val="20"/>
        </w:rPr>
        <w:instrText xml:space="preserve"> ADDIN EN.CITE &lt;EndNote&gt;&lt;Cite ExcludeAuth="1"&gt;&lt;Author&gt;Jacobi&lt;/Author&gt;&lt;Year&gt;2001&lt;/Year&gt;&lt;RecNum&gt;384&lt;/RecNum&gt;&lt;DisplayText&gt;(2001)&lt;/DisplayText&gt;&lt;record&gt;&lt;rec-number&gt;384&lt;/rec-number&gt;&lt;foreign-keys&gt;&lt;key app="EN" db-id="29wd9fdxkttawpevre3ptatrsdx2se0wz5da"&gt;384&lt;/key&gt;&lt;/foreign-keys&gt;&lt;ref-type name="Unpublished Work"&gt;34&lt;/ref-type&gt;&lt;contributors&gt;&lt;authors&gt;&lt;author&gt;Jacobi, James D&lt;/author&gt;&lt;author&gt;Bio, Kealii&lt;/author&gt;&lt;/authors&gt;&lt;/contributors&gt;&lt;titles&gt;&lt;title&gt;Invasive Plant Species Surveys, Olaa-Kilauea Management Area&lt;/title&gt;&lt;/titles&gt;&lt;dates&gt;&lt;year&gt;2001&lt;/year&gt;&lt;/dates&gt;&lt;publisher&gt;Department of the Interior, US Geological Survey, Biological Resources Discipline, Kilauea Field Station, Hawaii National Park, HI. Unpublished data&lt;/publisher&gt;&lt;urls&gt;&lt;/urls&gt;&lt;/record&gt;&lt;/Cite&gt;&lt;/EndNote&gt;</w:instrText>
      </w:r>
      <w:r w:rsidR="00A64C00" w:rsidRPr="00FC5723">
        <w:rPr>
          <w:sz w:val="20"/>
          <w:szCs w:val="20"/>
        </w:rPr>
        <w:fldChar w:fldCharType="separate"/>
      </w:r>
      <w:r w:rsidRPr="00FC5723">
        <w:rPr>
          <w:noProof/>
          <w:sz w:val="20"/>
          <w:szCs w:val="20"/>
        </w:rPr>
        <w:t>(2001)</w:t>
      </w:r>
      <w:r w:rsidR="00A64C00" w:rsidRPr="00FC5723">
        <w:rPr>
          <w:sz w:val="20"/>
          <w:szCs w:val="20"/>
        </w:rPr>
        <w:fldChar w:fldCharType="end"/>
      </w:r>
      <w:r w:rsidRPr="00FC5723">
        <w:rPr>
          <w:sz w:val="20"/>
          <w:szCs w:val="20"/>
        </w:rPr>
        <w:t>. Data from three sampling areas were included in the simulation.</w:t>
      </w:r>
    </w:p>
    <w:p w:rsidR="0049042A" w:rsidRDefault="0049042A" w:rsidP="00275B2C"/>
    <w:p w:rsidR="0049042A" w:rsidRDefault="0049042A" w:rsidP="00275B2C">
      <w:pPr>
        <w:pStyle w:val="APP2nd"/>
      </w:pPr>
      <w:r>
        <w:lastRenderedPageBreak/>
        <w:t>Literature Cited</w:t>
      </w:r>
    </w:p>
    <w:p w:rsidR="0049042A" w:rsidRPr="00D50FE4" w:rsidRDefault="00A64C00" w:rsidP="00C5424E">
      <w:pPr>
        <w:spacing w:after="240"/>
        <w:ind w:left="720" w:hanging="720"/>
        <w:rPr>
          <w:noProof/>
        </w:rPr>
      </w:pPr>
      <w:r>
        <w:fldChar w:fldCharType="begin"/>
      </w:r>
      <w:r w:rsidR="0049042A">
        <w:instrText xml:space="preserve"> ADDIN EN.SECTION.REFLIST </w:instrText>
      </w:r>
      <w:r>
        <w:fldChar w:fldCharType="separate"/>
      </w:r>
      <w:r w:rsidR="0049042A" w:rsidRPr="00D50FE4">
        <w:rPr>
          <w:noProof/>
        </w:rPr>
        <w:t>Ainsworth, A., B. Stevens, L. Hadway, N. Agorastos, I. Cole, and C. M. Litton. 2008. Vegetation response to eight years of feral pig (</w:t>
      </w:r>
      <w:r w:rsidR="0049042A" w:rsidRPr="00D50FE4">
        <w:rPr>
          <w:i/>
          <w:noProof/>
        </w:rPr>
        <w:t>Sus scrofa</w:t>
      </w:r>
      <w:r w:rsidR="0049042A" w:rsidRPr="00D50FE4">
        <w:rPr>
          <w:noProof/>
        </w:rPr>
        <w:t>) removal in Pu‘u Maka‘ala Natural Area Reserve, Hawai‘i. State of Hawaii, Division of Forestry and Wildlife Unpublished Report</w:t>
      </w:r>
      <w:r w:rsidR="0049042A" w:rsidRPr="003443EA">
        <w:rPr>
          <w:noProof/>
        </w:rPr>
        <w:t>, Hilo, Hawaii.</w:t>
      </w:r>
    </w:p>
    <w:p w:rsidR="0049042A" w:rsidRPr="00D50FE4" w:rsidRDefault="0049042A" w:rsidP="00C5424E">
      <w:pPr>
        <w:spacing w:after="240"/>
        <w:ind w:left="720" w:hanging="720"/>
        <w:rPr>
          <w:noProof/>
        </w:rPr>
      </w:pPr>
      <w:r w:rsidRPr="003443EA">
        <w:rPr>
          <w:noProof/>
        </w:rPr>
        <w:t>Elzinga, C. L., D. W. Salzer, J. W. Willoughby, and J. P. Gibbs. 2001. Monitoring Plant and Animal Populations. Blackwell Science, Malden, M</w:t>
      </w:r>
      <w:r>
        <w:rPr>
          <w:noProof/>
        </w:rPr>
        <w:t>assachusetts</w:t>
      </w:r>
      <w:r w:rsidRPr="00D50FE4">
        <w:rPr>
          <w:noProof/>
        </w:rPr>
        <w:t>.</w:t>
      </w:r>
    </w:p>
    <w:p w:rsidR="0049042A" w:rsidRPr="00D50FE4" w:rsidRDefault="0049042A" w:rsidP="00C5424E">
      <w:pPr>
        <w:spacing w:after="240"/>
        <w:ind w:left="720" w:hanging="720"/>
        <w:rPr>
          <w:noProof/>
        </w:rPr>
      </w:pPr>
      <w:r w:rsidRPr="00D50FE4">
        <w:rPr>
          <w:noProof/>
        </w:rPr>
        <w:t xml:space="preserve">Jacobi, J. D. and K. Bio. 2001. Invasive plant </w:t>
      </w:r>
      <w:r w:rsidRPr="003443EA">
        <w:rPr>
          <w:noProof/>
        </w:rPr>
        <w:t>species surveys, Olaa-Kilauea Management Area. Department of the Interior, US Geological Survey, Biological Resources Division, Kilauea Field Station Unpublished Report, Hawaii National Park, Hawaii.</w:t>
      </w:r>
    </w:p>
    <w:p w:rsidR="0049042A" w:rsidRPr="00D50FE4" w:rsidRDefault="0049042A" w:rsidP="00C5424E">
      <w:pPr>
        <w:spacing w:after="240"/>
        <w:ind w:left="720" w:hanging="720"/>
        <w:rPr>
          <w:noProof/>
        </w:rPr>
      </w:pPr>
      <w:r w:rsidRPr="003443EA">
        <w:rPr>
          <w:noProof/>
        </w:rPr>
        <w:t xml:space="preserve">Lohr, S. L. 2010. Sampling: Design and Analysis. Brooks/Cole, Cengate Learning, Boston, </w:t>
      </w:r>
      <w:r w:rsidRPr="00D50FE4">
        <w:rPr>
          <w:noProof/>
        </w:rPr>
        <w:t>M</w:t>
      </w:r>
      <w:r>
        <w:rPr>
          <w:noProof/>
        </w:rPr>
        <w:t>assachusetts</w:t>
      </w:r>
      <w:r w:rsidRPr="00D50FE4">
        <w:rPr>
          <w:noProof/>
        </w:rPr>
        <w:t>.</w:t>
      </w:r>
    </w:p>
    <w:p w:rsidR="0049042A" w:rsidRPr="00D50FE4" w:rsidRDefault="0049042A" w:rsidP="00F67B65">
      <w:pPr>
        <w:spacing w:after="240"/>
        <w:ind w:left="720" w:hanging="720"/>
      </w:pPr>
      <w:r w:rsidRPr="003443EA">
        <w:t>Opsina,</w:t>
      </w:r>
      <w:r>
        <w:t xml:space="preserve"> R. and S.L.P. Ferrari (2010). </w:t>
      </w:r>
      <w:r w:rsidRPr="003443EA">
        <w:t xml:space="preserve">Inflated beta distributions.  </w:t>
      </w:r>
      <w:r w:rsidRPr="003443EA">
        <w:rPr>
          <w:i/>
        </w:rPr>
        <w:t>Statistical Papers</w:t>
      </w:r>
      <w:r w:rsidRPr="003443EA">
        <w:t xml:space="preserve"> 51: 111-126.  </w:t>
      </w:r>
    </w:p>
    <w:p w:rsidR="0049042A" w:rsidRPr="00D50FE4" w:rsidRDefault="0049042A" w:rsidP="00BB5E33">
      <w:pPr>
        <w:spacing w:after="240"/>
        <w:ind w:left="720" w:hanging="720"/>
        <w:rPr>
          <w:noProof/>
        </w:rPr>
      </w:pPr>
      <w:r w:rsidRPr="003443EA">
        <w:rPr>
          <w:szCs w:val="24"/>
        </w:rPr>
        <w:t>SAS</w:t>
      </w:r>
      <w:r w:rsidRPr="003443EA">
        <w:t xml:space="preserve"> </w:t>
      </w:r>
      <w:r w:rsidRPr="003443EA">
        <w:rPr>
          <w:szCs w:val="24"/>
        </w:rPr>
        <w:t xml:space="preserve">software, Version </w:t>
      </w:r>
      <w:r w:rsidRPr="003443EA">
        <w:t>9.2</w:t>
      </w:r>
      <w:r w:rsidRPr="003443EA">
        <w:rPr>
          <w:szCs w:val="24"/>
        </w:rPr>
        <w:t xml:space="preserve"> of</w:t>
      </w:r>
      <w:r w:rsidRPr="003443EA">
        <w:t xml:space="preserve"> the SAS System for Windows XP</w:t>
      </w:r>
      <w:r w:rsidRPr="003443EA">
        <w:rPr>
          <w:szCs w:val="24"/>
        </w:rPr>
        <w:t xml:space="preserve">. Copyright © </w:t>
      </w:r>
      <w:r w:rsidRPr="003443EA">
        <w:t>2008</w:t>
      </w:r>
      <w:r w:rsidRPr="003443EA">
        <w:rPr>
          <w:szCs w:val="24"/>
        </w:rPr>
        <w:t xml:space="preserve"> SAS Institute Inc. SAS and all other SAS Institute Inc. product or service names are registered trademarks or trademarks of SAS Institute Inc., Cary, N</w:t>
      </w:r>
      <w:r>
        <w:rPr>
          <w:szCs w:val="24"/>
        </w:rPr>
        <w:t xml:space="preserve">orth </w:t>
      </w:r>
      <w:r w:rsidRPr="003443EA">
        <w:rPr>
          <w:szCs w:val="24"/>
        </w:rPr>
        <w:t>C</w:t>
      </w:r>
      <w:r>
        <w:rPr>
          <w:szCs w:val="24"/>
        </w:rPr>
        <w:t>arolina</w:t>
      </w:r>
      <w:r w:rsidRPr="003443EA">
        <w:rPr>
          <w:szCs w:val="24"/>
        </w:rPr>
        <w:t>.</w:t>
      </w:r>
    </w:p>
    <w:p w:rsidR="0049042A" w:rsidRDefault="0049042A" w:rsidP="00C5424E">
      <w:pPr>
        <w:ind w:left="720" w:hanging="720"/>
        <w:rPr>
          <w:noProof/>
        </w:rPr>
      </w:pPr>
      <w:r w:rsidRPr="00D50FE4">
        <w:rPr>
          <w:noProof/>
        </w:rPr>
        <w:t>Thompson, S. K. 2002. Sampling. John Wiley and Sons, New York, N</w:t>
      </w:r>
      <w:r>
        <w:rPr>
          <w:noProof/>
        </w:rPr>
        <w:t xml:space="preserve">ew </w:t>
      </w:r>
      <w:r w:rsidRPr="00D50FE4">
        <w:rPr>
          <w:noProof/>
        </w:rPr>
        <w:t>Y</w:t>
      </w:r>
      <w:r>
        <w:rPr>
          <w:noProof/>
        </w:rPr>
        <w:t>ork</w:t>
      </w:r>
      <w:r w:rsidRPr="00D50FE4">
        <w:rPr>
          <w:noProof/>
        </w:rPr>
        <w:t>.</w:t>
      </w:r>
    </w:p>
    <w:p w:rsidR="0049042A" w:rsidRDefault="0049042A" w:rsidP="00A743FF">
      <w:pPr>
        <w:autoSpaceDE w:val="0"/>
        <w:autoSpaceDN w:val="0"/>
        <w:adjustRightInd w:val="0"/>
        <w:rPr>
          <w:rFonts w:ascii="Arial" w:hAnsi="Arial" w:cs="Arial"/>
          <w:color w:val="000000"/>
          <w:szCs w:val="24"/>
        </w:rPr>
      </w:pPr>
    </w:p>
    <w:p w:rsidR="0049042A" w:rsidRDefault="0049042A">
      <w:pPr>
        <w:autoSpaceDE w:val="0"/>
        <w:autoSpaceDN w:val="0"/>
        <w:adjustRightInd w:val="0"/>
        <w:ind w:left="720" w:hanging="720"/>
        <w:rPr>
          <w:color w:val="000000"/>
          <w:szCs w:val="24"/>
        </w:rPr>
      </w:pPr>
      <w:r w:rsidRPr="003443EA">
        <w:rPr>
          <w:color w:val="000000"/>
          <w:szCs w:val="24"/>
        </w:rPr>
        <w:t>Urquhart,</w:t>
      </w:r>
      <w:r>
        <w:rPr>
          <w:color w:val="000000"/>
          <w:szCs w:val="24"/>
        </w:rPr>
        <w:t xml:space="preserve"> N.S. and T.M. Kincaid (1999). </w:t>
      </w:r>
      <w:r w:rsidRPr="003443EA">
        <w:rPr>
          <w:color w:val="000000"/>
          <w:szCs w:val="24"/>
        </w:rPr>
        <w:t xml:space="preserve">Designs for detecting trend from repeated surveys of ecological resources.  </w:t>
      </w:r>
      <w:r w:rsidRPr="003443EA">
        <w:rPr>
          <w:i/>
          <w:iCs/>
          <w:color w:val="000000"/>
          <w:szCs w:val="24"/>
        </w:rPr>
        <w:t>Journal of Agricultural, Biological, and Environmental Statistics</w:t>
      </w:r>
      <w:r w:rsidRPr="003443EA">
        <w:rPr>
          <w:color w:val="000000"/>
          <w:szCs w:val="24"/>
        </w:rPr>
        <w:t xml:space="preserve"> 4:404-414.</w:t>
      </w:r>
    </w:p>
    <w:p w:rsidR="0049042A" w:rsidRPr="00D50FE4" w:rsidRDefault="0049042A" w:rsidP="00C5424E">
      <w:pPr>
        <w:ind w:left="720" w:hanging="720"/>
        <w:rPr>
          <w:noProof/>
        </w:rPr>
      </w:pPr>
    </w:p>
    <w:p w:rsidR="0049042A" w:rsidRDefault="0049042A" w:rsidP="00C5424E">
      <w:pPr>
        <w:ind w:left="720" w:hanging="720"/>
        <w:rPr>
          <w:noProof/>
        </w:rPr>
      </w:pPr>
    </w:p>
    <w:p w:rsidR="0049042A" w:rsidRDefault="00A64C00" w:rsidP="00275B2C">
      <w:r>
        <w:fldChar w:fldCharType="end"/>
      </w:r>
    </w:p>
    <w:p w:rsidR="0049042A" w:rsidRPr="00062F8A" w:rsidRDefault="0049042A" w:rsidP="00062F8A">
      <w:r w:rsidRPr="00062F8A">
        <w:br w:type="page"/>
      </w:r>
    </w:p>
    <w:p w:rsidR="0049042A" w:rsidRPr="00062F8A" w:rsidRDefault="00D728CF" w:rsidP="00062F8A">
      <w:r>
        <w:rPr>
          <w:noProof/>
        </w:rPr>
        <w:lastRenderedPageBreak/>
        <mc:AlternateContent>
          <mc:Choice Requires="wps">
            <w:drawing>
              <wp:anchor distT="0" distB="0" distL="114300" distR="114300" simplePos="0" relativeHeight="40" behindDoc="0" locked="0" layoutInCell="1" allowOverlap="1">
                <wp:simplePos x="0" y="0"/>
                <wp:positionH relativeFrom="column">
                  <wp:posOffset>2533015</wp:posOffset>
                </wp:positionH>
                <wp:positionV relativeFrom="paragraph">
                  <wp:posOffset>7727950</wp:posOffset>
                </wp:positionV>
                <wp:extent cx="922020" cy="1124585"/>
                <wp:effectExtent l="0" t="0" r="11430" b="18415"/>
                <wp:wrapNone/>
                <wp:docPr id="557"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020" cy="112458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26" style="position:absolute;margin-left:199.45pt;margin-top:608.5pt;width:72.6pt;height:88.55pt;z-index: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" strokecolor="white"/>
            </w:pict>
          </mc:Fallback>
        </mc:AlternateContent>
      </w:r>
    </w:p>
    <w:p w:rsidR="0049042A" w:rsidRPr="00062F8A" w:rsidRDefault="0049042A" w:rsidP="00062F8A">
      <w:pPr>
        <w:sectPr w:rsidR="0049042A" w:rsidRPr="00062F8A" w:rsidSect="00275B2C">
          <w:headerReference w:type="default" r:id="rId186"/>
          <w:footerReference w:type="default" r:id="rId187"/>
          <w:type w:val="oddPage"/>
          <w:pgSz w:w="12240" w:h="15840" w:code="1"/>
          <w:pgMar w:top="1440" w:right="1440" w:bottom="1440" w:left="1440" w:header="720" w:footer="720" w:gutter="0"/>
          <w:pgNumType w:start="1"/>
          <w:cols w:space="720"/>
          <w:docGrid w:linePitch="360"/>
        </w:sectPr>
      </w:pPr>
    </w:p>
    <w:p w:rsidR="0049042A" w:rsidRPr="00983CE3" w:rsidRDefault="0049042A" w:rsidP="00983CE3">
      <w:pPr>
        <w:pStyle w:val="APPTitle"/>
        <w:rPr>
          <w:sz w:val="32"/>
        </w:rPr>
      </w:pPr>
      <w:bookmarkStart w:id="488" w:name="_Toc262032718"/>
      <w:bookmarkStart w:id="489" w:name="_Toc322876118"/>
      <w:bookmarkStart w:id="490" w:name="_Toc322878033"/>
      <w:bookmarkStart w:id="491" w:name="_Toc322932457"/>
      <w:r w:rsidRPr="00983CE3">
        <w:rPr>
          <w:sz w:val="32"/>
        </w:rPr>
        <w:lastRenderedPageBreak/>
        <w:t>Appendix D. Allocation of Sampling Units to Panel Members</w:t>
      </w:r>
      <w:bookmarkEnd w:id="478"/>
      <w:bookmarkEnd w:id="479"/>
      <w:bookmarkEnd w:id="488"/>
      <w:bookmarkEnd w:id="489"/>
      <w:bookmarkEnd w:id="490"/>
      <w:bookmarkEnd w:id="491"/>
    </w:p>
    <w:p w:rsidR="0049042A" w:rsidRDefault="0049042A"/>
    <w:p w:rsidR="0049042A" w:rsidRDefault="0049042A" w:rsidP="00CF0BAF">
      <w:r>
        <w:t>This</w:t>
      </w:r>
      <w:r w:rsidRPr="00394F73">
        <w:t xml:space="preserve"> monitoring effort </w:t>
      </w:r>
      <w:r>
        <w:t xml:space="preserve">samples for both status and trends, with a tradeoff existing between the ability to detect spatial (i.e., status) and temporal (i.e., trends) changes. The split panel design </w:t>
      </w:r>
      <w:r w:rsidRPr="00394F73">
        <w:t xml:space="preserve">selected for this protocol </w:t>
      </w:r>
      <w:r>
        <w:t xml:space="preserve">uses rotational (temporary) plots to increase spatial replication, while using permanent plots to increase statistical power to detect temporal trends (McDonald 2003). </w:t>
      </w:r>
      <w:r w:rsidRPr="00394F73">
        <w:t xml:space="preserve">The optimal proportion of fixed to rotating panels can be estimated from </w:t>
      </w:r>
      <w:r>
        <w:t>correlation (r) between years within sites with the equation D.1 (p. 347 in Cochran 1977):</w:t>
      </w:r>
    </w:p>
    <w:p w:rsidR="0049042A" w:rsidRDefault="0049042A" w:rsidP="00CF0BAF"/>
    <w:p w:rsidR="0049042A" w:rsidRPr="00394F73" w:rsidRDefault="0049042A" w:rsidP="00E43B75">
      <w:pPr>
        <w:tabs>
          <w:tab w:val="center" w:pos="4320"/>
          <w:tab w:val="left" w:pos="7920"/>
        </w:tabs>
      </w:pPr>
      <w:r>
        <w:tab/>
      </w:r>
      <w:r w:rsidRPr="00394F73">
        <w:t xml:space="preserve">Proportion of fixed to </w:t>
      </w:r>
      <w:r>
        <w:t>rotating</w:t>
      </w:r>
      <w:r w:rsidRPr="00394F73">
        <w:t xml:space="preserve"> </w:t>
      </w:r>
      <w:r>
        <w:t>panels</w:t>
      </w:r>
      <w:r w:rsidRPr="00394F73">
        <w:t xml:space="preserve"> = </w:t>
      </w:r>
      <w:r w:rsidR="00CF3C60">
        <w:rPr>
          <w:noProof/>
          <w:position w:val="-30"/>
        </w:rPr>
        <w:drawing>
          <wp:inline distT="0" distB="0" distL="0" distR="0">
            <wp:extent cx="714375" cy="47625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8" cstate="print"/>
                    <a:srcRect/>
                    <a:stretch>
                      <a:fillRect/>
                    </a:stretch>
                  </pic:blipFill>
                  <pic:spPr bwMode="auto">
                    <a:xfrm>
                      <a:off x="0" y="0"/>
                      <a:ext cx="714375" cy="476250"/>
                    </a:xfrm>
                    <a:prstGeom prst="rect">
                      <a:avLst/>
                    </a:prstGeom>
                    <a:noFill/>
                    <a:ln w="9525">
                      <a:noFill/>
                      <a:miter lim="800000"/>
                      <a:headEnd/>
                      <a:tailEnd/>
                    </a:ln>
                  </pic:spPr>
                </pic:pic>
              </a:graphicData>
            </a:graphic>
          </wp:inline>
        </w:drawing>
      </w:r>
      <w:r>
        <w:tab/>
      </w:r>
      <w:r w:rsidRPr="005163F2">
        <w:rPr>
          <w:rFonts w:ascii="Arial" w:hAnsi="Arial" w:cs="Arial"/>
          <w:b/>
          <w:sz w:val="20"/>
          <w:szCs w:val="20"/>
        </w:rPr>
        <w:t>Equation D.1</w:t>
      </w:r>
    </w:p>
    <w:p w:rsidR="0049042A" w:rsidRDefault="0049042A" w:rsidP="00352157"/>
    <w:p w:rsidR="0049042A" w:rsidRDefault="0049042A" w:rsidP="00352157">
      <w:r w:rsidRPr="00394F73">
        <w:t>With greater correlation between sampling years, fewer fixed panels are neede</w:t>
      </w:r>
      <w:r>
        <w:t xml:space="preserve">d and more sites can be allocated to the rotating panel. Past data from repeated sampling events was available for one section of ‘Ōla‘a wet forest at </w:t>
      </w:r>
      <w:r w:rsidRPr="00A16F97">
        <w:t>Hawai‘i Volcanoes National Park</w:t>
      </w:r>
      <w:r>
        <w:t xml:space="preserve"> (HAVO), surveyed for invasive plant species in 1992 and 1998 </w:t>
      </w:r>
      <w:r w:rsidR="00A64C00">
        <w:fldChar w:fldCharType="begin"/>
      </w:r>
      <w:r>
        <w:instrText xml:space="preserve"> ADDIN EN.CITE &lt;EndNote&gt;&lt;Cite&gt;&lt;Author&gt;Loh&lt;/Author&gt;&lt;Year&gt;1998&lt;/Year&gt;&lt;RecNum&gt;351&lt;/RecNum&gt;&lt;DisplayText&gt;(Loh 1998)&lt;/DisplayText&gt;&lt;record&gt;&lt;rec-number&gt;351&lt;/rec-number&gt;&lt;foreign-keys&gt;&lt;key app="EN" db-id="29wd9fdxkttawpevre3ptatrsdx2se0wz5da"&gt;351&lt;/key&gt;&lt;/foreign-keys&gt;&lt;ref-type name="Unpublished Work"&gt;34&lt;/ref-type&gt;&lt;contributors&gt;&lt;authors&gt;&lt;author&gt;Loh, Rhonda K.&lt;/author&gt;&lt;/authors&gt;&lt;/contributors&gt;&lt;titles&gt;&lt;title&gt;Percent Cover of Alien Species, Olaa Puu Unit&lt;/title&gt;&lt;/titles&gt;&lt;dates&gt;&lt;year&gt;1998&lt;/year&gt;&lt;/dates&gt;&lt;publisher&gt;Department of the Interior, National Park Service, Resource Management Division, Hawaii Volcanoes National Park, HI.  Unpublished data&lt;/publisher&gt;&lt;urls&gt;&lt;/urls&gt;&lt;/record&gt;&lt;/Cite&gt;&lt;/EndNote&gt;</w:instrText>
      </w:r>
      <w:r w:rsidR="00A64C00">
        <w:fldChar w:fldCharType="separate"/>
      </w:r>
      <w:r>
        <w:rPr>
          <w:noProof/>
        </w:rPr>
        <w:t>(Loh 1998)</w:t>
      </w:r>
      <w:r w:rsidR="00A64C00">
        <w:fldChar w:fldCharType="end"/>
      </w:r>
      <w:r>
        <w:t xml:space="preserve">, and for the adjacent ‘Ōla‘a-Kīlauea Management Area surveyed in 1999 and 2001 (Jacobi and Bio 2001). </w:t>
      </w:r>
      <w:r w:rsidRPr="00394F73">
        <w:t xml:space="preserve">Some vegetation parameters are highly correlated (r </w:t>
      </w:r>
      <w:r>
        <w:t>&gt;</w:t>
      </w:r>
      <w:r w:rsidRPr="00394F73">
        <w:t xml:space="preserve">0.80) </w:t>
      </w:r>
      <w:r>
        <w:t>between</w:t>
      </w:r>
      <w:r w:rsidRPr="00394F73">
        <w:t xml:space="preserve"> sampling </w:t>
      </w:r>
      <w:r>
        <w:t>events</w:t>
      </w:r>
      <w:r w:rsidRPr="00394F73">
        <w:t xml:space="preserve"> (e.g., </w:t>
      </w:r>
      <w:r>
        <w:t>species richness in the ‘Ōla‘a-Kīlauea Management Area</w:t>
      </w:r>
      <w:r w:rsidRPr="00394F73">
        <w:t>)</w:t>
      </w:r>
      <w:r>
        <w:t>, resulting in a fixed to rotating</w:t>
      </w:r>
      <w:r w:rsidRPr="00394F73">
        <w:t xml:space="preserve"> panel ratio of </w:t>
      </w:r>
      <w:r>
        <w:t xml:space="preserve">approximately </w:t>
      </w:r>
      <w:r w:rsidRPr="00394F73">
        <w:t>3</w:t>
      </w:r>
      <w:r>
        <w:t xml:space="preserve">5 </w:t>
      </w:r>
      <w:r w:rsidRPr="00394F73">
        <w:t>%</w:t>
      </w:r>
      <w:r>
        <w:t xml:space="preserve"> (table D.1). </w:t>
      </w:r>
      <w:r w:rsidRPr="00394F73">
        <w:t>Ho</w:t>
      </w:r>
      <w:r>
        <w:t>wever, most percent values by species</w:t>
      </w:r>
      <w:r w:rsidRPr="00394F73">
        <w:t xml:space="preserve"> have lower inter-sampling correlations (r </w:t>
      </w:r>
      <w:r>
        <w:t>&lt;</w:t>
      </w:r>
      <w:r w:rsidRPr="00394F73">
        <w:t>0.40) resulting in a proportion of fixed to random sites between 4</w:t>
      </w:r>
      <w:r>
        <w:t>5</w:t>
      </w:r>
      <w:r w:rsidRPr="00394F73">
        <w:t>% and 50%</w:t>
      </w:r>
      <w:r>
        <w:t xml:space="preserve"> </w:t>
      </w:r>
      <w:r w:rsidR="00A64C00">
        <w:fldChar w:fldCharType="begin"/>
      </w:r>
      <w:r>
        <w:instrText xml:space="preserve"> ADDIN EN.CITE &lt;EndNote&gt;&lt;Cite&gt;&lt;Author&gt;Loh&lt;/Author&gt;&lt;Year&gt;1998&lt;/Year&gt;&lt;RecNum&gt;351&lt;/RecNum&gt;&lt;DisplayText&gt;(Loh 1998)&lt;/DisplayText&gt;&lt;record&gt;&lt;rec-number&gt;351&lt;/rec-number&gt;&lt;foreign-keys&gt;&lt;key app="EN" db-id="29wd9fdxkttawpevre3ptatrsdx2se0wz5da"&gt;351&lt;/key&gt;&lt;/foreign-keys&gt;&lt;ref-type name="Unpublished Work"&gt;34&lt;/ref-type&gt;&lt;contributors&gt;&lt;authors&gt;&lt;author&gt;Loh, Rhonda K.&lt;/author&gt;&lt;/authors&gt;&lt;/contributors&gt;&lt;titles&gt;&lt;title&gt;Percent Cover of Alien Species, Olaa Puu Unit&lt;/title&gt;&lt;/titles&gt;&lt;dates&gt;&lt;year&gt;1998&lt;/year&gt;&lt;/dates&gt;&lt;publisher&gt;Department of the Interior, National Park Service, Resource Management Division, Hawaii Volcanoes National Park, HI.  Unpublished data&lt;/publisher&gt;&lt;urls&gt;&lt;/urls&gt;&lt;/record&gt;&lt;/Cite&gt;&lt;/EndNote&gt;</w:instrText>
      </w:r>
      <w:r w:rsidR="00A64C00">
        <w:fldChar w:fldCharType="separate"/>
      </w:r>
      <w:r>
        <w:rPr>
          <w:noProof/>
        </w:rPr>
        <w:t>(Loh 1998)</w:t>
      </w:r>
      <w:r w:rsidR="00A64C00">
        <w:fldChar w:fldCharType="end"/>
      </w:r>
      <w:r>
        <w:t>. In general, the more correlated parameters come from data measured two years apart (i.e., the ‘Ōla‘a-Kīlauea data); thus over longer time periods we anticipate lower correlations and higher proportions of fixed panels. Therefore</w:t>
      </w:r>
      <w:r w:rsidRPr="00394F73">
        <w:t xml:space="preserve"> a conservative design </w:t>
      </w:r>
      <w:r>
        <w:t xml:space="preserve">(which does not require high correlation values between years) </w:t>
      </w:r>
      <w:r w:rsidRPr="00394F73">
        <w:t xml:space="preserve">has been selected in which 50% of the panels are fixed and </w:t>
      </w:r>
      <w:r>
        <w:t>50% are</w:t>
      </w:r>
      <w:r w:rsidRPr="00394F73">
        <w:t xml:space="preserve"> rotati</w:t>
      </w:r>
      <w:r>
        <w:t xml:space="preserve">ng, i.e., </w:t>
      </w:r>
      <w:r w:rsidRPr="00394F73">
        <w:t>visited only once before replacement</w:t>
      </w:r>
      <w:r>
        <w:t>. Equal allocation of effort among fixed and rotating panels when both status and trend</w:t>
      </w:r>
      <w:r w:rsidR="00F46C14">
        <w:t>s</w:t>
      </w:r>
      <w:r>
        <w:t xml:space="preserve"> are of interest is considered a reasonable compromise (McDonald 2003). There are obvious limitations to applying these correlations to other park units; however, this design serves as a starting point until further data are available. </w:t>
      </w:r>
    </w:p>
    <w:p w:rsidR="0049042A" w:rsidRDefault="0049042A" w:rsidP="00352157"/>
    <w:p w:rsidR="0049042A" w:rsidRPr="00FC5723" w:rsidRDefault="0049042A" w:rsidP="005163F2">
      <w:pPr>
        <w:pStyle w:val="APPTable"/>
        <w:rPr>
          <w:color w:val="FF0000"/>
          <w:sz w:val="20"/>
          <w:szCs w:val="20"/>
        </w:rPr>
      </w:pPr>
      <w:r>
        <w:br w:type="page"/>
      </w:r>
      <w:bookmarkStart w:id="492" w:name="_Toc179017048"/>
      <w:proofErr w:type="gramStart"/>
      <w:r w:rsidRPr="00FC5723">
        <w:rPr>
          <w:b/>
          <w:sz w:val="20"/>
          <w:szCs w:val="20"/>
        </w:rPr>
        <w:lastRenderedPageBreak/>
        <w:t>Table D.</w:t>
      </w:r>
      <w:proofErr w:type="gramEnd"/>
      <w:r w:rsidR="00A64C00" w:rsidRPr="00FC5723">
        <w:rPr>
          <w:b/>
          <w:sz w:val="20"/>
          <w:szCs w:val="20"/>
        </w:rPr>
        <w:fldChar w:fldCharType="begin"/>
      </w:r>
      <w:r w:rsidRPr="00FC5723">
        <w:rPr>
          <w:b/>
          <w:sz w:val="20"/>
          <w:szCs w:val="20"/>
        </w:rPr>
        <w:instrText xml:space="preserve"> SEQ Table_D. \* ARABIC </w:instrText>
      </w:r>
      <w:r w:rsidR="00A64C00" w:rsidRPr="00FC5723">
        <w:rPr>
          <w:b/>
          <w:sz w:val="20"/>
          <w:szCs w:val="20"/>
        </w:rPr>
        <w:fldChar w:fldCharType="separate"/>
      </w:r>
      <w:r w:rsidR="00370C10">
        <w:rPr>
          <w:b/>
          <w:noProof/>
          <w:sz w:val="20"/>
          <w:szCs w:val="20"/>
        </w:rPr>
        <w:t>1</w:t>
      </w:r>
      <w:r w:rsidR="00A64C00" w:rsidRPr="00FC5723">
        <w:rPr>
          <w:b/>
          <w:sz w:val="20"/>
          <w:szCs w:val="20"/>
        </w:rPr>
        <w:fldChar w:fldCharType="end"/>
      </w:r>
      <w:r w:rsidRPr="00FC5723">
        <w:rPr>
          <w:b/>
          <w:sz w:val="20"/>
          <w:szCs w:val="20"/>
        </w:rPr>
        <w:t>.</w:t>
      </w:r>
      <w:r w:rsidRPr="00FC5723">
        <w:rPr>
          <w:sz w:val="20"/>
          <w:szCs w:val="20"/>
        </w:rPr>
        <w:t xml:space="preserve"> Correlation values (r) of invasive plant species parameters between years in the ‘Ōla‘a wet forest unit at HAVO </w:t>
      </w:r>
      <w:r w:rsidR="00A64C00" w:rsidRPr="00FC5723">
        <w:rPr>
          <w:sz w:val="20"/>
          <w:szCs w:val="20"/>
        </w:rPr>
        <w:fldChar w:fldCharType="begin"/>
      </w:r>
      <w:r w:rsidRPr="00FC5723">
        <w:rPr>
          <w:sz w:val="20"/>
          <w:szCs w:val="20"/>
        </w:rPr>
        <w:instrText xml:space="preserve"> ADDIN EN.CITE &lt;EndNote&gt;&lt;Cite&gt;&lt;Author&gt;Loh&lt;/Author&gt;&lt;Year&gt;1998&lt;/Year&gt;&lt;RecNum&gt;351&lt;/RecNum&gt;&lt;DisplayText&gt;(Loh 1998)&lt;/DisplayText&gt;&lt;record&gt;&lt;rec-number&gt;351&lt;/rec-number&gt;&lt;foreign-keys&gt;&lt;key app="EN" db-id="29wd9fdxkttawpevre3ptatrsdx2se0wz5da"&gt;351&lt;/key&gt;&lt;/foreign-keys&gt;&lt;ref-type name="Unpublished Work"&gt;34&lt;/ref-type&gt;&lt;contributors&gt;&lt;authors&gt;&lt;author&gt;Loh, Rhonda K.&lt;/author&gt;&lt;/authors&gt;&lt;/contributors&gt;&lt;titles&gt;&lt;title&gt;Percent Cover of Alien Species, Olaa Puu Unit&lt;/title&gt;&lt;/titles&gt;&lt;dates&gt;&lt;year&gt;1998&lt;/year&gt;&lt;/dates&gt;&lt;publisher&gt;Department of the Interior, National Park Service, Resource Management Division, Hawaii Volcanoes National Park, HI.  Unpublished data&lt;/publisher&gt;&lt;urls&gt;&lt;/urls&gt;&lt;/record&gt;&lt;/Cite&gt;&lt;/EndNote&gt;</w:instrText>
      </w:r>
      <w:r w:rsidR="00A64C00" w:rsidRPr="00FC5723">
        <w:rPr>
          <w:sz w:val="20"/>
          <w:szCs w:val="20"/>
        </w:rPr>
        <w:fldChar w:fldCharType="separate"/>
      </w:r>
      <w:r w:rsidRPr="00FC5723">
        <w:rPr>
          <w:noProof/>
          <w:sz w:val="20"/>
          <w:szCs w:val="20"/>
        </w:rPr>
        <w:t>(Loh 1998)</w:t>
      </w:r>
      <w:r w:rsidR="00A64C00" w:rsidRPr="00FC5723">
        <w:rPr>
          <w:sz w:val="20"/>
          <w:szCs w:val="20"/>
        </w:rPr>
        <w:fldChar w:fldCharType="end"/>
      </w:r>
      <w:r w:rsidRPr="00FC5723">
        <w:rPr>
          <w:sz w:val="20"/>
          <w:szCs w:val="20"/>
        </w:rPr>
        <w:t xml:space="preserve"> and the adjacent ‘Ōla‘a-Kīlauea Management area </w:t>
      </w:r>
      <w:r w:rsidR="00A64C00" w:rsidRPr="00FC5723">
        <w:rPr>
          <w:sz w:val="20"/>
          <w:szCs w:val="20"/>
        </w:rPr>
        <w:fldChar w:fldCharType="begin"/>
      </w:r>
      <w:r w:rsidRPr="00FC5723">
        <w:rPr>
          <w:sz w:val="20"/>
          <w:szCs w:val="20"/>
        </w:rPr>
        <w:instrText xml:space="preserve"> ADDIN EN.CITE &lt;EndNote&gt;&lt;Cite&gt;&lt;Author&gt;Jacobi&lt;/Author&gt;&lt;Year&gt;2001&lt;/Year&gt;&lt;RecNum&gt;384&lt;/RecNum&gt;&lt;DisplayText&gt;(Jacobi and Bio 2001)&lt;/DisplayText&gt;&lt;record&gt;&lt;rec-number&gt;384&lt;/rec-number&gt;&lt;foreign-keys&gt;&lt;key app="EN" db-id="29wd9fdxkttawpevre3ptatrsdx2se0wz5da"&gt;384&lt;/key&gt;&lt;/foreign-keys&gt;&lt;ref-type name="Unpublished Work"&gt;34&lt;/ref-type&gt;&lt;contributors&gt;&lt;authors&gt;&lt;author&gt;Jacobi, James D&lt;/author&gt;&lt;author&gt;Bio, Kealii&lt;/author&gt;&lt;/authors&gt;&lt;/contributors&gt;&lt;titles&gt;&lt;title&gt;Invasive Plant Species Surveys, Olaa-Kilauea Management Area&lt;/title&gt;&lt;/titles&gt;&lt;dates&gt;&lt;year&gt;2001&lt;/year&gt;&lt;/dates&gt;&lt;publisher&gt;Department of the Interior, US Geological Survey, Biological Resources Discipline, Kilauea Field Station, Hawaii National Park, HI. Unpublished data&lt;/publisher&gt;&lt;urls&gt;&lt;/urls&gt;&lt;/record&gt;&lt;/Cite&gt;&lt;/EndNote&gt;</w:instrText>
      </w:r>
      <w:r w:rsidR="00A64C00" w:rsidRPr="00FC5723">
        <w:rPr>
          <w:sz w:val="20"/>
          <w:szCs w:val="20"/>
        </w:rPr>
        <w:fldChar w:fldCharType="separate"/>
      </w:r>
      <w:r w:rsidRPr="00FC5723">
        <w:rPr>
          <w:noProof/>
          <w:sz w:val="20"/>
          <w:szCs w:val="20"/>
        </w:rPr>
        <w:t>(Jacobi and Bio 2001)</w:t>
      </w:r>
      <w:r w:rsidR="00A64C00" w:rsidRPr="00FC5723">
        <w:rPr>
          <w:sz w:val="20"/>
          <w:szCs w:val="20"/>
        </w:rPr>
        <w:fldChar w:fldCharType="end"/>
      </w:r>
      <w:r w:rsidRPr="00FC5723">
        <w:rPr>
          <w:sz w:val="20"/>
          <w:szCs w:val="20"/>
        </w:rPr>
        <w:t xml:space="preserve">. </w:t>
      </w:r>
      <w:bookmarkEnd w:id="492"/>
    </w:p>
    <w:p w:rsidR="0049042A" w:rsidRPr="001828C4" w:rsidRDefault="00CF3C60" w:rsidP="00352157">
      <w:r>
        <w:rPr>
          <w:noProof/>
        </w:rPr>
        <w:drawing>
          <wp:anchor distT="0" distB="0" distL="114300" distR="114300" simplePos="0" relativeHeight="6" behindDoc="0" locked="0" layoutInCell="1" allowOverlap="1">
            <wp:simplePos x="0" y="0"/>
            <wp:positionH relativeFrom="column">
              <wp:posOffset>0</wp:posOffset>
            </wp:positionH>
            <wp:positionV relativeFrom="paragraph">
              <wp:posOffset>192405</wp:posOffset>
            </wp:positionV>
            <wp:extent cx="5847715" cy="5969635"/>
            <wp:effectExtent l="19050" t="0" r="635" b="0"/>
            <wp:wrapSquare wrapText="left"/>
            <wp:docPr id="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9" cstate="print"/>
                    <a:srcRect/>
                    <a:stretch>
                      <a:fillRect/>
                    </a:stretch>
                  </pic:blipFill>
                  <pic:spPr bwMode="auto">
                    <a:xfrm>
                      <a:off x="0" y="0"/>
                      <a:ext cx="5847715" cy="5969635"/>
                    </a:xfrm>
                    <a:prstGeom prst="rect">
                      <a:avLst/>
                    </a:prstGeom>
                    <a:noFill/>
                  </pic:spPr>
                </pic:pic>
              </a:graphicData>
            </a:graphic>
          </wp:anchor>
        </w:drawing>
      </w:r>
    </w:p>
    <w:p w:rsidR="00AF533D" w:rsidRDefault="00AF533D" w:rsidP="00B13F87">
      <w:pPr>
        <w:pStyle w:val="APP2nd"/>
      </w:pPr>
    </w:p>
    <w:p w:rsidR="0049042A" w:rsidRDefault="0049042A" w:rsidP="00B13F87">
      <w:pPr>
        <w:pStyle w:val="APP2nd"/>
      </w:pPr>
      <w:r>
        <w:t>Literature Cited</w:t>
      </w:r>
    </w:p>
    <w:p w:rsidR="0049042A" w:rsidRDefault="0049042A" w:rsidP="00C5424E">
      <w:pPr>
        <w:spacing w:after="240"/>
        <w:ind w:left="720" w:hanging="720"/>
      </w:pPr>
      <w:r>
        <w:t xml:space="preserve">Cochran, W. G. 1977. </w:t>
      </w:r>
      <w:proofErr w:type="gramStart"/>
      <w:r>
        <w:t>Sampling Techniques, Wiley &amp; Sons, New York, New York.</w:t>
      </w:r>
      <w:proofErr w:type="gramEnd"/>
    </w:p>
    <w:p w:rsidR="0049042A" w:rsidRDefault="00A64C00" w:rsidP="00C5424E">
      <w:pPr>
        <w:spacing w:after="240"/>
        <w:ind w:left="720" w:hanging="720"/>
        <w:rPr>
          <w:noProof/>
        </w:rPr>
      </w:pPr>
      <w:r>
        <w:fldChar w:fldCharType="begin"/>
      </w:r>
      <w:r w:rsidR="0049042A">
        <w:instrText xml:space="preserve"> ADDIN EN.SECTION.REFLIST </w:instrText>
      </w:r>
      <w:r>
        <w:fldChar w:fldCharType="separate"/>
      </w:r>
      <w:r w:rsidR="0049042A">
        <w:rPr>
          <w:noProof/>
        </w:rPr>
        <w:t xml:space="preserve">Jacobi, J. D. and K. Bio. 2001. Invasive </w:t>
      </w:r>
      <w:r w:rsidR="007C5C43">
        <w:rPr>
          <w:noProof/>
        </w:rPr>
        <w:t>p</w:t>
      </w:r>
      <w:r w:rsidR="0049042A">
        <w:rPr>
          <w:noProof/>
        </w:rPr>
        <w:t xml:space="preserve">lant </w:t>
      </w:r>
      <w:r w:rsidR="007C5C43">
        <w:rPr>
          <w:noProof/>
        </w:rPr>
        <w:t>s</w:t>
      </w:r>
      <w:r w:rsidR="0049042A">
        <w:rPr>
          <w:noProof/>
        </w:rPr>
        <w:t xml:space="preserve">pecies </w:t>
      </w:r>
      <w:r w:rsidR="007C5C43">
        <w:rPr>
          <w:noProof/>
        </w:rPr>
        <w:t>s</w:t>
      </w:r>
      <w:r w:rsidR="0049042A">
        <w:rPr>
          <w:noProof/>
        </w:rPr>
        <w:t xml:space="preserve">urveys, Olaa-Kilauea Management Area. Department of the Interior, US Geological Survey, Biological Resources Division, Kilauea Field Station Unpublished Report, Hawaii National Park, Hawaii. </w:t>
      </w:r>
    </w:p>
    <w:p w:rsidR="0049042A" w:rsidRDefault="0049042A" w:rsidP="00C5424E">
      <w:pPr>
        <w:ind w:left="720" w:hanging="720"/>
        <w:rPr>
          <w:noProof/>
        </w:rPr>
      </w:pPr>
      <w:r>
        <w:rPr>
          <w:noProof/>
        </w:rPr>
        <w:lastRenderedPageBreak/>
        <w:t>Loh, R. K. 1998. Percent Cover of Alien Species, Olaa Puu Unit. Department of the Interior, National Park Service, Hawaii Volcanoes National Park, Resource Management Division Unpublished Report, Hawaii National Park, Hawaii.</w:t>
      </w:r>
    </w:p>
    <w:p w:rsidR="004A3A60" w:rsidRDefault="004A3A60" w:rsidP="00C5424E">
      <w:pPr>
        <w:ind w:left="720" w:hanging="720"/>
        <w:rPr>
          <w:noProof/>
        </w:rPr>
      </w:pPr>
    </w:p>
    <w:p w:rsidR="0049042A" w:rsidRDefault="0049042A" w:rsidP="00C5424E">
      <w:pPr>
        <w:ind w:left="720" w:hanging="720"/>
        <w:rPr>
          <w:noProof/>
        </w:rPr>
      </w:pPr>
      <w:r>
        <w:rPr>
          <w:noProof/>
        </w:rPr>
        <w:t xml:space="preserve">McDonald, T. L. 2003. Review of environmental monitoring methods: survey designs. Environmental Monitoring and Assessment 85:277-292. </w:t>
      </w:r>
    </w:p>
    <w:p w:rsidR="0049042A" w:rsidRDefault="0049042A" w:rsidP="00C5424E">
      <w:pPr>
        <w:ind w:left="720" w:hanging="720"/>
        <w:rPr>
          <w:noProof/>
        </w:rPr>
      </w:pPr>
    </w:p>
    <w:p w:rsidR="0049042A" w:rsidRPr="009625BB" w:rsidRDefault="00A64C00" w:rsidP="009625BB">
      <w:pPr>
        <w:ind w:left="720" w:hanging="720"/>
        <w:rPr>
          <w:rFonts w:ascii="Arial" w:hAnsi="Arial"/>
          <w:b/>
          <w:bCs/>
          <w:sz w:val="32"/>
          <w:szCs w:val="28"/>
        </w:rPr>
        <w:sectPr w:rsidR="0049042A" w:rsidRPr="009625BB" w:rsidSect="00275B2C">
          <w:headerReference w:type="default" r:id="rId190"/>
          <w:footerReference w:type="default" r:id="rId191"/>
          <w:type w:val="oddPage"/>
          <w:pgSz w:w="12240" w:h="15840" w:code="1"/>
          <w:pgMar w:top="1440" w:right="1440" w:bottom="1440" w:left="1440" w:header="720" w:footer="720" w:gutter="0"/>
          <w:pgNumType w:start="1"/>
          <w:cols w:space="720"/>
          <w:docGrid w:linePitch="360"/>
        </w:sectPr>
      </w:pPr>
      <w:r>
        <w:fldChar w:fldCharType="end"/>
      </w:r>
      <w:bookmarkStart w:id="493" w:name="_Toc195596356"/>
      <w:bookmarkStart w:id="494" w:name="_Toc207167724"/>
      <w:r w:rsidR="00D728CF">
        <w:rPr>
          <w:noProof/>
        </w:rPr>
        <mc:AlternateContent>
          <mc:Choice Requires="wps">
            <w:drawing>
              <wp:anchor distT="0" distB="0" distL="114300" distR="114300" simplePos="0" relativeHeight="45" behindDoc="0" locked="0" layoutInCell="1" allowOverlap="1">
                <wp:simplePos x="0" y="0"/>
                <wp:positionH relativeFrom="column">
                  <wp:posOffset>95250</wp:posOffset>
                </wp:positionH>
                <wp:positionV relativeFrom="paragraph">
                  <wp:posOffset>8291830</wp:posOffset>
                </wp:positionV>
                <wp:extent cx="6358890" cy="788670"/>
                <wp:effectExtent l="0" t="0" r="3810" b="0"/>
                <wp:wrapNone/>
                <wp:docPr id="55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8890" cy="788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7.5pt;margin-top:652.9pt;width:500.7pt;height:62.1pt;z-index: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" stroked="f"/>
            </w:pict>
          </mc:Fallback>
        </mc:AlternateContent>
      </w:r>
    </w:p>
    <w:p w:rsidR="004807ED" w:rsidRDefault="004807ED">
      <w:pPr>
        <w:pStyle w:val="APPTitle"/>
        <w:sectPr w:rsidR="004807ED" w:rsidSect="00630249">
          <w:headerReference w:type="default" r:id="rId192"/>
          <w:footerReference w:type="default" r:id="rId193"/>
          <w:type w:val="oddPage"/>
          <w:pgSz w:w="12240" w:h="15840"/>
          <w:pgMar w:top="634" w:right="1440" w:bottom="634" w:left="1440" w:header="720" w:footer="720" w:gutter="0"/>
          <w:pgNumType w:start="1"/>
          <w:cols w:space="720"/>
          <w:docGrid w:linePitch="360"/>
        </w:sectPr>
      </w:pPr>
      <w:bookmarkStart w:id="495" w:name="_Toc262032719"/>
    </w:p>
    <w:p w:rsidR="0049042A" w:rsidRPr="00983CE3" w:rsidRDefault="0049042A" w:rsidP="00983CE3">
      <w:pPr>
        <w:pStyle w:val="APPTitle"/>
        <w:rPr>
          <w:sz w:val="32"/>
        </w:rPr>
      </w:pPr>
      <w:bookmarkStart w:id="496" w:name="_Toc322876119"/>
      <w:bookmarkStart w:id="497" w:name="_Toc322878034"/>
      <w:bookmarkStart w:id="498" w:name="_Toc322932458"/>
      <w:r w:rsidRPr="00983CE3">
        <w:rPr>
          <w:sz w:val="32"/>
        </w:rPr>
        <w:lastRenderedPageBreak/>
        <w:t xml:space="preserve">Appendix E. Forms for </w:t>
      </w:r>
      <w:r w:rsidR="00CD15D4" w:rsidRPr="00983CE3">
        <w:rPr>
          <w:sz w:val="32"/>
        </w:rPr>
        <w:t>R</w:t>
      </w:r>
      <w:r w:rsidRPr="00983CE3">
        <w:rPr>
          <w:sz w:val="32"/>
        </w:rPr>
        <w:t xml:space="preserve">ecording </w:t>
      </w:r>
      <w:r w:rsidR="00CD15D4" w:rsidRPr="00983CE3">
        <w:rPr>
          <w:sz w:val="32"/>
        </w:rPr>
        <w:t>F</w:t>
      </w:r>
      <w:r w:rsidRPr="00983CE3">
        <w:rPr>
          <w:sz w:val="32"/>
        </w:rPr>
        <w:t xml:space="preserve">ield </w:t>
      </w:r>
      <w:r w:rsidR="00CD15D4" w:rsidRPr="00983CE3">
        <w:rPr>
          <w:sz w:val="32"/>
        </w:rPr>
        <w:t>D</w:t>
      </w:r>
      <w:r w:rsidRPr="00983CE3">
        <w:rPr>
          <w:sz w:val="32"/>
        </w:rPr>
        <w:t>ata</w:t>
      </w:r>
      <w:bookmarkEnd w:id="495"/>
      <w:bookmarkEnd w:id="496"/>
      <w:bookmarkEnd w:id="497"/>
      <w:bookmarkEnd w:id="498"/>
    </w:p>
    <w:p w:rsidR="0049042A" w:rsidRDefault="0049042A"/>
    <w:p w:rsidR="0049042A" w:rsidRDefault="0049042A" w:rsidP="001D3C2C">
      <w:r>
        <w:t>This appendix contains all the data forms required to record data for the Established Invasive Plant Species Monitoring Protocol. Field staff can record data in whatever order is most efficient. The data forms appear in the following order:</w:t>
      </w:r>
    </w:p>
    <w:p w:rsidR="0049042A" w:rsidRDefault="0049042A" w:rsidP="001D3C2C"/>
    <w:p w:rsidR="0049042A" w:rsidRDefault="0049042A" w:rsidP="00EF5B5B">
      <w:pPr>
        <w:numPr>
          <w:ilvl w:val="0"/>
          <w:numId w:val="7"/>
        </w:numPr>
      </w:pPr>
      <w:r>
        <w:t>Transect location</w:t>
      </w:r>
    </w:p>
    <w:p w:rsidR="0049042A" w:rsidRDefault="0049042A" w:rsidP="00EF5B5B">
      <w:pPr>
        <w:numPr>
          <w:ilvl w:val="0"/>
          <w:numId w:val="7"/>
        </w:numPr>
      </w:pPr>
      <w:r>
        <w:t>Photographic record</w:t>
      </w:r>
    </w:p>
    <w:p w:rsidR="0049042A" w:rsidRDefault="0049042A" w:rsidP="00EF5B5B">
      <w:pPr>
        <w:numPr>
          <w:ilvl w:val="0"/>
          <w:numId w:val="7"/>
        </w:numPr>
      </w:pPr>
      <w:r>
        <w:t>Transect data: Species cover</w:t>
      </w:r>
    </w:p>
    <w:p w:rsidR="0049042A" w:rsidRDefault="0049042A" w:rsidP="001D3C2C">
      <w:pPr>
        <w:ind w:left="720"/>
      </w:pPr>
    </w:p>
    <w:p w:rsidR="0049042A" w:rsidRDefault="0049042A" w:rsidP="001D3C2C">
      <w:r>
        <w:t xml:space="preserve">If data will be collected using laptops or other digital devices, these sample forms can be used to develop the data dictionaries and user interface for collecting information. </w:t>
      </w:r>
    </w:p>
    <w:p w:rsidR="00565159" w:rsidRDefault="0049042A" w:rsidP="00630249">
      <w:pPr>
        <w:rPr>
          <w:rFonts w:ascii="Arial" w:hAnsi="Arial" w:cs="Arial"/>
          <w:b/>
          <w:noProof/>
        </w:rPr>
      </w:pPr>
      <w:r>
        <w:br w:type="page"/>
      </w:r>
    </w:p>
    <w:tbl>
      <w:tblPr>
        <w:tblW w:w="9917" w:type="dxa"/>
        <w:tblInd w:w="93" w:type="dxa"/>
        <w:tblLook w:val="04A0" w:firstRow="1" w:lastRow="0" w:firstColumn="1" w:lastColumn="0" w:noHBand="0" w:noVBand="1"/>
      </w:tblPr>
      <w:tblGrid>
        <w:gridCol w:w="3435"/>
        <w:gridCol w:w="272"/>
        <w:gridCol w:w="272"/>
        <w:gridCol w:w="446"/>
        <w:gridCol w:w="1704"/>
        <w:gridCol w:w="1099"/>
        <w:gridCol w:w="1421"/>
        <w:gridCol w:w="996"/>
        <w:gridCol w:w="272"/>
      </w:tblGrid>
      <w:tr w:rsidR="00565159" w:rsidRPr="00565159" w:rsidTr="00967D52">
        <w:trPr>
          <w:trHeight w:val="300"/>
        </w:trPr>
        <w:tc>
          <w:tcPr>
            <w:tcW w:w="4425" w:type="dxa"/>
            <w:gridSpan w:val="4"/>
            <w:tcBorders>
              <w:top w:val="nil"/>
              <w:left w:val="nil"/>
              <w:bottom w:val="nil"/>
              <w:right w:val="nil"/>
            </w:tcBorders>
            <w:shd w:val="clear" w:color="000000" w:fill="FFFFFF"/>
            <w:noWrap/>
            <w:vAlign w:val="bottom"/>
            <w:hideMark/>
          </w:tcPr>
          <w:p w:rsidR="00565159" w:rsidRPr="00565159" w:rsidRDefault="00565159" w:rsidP="00967D52">
            <w:pPr>
              <w:ind w:right="-102"/>
              <w:rPr>
                <w:rFonts w:ascii="Arial" w:hAnsi="Arial" w:cs="Arial"/>
                <w:b/>
                <w:bCs/>
                <w:color w:val="000000"/>
                <w:sz w:val="20"/>
                <w:szCs w:val="20"/>
              </w:rPr>
            </w:pPr>
            <w:r w:rsidRPr="00565159">
              <w:rPr>
                <w:rFonts w:ascii="Arial" w:hAnsi="Arial" w:cs="Arial"/>
                <w:b/>
                <w:bCs/>
                <w:color w:val="000000"/>
                <w:sz w:val="20"/>
                <w:szCs w:val="20"/>
              </w:rPr>
              <w:lastRenderedPageBreak/>
              <w:t>Form 1. Version 1.0. Revised 28 April 2010.</w:t>
            </w:r>
          </w:p>
        </w:tc>
        <w:tc>
          <w:tcPr>
            <w:tcW w:w="1704"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1099"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r>
      <w:tr w:rsidR="00565159" w:rsidRPr="00565159" w:rsidTr="00967D52">
        <w:trPr>
          <w:trHeight w:val="300"/>
        </w:trPr>
        <w:tc>
          <w:tcPr>
            <w:tcW w:w="4425" w:type="dxa"/>
            <w:gridSpan w:val="4"/>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b/>
                <w:bCs/>
                <w:color w:val="000000"/>
                <w:sz w:val="20"/>
                <w:szCs w:val="20"/>
              </w:rPr>
            </w:pPr>
            <w:r w:rsidRPr="00565159">
              <w:rPr>
                <w:rFonts w:ascii="Arial" w:hAnsi="Arial" w:cs="Arial"/>
                <w:b/>
                <w:bCs/>
                <w:color w:val="000000"/>
                <w:sz w:val="20"/>
                <w:szCs w:val="20"/>
              </w:rPr>
              <w:t>Established Invasive Plant Species Protocol</w:t>
            </w:r>
          </w:p>
        </w:tc>
        <w:tc>
          <w:tcPr>
            <w:tcW w:w="1704"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1099"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r>
      <w:tr w:rsidR="00565159" w:rsidRPr="00565159" w:rsidTr="00967D52">
        <w:trPr>
          <w:trHeight w:val="300"/>
        </w:trPr>
        <w:tc>
          <w:tcPr>
            <w:tcW w:w="3707" w:type="dxa"/>
            <w:gridSpan w:val="2"/>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b/>
                <w:bCs/>
                <w:color w:val="000000"/>
                <w:sz w:val="20"/>
                <w:szCs w:val="20"/>
              </w:rPr>
            </w:pPr>
            <w:r w:rsidRPr="00565159">
              <w:rPr>
                <w:rFonts w:ascii="Arial" w:hAnsi="Arial" w:cs="Arial"/>
                <w:b/>
                <w:bCs/>
                <w:color w:val="000000"/>
                <w:sz w:val="20"/>
                <w:szCs w:val="20"/>
              </w:rPr>
              <w:t>Transect Location</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446"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1704"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1099"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r>
      <w:tr w:rsidR="00565159" w:rsidRPr="00565159" w:rsidTr="00967D52">
        <w:trPr>
          <w:trHeight w:val="300"/>
        </w:trPr>
        <w:tc>
          <w:tcPr>
            <w:tcW w:w="3435"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b/>
                <w:bCs/>
                <w:color w:val="000000"/>
                <w:sz w:val="20"/>
                <w:szCs w:val="20"/>
              </w:rPr>
            </w:pPr>
            <w:r w:rsidRPr="00565159">
              <w:rPr>
                <w:rFonts w:ascii="Arial" w:hAnsi="Arial" w:cs="Arial"/>
                <w:b/>
                <w:bCs/>
                <w:color w:val="000000"/>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446"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1704"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1099"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r>
      <w:tr w:rsidR="00565159" w:rsidRPr="00565159" w:rsidTr="00967D52">
        <w:trPr>
          <w:gridAfter w:val="1"/>
          <w:wAfter w:w="272" w:type="dxa"/>
          <w:trHeight w:val="300"/>
        </w:trPr>
        <w:tc>
          <w:tcPr>
            <w:tcW w:w="3435" w:type="dxa"/>
            <w:tcBorders>
              <w:top w:val="nil"/>
              <w:left w:val="nil"/>
              <w:bottom w:val="single" w:sz="4" w:space="0" w:color="auto"/>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single" w:sz="4" w:space="0" w:color="auto"/>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single" w:sz="4" w:space="0" w:color="auto"/>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44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704" w:type="dxa"/>
            <w:tcBorders>
              <w:top w:val="nil"/>
              <w:left w:val="nil"/>
              <w:bottom w:val="single" w:sz="4" w:space="0" w:color="auto"/>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099"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b/>
                <w:bCs/>
                <w:sz w:val="20"/>
                <w:szCs w:val="20"/>
              </w:rPr>
            </w:pPr>
            <w:r w:rsidRPr="00565159">
              <w:rPr>
                <w:rFonts w:ascii="Arial" w:hAnsi="Arial" w:cs="Arial"/>
                <w:b/>
                <w:bCs/>
                <w:sz w:val="20"/>
                <w:szCs w:val="20"/>
              </w:rPr>
              <w:t> </w:t>
            </w:r>
          </w:p>
        </w:tc>
        <w:tc>
          <w:tcPr>
            <w:tcW w:w="1421" w:type="dxa"/>
            <w:tcBorders>
              <w:top w:val="nil"/>
              <w:left w:val="nil"/>
              <w:bottom w:val="single" w:sz="4" w:space="0" w:color="auto"/>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996" w:type="dxa"/>
            <w:tcBorders>
              <w:top w:val="nil"/>
              <w:left w:val="nil"/>
              <w:bottom w:val="single" w:sz="4" w:space="0" w:color="auto"/>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r>
      <w:tr w:rsidR="00565159" w:rsidRPr="00565159" w:rsidTr="00967D52">
        <w:trPr>
          <w:trHeight w:val="300"/>
        </w:trPr>
        <w:tc>
          <w:tcPr>
            <w:tcW w:w="3707" w:type="dxa"/>
            <w:gridSpan w:val="2"/>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b/>
                <w:bCs/>
                <w:sz w:val="20"/>
                <w:szCs w:val="20"/>
              </w:rPr>
            </w:pPr>
            <w:r w:rsidRPr="00565159">
              <w:rPr>
                <w:rFonts w:ascii="Arial" w:hAnsi="Arial" w:cs="Arial"/>
                <w:b/>
                <w:bCs/>
                <w:sz w:val="20"/>
                <w:szCs w:val="20"/>
              </w:rPr>
              <w:t>Observers / Date</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b/>
                <w:bCs/>
                <w:sz w:val="20"/>
                <w:szCs w:val="20"/>
              </w:rPr>
            </w:pPr>
            <w:r w:rsidRPr="00565159">
              <w:rPr>
                <w:rFonts w:ascii="Arial" w:hAnsi="Arial" w:cs="Arial"/>
                <w:b/>
                <w:bCs/>
                <w:sz w:val="20"/>
                <w:szCs w:val="20"/>
              </w:rPr>
              <w:t> </w:t>
            </w:r>
          </w:p>
        </w:tc>
        <w:tc>
          <w:tcPr>
            <w:tcW w:w="44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803" w:type="dxa"/>
            <w:gridSpan w:val="2"/>
            <w:tcBorders>
              <w:top w:val="single" w:sz="4" w:space="0" w:color="auto"/>
              <w:left w:val="nil"/>
              <w:bottom w:val="nil"/>
              <w:right w:val="nil"/>
            </w:tcBorders>
            <w:shd w:val="clear" w:color="000000" w:fill="FFFFFF"/>
            <w:noWrap/>
            <w:vAlign w:val="bottom"/>
            <w:hideMark/>
          </w:tcPr>
          <w:p w:rsidR="00565159" w:rsidRPr="00565159" w:rsidRDefault="00565159" w:rsidP="00565159">
            <w:pPr>
              <w:rPr>
                <w:rFonts w:ascii="Arial" w:hAnsi="Arial" w:cs="Arial"/>
                <w:b/>
                <w:bCs/>
                <w:sz w:val="20"/>
                <w:szCs w:val="20"/>
              </w:rPr>
            </w:pPr>
            <w:r w:rsidRPr="00565159">
              <w:rPr>
                <w:rFonts w:ascii="Arial" w:hAnsi="Arial" w:cs="Arial"/>
                <w:b/>
                <w:bCs/>
                <w:sz w:val="20"/>
                <w:szCs w:val="20"/>
              </w:rPr>
              <w:t>Transect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jc w:val="center"/>
              <w:rPr>
                <w:rFonts w:ascii="Arial" w:hAnsi="Arial" w:cs="Arial"/>
                <w:b/>
                <w:bCs/>
                <w:sz w:val="20"/>
                <w:szCs w:val="20"/>
              </w:rPr>
            </w:pPr>
            <w:r w:rsidRPr="00565159">
              <w:rPr>
                <w:rFonts w:ascii="Arial" w:hAnsi="Arial" w:cs="Arial"/>
                <w:b/>
                <w:bCs/>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r>
      <w:tr w:rsidR="00565159" w:rsidRPr="00565159" w:rsidTr="00967D52">
        <w:trPr>
          <w:gridAfter w:val="1"/>
          <w:wAfter w:w="272" w:type="dxa"/>
          <w:trHeight w:val="300"/>
        </w:trPr>
        <w:tc>
          <w:tcPr>
            <w:tcW w:w="3435" w:type="dxa"/>
            <w:tcBorders>
              <w:top w:val="nil"/>
              <w:left w:val="nil"/>
              <w:bottom w:val="nil"/>
              <w:right w:val="nil"/>
            </w:tcBorders>
            <w:shd w:val="clear" w:color="000000" w:fill="FFFFFF"/>
            <w:noWrap/>
            <w:vAlign w:val="bottom"/>
            <w:hideMark/>
          </w:tcPr>
          <w:p w:rsidR="00565159" w:rsidRDefault="00565159" w:rsidP="00565159">
            <w:pPr>
              <w:rPr>
                <w:rFonts w:ascii="Arial" w:hAnsi="Arial" w:cs="Arial"/>
                <w:sz w:val="20"/>
                <w:szCs w:val="20"/>
              </w:rPr>
            </w:pPr>
          </w:p>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446" w:type="dxa"/>
            <w:tcBorders>
              <w:top w:val="nil"/>
              <w:left w:val="nil"/>
              <w:bottom w:val="nil"/>
              <w:right w:val="nil"/>
            </w:tcBorders>
            <w:shd w:val="clear" w:color="000000" w:fill="FFFFFF"/>
            <w:noWrap/>
            <w:vAlign w:val="bottom"/>
            <w:hideMark/>
          </w:tcPr>
          <w:p w:rsidR="00565159" w:rsidRPr="00565159" w:rsidRDefault="00565159" w:rsidP="00565159">
            <w:pPr>
              <w:jc w:val="center"/>
              <w:rPr>
                <w:rFonts w:ascii="Arial" w:hAnsi="Arial" w:cs="Arial"/>
                <w:b/>
                <w:bCs/>
                <w:sz w:val="20"/>
                <w:szCs w:val="20"/>
              </w:rPr>
            </w:pPr>
            <w:r w:rsidRPr="00565159">
              <w:rPr>
                <w:rFonts w:ascii="Arial" w:hAnsi="Arial" w:cs="Arial"/>
                <w:b/>
                <w:bCs/>
                <w:sz w:val="20"/>
                <w:szCs w:val="20"/>
              </w:rPr>
              <w:t> </w:t>
            </w:r>
          </w:p>
        </w:tc>
        <w:tc>
          <w:tcPr>
            <w:tcW w:w="5220" w:type="dxa"/>
            <w:gridSpan w:val="4"/>
            <w:tcBorders>
              <w:top w:val="nil"/>
              <w:left w:val="nil"/>
              <w:bottom w:val="single" w:sz="4" w:space="0" w:color="auto"/>
              <w:right w:val="nil"/>
            </w:tcBorders>
            <w:shd w:val="clear" w:color="000000" w:fill="FFFFFF"/>
            <w:noWrap/>
            <w:vAlign w:val="bottom"/>
            <w:hideMark/>
          </w:tcPr>
          <w:p w:rsidR="00565159" w:rsidRPr="00565159" w:rsidRDefault="00565159" w:rsidP="00565159">
            <w:pPr>
              <w:ind w:right="-108"/>
              <w:rPr>
                <w:rFonts w:ascii="Arial" w:hAnsi="Arial" w:cs="Arial"/>
                <w:b/>
                <w:bCs/>
                <w:sz w:val="20"/>
                <w:szCs w:val="20"/>
              </w:rPr>
            </w:pPr>
            <w:r w:rsidRPr="00565159">
              <w:rPr>
                <w:rFonts w:ascii="Arial" w:hAnsi="Arial" w:cs="Arial"/>
                <w:b/>
                <w:bCs/>
                <w:sz w:val="20"/>
                <w:szCs w:val="20"/>
              </w:rPr>
              <w:t xml:space="preserve">Transect:             Fixed            Rotational </w:t>
            </w:r>
            <w:r>
              <w:rPr>
                <w:rFonts w:ascii="Arial" w:hAnsi="Arial" w:cs="Arial"/>
                <w:b/>
                <w:bCs/>
                <w:sz w:val="20"/>
                <w:szCs w:val="20"/>
              </w:rPr>
              <w:t xml:space="preserve">   </w:t>
            </w:r>
          </w:p>
        </w:tc>
      </w:tr>
      <w:tr w:rsidR="00565159" w:rsidRPr="00565159" w:rsidTr="00967D52">
        <w:trPr>
          <w:trHeight w:val="300"/>
        </w:trPr>
        <w:tc>
          <w:tcPr>
            <w:tcW w:w="3707" w:type="dxa"/>
            <w:gridSpan w:val="2"/>
            <w:tcBorders>
              <w:top w:val="single" w:sz="4" w:space="0" w:color="auto"/>
              <w:left w:val="nil"/>
              <w:bottom w:val="nil"/>
              <w:right w:val="nil"/>
            </w:tcBorders>
            <w:shd w:val="clear" w:color="000000" w:fill="FFFFFF"/>
            <w:noWrap/>
            <w:vAlign w:val="bottom"/>
            <w:hideMark/>
          </w:tcPr>
          <w:p w:rsidR="00565159" w:rsidRPr="00565159" w:rsidRDefault="00565159" w:rsidP="00565159">
            <w:pPr>
              <w:rPr>
                <w:rFonts w:ascii="Arial" w:hAnsi="Arial" w:cs="Arial"/>
                <w:b/>
                <w:bCs/>
                <w:sz w:val="20"/>
                <w:szCs w:val="20"/>
              </w:rPr>
            </w:pPr>
            <w:r w:rsidRPr="00565159">
              <w:rPr>
                <w:rFonts w:ascii="Arial" w:hAnsi="Arial" w:cs="Arial"/>
                <w:b/>
                <w:bCs/>
                <w:sz w:val="20"/>
                <w:szCs w:val="20"/>
              </w:rPr>
              <w:t>PACN Park</w:t>
            </w:r>
          </w:p>
        </w:tc>
        <w:tc>
          <w:tcPr>
            <w:tcW w:w="272" w:type="dxa"/>
            <w:tcBorders>
              <w:top w:val="single" w:sz="4" w:space="0" w:color="auto"/>
              <w:left w:val="nil"/>
              <w:bottom w:val="nil"/>
              <w:right w:val="nil"/>
            </w:tcBorders>
            <w:shd w:val="clear" w:color="000000" w:fill="FFFFFF"/>
            <w:noWrap/>
            <w:vAlign w:val="bottom"/>
            <w:hideMark/>
          </w:tcPr>
          <w:p w:rsidR="00565159" w:rsidRPr="00565159" w:rsidRDefault="00565159" w:rsidP="00565159">
            <w:pPr>
              <w:rPr>
                <w:rFonts w:ascii="Arial" w:hAnsi="Arial" w:cs="Arial"/>
                <w:b/>
                <w:bCs/>
                <w:sz w:val="20"/>
                <w:szCs w:val="20"/>
              </w:rPr>
            </w:pPr>
            <w:r w:rsidRPr="00565159">
              <w:rPr>
                <w:rFonts w:ascii="Arial" w:hAnsi="Arial" w:cs="Arial"/>
                <w:b/>
                <w:bCs/>
                <w:sz w:val="20"/>
                <w:szCs w:val="20"/>
              </w:rPr>
              <w:t> </w:t>
            </w:r>
          </w:p>
        </w:tc>
        <w:tc>
          <w:tcPr>
            <w:tcW w:w="446" w:type="dxa"/>
            <w:tcBorders>
              <w:top w:val="nil"/>
              <w:left w:val="nil"/>
              <w:bottom w:val="nil"/>
              <w:right w:val="nil"/>
            </w:tcBorders>
            <w:shd w:val="clear" w:color="000000" w:fill="FFFFFF"/>
            <w:noWrap/>
            <w:vAlign w:val="bottom"/>
            <w:hideMark/>
          </w:tcPr>
          <w:p w:rsidR="00565159" w:rsidRPr="00565159" w:rsidRDefault="00565159" w:rsidP="00565159">
            <w:pPr>
              <w:jc w:val="center"/>
              <w:rPr>
                <w:rFonts w:ascii="Arial" w:hAnsi="Arial" w:cs="Arial"/>
                <w:b/>
                <w:bCs/>
                <w:sz w:val="20"/>
                <w:szCs w:val="20"/>
              </w:rPr>
            </w:pPr>
            <w:r w:rsidRPr="00565159">
              <w:rPr>
                <w:rFonts w:ascii="Arial" w:hAnsi="Arial" w:cs="Arial"/>
                <w:b/>
                <w:bCs/>
                <w:sz w:val="20"/>
                <w:szCs w:val="20"/>
              </w:rPr>
              <w:t> </w:t>
            </w:r>
          </w:p>
        </w:tc>
        <w:tc>
          <w:tcPr>
            <w:tcW w:w="1704"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099"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jc w:val="center"/>
              <w:rPr>
                <w:rFonts w:ascii="Arial" w:hAnsi="Arial" w:cs="Arial"/>
                <w:b/>
                <w:bCs/>
                <w:sz w:val="20"/>
                <w:szCs w:val="20"/>
              </w:rPr>
            </w:pPr>
            <w:r w:rsidRPr="00565159">
              <w:rPr>
                <w:rFonts w:ascii="Arial" w:hAnsi="Arial" w:cs="Arial"/>
                <w:b/>
                <w:bCs/>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r>
      <w:tr w:rsidR="00565159" w:rsidRPr="00565159" w:rsidTr="00967D52">
        <w:trPr>
          <w:gridAfter w:val="1"/>
          <w:wAfter w:w="272" w:type="dxa"/>
          <w:trHeight w:val="300"/>
        </w:trPr>
        <w:tc>
          <w:tcPr>
            <w:tcW w:w="3435" w:type="dxa"/>
            <w:tcBorders>
              <w:top w:val="nil"/>
              <w:left w:val="nil"/>
              <w:bottom w:val="single" w:sz="4" w:space="0" w:color="auto"/>
              <w:right w:val="nil"/>
            </w:tcBorders>
            <w:shd w:val="clear" w:color="000000" w:fill="FFFFFF"/>
            <w:noWrap/>
            <w:vAlign w:val="bottom"/>
            <w:hideMark/>
          </w:tcPr>
          <w:p w:rsidR="00565159" w:rsidRDefault="00565159" w:rsidP="00565159">
            <w:pPr>
              <w:rPr>
                <w:rFonts w:ascii="Arial" w:hAnsi="Arial" w:cs="Arial"/>
                <w:b/>
                <w:bCs/>
                <w:sz w:val="20"/>
                <w:szCs w:val="20"/>
              </w:rPr>
            </w:pPr>
          </w:p>
          <w:p w:rsidR="00565159" w:rsidRPr="00565159" w:rsidRDefault="00565159" w:rsidP="00565159">
            <w:pPr>
              <w:rPr>
                <w:rFonts w:ascii="Arial" w:hAnsi="Arial" w:cs="Arial"/>
                <w:b/>
                <w:bCs/>
                <w:sz w:val="20"/>
                <w:szCs w:val="20"/>
              </w:rPr>
            </w:pPr>
            <w:r w:rsidRPr="00565159">
              <w:rPr>
                <w:rFonts w:ascii="Arial" w:hAnsi="Arial" w:cs="Arial"/>
                <w:b/>
                <w:bCs/>
                <w:sz w:val="20"/>
                <w:szCs w:val="20"/>
              </w:rPr>
              <w:t> </w:t>
            </w:r>
          </w:p>
        </w:tc>
        <w:tc>
          <w:tcPr>
            <w:tcW w:w="272" w:type="dxa"/>
            <w:tcBorders>
              <w:top w:val="nil"/>
              <w:left w:val="nil"/>
              <w:bottom w:val="single" w:sz="4" w:space="0" w:color="auto"/>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single" w:sz="4" w:space="0" w:color="auto"/>
              <w:right w:val="nil"/>
            </w:tcBorders>
            <w:shd w:val="clear" w:color="000000" w:fill="FFFFFF"/>
            <w:noWrap/>
            <w:vAlign w:val="bottom"/>
            <w:hideMark/>
          </w:tcPr>
          <w:p w:rsidR="00565159" w:rsidRPr="00565159" w:rsidRDefault="00565159" w:rsidP="00565159">
            <w:pPr>
              <w:rPr>
                <w:rFonts w:ascii="Arial" w:hAnsi="Arial" w:cs="Arial"/>
                <w:b/>
                <w:bCs/>
                <w:sz w:val="20"/>
                <w:szCs w:val="20"/>
              </w:rPr>
            </w:pPr>
            <w:r w:rsidRPr="00565159">
              <w:rPr>
                <w:rFonts w:ascii="Arial" w:hAnsi="Arial" w:cs="Arial"/>
                <w:b/>
                <w:bCs/>
                <w:sz w:val="20"/>
                <w:szCs w:val="20"/>
              </w:rPr>
              <w:t> </w:t>
            </w:r>
          </w:p>
        </w:tc>
        <w:tc>
          <w:tcPr>
            <w:tcW w:w="446" w:type="dxa"/>
            <w:tcBorders>
              <w:top w:val="nil"/>
              <w:left w:val="nil"/>
              <w:bottom w:val="nil"/>
              <w:right w:val="nil"/>
            </w:tcBorders>
            <w:shd w:val="clear" w:color="000000" w:fill="FFFFFF"/>
            <w:noWrap/>
            <w:vAlign w:val="bottom"/>
            <w:hideMark/>
          </w:tcPr>
          <w:p w:rsidR="00565159" w:rsidRPr="00565159" w:rsidRDefault="00565159" w:rsidP="00565159">
            <w:pPr>
              <w:jc w:val="center"/>
              <w:rPr>
                <w:rFonts w:ascii="Arial" w:hAnsi="Arial" w:cs="Arial"/>
                <w:b/>
                <w:bCs/>
                <w:sz w:val="20"/>
                <w:szCs w:val="20"/>
              </w:rPr>
            </w:pPr>
            <w:r w:rsidRPr="00565159">
              <w:rPr>
                <w:rFonts w:ascii="Arial" w:hAnsi="Arial" w:cs="Arial"/>
                <w:b/>
                <w:bCs/>
                <w:sz w:val="20"/>
                <w:szCs w:val="20"/>
              </w:rPr>
              <w:t> </w:t>
            </w:r>
          </w:p>
        </w:tc>
        <w:tc>
          <w:tcPr>
            <w:tcW w:w="1704" w:type="dxa"/>
            <w:tcBorders>
              <w:top w:val="nil"/>
              <w:left w:val="nil"/>
              <w:bottom w:val="single" w:sz="4" w:space="0" w:color="auto"/>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099" w:type="dxa"/>
            <w:tcBorders>
              <w:top w:val="nil"/>
              <w:left w:val="nil"/>
              <w:bottom w:val="single" w:sz="4" w:space="0" w:color="auto"/>
              <w:right w:val="nil"/>
            </w:tcBorders>
            <w:shd w:val="clear" w:color="000000" w:fill="FFFFFF"/>
            <w:noWrap/>
            <w:vAlign w:val="bottom"/>
            <w:hideMark/>
          </w:tcPr>
          <w:p w:rsidR="00565159" w:rsidRPr="00565159" w:rsidRDefault="00565159" w:rsidP="00565159">
            <w:pPr>
              <w:rPr>
                <w:rFonts w:ascii="Arial" w:hAnsi="Arial" w:cs="Arial"/>
                <w:b/>
                <w:bCs/>
                <w:sz w:val="20"/>
                <w:szCs w:val="20"/>
              </w:rPr>
            </w:pPr>
            <w:r w:rsidRPr="00565159">
              <w:rPr>
                <w:rFonts w:ascii="Arial" w:hAnsi="Arial" w:cs="Arial"/>
                <w:b/>
                <w:bCs/>
                <w:sz w:val="20"/>
                <w:szCs w:val="20"/>
              </w:rPr>
              <w:t> </w:t>
            </w:r>
          </w:p>
        </w:tc>
        <w:tc>
          <w:tcPr>
            <w:tcW w:w="1421" w:type="dxa"/>
            <w:tcBorders>
              <w:top w:val="nil"/>
              <w:left w:val="nil"/>
              <w:bottom w:val="single" w:sz="4" w:space="0" w:color="auto"/>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996" w:type="dxa"/>
            <w:tcBorders>
              <w:top w:val="nil"/>
              <w:left w:val="nil"/>
              <w:bottom w:val="single" w:sz="4" w:space="0" w:color="auto"/>
              <w:right w:val="nil"/>
            </w:tcBorders>
            <w:shd w:val="clear" w:color="000000" w:fill="FFFFFF"/>
            <w:noWrap/>
            <w:vAlign w:val="bottom"/>
            <w:hideMark/>
          </w:tcPr>
          <w:p w:rsidR="00565159" w:rsidRPr="00565159" w:rsidRDefault="00565159" w:rsidP="00565159">
            <w:pPr>
              <w:jc w:val="center"/>
              <w:rPr>
                <w:rFonts w:ascii="Arial" w:hAnsi="Arial" w:cs="Arial"/>
                <w:b/>
                <w:bCs/>
                <w:sz w:val="20"/>
                <w:szCs w:val="20"/>
              </w:rPr>
            </w:pPr>
            <w:r w:rsidRPr="00565159">
              <w:rPr>
                <w:rFonts w:ascii="Arial" w:hAnsi="Arial" w:cs="Arial"/>
                <w:b/>
                <w:bCs/>
                <w:sz w:val="20"/>
                <w:szCs w:val="20"/>
              </w:rPr>
              <w:t> </w:t>
            </w:r>
          </w:p>
        </w:tc>
      </w:tr>
      <w:tr w:rsidR="00565159" w:rsidRPr="00565159" w:rsidTr="00967D52">
        <w:trPr>
          <w:trHeight w:val="300"/>
        </w:trPr>
        <w:tc>
          <w:tcPr>
            <w:tcW w:w="3435"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b/>
                <w:bCs/>
                <w:sz w:val="20"/>
                <w:szCs w:val="20"/>
              </w:rPr>
            </w:pPr>
            <w:r>
              <w:rPr>
                <w:rFonts w:ascii="Arial" w:hAnsi="Arial" w:cs="Arial"/>
                <w:b/>
                <w:bCs/>
                <w:sz w:val="20"/>
                <w:szCs w:val="20"/>
              </w:rPr>
              <w:t>Community Name /</w:t>
            </w:r>
            <w:r w:rsidRPr="00565159">
              <w:rPr>
                <w:rFonts w:ascii="Arial" w:hAnsi="Arial" w:cs="Arial"/>
                <w:b/>
                <w:bCs/>
                <w:sz w:val="20"/>
                <w:szCs w:val="20"/>
              </w:rPr>
              <w:t>Sampling Frame</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44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803" w:type="dxa"/>
            <w:gridSpan w:val="2"/>
            <w:tcBorders>
              <w:top w:val="single" w:sz="4" w:space="0" w:color="auto"/>
              <w:left w:val="nil"/>
              <w:bottom w:val="nil"/>
              <w:right w:val="nil"/>
            </w:tcBorders>
            <w:shd w:val="clear" w:color="000000" w:fill="FFFFFF"/>
            <w:noWrap/>
            <w:vAlign w:val="bottom"/>
            <w:hideMark/>
          </w:tcPr>
          <w:p w:rsidR="00565159" w:rsidRPr="00565159" w:rsidRDefault="00565159" w:rsidP="00565159">
            <w:pPr>
              <w:rPr>
                <w:rFonts w:ascii="Arial" w:hAnsi="Arial" w:cs="Arial"/>
                <w:b/>
                <w:bCs/>
                <w:sz w:val="20"/>
                <w:szCs w:val="20"/>
              </w:rPr>
            </w:pPr>
            <w:r w:rsidRPr="00565159">
              <w:rPr>
                <w:rFonts w:ascii="Arial" w:hAnsi="Arial" w:cs="Arial"/>
                <w:b/>
                <w:bCs/>
                <w:sz w:val="20"/>
                <w:szCs w:val="20"/>
              </w:rPr>
              <w:t>GPS Unit Make / Model</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r>
      <w:tr w:rsidR="00565159" w:rsidRPr="00565159" w:rsidTr="00967D52">
        <w:trPr>
          <w:gridAfter w:val="1"/>
          <w:wAfter w:w="272" w:type="dxa"/>
          <w:trHeight w:val="300"/>
        </w:trPr>
        <w:tc>
          <w:tcPr>
            <w:tcW w:w="3435" w:type="dxa"/>
            <w:tcBorders>
              <w:top w:val="nil"/>
              <w:left w:val="nil"/>
              <w:bottom w:val="single" w:sz="4" w:space="0" w:color="auto"/>
              <w:right w:val="nil"/>
            </w:tcBorders>
            <w:shd w:val="clear" w:color="000000" w:fill="FFFFFF"/>
            <w:noWrap/>
            <w:vAlign w:val="bottom"/>
            <w:hideMark/>
          </w:tcPr>
          <w:p w:rsidR="00565159" w:rsidRPr="00565159" w:rsidRDefault="00565159" w:rsidP="00565159">
            <w:pPr>
              <w:rPr>
                <w:rFonts w:ascii="Arial" w:hAnsi="Arial" w:cs="Arial"/>
                <w:b/>
                <w:bCs/>
                <w:sz w:val="20"/>
                <w:szCs w:val="20"/>
              </w:rPr>
            </w:pPr>
            <w:r w:rsidRPr="00565159">
              <w:rPr>
                <w:rFonts w:ascii="Arial" w:hAnsi="Arial" w:cs="Arial"/>
                <w:b/>
                <w:bCs/>
                <w:sz w:val="20"/>
                <w:szCs w:val="20"/>
              </w:rPr>
              <w:t> </w:t>
            </w:r>
          </w:p>
        </w:tc>
        <w:tc>
          <w:tcPr>
            <w:tcW w:w="272" w:type="dxa"/>
            <w:tcBorders>
              <w:top w:val="nil"/>
              <w:left w:val="nil"/>
              <w:bottom w:val="single" w:sz="4" w:space="0" w:color="auto"/>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single" w:sz="4" w:space="0" w:color="auto"/>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446" w:type="dxa"/>
            <w:tcBorders>
              <w:top w:val="nil"/>
              <w:left w:val="nil"/>
              <w:bottom w:val="single" w:sz="4" w:space="0" w:color="auto"/>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704" w:type="dxa"/>
            <w:tcBorders>
              <w:top w:val="nil"/>
              <w:left w:val="nil"/>
              <w:bottom w:val="single" w:sz="4" w:space="0" w:color="auto"/>
              <w:right w:val="nil"/>
            </w:tcBorders>
            <w:shd w:val="clear" w:color="000000" w:fill="FFFFFF"/>
            <w:noWrap/>
            <w:vAlign w:val="bottom"/>
            <w:hideMark/>
          </w:tcPr>
          <w:p w:rsidR="00565159" w:rsidRPr="00565159" w:rsidRDefault="00565159" w:rsidP="00565159">
            <w:pPr>
              <w:rPr>
                <w:rFonts w:ascii="Arial" w:hAnsi="Arial" w:cs="Arial"/>
                <w:b/>
                <w:bCs/>
                <w:sz w:val="20"/>
                <w:szCs w:val="20"/>
              </w:rPr>
            </w:pPr>
            <w:r w:rsidRPr="00565159">
              <w:rPr>
                <w:rFonts w:ascii="Arial" w:hAnsi="Arial" w:cs="Arial"/>
                <w:b/>
                <w:bCs/>
                <w:sz w:val="20"/>
                <w:szCs w:val="20"/>
              </w:rPr>
              <w:t> </w:t>
            </w:r>
          </w:p>
        </w:tc>
        <w:tc>
          <w:tcPr>
            <w:tcW w:w="1099" w:type="dxa"/>
            <w:tcBorders>
              <w:top w:val="nil"/>
              <w:left w:val="nil"/>
              <w:bottom w:val="single" w:sz="4" w:space="0" w:color="auto"/>
              <w:right w:val="nil"/>
            </w:tcBorders>
            <w:shd w:val="clear" w:color="000000" w:fill="FFFFFF"/>
            <w:noWrap/>
            <w:vAlign w:val="bottom"/>
            <w:hideMark/>
          </w:tcPr>
          <w:p w:rsidR="00565159" w:rsidRPr="00565159" w:rsidRDefault="00565159" w:rsidP="00565159">
            <w:pPr>
              <w:rPr>
                <w:rFonts w:ascii="Arial" w:hAnsi="Arial" w:cs="Arial"/>
                <w:b/>
                <w:bCs/>
                <w:sz w:val="20"/>
                <w:szCs w:val="20"/>
              </w:rPr>
            </w:pPr>
            <w:r w:rsidRPr="00565159">
              <w:rPr>
                <w:rFonts w:ascii="Arial" w:hAnsi="Arial" w:cs="Arial"/>
                <w:b/>
                <w:bCs/>
                <w:sz w:val="20"/>
                <w:szCs w:val="20"/>
              </w:rPr>
              <w:t> </w:t>
            </w:r>
          </w:p>
        </w:tc>
        <w:tc>
          <w:tcPr>
            <w:tcW w:w="1421" w:type="dxa"/>
            <w:tcBorders>
              <w:top w:val="nil"/>
              <w:left w:val="nil"/>
              <w:bottom w:val="single" w:sz="4" w:space="0" w:color="auto"/>
              <w:right w:val="nil"/>
            </w:tcBorders>
            <w:shd w:val="clear" w:color="000000" w:fill="FFFFFF"/>
            <w:noWrap/>
            <w:vAlign w:val="bottom"/>
            <w:hideMark/>
          </w:tcPr>
          <w:p w:rsidR="00565159" w:rsidRPr="00565159" w:rsidRDefault="00565159" w:rsidP="00565159">
            <w:pPr>
              <w:ind w:right="522"/>
              <w:rPr>
                <w:rFonts w:ascii="Arial" w:hAnsi="Arial" w:cs="Arial"/>
                <w:sz w:val="20"/>
                <w:szCs w:val="20"/>
              </w:rPr>
            </w:pPr>
            <w:r w:rsidRPr="00565159">
              <w:rPr>
                <w:rFonts w:ascii="Arial" w:hAnsi="Arial" w:cs="Arial"/>
                <w:sz w:val="20"/>
                <w:szCs w:val="20"/>
              </w:rPr>
              <w:t> </w:t>
            </w:r>
          </w:p>
        </w:tc>
        <w:tc>
          <w:tcPr>
            <w:tcW w:w="996" w:type="dxa"/>
            <w:tcBorders>
              <w:top w:val="nil"/>
              <w:left w:val="nil"/>
              <w:bottom w:val="single" w:sz="4" w:space="0" w:color="auto"/>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r>
      <w:tr w:rsidR="00565159" w:rsidRPr="00565159" w:rsidTr="00967D52">
        <w:trPr>
          <w:trHeight w:val="300"/>
        </w:trPr>
        <w:tc>
          <w:tcPr>
            <w:tcW w:w="3979" w:type="dxa"/>
            <w:gridSpan w:val="3"/>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Datum:    WGS 84           NAD 83</w:t>
            </w:r>
          </w:p>
        </w:tc>
        <w:tc>
          <w:tcPr>
            <w:tcW w:w="2150" w:type="dxa"/>
            <w:gridSpan w:val="2"/>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UTM Zone:</w:t>
            </w:r>
          </w:p>
        </w:tc>
        <w:tc>
          <w:tcPr>
            <w:tcW w:w="1099"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r>
      <w:tr w:rsidR="00967D52" w:rsidRPr="00565159" w:rsidTr="00967D52">
        <w:trPr>
          <w:trHeight w:val="300"/>
        </w:trPr>
        <w:tc>
          <w:tcPr>
            <w:tcW w:w="3979" w:type="dxa"/>
            <w:gridSpan w:val="3"/>
            <w:tcBorders>
              <w:top w:val="nil"/>
              <w:left w:val="nil"/>
              <w:bottom w:val="nil"/>
              <w:right w:val="nil"/>
            </w:tcBorders>
            <w:shd w:val="clear" w:color="000000" w:fill="FFFFFF"/>
            <w:noWrap/>
            <w:vAlign w:val="bottom"/>
            <w:hideMark/>
          </w:tcPr>
          <w:p w:rsidR="00565159" w:rsidRDefault="00565159" w:rsidP="00565159">
            <w:pPr>
              <w:rPr>
                <w:rFonts w:ascii="Arial" w:hAnsi="Arial" w:cs="Arial"/>
                <w:sz w:val="20"/>
                <w:szCs w:val="20"/>
              </w:rPr>
            </w:pPr>
          </w:p>
          <w:p w:rsidR="00565159" w:rsidRPr="00565159" w:rsidRDefault="00565159" w:rsidP="00565159">
            <w:pPr>
              <w:rPr>
                <w:rFonts w:ascii="Arial" w:hAnsi="Arial" w:cs="Arial"/>
                <w:sz w:val="20"/>
                <w:szCs w:val="20"/>
              </w:rPr>
            </w:pPr>
            <w:r w:rsidRPr="00565159">
              <w:rPr>
                <w:rFonts w:ascii="Arial" w:hAnsi="Arial" w:cs="Arial"/>
                <w:sz w:val="20"/>
                <w:szCs w:val="20"/>
              </w:rPr>
              <w:t>(X,Y) Co</w:t>
            </w:r>
            <w:r>
              <w:rPr>
                <w:rFonts w:ascii="Arial" w:hAnsi="Arial" w:cs="Arial"/>
                <w:sz w:val="20"/>
                <w:szCs w:val="20"/>
              </w:rPr>
              <w:t xml:space="preserve">ordinates of Transect Origin   </w:t>
            </w:r>
            <w:r w:rsidRPr="00565159">
              <w:rPr>
                <w:rFonts w:ascii="Arial" w:hAnsi="Arial" w:cs="Arial"/>
                <w:sz w:val="20"/>
                <w:szCs w:val="20"/>
              </w:rPr>
              <w:t>---&gt;</w:t>
            </w:r>
          </w:p>
        </w:tc>
        <w:tc>
          <w:tcPr>
            <w:tcW w:w="4670" w:type="dxa"/>
            <w:gridSpan w:val="4"/>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UTME (X):                      UTMN (Y):</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r>
      <w:tr w:rsidR="00565159" w:rsidRPr="00565159" w:rsidTr="00967D52">
        <w:trPr>
          <w:trHeight w:val="300"/>
        </w:trPr>
        <w:tc>
          <w:tcPr>
            <w:tcW w:w="3707" w:type="dxa"/>
            <w:gridSpan w:val="2"/>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Transect Azimuth:</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150" w:type="dxa"/>
            <w:gridSpan w:val="2"/>
            <w:tcBorders>
              <w:top w:val="nil"/>
              <w:left w:val="nil"/>
              <w:bottom w:val="nil"/>
              <w:right w:val="nil"/>
            </w:tcBorders>
            <w:shd w:val="clear" w:color="000000" w:fill="FFFFFF"/>
            <w:noWrap/>
            <w:vAlign w:val="bottom"/>
            <w:hideMark/>
          </w:tcPr>
          <w:p w:rsidR="00565159" w:rsidRDefault="00565159" w:rsidP="00565159">
            <w:pPr>
              <w:rPr>
                <w:rFonts w:ascii="Arial" w:hAnsi="Arial" w:cs="Arial"/>
                <w:sz w:val="20"/>
                <w:szCs w:val="20"/>
              </w:rPr>
            </w:pPr>
          </w:p>
          <w:p w:rsidR="00565159" w:rsidRPr="00565159" w:rsidRDefault="00565159" w:rsidP="00565159">
            <w:pPr>
              <w:rPr>
                <w:rFonts w:ascii="Arial" w:hAnsi="Arial" w:cs="Arial"/>
                <w:sz w:val="20"/>
                <w:szCs w:val="20"/>
              </w:rPr>
            </w:pPr>
            <w:r w:rsidRPr="00565159">
              <w:rPr>
                <w:rFonts w:ascii="Arial" w:hAnsi="Arial" w:cs="Arial"/>
                <w:sz w:val="20"/>
                <w:szCs w:val="20"/>
              </w:rPr>
              <w:t xml:space="preserve">GPS Unit Error (m): </w:t>
            </w:r>
          </w:p>
        </w:tc>
        <w:tc>
          <w:tcPr>
            <w:tcW w:w="1099"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r>
      <w:tr w:rsidR="00565159" w:rsidRPr="00565159" w:rsidTr="00967D52">
        <w:trPr>
          <w:trHeight w:val="300"/>
        </w:trPr>
        <w:tc>
          <w:tcPr>
            <w:tcW w:w="3435" w:type="dxa"/>
            <w:tcBorders>
              <w:top w:val="nil"/>
              <w:left w:val="nil"/>
              <w:bottom w:val="nil"/>
              <w:right w:val="nil"/>
            </w:tcBorders>
            <w:shd w:val="clear" w:color="000000" w:fill="FFFFFF"/>
            <w:noWrap/>
            <w:vAlign w:val="bottom"/>
            <w:hideMark/>
          </w:tcPr>
          <w:p w:rsidR="00565159" w:rsidRDefault="00565159" w:rsidP="00565159">
            <w:pPr>
              <w:rPr>
                <w:rFonts w:ascii="Arial" w:hAnsi="Arial" w:cs="Arial"/>
                <w:sz w:val="20"/>
                <w:szCs w:val="20"/>
              </w:rPr>
            </w:pPr>
          </w:p>
          <w:p w:rsidR="00565159" w:rsidRPr="00565159" w:rsidRDefault="00565159" w:rsidP="00565159">
            <w:pPr>
              <w:rPr>
                <w:rFonts w:ascii="Arial" w:hAnsi="Arial" w:cs="Arial"/>
                <w:sz w:val="20"/>
                <w:szCs w:val="20"/>
              </w:rPr>
            </w:pPr>
            <w:r w:rsidRPr="00565159">
              <w:rPr>
                <w:rFonts w:ascii="Arial" w:hAnsi="Arial" w:cs="Arial"/>
                <w:sz w:val="20"/>
                <w:szCs w:val="20"/>
              </w:rPr>
              <w:t>Elevation:</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44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704"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099"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r>
      <w:tr w:rsidR="00565159" w:rsidRPr="00565159" w:rsidTr="00967D52">
        <w:trPr>
          <w:gridAfter w:val="1"/>
          <w:wAfter w:w="272" w:type="dxa"/>
          <w:trHeight w:val="300"/>
        </w:trPr>
        <w:tc>
          <w:tcPr>
            <w:tcW w:w="3435" w:type="dxa"/>
            <w:tcBorders>
              <w:top w:val="nil"/>
              <w:left w:val="nil"/>
              <w:bottom w:val="single" w:sz="4" w:space="0" w:color="auto"/>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single" w:sz="4" w:space="0" w:color="auto"/>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single" w:sz="4" w:space="0" w:color="auto"/>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446" w:type="dxa"/>
            <w:tcBorders>
              <w:top w:val="nil"/>
              <w:left w:val="nil"/>
              <w:bottom w:val="single" w:sz="4" w:space="0" w:color="auto"/>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704" w:type="dxa"/>
            <w:tcBorders>
              <w:top w:val="nil"/>
              <w:left w:val="nil"/>
              <w:bottom w:val="single" w:sz="4" w:space="0" w:color="auto"/>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099" w:type="dxa"/>
            <w:tcBorders>
              <w:top w:val="nil"/>
              <w:left w:val="nil"/>
              <w:bottom w:val="single" w:sz="4" w:space="0" w:color="auto"/>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421" w:type="dxa"/>
            <w:tcBorders>
              <w:top w:val="nil"/>
              <w:left w:val="nil"/>
              <w:bottom w:val="single" w:sz="4" w:space="0" w:color="auto"/>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996" w:type="dxa"/>
            <w:tcBorders>
              <w:top w:val="nil"/>
              <w:left w:val="nil"/>
              <w:bottom w:val="single" w:sz="4" w:space="0" w:color="auto"/>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r>
      <w:tr w:rsidR="00967D52" w:rsidRPr="00565159" w:rsidTr="00967D52">
        <w:trPr>
          <w:trHeight w:val="300"/>
        </w:trPr>
        <w:tc>
          <w:tcPr>
            <w:tcW w:w="9645" w:type="dxa"/>
            <w:gridSpan w:val="8"/>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1. Road and trail used to travel to the transect origin (i.e., the point where monitoring begins):</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r>
      <w:tr w:rsidR="00565159" w:rsidRPr="00565159" w:rsidTr="00967D52">
        <w:trPr>
          <w:trHeight w:val="300"/>
        </w:trPr>
        <w:tc>
          <w:tcPr>
            <w:tcW w:w="3435"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44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704"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099"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r>
      <w:tr w:rsidR="00565159" w:rsidRPr="00565159" w:rsidTr="00967D52">
        <w:trPr>
          <w:trHeight w:val="300"/>
        </w:trPr>
        <w:tc>
          <w:tcPr>
            <w:tcW w:w="3435"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44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704"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099"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r>
      <w:tr w:rsidR="00967D52" w:rsidRPr="00565159" w:rsidTr="00967D52">
        <w:trPr>
          <w:trHeight w:val="300"/>
        </w:trPr>
        <w:tc>
          <w:tcPr>
            <w:tcW w:w="8649" w:type="dxa"/>
            <w:gridSpan w:val="7"/>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2. Location where field crew leaves access road/trail &amp; azimuth to transect origin:</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r>
      <w:tr w:rsidR="00565159" w:rsidRPr="00565159" w:rsidTr="00967D52">
        <w:trPr>
          <w:trHeight w:val="300"/>
        </w:trPr>
        <w:tc>
          <w:tcPr>
            <w:tcW w:w="3435"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44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704"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099"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r>
      <w:tr w:rsidR="00565159" w:rsidRPr="00565159" w:rsidTr="00967D52">
        <w:trPr>
          <w:trHeight w:val="300"/>
        </w:trPr>
        <w:tc>
          <w:tcPr>
            <w:tcW w:w="3435"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44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704"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099"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r>
      <w:tr w:rsidR="00565159" w:rsidRPr="00565159" w:rsidTr="00967D52">
        <w:trPr>
          <w:trHeight w:val="300"/>
        </w:trPr>
        <w:tc>
          <w:tcPr>
            <w:tcW w:w="3435"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44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704"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099"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r>
      <w:tr w:rsidR="00565159" w:rsidRPr="00565159" w:rsidTr="00967D52">
        <w:trPr>
          <w:gridAfter w:val="1"/>
          <w:wAfter w:w="272" w:type="dxa"/>
          <w:trHeight w:val="300"/>
        </w:trPr>
        <w:tc>
          <w:tcPr>
            <w:tcW w:w="9645" w:type="dxa"/>
            <w:gridSpan w:val="8"/>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xml:space="preserve">3. Describe route to the transect origin including hand drawn maps, transect layout and reference features.  </w:t>
            </w:r>
          </w:p>
        </w:tc>
      </w:tr>
      <w:tr w:rsidR="00967D52" w:rsidRPr="00565159" w:rsidTr="00967D52">
        <w:trPr>
          <w:trHeight w:val="300"/>
        </w:trPr>
        <w:tc>
          <w:tcPr>
            <w:tcW w:w="8649" w:type="dxa"/>
            <w:gridSpan w:val="7"/>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xml:space="preserve">   Also describe exit route from transect endpoint if different than access route.</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r>
      <w:tr w:rsidR="00565159" w:rsidRPr="00565159" w:rsidTr="00967D52">
        <w:trPr>
          <w:trHeight w:val="300"/>
        </w:trPr>
        <w:tc>
          <w:tcPr>
            <w:tcW w:w="3435"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44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704"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099"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r>
      <w:tr w:rsidR="00565159" w:rsidRPr="00565159" w:rsidTr="00967D52">
        <w:trPr>
          <w:trHeight w:val="300"/>
        </w:trPr>
        <w:tc>
          <w:tcPr>
            <w:tcW w:w="3435"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44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704"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099"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r>
      <w:tr w:rsidR="00565159" w:rsidRPr="00565159" w:rsidTr="00967D52">
        <w:trPr>
          <w:trHeight w:val="300"/>
        </w:trPr>
        <w:tc>
          <w:tcPr>
            <w:tcW w:w="3435"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44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704"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099"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r>
      <w:tr w:rsidR="00565159" w:rsidRPr="00565159" w:rsidTr="00967D52">
        <w:trPr>
          <w:trHeight w:val="300"/>
        </w:trPr>
        <w:tc>
          <w:tcPr>
            <w:tcW w:w="3435"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44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704"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099"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r>
      <w:tr w:rsidR="00565159" w:rsidRPr="00565159" w:rsidTr="00967D52">
        <w:trPr>
          <w:trHeight w:val="300"/>
        </w:trPr>
        <w:tc>
          <w:tcPr>
            <w:tcW w:w="3435"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44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704"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099"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r>
      <w:tr w:rsidR="00565159" w:rsidRPr="00565159" w:rsidTr="00967D52">
        <w:trPr>
          <w:trHeight w:val="300"/>
        </w:trPr>
        <w:tc>
          <w:tcPr>
            <w:tcW w:w="3435"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44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704"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099"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r>
      <w:tr w:rsidR="00565159" w:rsidRPr="00565159" w:rsidTr="00967D52">
        <w:trPr>
          <w:trHeight w:val="300"/>
        </w:trPr>
        <w:tc>
          <w:tcPr>
            <w:tcW w:w="3435"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44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704"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099"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r>
      <w:tr w:rsidR="00565159" w:rsidRPr="00565159" w:rsidTr="00967D52">
        <w:trPr>
          <w:trHeight w:val="300"/>
        </w:trPr>
        <w:tc>
          <w:tcPr>
            <w:tcW w:w="3435"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44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704"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099"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r>
      <w:tr w:rsidR="00565159" w:rsidRPr="00565159" w:rsidTr="00967D52">
        <w:trPr>
          <w:trHeight w:val="540"/>
        </w:trPr>
        <w:tc>
          <w:tcPr>
            <w:tcW w:w="3979" w:type="dxa"/>
            <w:gridSpan w:val="3"/>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xml:space="preserve">4. Check box if map attached </w:t>
            </w:r>
            <w:r w:rsidRPr="00565159">
              <w:rPr>
                <w:rFonts w:ascii="Arial" w:hAnsi="Arial" w:cs="Arial"/>
                <w:sz w:val="44"/>
                <w:szCs w:val="44"/>
              </w:rPr>
              <w:t>□</w:t>
            </w:r>
            <w:r w:rsidRPr="00565159">
              <w:rPr>
                <w:rFonts w:ascii="Arial" w:hAnsi="Arial" w:cs="Arial"/>
                <w:szCs w:val="24"/>
              </w:rPr>
              <w:t>.</w:t>
            </w:r>
            <w:r w:rsidRPr="00565159">
              <w:rPr>
                <w:rFonts w:ascii="Arial" w:hAnsi="Arial" w:cs="Arial"/>
                <w:sz w:val="44"/>
                <w:szCs w:val="44"/>
              </w:rPr>
              <w:t xml:space="preserve">  </w:t>
            </w:r>
          </w:p>
        </w:tc>
        <w:tc>
          <w:tcPr>
            <w:tcW w:w="44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704"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099"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r>
      <w:tr w:rsidR="00967D52" w:rsidRPr="00565159" w:rsidTr="00967D52">
        <w:trPr>
          <w:trHeight w:val="300"/>
        </w:trPr>
        <w:tc>
          <w:tcPr>
            <w:tcW w:w="7228" w:type="dxa"/>
            <w:gridSpan w:val="6"/>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xml:space="preserve">5. Date of most recent map revision: </w:t>
            </w:r>
            <w:r w:rsidRPr="00565159">
              <w:rPr>
                <w:rFonts w:ascii="Arial" w:hAnsi="Arial" w:cs="Arial"/>
                <w:sz w:val="20"/>
                <w:szCs w:val="20"/>
                <w:u w:val="single"/>
              </w:rPr>
              <w:t xml:space="preserve">                                          </w:t>
            </w:r>
            <w:r w:rsidRPr="00565159">
              <w:rPr>
                <w:rFonts w:ascii="Arial" w:hAnsi="Arial" w:cs="Arial"/>
                <w:sz w:val="20"/>
                <w:szCs w:val="20"/>
              </w:rPr>
              <w:t xml:space="preserve">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r>
      <w:tr w:rsidR="00565159" w:rsidRPr="00565159" w:rsidTr="00967D52">
        <w:trPr>
          <w:trHeight w:val="300"/>
        </w:trPr>
        <w:tc>
          <w:tcPr>
            <w:tcW w:w="3979" w:type="dxa"/>
            <w:gridSpan w:val="3"/>
            <w:tcBorders>
              <w:top w:val="nil"/>
              <w:left w:val="nil"/>
              <w:bottom w:val="nil"/>
              <w:right w:val="nil"/>
            </w:tcBorders>
            <w:shd w:val="clear" w:color="000000" w:fill="FFFFFF"/>
            <w:noWrap/>
            <w:vAlign w:val="bottom"/>
            <w:hideMark/>
          </w:tcPr>
          <w:p w:rsidR="00565159" w:rsidRDefault="00565159" w:rsidP="00565159">
            <w:pPr>
              <w:rPr>
                <w:rFonts w:ascii="Arial" w:hAnsi="Arial" w:cs="Arial"/>
                <w:sz w:val="20"/>
                <w:szCs w:val="20"/>
              </w:rPr>
            </w:pPr>
          </w:p>
          <w:p w:rsidR="00565159" w:rsidRPr="00565159" w:rsidRDefault="00565159" w:rsidP="00565159">
            <w:pPr>
              <w:rPr>
                <w:rFonts w:ascii="Arial" w:hAnsi="Arial" w:cs="Arial"/>
                <w:sz w:val="20"/>
                <w:szCs w:val="20"/>
              </w:rPr>
            </w:pPr>
            <w:r w:rsidRPr="00565159">
              <w:rPr>
                <w:rFonts w:ascii="Arial" w:hAnsi="Arial" w:cs="Arial"/>
                <w:sz w:val="20"/>
                <w:szCs w:val="20"/>
              </w:rPr>
              <w:t xml:space="preserve">6. Map last revised by: </w:t>
            </w:r>
          </w:p>
        </w:tc>
        <w:tc>
          <w:tcPr>
            <w:tcW w:w="44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704"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099"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r>
      <w:tr w:rsidR="00565159" w:rsidRPr="00565159" w:rsidTr="00967D52">
        <w:trPr>
          <w:trHeight w:val="300"/>
        </w:trPr>
        <w:tc>
          <w:tcPr>
            <w:tcW w:w="4425" w:type="dxa"/>
            <w:gridSpan w:val="4"/>
            <w:tcBorders>
              <w:top w:val="nil"/>
              <w:left w:val="nil"/>
              <w:bottom w:val="nil"/>
              <w:right w:val="nil"/>
            </w:tcBorders>
            <w:shd w:val="clear" w:color="000000" w:fill="FFFFFF"/>
            <w:noWrap/>
            <w:vAlign w:val="bottom"/>
            <w:hideMark/>
          </w:tcPr>
          <w:p w:rsidR="00565159" w:rsidRDefault="00565159" w:rsidP="00565159">
            <w:pPr>
              <w:rPr>
                <w:rFonts w:ascii="Arial" w:hAnsi="Arial" w:cs="Arial"/>
                <w:sz w:val="20"/>
                <w:szCs w:val="20"/>
              </w:rPr>
            </w:pPr>
          </w:p>
          <w:p w:rsidR="00565159" w:rsidRPr="00565159" w:rsidRDefault="00565159" w:rsidP="00967D52">
            <w:pPr>
              <w:ind w:right="-102"/>
              <w:rPr>
                <w:rFonts w:ascii="Arial" w:hAnsi="Arial" w:cs="Arial"/>
                <w:sz w:val="20"/>
                <w:szCs w:val="20"/>
              </w:rPr>
            </w:pPr>
            <w:r w:rsidRPr="00565159">
              <w:rPr>
                <w:rFonts w:ascii="Arial" w:hAnsi="Arial" w:cs="Arial"/>
                <w:sz w:val="20"/>
                <w:szCs w:val="20"/>
              </w:rPr>
              <w:t>7. Problems encountered, changes, comments:</w:t>
            </w:r>
          </w:p>
        </w:tc>
        <w:tc>
          <w:tcPr>
            <w:tcW w:w="1704"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099"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Arial" w:hAnsi="Arial" w:cs="Arial"/>
                <w:sz w:val="20"/>
                <w:szCs w:val="20"/>
              </w:rPr>
            </w:pPr>
            <w:r w:rsidRPr="00565159">
              <w:rPr>
                <w:rFonts w:ascii="Arial" w:hAnsi="Arial" w:cs="Arial"/>
                <w:sz w:val="20"/>
                <w:szCs w:val="20"/>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r>
      <w:tr w:rsidR="00565159" w:rsidRPr="00565159" w:rsidTr="00967D52">
        <w:trPr>
          <w:trHeight w:val="300"/>
        </w:trPr>
        <w:tc>
          <w:tcPr>
            <w:tcW w:w="3435"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446"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1704"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1099"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r>
      <w:tr w:rsidR="00565159" w:rsidRPr="00565159" w:rsidTr="00967D52">
        <w:trPr>
          <w:trHeight w:val="300"/>
        </w:trPr>
        <w:tc>
          <w:tcPr>
            <w:tcW w:w="3435"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446"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1704"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1099"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1421"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996"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c>
          <w:tcPr>
            <w:tcW w:w="272" w:type="dxa"/>
            <w:tcBorders>
              <w:top w:val="nil"/>
              <w:left w:val="nil"/>
              <w:bottom w:val="nil"/>
              <w:right w:val="nil"/>
            </w:tcBorders>
            <w:shd w:val="clear" w:color="000000" w:fill="FFFFFF"/>
            <w:noWrap/>
            <w:vAlign w:val="bottom"/>
            <w:hideMark/>
          </w:tcPr>
          <w:p w:rsidR="00565159" w:rsidRPr="00565159" w:rsidRDefault="00565159" w:rsidP="00565159">
            <w:pPr>
              <w:rPr>
                <w:rFonts w:ascii="Calibri" w:hAnsi="Calibri"/>
                <w:color w:val="000000"/>
                <w:sz w:val="22"/>
              </w:rPr>
            </w:pPr>
            <w:r w:rsidRPr="00565159">
              <w:rPr>
                <w:rFonts w:ascii="Calibri" w:hAnsi="Calibri"/>
                <w:color w:val="000000"/>
                <w:sz w:val="22"/>
              </w:rPr>
              <w:t> </w:t>
            </w:r>
          </w:p>
        </w:tc>
      </w:tr>
    </w:tbl>
    <w:p w:rsidR="0049042A" w:rsidRDefault="00CF3C60" w:rsidP="00565159">
      <w:pPr>
        <w:ind w:right="180"/>
        <w:sectPr w:rsidR="0049042A" w:rsidSect="004807ED">
          <w:footerReference w:type="default" r:id="rId194"/>
          <w:pgSz w:w="12240" w:h="15840"/>
          <w:pgMar w:top="634" w:right="1440" w:bottom="634" w:left="1440" w:header="720" w:footer="720" w:gutter="0"/>
          <w:pgNumType w:start="1"/>
          <w:cols w:space="720"/>
          <w:docGrid w:linePitch="360"/>
        </w:sectPr>
      </w:pPr>
      <w:bookmarkStart w:id="499" w:name="OLE_LINK2"/>
      <w:bookmarkStart w:id="500" w:name="OLE_LINK3"/>
      <w:r>
        <w:rPr>
          <w:noProof/>
        </w:rPr>
        <w:lastRenderedPageBreak/>
        <w:drawing>
          <wp:inline distT="0" distB="0" distL="0" distR="0">
            <wp:extent cx="5934075" cy="8086725"/>
            <wp:effectExtent l="1905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5" cstate="print"/>
                    <a:srcRect/>
                    <a:stretch>
                      <a:fillRect/>
                    </a:stretch>
                  </pic:blipFill>
                  <pic:spPr bwMode="auto">
                    <a:xfrm>
                      <a:off x="0" y="0"/>
                      <a:ext cx="5934075" cy="8086725"/>
                    </a:xfrm>
                    <a:prstGeom prst="rect">
                      <a:avLst/>
                    </a:prstGeom>
                    <a:noFill/>
                    <a:ln w="9525">
                      <a:noFill/>
                      <a:miter lim="800000"/>
                      <a:headEnd/>
                      <a:tailEnd/>
                    </a:ln>
                  </pic:spPr>
                </pic:pic>
              </a:graphicData>
            </a:graphic>
          </wp:inline>
        </w:drawing>
      </w:r>
      <w:bookmarkEnd w:id="499"/>
      <w:bookmarkEnd w:id="500"/>
      <w:r>
        <w:rPr>
          <w:noProof/>
        </w:rPr>
        <w:lastRenderedPageBreak/>
        <w:drawing>
          <wp:inline distT="0" distB="0" distL="0" distR="0">
            <wp:extent cx="5934075" cy="8162925"/>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6" cstate="print"/>
                    <a:srcRect/>
                    <a:stretch>
                      <a:fillRect/>
                    </a:stretch>
                  </pic:blipFill>
                  <pic:spPr bwMode="auto">
                    <a:xfrm>
                      <a:off x="0" y="0"/>
                      <a:ext cx="5934075" cy="8162925"/>
                    </a:xfrm>
                    <a:prstGeom prst="rect">
                      <a:avLst/>
                    </a:prstGeom>
                    <a:noFill/>
                    <a:ln w="9525">
                      <a:noFill/>
                      <a:miter lim="800000"/>
                      <a:headEnd/>
                      <a:tailEnd/>
                    </a:ln>
                  </pic:spPr>
                </pic:pic>
              </a:graphicData>
            </a:graphic>
          </wp:inline>
        </w:drawing>
      </w:r>
      <w:bookmarkStart w:id="501" w:name="_Toc195596357"/>
      <w:bookmarkStart w:id="502" w:name="_Toc207167726"/>
      <w:bookmarkEnd w:id="493"/>
      <w:bookmarkEnd w:id="494"/>
    </w:p>
    <w:p w:rsidR="0049042A" w:rsidRPr="00983CE3" w:rsidRDefault="0049042A" w:rsidP="00983CE3">
      <w:pPr>
        <w:pStyle w:val="APPTitle"/>
        <w:rPr>
          <w:sz w:val="32"/>
        </w:rPr>
      </w:pPr>
      <w:bookmarkStart w:id="503" w:name="_Toc262032720"/>
      <w:bookmarkStart w:id="504" w:name="_Toc265149327"/>
      <w:bookmarkStart w:id="505" w:name="_Toc322876120"/>
      <w:bookmarkStart w:id="506" w:name="_Toc322878035"/>
      <w:bookmarkStart w:id="507" w:name="_Toc322932459"/>
      <w:r w:rsidRPr="00983CE3">
        <w:rPr>
          <w:sz w:val="32"/>
        </w:rPr>
        <w:lastRenderedPageBreak/>
        <w:t>Appendix F. Established Invasive Plant Monitoring Database Documentation</w:t>
      </w:r>
      <w:bookmarkEnd w:id="503"/>
      <w:bookmarkEnd w:id="504"/>
      <w:bookmarkEnd w:id="505"/>
      <w:bookmarkEnd w:id="506"/>
      <w:bookmarkEnd w:id="507"/>
    </w:p>
    <w:p w:rsidR="0049042A" w:rsidRDefault="0049042A" w:rsidP="00362A98"/>
    <w:p w:rsidR="0049042A" w:rsidRPr="001D1E33" w:rsidRDefault="0049042A" w:rsidP="00362A98">
      <w:pPr>
        <w:rPr>
          <w:szCs w:val="24"/>
        </w:rPr>
      </w:pPr>
      <w:r w:rsidRPr="001D1E33">
        <w:rPr>
          <w:szCs w:val="24"/>
        </w:rPr>
        <w:t>The database for this project consists of four types of tables: core tables describing the “who, where</w:t>
      </w:r>
      <w:r>
        <w:rPr>
          <w:szCs w:val="24"/>
        </w:rPr>
        <w:t>,</w:t>
      </w:r>
      <w:r w:rsidRPr="001D1E33">
        <w:rPr>
          <w:szCs w:val="24"/>
        </w:rPr>
        <w:t xml:space="preserve"> and when” of data collection, project-specific tables, lookup tables that contain domain constraints for other tables, and cross reference tables that link lookup tables with data tables. </w:t>
      </w:r>
      <w:r>
        <w:rPr>
          <w:szCs w:val="24"/>
        </w:rPr>
        <w:t xml:space="preserve">Figure F.1 illustrates the relationships between the </w:t>
      </w:r>
      <w:r w:rsidR="00F46C14">
        <w:rPr>
          <w:szCs w:val="24"/>
        </w:rPr>
        <w:t xml:space="preserve">database </w:t>
      </w:r>
      <w:r>
        <w:rPr>
          <w:szCs w:val="24"/>
        </w:rPr>
        <w:t>tables.</w:t>
      </w:r>
      <w:r w:rsidRPr="001D1E33">
        <w:rPr>
          <w:szCs w:val="24"/>
        </w:rPr>
        <w:t xml:space="preserve"> Although core tables are based on </w:t>
      </w:r>
      <w:r>
        <w:t>Pacific Island Network</w:t>
      </w:r>
      <w:r w:rsidRPr="001D1E33">
        <w:rPr>
          <w:szCs w:val="24"/>
        </w:rPr>
        <w:t xml:space="preserve"> </w:t>
      </w:r>
      <w:r>
        <w:rPr>
          <w:szCs w:val="24"/>
        </w:rPr>
        <w:t xml:space="preserve">(PACN) </w:t>
      </w:r>
      <w:r w:rsidRPr="001D1E33">
        <w:rPr>
          <w:szCs w:val="24"/>
        </w:rPr>
        <w:t xml:space="preserve">standards, they may contain fields, domains or descriptions that have been added or altered to meet project objectives. </w:t>
      </w:r>
    </w:p>
    <w:p w:rsidR="00C675D0" w:rsidRPr="001D1E33" w:rsidRDefault="0049042A" w:rsidP="00C675D0">
      <w:pPr>
        <w:rPr>
          <w:szCs w:val="24"/>
        </w:rPr>
      </w:pPr>
      <w:r w:rsidRPr="0036046B">
        <w:br/>
      </w:r>
      <w:r w:rsidRPr="0036046B">
        <w:br/>
      </w:r>
      <w:r w:rsidR="00C675D0" w:rsidRPr="001D1E33">
        <w:rPr>
          <w:szCs w:val="24"/>
        </w:rPr>
        <w:t>The database includes the following standard tables:</w:t>
      </w:r>
    </w:p>
    <w:p w:rsidR="00C675D0" w:rsidRDefault="00C675D0" w:rsidP="00C675D0">
      <w:pPr>
        <w:tabs>
          <w:tab w:val="left" w:pos="2520"/>
        </w:tabs>
        <w:ind w:left="2520" w:hanging="2160"/>
        <w:rPr>
          <w:szCs w:val="24"/>
        </w:rPr>
      </w:pPr>
      <w:proofErr w:type="gramStart"/>
      <w:r>
        <w:rPr>
          <w:szCs w:val="24"/>
        </w:rPr>
        <w:t>tbl_Sites</w:t>
      </w:r>
      <w:proofErr w:type="gramEnd"/>
      <w:r>
        <w:rPr>
          <w:szCs w:val="24"/>
        </w:rPr>
        <w:tab/>
      </w:r>
      <w:r>
        <w:rPr>
          <w:szCs w:val="24"/>
        </w:rPr>
        <w:tab/>
        <w:t>Sample</w:t>
      </w:r>
      <w:r w:rsidRPr="001D1E33">
        <w:rPr>
          <w:szCs w:val="24"/>
        </w:rPr>
        <w:t xml:space="preserve"> sites – </w:t>
      </w:r>
      <w:r>
        <w:rPr>
          <w:szCs w:val="24"/>
        </w:rPr>
        <w:t>individual parks</w:t>
      </w:r>
    </w:p>
    <w:p w:rsidR="00C675D0" w:rsidRDefault="00C675D0" w:rsidP="00C675D0">
      <w:pPr>
        <w:tabs>
          <w:tab w:val="left" w:pos="2520"/>
        </w:tabs>
        <w:ind w:left="2520" w:hanging="2160"/>
        <w:rPr>
          <w:szCs w:val="24"/>
        </w:rPr>
      </w:pPr>
      <w:proofErr w:type="gramStart"/>
      <w:r>
        <w:rPr>
          <w:szCs w:val="24"/>
        </w:rPr>
        <w:t>tbl_Locations</w:t>
      </w:r>
      <w:proofErr w:type="gramEnd"/>
      <w:r>
        <w:rPr>
          <w:szCs w:val="24"/>
        </w:rPr>
        <w:tab/>
      </w:r>
      <w:r>
        <w:rPr>
          <w:szCs w:val="24"/>
        </w:rPr>
        <w:tab/>
        <w:t>Sample locations – area where monitoring is being conducted</w:t>
      </w:r>
    </w:p>
    <w:p w:rsidR="00C675D0" w:rsidRDefault="00C675D0" w:rsidP="00C675D0">
      <w:pPr>
        <w:tabs>
          <w:tab w:val="left" w:pos="360"/>
        </w:tabs>
        <w:ind w:left="360"/>
        <w:rPr>
          <w:szCs w:val="24"/>
        </w:rPr>
      </w:pPr>
      <w:proofErr w:type="gramStart"/>
      <w:r w:rsidRPr="001D1E33">
        <w:rPr>
          <w:szCs w:val="24"/>
        </w:rPr>
        <w:t>tbl_Events</w:t>
      </w:r>
      <w:proofErr w:type="gramEnd"/>
      <w:r w:rsidRPr="001D1E33">
        <w:rPr>
          <w:szCs w:val="24"/>
        </w:rPr>
        <w:tab/>
      </w:r>
      <w:r w:rsidRPr="001D1E33">
        <w:rPr>
          <w:szCs w:val="24"/>
        </w:rPr>
        <w:tab/>
      </w:r>
      <w:r>
        <w:rPr>
          <w:szCs w:val="24"/>
        </w:rPr>
        <w:tab/>
        <w:t>Data collection event for a given location</w:t>
      </w:r>
    </w:p>
    <w:p w:rsidR="00C675D0" w:rsidRDefault="00C675D0" w:rsidP="00C675D0">
      <w:pPr>
        <w:tabs>
          <w:tab w:val="left" w:pos="2520"/>
        </w:tabs>
        <w:ind w:left="2520" w:hanging="2160"/>
        <w:rPr>
          <w:szCs w:val="24"/>
        </w:rPr>
      </w:pPr>
      <w:proofErr w:type="gramStart"/>
      <w:r w:rsidRPr="001D1E33">
        <w:rPr>
          <w:szCs w:val="24"/>
        </w:rPr>
        <w:t>tbl_Image</w:t>
      </w:r>
      <w:r>
        <w:rPr>
          <w:szCs w:val="24"/>
        </w:rPr>
        <w:t>s</w:t>
      </w:r>
      <w:proofErr w:type="gramEnd"/>
      <w:r>
        <w:rPr>
          <w:szCs w:val="24"/>
        </w:rPr>
        <w:tab/>
      </w:r>
      <w:r>
        <w:rPr>
          <w:szCs w:val="24"/>
        </w:rPr>
        <w:tab/>
        <w:t>Images associated with transect segments</w:t>
      </w:r>
    </w:p>
    <w:p w:rsidR="00C675D0" w:rsidRDefault="00C675D0" w:rsidP="00C675D0">
      <w:pPr>
        <w:tabs>
          <w:tab w:val="left" w:pos="2880"/>
        </w:tabs>
        <w:ind w:left="2880" w:hanging="2520"/>
        <w:rPr>
          <w:szCs w:val="24"/>
        </w:rPr>
      </w:pPr>
      <w:proofErr w:type="gramStart"/>
      <w:r>
        <w:rPr>
          <w:szCs w:val="24"/>
        </w:rPr>
        <w:t>tbl_Db_Meta</w:t>
      </w:r>
      <w:proofErr w:type="gramEnd"/>
      <w:r>
        <w:rPr>
          <w:szCs w:val="24"/>
        </w:rPr>
        <w:tab/>
      </w:r>
      <w:r w:rsidRPr="005719B1">
        <w:rPr>
          <w:bCs/>
          <w:color w:val="000000"/>
          <w:szCs w:val="24"/>
        </w:rPr>
        <w:t xml:space="preserve">Database description and links to </w:t>
      </w:r>
      <w:r>
        <w:rPr>
          <w:bCs/>
          <w:color w:val="000000"/>
          <w:szCs w:val="24"/>
        </w:rPr>
        <w:t>Inventory and Monitoring Program (</w:t>
      </w:r>
      <w:r w:rsidRPr="005719B1">
        <w:rPr>
          <w:bCs/>
          <w:color w:val="000000"/>
          <w:szCs w:val="24"/>
        </w:rPr>
        <w:t>I&amp;M</w:t>
      </w:r>
      <w:r>
        <w:rPr>
          <w:bCs/>
          <w:color w:val="000000"/>
          <w:szCs w:val="24"/>
        </w:rPr>
        <w:t>)</w:t>
      </w:r>
      <w:r w:rsidRPr="005719B1">
        <w:rPr>
          <w:bCs/>
          <w:color w:val="000000"/>
          <w:szCs w:val="24"/>
        </w:rPr>
        <w:t xml:space="preserve"> metadata tools</w:t>
      </w:r>
    </w:p>
    <w:p w:rsidR="00C675D0" w:rsidRDefault="00C675D0" w:rsidP="00C675D0">
      <w:pPr>
        <w:tabs>
          <w:tab w:val="left" w:pos="360"/>
        </w:tabs>
        <w:ind w:left="360"/>
        <w:rPr>
          <w:szCs w:val="24"/>
        </w:rPr>
      </w:pPr>
      <w:proofErr w:type="gramStart"/>
      <w:r>
        <w:rPr>
          <w:szCs w:val="24"/>
        </w:rPr>
        <w:t>tbl_Db_Revisions</w:t>
      </w:r>
      <w:proofErr w:type="gramEnd"/>
      <w:r>
        <w:rPr>
          <w:szCs w:val="24"/>
        </w:rPr>
        <w:tab/>
      </w:r>
      <w:r>
        <w:rPr>
          <w:szCs w:val="24"/>
        </w:rPr>
        <w:tab/>
        <w:t>Database revision history data</w:t>
      </w:r>
    </w:p>
    <w:p w:rsidR="00C675D0" w:rsidRDefault="00C675D0" w:rsidP="00C675D0">
      <w:pPr>
        <w:tabs>
          <w:tab w:val="left" w:pos="360"/>
        </w:tabs>
        <w:ind w:left="360"/>
        <w:rPr>
          <w:szCs w:val="24"/>
        </w:rPr>
      </w:pPr>
      <w:proofErr w:type="gramStart"/>
      <w:r>
        <w:rPr>
          <w:szCs w:val="24"/>
        </w:rPr>
        <w:t>tbl_QA_Results</w:t>
      </w:r>
      <w:proofErr w:type="gramEnd"/>
      <w:r>
        <w:rPr>
          <w:szCs w:val="24"/>
        </w:rPr>
        <w:tab/>
      </w:r>
      <w:r>
        <w:rPr>
          <w:szCs w:val="24"/>
        </w:rPr>
        <w:tab/>
        <w:t>Data validation results from using the quality review tool</w:t>
      </w:r>
    </w:p>
    <w:p w:rsidR="00C675D0" w:rsidRPr="001D1E33" w:rsidRDefault="00C675D0" w:rsidP="00C675D0">
      <w:pPr>
        <w:rPr>
          <w:szCs w:val="24"/>
        </w:rPr>
      </w:pPr>
      <w:r>
        <w:rPr>
          <w:szCs w:val="24"/>
        </w:rPr>
        <w:br/>
      </w:r>
      <w:r>
        <w:rPr>
          <w:szCs w:val="24"/>
        </w:rPr>
        <w:br/>
      </w:r>
      <w:r w:rsidRPr="001D1E33">
        <w:rPr>
          <w:szCs w:val="24"/>
        </w:rPr>
        <w:t>The following are project-specific data tables:</w:t>
      </w:r>
    </w:p>
    <w:p w:rsidR="00691686" w:rsidRDefault="00691686" w:rsidP="00691686">
      <w:pPr>
        <w:tabs>
          <w:tab w:val="left" w:pos="2520"/>
        </w:tabs>
        <w:ind w:left="2520" w:hanging="2160"/>
        <w:rPr>
          <w:szCs w:val="24"/>
        </w:rPr>
      </w:pPr>
      <w:proofErr w:type="gramStart"/>
      <w:r>
        <w:rPr>
          <w:szCs w:val="24"/>
        </w:rPr>
        <w:t>tbl_Transects</w:t>
      </w:r>
      <w:proofErr w:type="gramEnd"/>
      <w:r>
        <w:rPr>
          <w:szCs w:val="24"/>
        </w:rPr>
        <w:tab/>
      </w:r>
      <w:r>
        <w:rPr>
          <w:szCs w:val="24"/>
        </w:rPr>
        <w:tab/>
        <w:t>Transect location information</w:t>
      </w:r>
    </w:p>
    <w:p w:rsidR="00C675D0" w:rsidRDefault="00C675D0" w:rsidP="00C675D0">
      <w:pPr>
        <w:tabs>
          <w:tab w:val="left" w:pos="2520"/>
        </w:tabs>
        <w:ind w:left="2880" w:hanging="2520"/>
        <w:rPr>
          <w:szCs w:val="24"/>
        </w:rPr>
      </w:pPr>
      <w:proofErr w:type="gramStart"/>
      <w:r w:rsidRPr="001D1E33">
        <w:rPr>
          <w:szCs w:val="24"/>
        </w:rPr>
        <w:t>tbl_</w:t>
      </w:r>
      <w:r>
        <w:rPr>
          <w:szCs w:val="24"/>
        </w:rPr>
        <w:t>Segments</w:t>
      </w:r>
      <w:proofErr w:type="gramEnd"/>
      <w:r>
        <w:rPr>
          <w:szCs w:val="24"/>
        </w:rPr>
        <w:tab/>
      </w:r>
      <w:r>
        <w:rPr>
          <w:szCs w:val="24"/>
        </w:rPr>
        <w:tab/>
        <w:t>Transect segments</w:t>
      </w:r>
    </w:p>
    <w:p w:rsidR="00C675D0" w:rsidRPr="001D1E33" w:rsidRDefault="00C675D0" w:rsidP="00C675D0">
      <w:pPr>
        <w:tabs>
          <w:tab w:val="left" w:pos="2520"/>
        </w:tabs>
        <w:ind w:left="2880" w:hanging="2520"/>
        <w:rPr>
          <w:szCs w:val="24"/>
        </w:rPr>
      </w:pPr>
      <w:proofErr w:type="gramStart"/>
      <w:r>
        <w:rPr>
          <w:szCs w:val="24"/>
        </w:rPr>
        <w:t>tbl_Image_Points</w:t>
      </w:r>
      <w:proofErr w:type="gramEnd"/>
      <w:r>
        <w:rPr>
          <w:szCs w:val="24"/>
        </w:rPr>
        <w:tab/>
      </w:r>
      <w:r>
        <w:rPr>
          <w:szCs w:val="24"/>
        </w:rPr>
        <w:tab/>
        <w:t>Transect image points</w:t>
      </w:r>
    </w:p>
    <w:p w:rsidR="00C675D0" w:rsidRPr="001D1E33" w:rsidRDefault="00C675D0" w:rsidP="00C675D0">
      <w:pPr>
        <w:tabs>
          <w:tab w:val="left" w:pos="2520"/>
        </w:tabs>
        <w:ind w:left="2520" w:hanging="2160"/>
        <w:rPr>
          <w:szCs w:val="24"/>
        </w:rPr>
      </w:pPr>
    </w:p>
    <w:p w:rsidR="00C675D0" w:rsidRDefault="00C675D0" w:rsidP="00C675D0">
      <w:pPr>
        <w:pStyle w:val="NCCNCitations"/>
        <w:ind w:left="0" w:firstLine="0"/>
      </w:pPr>
    </w:p>
    <w:p w:rsidR="00C675D0" w:rsidRDefault="00C675D0" w:rsidP="00C675D0">
      <w:pPr>
        <w:pStyle w:val="NCCNCitations"/>
        <w:ind w:left="0" w:firstLine="0"/>
      </w:pPr>
      <w:r>
        <w:t>The following are a few of the more prominent, standard cross-reference tables:</w:t>
      </w:r>
    </w:p>
    <w:p w:rsidR="00C675D0" w:rsidRDefault="00C675D0" w:rsidP="00C675D0">
      <w:pPr>
        <w:tabs>
          <w:tab w:val="left" w:pos="2520"/>
        </w:tabs>
        <w:ind w:left="360"/>
        <w:rPr>
          <w:szCs w:val="24"/>
        </w:rPr>
      </w:pPr>
      <w:proofErr w:type="gramStart"/>
      <w:r w:rsidRPr="001D1E33">
        <w:rPr>
          <w:szCs w:val="24"/>
        </w:rPr>
        <w:t>xref_Event_Contacts</w:t>
      </w:r>
      <w:proofErr w:type="gramEnd"/>
      <w:r>
        <w:rPr>
          <w:szCs w:val="24"/>
        </w:rPr>
        <w:t xml:space="preserve"> </w:t>
      </w:r>
      <w:r>
        <w:rPr>
          <w:szCs w:val="24"/>
        </w:rPr>
        <w:tab/>
      </w:r>
      <w:r>
        <w:rPr>
          <w:szCs w:val="24"/>
        </w:rPr>
        <w:tab/>
        <w:t xml:space="preserve">Cross-reference table for event </w:t>
      </w:r>
      <w:r w:rsidRPr="001D1E33">
        <w:rPr>
          <w:szCs w:val="24"/>
        </w:rPr>
        <w:t>contacts</w:t>
      </w:r>
    </w:p>
    <w:p w:rsidR="00C675D0" w:rsidRDefault="00C675D0" w:rsidP="00C675D0">
      <w:pPr>
        <w:tabs>
          <w:tab w:val="left" w:pos="2520"/>
        </w:tabs>
        <w:ind w:left="360"/>
        <w:rPr>
          <w:szCs w:val="24"/>
        </w:rPr>
      </w:pPr>
      <w:proofErr w:type="gramStart"/>
      <w:r w:rsidRPr="000B2FF4">
        <w:rPr>
          <w:sz w:val="22"/>
        </w:rPr>
        <w:t>xref_Cover_Class_Species</w:t>
      </w:r>
      <w:proofErr w:type="gramEnd"/>
      <w:r>
        <w:rPr>
          <w:sz w:val="22"/>
        </w:rPr>
        <w:tab/>
      </w:r>
      <w:r>
        <w:rPr>
          <w:szCs w:val="24"/>
        </w:rPr>
        <w:t>Cross-reference table for segments and species</w:t>
      </w:r>
    </w:p>
    <w:p w:rsidR="00C675D0" w:rsidRDefault="00C675D0" w:rsidP="00C675D0">
      <w:pPr>
        <w:tabs>
          <w:tab w:val="left" w:pos="2520"/>
        </w:tabs>
        <w:ind w:left="360"/>
        <w:rPr>
          <w:szCs w:val="24"/>
        </w:rPr>
      </w:pPr>
      <w:proofErr w:type="gramStart"/>
      <w:r w:rsidRPr="00B4498C">
        <w:rPr>
          <w:sz w:val="21"/>
          <w:szCs w:val="21"/>
        </w:rPr>
        <w:t>xref_Park_Species_Nativity</w:t>
      </w:r>
      <w:proofErr w:type="gramEnd"/>
      <w:r>
        <w:rPr>
          <w:sz w:val="22"/>
        </w:rPr>
        <w:tab/>
      </w:r>
      <w:r>
        <w:rPr>
          <w:szCs w:val="24"/>
        </w:rPr>
        <w:t>Cross-reference table for species and park nativity</w:t>
      </w:r>
    </w:p>
    <w:p w:rsidR="0049042A" w:rsidRDefault="0049042A" w:rsidP="00C675D0"/>
    <w:p w:rsidR="00C675D0" w:rsidRPr="001D1E33" w:rsidRDefault="00C675D0" w:rsidP="00C675D0">
      <w:pPr>
        <w:pStyle w:val="NCCNCitations"/>
        <w:ind w:left="0" w:firstLine="0"/>
      </w:pPr>
      <w:r>
        <w:t>The following are a few of the more prominent, standard lookup tables:</w:t>
      </w:r>
    </w:p>
    <w:p w:rsidR="00C675D0" w:rsidRPr="001D1E33" w:rsidRDefault="00C675D0" w:rsidP="00C675D0">
      <w:pPr>
        <w:tabs>
          <w:tab w:val="left" w:pos="2520"/>
        </w:tabs>
        <w:ind w:left="2520" w:hanging="2160"/>
        <w:rPr>
          <w:szCs w:val="24"/>
        </w:rPr>
      </w:pPr>
      <w:proofErr w:type="gramStart"/>
      <w:r w:rsidRPr="001D1E33">
        <w:rPr>
          <w:szCs w:val="24"/>
        </w:rPr>
        <w:t>tlu_Contacts</w:t>
      </w:r>
      <w:proofErr w:type="gramEnd"/>
      <w:r w:rsidRPr="001D1E33">
        <w:rPr>
          <w:szCs w:val="24"/>
        </w:rPr>
        <w:tab/>
      </w:r>
      <w:r w:rsidRPr="001D1E33">
        <w:rPr>
          <w:szCs w:val="24"/>
        </w:rPr>
        <w:tab/>
      </w:r>
      <w:r>
        <w:rPr>
          <w:szCs w:val="24"/>
        </w:rPr>
        <w:t>Contact data from project-related personnel</w:t>
      </w:r>
    </w:p>
    <w:p w:rsidR="00C675D0" w:rsidRDefault="00C675D0" w:rsidP="00C675D0">
      <w:pPr>
        <w:tabs>
          <w:tab w:val="left" w:pos="2520"/>
        </w:tabs>
        <w:ind w:left="2520" w:hanging="2160"/>
        <w:rPr>
          <w:szCs w:val="24"/>
        </w:rPr>
      </w:pPr>
      <w:proofErr w:type="gramStart"/>
      <w:r w:rsidRPr="001D1E33">
        <w:rPr>
          <w:szCs w:val="24"/>
        </w:rPr>
        <w:t>tlu_</w:t>
      </w:r>
      <w:r>
        <w:rPr>
          <w:szCs w:val="24"/>
        </w:rPr>
        <w:t>Enumerations</w:t>
      </w:r>
      <w:proofErr w:type="gramEnd"/>
      <w:r>
        <w:rPr>
          <w:szCs w:val="24"/>
        </w:rPr>
        <w:tab/>
      </w:r>
      <w:r>
        <w:rPr>
          <w:szCs w:val="24"/>
        </w:rPr>
        <w:tab/>
        <w:t xml:space="preserve">Enumerated lookup table </w:t>
      </w:r>
    </w:p>
    <w:p w:rsidR="00C675D0" w:rsidRDefault="00C675D0" w:rsidP="00C675D0">
      <w:pPr>
        <w:tabs>
          <w:tab w:val="left" w:pos="2520"/>
        </w:tabs>
        <w:ind w:left="2520" w:hanging="2160"/>
        <w:rPr>
          <w:szCs w:val="24"/>
        </w:rPr>
      </w:pPr>
      <w:proofErr w:type="gramStart"/>
      <w:r>
        <w:rPr>
          <w:szCs w:val="24"/>
        </w:rPr>
        <w:t>tlu_Species</w:t>
      </w:r>
      <w:proofErr w:type="gramEnd"/>
      <w:r>
        <w:rPr>
          <w:szCs w:val="24"/>
        </w:rPr>
        <w:tab/>
      </w:r>
      <w:r>
        <w:rPr>
          <w:szCs w:val="24"/>
        </w:rPr>
        <w:tab/>
        <w:t>Species taxon table for sampling events</w:t>
      </w:r>
    </w:p>
    <w:p w:rsidR="00C675D0" w:rsidRDefault="00C675D0" w:rsidP="00C675D0">
      <w:pPr>
        <w:tabs>
          <w:tab w:val="left" w:pos="2520"/>
        </w:tabs>
        <w:ind w:left="2520" w:hanging="2160"/>
        <w:rPr>
          <w:szCs w:val="24"/>
        </w:rPr>
      </w:pPr>
      <w:proofErr w:type="gramStart"/>
      <w:r>
        <w:rPr>
          <w:szCs w:val="24"/>
        </w:rPr>
        <w:t>tlu_Segment_Points</w:t>
      </w:r>
      <w:proofErr w:type="gramEnd"/>
      <w:r>
        <w:rPr>
          <w:szCs w:val="24"/>
        </w:rPr>
        <w:tab/>
      </w:r>
      <w:r>
        <w:rPr>
          <w:szCs w:val="24"/>
        </w:rPr>
        <w:tab/>
        <w:t>Lookup table for segments</w:t>
      </w:r>
      <w:r>
        <w:rPr>
          <w:szCs w:val="24"/>
        </w:rPr>
        <w:tab/>
      </w:r>
      <w:r>
        <w:rPr>
          <w:szCs w:val="24"/>
        </w:rPr>
        <w:tab/>
      </w:r>
    </w:p>
    <w:p w:rsidR="00C675D0" w:rsidRPr="001D1E33" w:rsidRDefault="00C675D0" w:rsidP="00C675D0">
      <w:pPr>
        <w:tabs>
          <w:tab w:val="left" w:pos="2520"/>
        </w:tabs>
        <w:ind w:left="2520" w:hanging="2160"/>
        <w:rPr>
          <w:szCs w:val="24"/>
        </w:rPr>
      </w:pPr>
      <w:proofErr w:type="gramStart"/>
      <w:r>
        <w:rPr>
          <w:szCs w:val="24"/>
        </w:rPr>
        <w:t>tlu_Points_Images</w:t>
      </w:r>
      <w:proofErr w:type="gramEnd"/>
      <w:r>
        <w:rPr>
          <w:szCs w:val="24"/>
        </w:rPr>
        <w:tab/>
      </w:r>
      <w:r>
        <w:rPr>
          <w:szCs w:val="24"/>
        </w:rPr>
        <w:tab/>
        <w:t>Lookup table for image points</w:t>
      </w:r>
    </w:p>
    <w:p w:rsidR="00C675D0" w:rsidRDefault="00C675D0" w:rsidP="00C675D0"/>
    <w:p w:rsidR="0049042A" w:rsidRDefault="0049042A" w:rsidP="00362A98"/>
    <w:p w:rsidR="0049042A" w:rsidRDefault="0049042A" w:rsidP="00362A98"/>
    <w:p w:rsidR="0049042A" w:rsidRDefault="0049042A" w:rsidP="00362A98">
      <w:pPr>
        <w:sectPr w:rsidR="0049042A" w:rsidSect="00362A98">
          <w:headerReference w:type="default" r:id="rId197"/>
          <w:footerReference w:type="default" r:id="rId198"/>
          <w:pgSz w:w="12240" w:h="15840"/>
          <w:pgMar w:top="634" w:right="1440" w:bottom="634" w:left="1440" w:header="720" w:footer="720" w:gutter="0"/>
          <w:pgNumType w:start="1"/>
          <w:cols w:space="720"/>
          <w:docGrid w:linePitch="360"/>
        </w:sectPr>
      </w:pPr>
    </w:p>
    <w:p w:rsidR="0049042A" w:rsidRDefault="0049042A" w:rsidP="00362A98"/>
    <w:p w:rsidR="0049042A" w:rsidRDefault="00691686" w:rsidP="00362A98">
      <w:r w:rsidRPr="00691686">
        <w:rPr>
          <w:noProof/>
        </w:rPr>
        <w:drawing>
          <wp:inline distT="0" distB="0" distL="0" distR="0">
            <wp:extent cx="8229600" cy="3743483"/>
            <wp:effectExtent l="19050" t="0" r="0"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cstate="print">
                      <a:grayscl/>
                    </a:blip>
                    <a:srcRect/>
                    <a:stretch>
                      <a:fillRect/>
                    </a:stretch>
                  </pic:blipFill>
                  <pic:spPr bwMode="auto">
                    <a:xfrm>
                      <a:off x="0" y="0"/>
                      <a:ext cx="8229600" cy="3743483"/>
                    </a:xfrm>
                    <a:prstGeom prst="rect">
                      <a:avLst/>
                    </a:prstGeom>
                    <a:noFill/>
                    <a:ln w="9525">
                      <a:noFill/>
                      <a:miter lim="800000"/>
                      <a:headEnd/>
                      <a:tailEnd/>
                    </a:ln>
                  </pic:spPr>
                </pic:pic>
              </a:graphicData>
            </a:graphic>
          </wp:inline>
        </w:drawing>
      </w:r>
    </w:p>
    <w:p w:rsidR="0049042A" w:rsidRPr="00FC5723" w:rsidRDefault="0049042A" w:rsidP="00362A98">
      <w:pPr>
        <w:pStyle w:val="APPFigure"/>
        <w:rPr>
          <w:sz w:val="20"/>
          <w:szCs w:val="20"/>
        </w:rPr>
      </w:pPr>
      <w:r w:rsidRPr="00FC5723">
        <w:rPr>
          <w:b/>
          <w:sz w:val="20"/>
          <w:szCs w:val="20"/>
        </w:rPr>
        <w:t>Figure F.1.</w:t>
      </w:r>
      <w:r w:rsidRPr="00FC5723">
        <w:rPr>
          <w:sz w:val="20"/>
          <w:szCs w:val="20"/>
        </w:rPr>
        <w:t xml:space="preserve"> Data model for the PACN Established Invasive Plant Species Monitoring database.</w:t>
      </w:r>
    </w:p>
    <w:p w:rsidR="0049042A" w:rsidRDefault="0049042A" w:rsidP="00362A98">
      <w:pPr>
        <w:pStyle w:val="APPFigure"/>
      </w:pPr>
    </w:p>
    <w:p w:rsidR="0049042A" w:rsidRPr="00A373C0" w:rsidRDefault="0049042A" w:rsidP="00362A98">
      <w:pPr>
        <w:pStyle w:val="APPFigure"/>
        <w:sectPr w:rsidR="0049042A" w:rsidRPr="00A373C0" w:rsidSect="00362A98">
          <w:headerReference w:type="default" r:id="rId200"/>
          <w:footerReference w:type="default" r:id="rId201"/>
          <w:pgSz w:w="15840" w:h="12240" w:orient="landscape"/>
          <w:pgMar w:top="634" w:right="1440" w:bottom="634" w:left="1440" w:header="720" w:footer="720" w:gutter="0"/>
          <w:cols w:space="720"/>
          <w:docGrid w:linePitch="360"/>
        </w:sectPr>
      </w:pPr>
    </w:p>
    <w:p w:rsidR="00C675D0" w:rsidRDefault="00C675D0" w:rsidP="00C675D0">
      <w:pPr>
        <w:pStyle w:val="APP2nd"/>
      </w:pPr>
      <w:r>
        <w:lastRenderedPageBreak/>
        <w:t>Database Tables</w:t>
      </w:r>
    </w:p>
    <w:p w:rsidR="00C675D0" w:rsidRDefault="00C675D0" w:rsidP="00C675D0">
      <w:pPr>
        <w:widowControl w:val="0"/>
        <w:tabs>
          <w:tab w:val="left" w:pos="90"/>
          <w:tab w:val="left" w:pos="3660"/>
          <w:tab w:val="left" w:pos="8640"/>
        </w:tabs>
        <w:autoSpaceDE w:val="0"/>
        <w:autoSpaceDN w:val="0"/>
        <w:adjustRightInd w:val="0"/>
        <w:spacing w:before="195"/>
        <w:rPr>
          <w:rFonts w:ascii="Arial" w:hAnsi="Arial" w:cs="Arial"/>
          <w:b/>
          <w:bCs/>
          <w:color w:val="000000"/>
          <w:sz w:val="25"/>
          <w:szCs w:val="25"/>
        </w:rPr>
      </w:pPr>
      <w:proofErr w:type="gramStart"/>
      <w:r>
        <w:rPr>
          <w:rFonts w:ascii="Arial" w:hAnsi="Arial" w:cs="Arial"/>
          <w:b/>
          <w:bCs/>
          <w:color w:val="000000"/>
          <w:sz w:val="20"/>
          <w:szCs w:val="20"/>
        </w:rPr>
        <w:t>tbl</w:t>
      </w:r>
      <w:proofErr w:type="gramEnd"/>
      <w:r>
        <w:rPr>
          <w:rFonts w:ascii="Arial" w:hAnsi="Arial" w:cs="Arial"/>
          <w:b/>
          <w:bCs/>
          <w:color w:val="000000"/>
          <w:sz w:val="20"/>
          <w:szCs w:val="20"/>
        </w:rPr>
        <w:t>_</w:t>
      </w:r>
      <w:r w:rsidRPr="00755463">
        <w:rPr>
          <w:rFonts w:ascii="Arial" w:hAnsi="Arial" w:cs="Arial"/>
          <w:b/>
          <w:bCs/>
          <w:color w:val="000000"/>
          <w:sz w:val="20"/>
          <w:szCs w:val="20"/>
        </w:rPr>
        <w:t xml:space="preserve"> </w:t>
      </w:r>
      <w:r>
        <w:rPr>
          <w:rFonts w:ascii="Arial" w:hAnsi="Arial" w:cs="Arial"/>
          <w:b/>
          <w:bCs/>
          <w:color w:val="000000"/>
          <w:sz w:val="20"/>
          <w:szCs w:val="20"/>
        </w:rPr>
        <w:t>Sites: Sample sites – individual parks</w:t>
      </w:r>
    </w:p>
    <w:tbl>
      <w:tblPr>
        <w:tblW w:w="8658" w:type="dxa"/>
        <w:tblBorders>
          <w:top w:val="single" w:sz="4" w:space="0" w:color="auto"/>
          <w:bottom w:val="single" w:sz="12" w:space="0" w:color="auto"/>
        </w:tblBorders>
        <w:tblLook w:val="01E0" w:firstRow="1" w:lastRow="1" w:firstColumn="1" w:lastColumn="1" w:noHBand="0" w:noVBand="0"/>
      </w:tblPr>
      <w:tblGrid>
        <w:gridCol w:w="2358"/>
        <w:gridCol w:w="1170"/>
        <w:gridCol w:w="1287"/>
        <w:gridCol w:w="537"/>
        <w:gridCol w:w="3306"/>
      </w:tblGrid>
      <w:tr w:rsidR="00C675D0" w:rsidRPr="00142866" w:rsidTr="00580323">
        <w:tc>
          <w:tcPr>
            <w:tcW w:w="2358"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Field </w:t>
            </w:r>
          </w:p>
        </w:tc>
        <w:tc>
          <w:tcPr>
            <w:tcW w:w="1170"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Primary?</w:t>
            </w:r>
          </w:p>
        </w:tc>
        <w:tc>
          <w:tcPr>
            <w:tcW w:w="128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Data Type </w:t>
            </w:r>
          </w:p>
        </w:tc>
        <w:tc>
          <w:tcPr>
            <w:tcW w:w="53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1391" w:right="-1890" w:hanging="1436"/>
              <w:rPr>
                <w:rFonts w:ascii="Arial" w:hAnsi="Arial"/>
              </w:rPr>
            </w:pPr>
            <w:r w:rsidRPr="00163E07">
              <w:rPr>
                <w:rFonts w:ascii="Arial" w:hAnsi="Arial" w:cs="Arial"/>
                <w:b/>
                <w:i/>
                <w:iCs/>
                <w:color w:val="000000"/>
                <w:sz w:val="16"/>
                <w:szCs w:val="16"/>
              </w:rPr>
              <w:t xml:space="preserve">Size </w:t>
            </w:r>
          </w:p>
        </w:tc>
        <w:tc>
          <w:tcPr>
            <w:tcW w:w="3306"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48"/>
              <w:rPr>
                <w:rFonts w:ascii="Arial" w:hAnsi="Arial" w:cs="Arial"/>
                <w:b/>
                <w:i/>
                <w:iCs/>
                <w:color w:val="000000"/>
                <w:sz w:val="21"/>
                <w:szCs w:val="21"/>
              </w:rPr>
            </w:pPr>
            <w:r w:rsidRPr="00163E07">
              <w:rPr>
                <w:rFonts w:ascii="Arial" w:hAnsi="Arial" w:cs="Arial"/>
                <w:b/>
                <w:i/>
                <w:iCs/>
                <w:color w:val="000000"/>
                <w:sz w:val="16"/>
                <w:szCs w:val="16"/>
              </w:rPr>
              <w:t xml:space="preserve">Description </w:t>
            </w:r>
            <w:r>
              <w:rPr>
                <w:rFonts w:ascii="Arial" w:hAnsi="Arial" w:cs="Arial"/>
                <w:b/>
                <w:i/>
                <w:iCs/>
                <w:color w:val="000000"/>
                <w:sz w:val="16"/>
                <w:szCs w:val="16"/>
              </w:rPr>
              <w:br/>
            </w:r>
          </w:p>
        </w:tc>
      </w:tr>
    </w:tbl>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szCs w:val="24"/>
        </w:rPr>
        <w:tab/>
      </w:r>
      <w:r>
        <w:rPr>
          <w:rFonts w:ascii="Arial" w:hAnsi="Arial" w:cs="Arial"/>
          <w:color w:val="000000"/>
          <w:sz w:val="16"/>
          <w:szCs w:val="16"/>
        </w:rPr>
        <w:t>Site_ID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Unique identifier for site records (Parks)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color w:val="000000"/>
          <w:sz w:val="16"/>
          <w:szCs w:val="16"/>
        </w:rPr>
        <w:tab/>
        <w:t>Unit_Code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w:t>
      </w:r>
      <w:r>
        <w:rPr>
          <w:rFonts w:ascii="Arial" w:hAnsi="Arial" w:cs="Arial"/>
          <w:szCs w:val="24"/>
        </w:rPr>
        <w:tab/>
      </w:r>
      <w:r>
        <w:rPr>
          <w:rFonts w:ascii="Arial" w:hAnsi="Arial" w:cs="Arial"/>
          <w:color w:val="000000"/>
          <w:sz w:val="16"/>
          <w:szCs w:val="16"/>
        </w:rPr>
        <w:t>Park, monument or network code</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szCs w:val="24"/>
        </w:rPr>
        <w:tab/>
      </w:r>
      <w:r>
        <w:rPr>
          <w:rFonts w:ascii="Arial" w:hAnsi="Arial" w:cs="Arial"/>
          <w:color w:val="000000"/>
          <w:sz w:val="16"/>
          <w:szCs w:val="16"/>
        </w:rPr>
        <w:t>Site_Name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100</w:t>
      </w:r>
      <w:r>
        <w:rPr>
          <w:rFonts w:ascii="Arial" w:hAnsi="Arial" w:cs="Arial"/>
          <w:szCs w:val="24"/>
        </w:rPr>
        <w:tab/>
      </w:r>
      <w:r>
        <w:rPr>
          <w:rFonts w:ascii="Arial" w:hAnsi="Arial" w:cs="Arial"/>
          <w:color w:val="000000"/>
          <w:sz w:val="16"/>
          <w:szCs w:val="16"/>
        </w:rPr>
        <w:t>Unique name or code for a site</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color w:val="000000"/>
          <w:sz w:val="16"/>
          <w:szCs w:val="16"/>
        </w:rPr>
        <w:tab/>
        <w:t>Site_Desc</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255</w:t>
      </w:r>
      <w:r>
        <w:rPr>
          <w:rFonts w:ascii="Arial" w:hAnsi="Arial" w:cs="Arial"/>
          <w:color w:val="000000"/>
          <w:sz w:val="16"/>
          <w:szCs w:val="16"/>
        </w:rPr>
        <w:tab/>
        <w:t>Description for a site</w:t>
      </w:r>
    </w:p>
    <w:p w:rsidR="00C675D0" w:rsidRDefault="00D728CF"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noProof/>
        </w:rPr>
        <mc:AlternateContent>
          <mc:Choice Requires="wps">
            <w:drawing>
              <wp:anchor distT="0" distB="0" distL="114300" distR="114300" simplePos="0" relativeHeight="251660288" behindDoc="0" locked="0" layoutInCell="1" allowOverlap="1">
                <wp:simplePos x="0" y="0"/>
                <wp:positionH relativeFrom="column">
                  <wp:posOffset>-46355</wp:posOffset>
                </wp:positionH>
                <wp:positionV relativeFrom="paragraph">
                  <wp:posOffset>301625</wp:posOffset>
                </wp:positionV>
                <wp:extent cx="5492750" cy="635"/>
                <wp:effectExtent l="0" t="0" r="12700" b="37465"/>
                <wp:wrapNone/>
                <wp:docPr id="552" name="AutoShap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27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358" o:spid="_x0000_s1026" type="#_x0000_t32" style="position:absolute;margin-left:-3.65pt;margin-top:23.75pt;width:432.5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"/>
            </w:pict>
          </mc:Fallback>
        </mc:AlternateContent>
      </w:r>
      <w:r w:rsidR="00C675D0">
        <w:rPr>
          <w:rFonts w:ascii="Arial" w:hAnsi="Arial" w:cs="Arial"/>
          <w:color w:val="000000"/>
          <w:sz w:val="16"/>
          <w:szCs w:val="16"/>
        </w:rPr>
        <w:tab/>
        <w:t>Site_Notes</w:t>
      </w:r>
      <w:r w:rsidR="00C675D0">
        <w:rPr>
          <w:rFonts w:ascii="Arial" w:hAnsi="Arial" w:cs="Arial"/>
          <w:color w:val="000000"/>
          <w:sz w:val="16"/>
          <w:szCs w:val="16"/>
        </w:rPr>
        <w:tab/>
        <w:t>No</w:t>
      </w:r>
      <w:r w:rsidR="00C675D0">
        <w:rPr>
          <w:rFonts w:ascii="Arial" w:hAnsi="Arial" w:cs="Arial"/>
          <w:color w:val="000000"/>
          <w:sz w:val="16"/>
          <w:szCs w:val="16"/>
        </w:rPr>
        <w:tab/>
        <w:t>Memo</w:t>
      </w:r>
      <w:r w:rsidR="00C675D0">
        <w:rPr>
          <w:rFonts w:ascii="Arial" w:hAnsi="Arial" w:cs="Arial"/>
          <w:color w:val="000000"/>
          <w:sz w:val="16"/>
          <w:szCs w:val="16"/>
        </w:rPr>
        <w:tab/>
        <w:t>-</w:t>
      </w:r>
      <w:r w:rsidR="00C675D0">
        <w:rPr>
          <w:rFonts w:ascii="Arial" w:hAnsi="Arial" w:cs="Arial"/>
          <w:color w:val="000000"/>
          <w:sz w:val="16"/>
          <w:szCs w:val="16"/>
        </w:rPr>
        <w:tab/>
        <w:t>General notes on the site</w:t>
      </w:r>
      <w:r w:rsidR="00C675D0" w:rsidRPr="00032783">
        <w:rPr>
          <w:rFonts w:ascii="Arial" w:hAnsi="Arial" w:cs="Arial"/>
          <w:color w:val="000000"/>
          <w:sz w:val="21"/>
          <w:szCs w:val="21"/>
        </w:rPr>
        <w:br/>
      </w:r>
    </w:p>
    <w:p w:rsidR="00C675D0" w:rsidRPr="00151EBB"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color w:val="000000"/>
          <w:sz w:val="16"/>
          <w:szCs w:val="16"/>
        </w:rPr>
        <w:br/>
      </w:r>
      <w:proofErr w:type="gramStart"/>
      <w:r>
        <w:rPr>
          <w:rFonts w:ascii="Arial" w:hAnsi="Arial" w:cs="Arial"/>
          <w:b/>
          <w:bCs/>
          <w:color w:val="000000"/>
          <w:sz w:val="20"/>
          <w:szCs w:val="20"/>
        </w:rPr>
        <w:t>tbl</w:t>
      </w:r>
      <w:proofErr w:type="gramEnd"/>
      <w:r>
        <w:rPr>
          <w:rFonts w:ascii="Arial" w:hAnsi="Arial" w:cs="Arial"/>
          <w:b/>
          <w:bCs/>
          <w:color w:val="000000"/>
          <w:sz w:val="20"/>
          <w:szCs w:val="20"/>
        </w:rPr>
        <w:t>_</w:t>
      </w:r>
      <w:r w:rsidRPr="00755463">
        <w:rPr>
          <w:rFonts w:ascii="Arial" w:hAnsi="Arial" w:cs="Arial"/>
          <w:b/>
          <w:bCs/>
          <w:color w:val="000000"/>
          <w:sz w:val="20"/>
          <w:szCs w:val="20"/>
        </w:rPr>
        <w:t xml:space="preserve"> </w:t>
      </w:r>
      <w:r>
        <w:rPr>
          <w:rFonts w:ascii="Arial" w:hAnsi="Arial" w:cs="Arial"/>
          <w:b/>
          <w:bCs/>
          <w:color w:val="000000"/>
          <w:sz w:val="20"/>
          <w:szCs w:val="20"/>
        </w:rPr>
        <w:t>Locations: Sample locations – area where monitoring is being conducted</w:t>
      </w:r>
    </w:p>
    <w:tbl>
      <w:tblPr>
        <w:tblW w:w="8658" w:type="dxa"/>
        <w:tblBorders>
          <w:top w:val="single" w:sz="4" w:space="0" w:color="auto"/>
          <w:bottom w:val="single" w:sz="12" w:space="0" w:color="auto"/>
        </w:tblBorders>
        <w:tblLook w:val="01E0" w:firstRow="1" w:lastRow="1" w:firstColumn="1" w:lastColumn="1" w:noHBand="0" w:noVBand="0"/>
      </w:tblPr>
      <w:tblGrid>
        <w:gridCol w:w="2358"/>
        <w:gridCol w:w="1170"/>
        <w:gridCol w:w="1287"/>
        <w:gridCol w:w="537"/>
        <w:gridCol w:w="3306"/>
      </w:tblGrid>
      <w:tr w:rsidR="00C675D0" w:rsidRPr="00142866" w:rsidTr="00580323">
        <w:tc>
          <w:tcPr>
            <w:tcW w:w="2358"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Field </w:t>
            </w:r>
          </w:p>
        </w:tc>
        <w:tc>
          <w:tcPr>
            <w:tcW w:w="1170"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Primary?</w:t>
            </w:r>
          </w:p>
        </w:tc>
        <w:tc>
          <w:tcPr>
            <w:tcW w:w="128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Data Type </w:t>
            </w:r>
          </w:p>
        </w:tc>
        <w:tc>
          <w:tcPr>
            <w:tcW w:w="53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1391" w:right="-1890" w:hanging="1436"/>
              <w:rPr>
                <w:rFonts w:ascii="Arial" w:hAnsi="Arial"/>
              </w:rPr>
            </w:pPr>
            <w:r w:rsidRPr="00163E07">
              <w:rPr>
                <w:rFonts w:ascii="Arial" w:hAnsi="Arial" w:cs="Arial"/>
                <w:b/>
                <w:i/>
                <w:iCs/>
                <w:color w:val="000000"/>
                <w:sz w:val="16"/>
                <w:szCs w:val="16"/>
              </w:rPr>
              <w:t xml:space="preserve">Size </w:t>
            </w:r>
          </w:p>
        </w:tc>
        <w:tc>
          <w:tcPr>
            <w:tcW w:w="3306"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48"/>
              <w:rPr>
                <w:rFonts w:ascii="Arial" w:hAnsi="Arial" w:cs="Arial"/>
                <w:b/>
                <w:i/>
                <w:iCs/>
                <w:color w:val="000000"/>
                <w:sz w:val="21"/>
                <w:szCs w:val="21"/>
              </w:rPr>
            </w:pPr>
            <w:r w:rsidRPr="00163E07">
              <w:rPr>
                <w:rFonts w:ascii="Arial" w:hAnsi="Arial" w:cs="Arial"/>
                <w:b/>
                <w:i/>
                <w:iCs/>
                <w:color w:val="000000"/>
                <w:sz w:val="16"/>
                <w:szCs w:val="16"/>
              </w:rPr>
              <w:t xml:space="preserve">Description </w:t>
            </w:r>
            <w:r>
              <w:rPr>
                <w:rFonts w:ascii="Arial" w:hAnsi="Arial" w:cs="Arial"/>
                <w:b/>
                <w:i/>
                <w:iCs/>
                <w:color w:val="000000"/>
                <w:sz w:val="16"/>
                <w:szCs w:val="16"/>
              </w:rPr>
              <w:br/>
            </w:r>
          </w:p>
        </w:tc>
      </w:tr>
    </w:tbl>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szCs w:val="24"/>
        </w:rPr>
        <w:tab/>
      </w:r>
      <w:r>
        <w:rPr>
          <w:rFonts w:ascii="Arial" w:hAnsi="Arial" w:cs="Arial"/>
          <w:color w:val="000000"/>
          <w:sz w:val="16"/>
          <w:szCs w:val="16"/>
        </w:rPr>
        <w:t>Location_ID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Unique identifier for sample location records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Site_ID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tbl_Sites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color w:val="000000"/>
          <w:sz w:val="16"/>
          <w:szCs w:val="16"/>
        </w:rPr>
        <w:tab/>
        <w:t>Unit_Code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w:t>
      </w:r>
      <w:r>
        <w:rPr>
          <w:rFonts w:ascii="Arial" w:hAnsi="Arial" w:cs="Arial"/>
          <w:szCs w:val="24"/>
        </w:rPr>
        <w:tab/>
      </w:r>
      <w:r>
        <w:rPr>
          <w:rFonts w:ascii="Arial" w:hAnsi="Arial" w:cs="Arial"/>
          <w:color w:val="000000"/>
          <w:sz w:val="16"/>
          <w:szCs w:val="16"/>
        </w:rPr>
        <w:t>Park, monument or network code</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szCs w:val="24"/>
        </w:rPr>
        <w:tab/>
      </w:r>
      <w:r>
        <w:rPr>
          <w:rFonts w:ascii="Arial" w:hAnsi="Arial" w:cs="Arial"/>
          <w:color w:val="000000"/>
          <w:sz w:val="16"/>
          <w:szCs w:val="16"/>
        </w:rPr>
        <w:t>Community</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Community name (wet forest, subalpine shrubland,</w:t>
      </w:r>
      <w:r>
        <w:rPr>
          <w:rFonts w:ascii="Arial" w:hAnsi="Arial" w:cs="Arial"/>
          <w:color w:val="000000"/>
          <w:sz w:val="16"/>
          <w:szCs w:val="16"/>
        </w:rPr>
        <w:br/>
      </w:r>
      <w:r>
        <w:rPr>
          <w:rFonts w:ascii="Arial" w:hAnsi="Arial" w:cs="Arial"/>
          <w:color w:val="000000"/>
          <w:sz w:val="16"/>
          <w:szCs w:val="16"/>
        </w:rPr>
        <w:tab/>
      </w:r>
      <w:r>
        <w:rPr>
          <w:rFonts w:ascii="Arial" w:hAnsi="Arial" w:cs="Arial"/>
          <w:color w:val="000000"/>
          <w:sz w:val="16"/>
          <w:szCs w:val="16"/>
        </w:rPr>
        <w:tab/>
      </w:r>
      <w:r>
        <w:rPr>
          <w:rFonts w:ascii="Arial" w:hAnsi="Arial" w:cs="Arial"/>
          <w:color w:val="000000"/>
          <w:sz w:val="16"/>
          <w:szCs w:val="16"/>
        </w:rPr>
        <w:tab/>
      </w:r>
      <w:r>
        <w:rPr>
          <w:rFonts w:ascii="Arial" w:hAnsi="Arial" w:cs="Arial"/>
          <w:color w:val="000000"/>
          <w:sz w:val="16"/>
          <w:szCs w:val="16"/>
        </w:rPr>
        <w:tab/>
      </w:r>
      <w:r>
        <w:rPr>
          <w:rFonts w:ascii="Arial" w:hAnsi="Arial" w:cs="Arial"/>
          <w:color w:val="000000"/>
          <w:sz w:val="16"/>
          <w:szCs w:val="16"/>
        </w:rPr>
        <w:tab/>
        <w:t>coastal strand, mangrove forest)</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color w:val="000000"/>
          <w:sz w:val="16"/>
          <w:szCs w:val="16"/>
        </w:rPr>
        <w:tab/>
        <w:t>Sampling_Frame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Subset of community</w:t>
      </w:r>
    </w:p>
    <w:p w:rsidR="00691686" w:rsidRDefault="00691686" w:rsidP="00691686">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color w:val="000000"/>
          <w:sz w:val="16"/>
          <w:szCs w:val="16"/>
        </w:rPr>
        <w:t xml:space="preserve">  Zone</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t>Zone</w:t>
      </w:r>
    </w:p>
    <w:p w:rsidR="00691686" w:rsidRDefault="00691686" w:rsidP="00691686">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color w:val="000000"/>
          <w:sz w:val="16"/>
          <w:szCs w:val="16"/>
        </w:rPr>
        <w:tab/>
        <w:t>Management_Unit</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t>Resource management unit</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color w:val="000000"/>
          <w:sz w:val="16"/>
          <w:szCs w:val="16"/>
        </w:rPr>
        <w:tab/>
        <w:t>Loc_Notes</w:t>
      </w:r>
      <w:r>
        <w:rPr>
          <w:rFonts w:ascii="Arial" w:hAnsi="Arial" w:cs="Arial"/>
          <w:color w:val="000000"/>
          <w:sz w:val="16"/>
          <w:szCs w:val="16"/>
        </w:rPr>
        <w:tab/>
        <w:t>No</w:t>
      </w:r>
      <w:r>
        <w:rPr>
          <w:rFonts w:ascii="Arial" w:hAnsi="Arial" w:cs="Arial"/>
          <w:color w:val="000000"/>
          <w:sz w:val="16"/>
          <w:szCs w:val="16"/>
        </w:rPr>
        <w:tab/>
        <w:t>Memo</w:t>
      </w:r>
      <w:r>
        <w:rPr>
          <w:rFonts w:ascii="Arial" w:hAnsi="Arial" w:cs="Arial"/>
          <w:color w:val="000000"/>
          <w:sz w:val="16"/>
          <w:szCs w:val="16"/>
        </w:rPr>
        <w:tab/>
        <w:t>-</w:t>
      </w:r>
      <w:r>
        <w:rPr>
          <w:rFonts w:ascii="Arial" w:hAnsi="Arial" w:cs="Arial"/>
          <w:color w:val="000000"/>
          <w:sz w:val="16"/>
          <w:szCs w:val="16"/>
        </w:rPr>
        <w:tab/>
        <w:t>Other notes about the sample location</w:t>
      </w:r>
      <w:r w:rsidR="00D728CF">
        <w:rPr>
          <w:noProof/>
        </w:rPr>
        <mc:AlternateContent>
          <mc:Choice Requires="wps">
            <w:drawing>
              <wp:anchor distT="0" distB="0" distL="114300" distR="114300" simplePos="0" relativeHeight="251661312" behindDoc="0" locked="0" layoutInCell="1" allowOverlap="1">
                <wp:simplePos x="0" y="0"/>
                <wp:positionH relativeFrom="column">
                  <wp:posOffset>-46355</wp:posOffset>
                </wp:positionH>
                <wp:positionV relativeFrom="paragraph">
                  <wp:posOffset>301625</wp:posOffset>
                </wp:positionV>
                <wp:extent cx="5492750" cy="635"/>
                <wp:effectExtent l="0" t="0" r="12700" b="37465"/>
                <wp:wrapNone/>
                <wp:docPr id="550" name="AutoShape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27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59" o:spid="_x0000_s1026" type="#_x0000_t32" style="position:absolute;margin-left:-3.65pt;margin-top:23.75pt;width:432.5pt;height:.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"/>
            </w:pict>
          </mc:Fallback>
        </mc:AlternateContent>
      </w:r>
    </w:p>
    <w:p w:rsidR="00C675D0" w:rsidRDefault="00C675D0" w:rsidP="00C675D0">
      <w:pPr>
        <w:widowControl w:val="0"/>
        <w:tabs>
          <w:tab w:val="left" w:pos="90"/>
          <w:tab w:val="left" w:pos="3660"/>
          <w:tab w:val="left" w:pos="8640"/>
        </w:tabs>
        <w:autoSpaceDE w:val="0"/>
        <w:autoSpaceDN w:val="0"/>
        <w:adjustRightInd w:val="0"/>
        <w:spacing w:before="195"/>
        <w:rPr>
          <w:rFonts w:ascii="Arial" w:hAnsi="Arial" w:cs="Arial"/>
          <w:b/>
          <w:bCs/>
          <w:color w:val="000000"/>
          <w:sz w:val="20"/>
          <w:szCs w:val="20"/>
        </w:rPr>
      </w:pPr>
    </w:p>
    <w:p w:rsidR="00C675D0" w:rsidRDefault="00C675D0" w:rsidP="00C675D0">
      <w:pPr>
        <w:widowControl w:val="0"/>
        <w:tabs>
          <w:tab w:val="left" w:pos="90"/>
          <w:tab w:val="left" w:pos="3660"/>
          <w:tab w:val="left" w:pos="8640"/>
        </w:tabs>
        <w:autoSpaceDE w:val="0"/>
        <w:autoSpaceDN w:val="0"/>
        <w:adjustRightInd w:val="0"/>
        <w:spacing w:before="195"/>
        <w:rPr>
          <w:rFonts w:ascii="Arial" w:hAnsi="Arial" w:cs="Arial"/>
          <w:b/>
          <w:bCs/>
          <w:color w:val="000000"/>
          <w:sz w:val="25"/>
          <w:szCs w:val="25"/>
        </w:rPr>
      </w:pPr>
      <w:proofErr w:type="gramStart"/>
      <w:r>
        <w:rPr>
          <w:rFonts w:ascii="Arial" w:hAnsi="Arial" w:cs="Arial"/>
          <w:b/>
          <w:bCs/>
          <w:color w:val="000000"/>
          <w:sz w:val="20"/>
          <w:szCs w:val="20"/>
        </w:rPr>
        <w:t>tbl</w:t>
      </w:r>
      <w:proofErr w:type="gramEnd"/>
      <w:r>
        <w:rPr>
          <w:rFonts w:ascii="Arial" w:hAnsi="Arial" w:cs="Arial"/>
          <w:b/>
          <w:bCs/>
          <w:color w:val="000000"/>
          <w:sz w:val="20"/>
          <w:szCs w:val="20"/>
        </w:rPr>
        <w:t>_</w:t>
      </w:r>
      <w:r w:rsidRPr="00755463">
        <w:rPr>
          <w:rFonts w:ascii="Arial" w:hAnsi="Arial" w:cs="Arial"/>
          <w:b/>
          <w:bCs/>
          <w:color w:val="000000"/>
          <w:sz w:val="20"/>
          <w:szCs w:val="20"/>
        </w:rPr>
        <w:t xml:space="preserve"> </w:t>
      </w:r>
      <w:r>
        <w:rPr>
          <w:rFonts w:ascii="Arial" w:hAnsi="Arial" w:cs="Arial"/>
          <w:b/>
          <w:bCs/>
          <w:color w:val="000000"/>
          <w:sz w:val="20"/>
          <w:szCs w:val="20"/>
        </w:rPr>
        <w:t>Transects: Transect location information</w:t>
      </w:r>
    </w:p>
    <w:tbl>
      <w:tblPr>
        <w:tblW w:w="8658" w:type="dxa"/>
        <w:tblBorders>
          <w:top w:val="single" w:sz="4" w:space="0" w:color="auto"/>
          <w:bottom w:val="single" w:sz="12" w:space="0" w:color="auto"/>
        </w:tblBorders>
        <w:tblLook w:val="01E0" w:firstRow="1" w:lastRow="1" w:firstColumn="1" w:lastColumn="1" w:noHBand="0" w:noVBand="0"/>
      </w:tblPr>
      <w:tblGrid>
        <w:gridCol w:w="2358"/>
        <w:gridCol w:w="1170"/>
        <w:gridCol w:w="1287"/>
        <w:gridCol w:w="537"/>
        <w:gridCol w:w="3306"/>
      </w:tblGrid>
      <w:tr w:rsidR="00C675D0" w:rsidRPr="00142866" w:rsidTr="00580323">
        <w:tc>
          <w:tcPr>
            <w:tcW w:w="2358"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Field </w:t>
            </w:r>
          </w:p>
        </w:tc>
        <w:tc>
          <w:tcPr>
            <w:tcW w:w="1170"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Primary?</w:t>
            </w:r>
          </w:p>
        </w:tc>
        <w:tc>
          <w:tcPr>
            <w:tcW w:w="128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Data Type </w:t>
            </w:r>
          </w:p>
        </w:tc>
        <w:tc>
          <w:tcPr>
            <w:tcW w:w="53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1391" w:right="-1890" w:hanging="1436"/>
              <w:rPr>
                <w:rFonts w:ascii="Arial" w:hAnsi="Arial"/>
              </w:rPr>
            </w:pPr>
            <w:r w:rsidRPr="00163E07">
              <w:rPr>
                <w:rFonts w:ascii="Arial" w:hAnsi="Arial" w:cs="Arial"/>
                <w:b/>
                <w:i/>
                <w:iCs/>
                <w:color w:val="000000"/>
                <w:sz w:val="16"/>
                <w:szCs w:val="16"/>
              </w:rPr>
              <w:t xml:space="preserve">Size </w:t>
            </w:r>
          </w:p>
        </w:tc>
        <w:tc>
          <w:tcPr>
            <w:tcW w:w="3306"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48"/>
              <w:rPr>
                <w:rFonts w:ascii="Arial" w:hAnsi="Arial" w:cs="Arial"/>
                <w:b/>
                <w:i/>
                <w:iCs/>
                <w:color w:val="000000"/>
                <w:sz w:val="21"/>
                <w:szCs w:val="21"/>
              </w:rPr>
            </w:pPr>
            <w:r w:rsidRPr="00163E07">
              <w:rPr>
                <w:rFonts w:ascii="Arial" w:hAnsi="Arial" w:cs="Arial"/>
                <w:b/>
                <w:i/>
                <w:iCs/>
                <w:color w:val="000000"/>
                <w:sz w:val="16"/>
                <w:szCs w:val="16"/>
              </w:rPr>
              <w:t xml:space="preserve">Description </w:t>
            </w:r>
            <w:r>
              <w:rPr>
                <w:rFonts w:ascii="Arial" w:hAnsi="Arial" w:cs="Arial"/>
                <w:b/>
                <w:i/>
                <w:iCs/>
                <w:color w:val="000000"/>
                <w:sz w:val="16"/>
                <w:szCs w:val="16"/>
              </w:rPr>
              <w:br/>
            </w:r>
          </w:p>
        </w:tc>
      </w:tr>
    </w:tbl>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szCs w:val="24"/>
        </w:rPr>
        <w:tab/>
      </w:r>
      <w:r>
        <w:rPr>
          <w:rFonts w:ascii="Arial" w:hAnsi="Arial" w:cs="Arial"/>
          <w:color w:val="000000"/>
          <w:sz w:val="16"/>
          <w:szCs w:val="16"/>
        </w:rPr>
        <w:t>Transect_ID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Unique identifier for transect records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Location_ID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tbl_Locations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szCs w:val="24"/>
        </w:rPr>
      </w:pPr>
      <w:r>
        <w:rPr>
          <w:rFonts w:ascii="Arial" w:hAnsi="Arial" w:cs="Arial"/>
          <w:szCs w:val="24"/>
        </w:rPr>
        <w:tab/>
      </w:r>
      <w:r>
        <w:rPr>
          <w:rFonts w:ascii="Arial" w:hAnsi="Arial" w:cs="Arial"/>
          <w:color w:val="000000"/>
          <w:sz w:val="16"/>
          <w:szCs w:val="16"/>
        </w:rPr>
        <w:t>Transect_Number</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Number</w:t>
      </w:r>
      <w:r>
        <w:rPr>
          <w:rFonts w:ascii="Arial" w:hAnsi="Arial" w:cs="Arial"/>
          <w:szCs w:val="24"/>
        </w:rPr>
        <w:tab/>
      </w:r>
      <w:proofErr w:type="gramStart"/>
      <w:r>
        <w:rPr>
          <w:rFonts w:ascii="Arial" w:hAnsi="Arial" w:cs="Arial"/>
          <w:color w:val="000000"/>
          <w:sz w:val="16"/>
          <w:szCs w:val="16"/>
        </w:rPr>
        <w:t>Lng</w:t>
      </w:r>
      <w:proofErr w:type="gramEnd"/>
      <w:r>
        <w:rPr>
          <w:rFonts w:ascii="Arial" w:hAnsi="Arial" w:cs="Arial"/>
          <w:color w:val="000000"/>
          <w:sz w:val="16"/>
          <w:szCs w:val="16"/>
        </w:rPr>
        <w:t xml:space="preserve"> Int</w:t>
      </w:r>
      <w:r>
        <w:rPr>
          <w:rFonts w:ascii="Arial" w:hAnsi="Arial" w:cs="Arial"/>
          <w:szCs w:val="24"/>
        </w:rPr>
        <w:tab/>
      </w:r>
      <w:r>
        <w:rPr>
          <w:rFonts w:ascii="Arial" w:hAnsi="Arial" w:cs="Arial"/>
          <w:color w:val="000000"/>
          <w:sz w:val="16"/>
          <w:szCs w:val="16"/>
        </w:rPr>
        <w:t>Transect number</w:t>
      </w:r>
      <w:r>
        <w:rPr>
          <w:rFonts w:ascii="Arial" w:hAnsi="Arial" w:cs="Arial"/>
          <w:szCs w:val="24"/>
        </w:rPr>
        <w:tab/>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szCs w:val="24"/>
        </w:rPr>
        <w:tab/>
      </w:r>
      <w:r>
        <w:rPr>
          <w:rFonts w:ascii="Arial" w:hAnsi="Arial" w:cs="Arial"/>
          <w:color w:val="000000"/>
          <w:sz w:val="16"/>
          <w:szCs w:val="16"/>
        </w:rPr>
        <w:t>Transect_Type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20</w:t>
      </w:r>
      <w:r>
        <w:rPr>
          <w:rFonts w:ascii="Arial" w:hAnsi="Arial" w:cs="Arial"/>
          <w:szCs w:val="24"/>
        </w:rPr>
        <w:tab/>
      </w:r>
      <w:r>
        <w:rPr>
          <w:rFonts w:ascii="Arial" w:hAnsi="Arial" w:cs="Arial"/>
          <w:color w:val="000000"/>
          <w:sz w:val="16"/>
          <w:szCs w:val="16"/>
        </w:rPr>
        <w:t>Indicates the type of transect (fixed or rotational)</w:t>
      </w:r>
    </w:p>
    <w:p w:rsidR="00C675D0" w:rsidRPr="00AD25CC"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color w:val="000000"/>
          <w:sz w:val="16"/>
          <w:szCs w:val="16"/>
        </w:rPr>
        <w:tab/>
        <w:t>GPS_Unit</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t>What GPS unit was used to collect the plot coordinates</w:t>
      </w:r>
    </w:p>
    <w:p w:rsidR="00C675D0" w:rsidRPr="00A54BFD"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szCs w:val="24"/>
        </w:rPr>
        <w:tab/>
      </w:r>
      <w:r>
        <w:rPr>
          <w:rFonts w:ascii="Arial" w:hAnsi="Arial" w:cs="Arial"/>
          <w:color w:val="000000"/>
          <w:sz w:val="16"/>
          <w:szCs w:val="16"/>
        </w:rPr>
        <w:t>Datum</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Datum of mapping ellipsoid</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color w:val="000000"/>
          <w:sz w:val="16"/>
          <w:szCs w:val="16"/>
        </w:rPr>
        <w:tab/>
        <w:t>UTM_Zone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10</w:t>
      </w:r>
      <w:r>
        <w:rPr>
          <w:rFonts w:ascii="Arial" w:hAnsi="Arial" w:cs="Arial"/>
          <w:szCs w:val="24"/>
        </w:rPr>
        <w:tab/>
      </w:r>
      <w:r>
        <w:rPr>
          <w:rFonts w:ascii="Arial" w:hAnsi="Arial" w:cs="Arial"/>
          <w:color w:val="000000"/>
          <w:sz w:val="16"/>
          <w:szCs w:val="16"/>
        </w:rPr>
        <w:t>UTM Zone</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X_Coord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10</w:t>
      </w:r>
      <w:r>
        <w:rPr>
          <w:rFonts w:ascii="Arial" w:hAnsi="Arial" w:cs="Arial"/>
          <w:szCs w:val="24"/>
        </w:rPr>
        <w:tab/>
      </w:r>
      <w:r>
        <w:rPr>
          <w:rFonts w:ascii="Arial" w:hAnsi="Arial" w:cs="Arial"/>
          <w:color w:val="000000"/>
          <w:sz w:val="16"/>
          <w:szCs w:val="16"/>
        </w:rPr>
        <w:t xml:space="preserve">X </w:t>
      </w:r>
      <w:proofErr w:type="gramStart"/>
      <w:r>
        <w:rPr>
          <w:rFonts w:ascii="Arial" w:hAnsi="Arial" w:cs="Arial"/>
          <w:color w:val="000000"/>
          <w:sz w:val="16"/>
          <w:szCs w:val="16"/>
        </w:rPr>
        <w:t>coordinate</w:t>
      </w:r>
      <w:proofErr w:type="gramEnd"/>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szCs w:val="24"/>
        </w:rPr>
        <w:tab/>
      </w:r>
      <w:r>
        <w:rPr>
          <w:rFonts w:ascii="Arial" w:hAnsi="Arial" w:cs="Arial"/>
          <w:color w:val="000000"/>
          <w:sz w:val="16"/>
          <w:szCs w:val="16"/>
        </w:rPr>
        <w:t>Y_Coord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10</w:t>
      </w:r>
      <w:r>
        <w:rPr>
          <w:rFonts w:ascii="Arial" w:hAnsi="Arial" w:cs="Arial"/>
          <w:szCs w:val="24"/>
        </w:rPr>
        <w:tab/>
      </w:r>
      <w:r>
        <w:rPr>
          <w:rFonts w:ascii="Arial" w:hAnsi="Arial" w:cs="Arial"/>
          <w:color w:val="000000"/>
          <w:sz w:val="16"/>
          <w:szCs w:val="16"/>
        </w:rPr>
        <w:t xml:space="preserve">Y </w:t>
      </w:r>
      <w:proofErr w:type="gramStart"/>
      <w:r>
        <w:rPr>
          <w:rFonts w:ascii="Arial" w:hAnsi="Arial" w:cs="Arial"/>
          <w:color w:val="000000"/>
          <w:sz w:val="16"/>
          <w:szCs w:val="16"/>
        </w:rPr>
        <w:t>coordinate</w:t>
      </w:r>
      <w:proofErr w:type="gramEnd"/>
      <w:r>
        <w:rPr>
          <w:rFonts w:ascii="Arial" w:hAnsi="Arial" w:cs="Arial"/>
          <w:color w:val="000000"/>
          <w:sz w:val="16"/>
          <w:szCs w:val="16"/>
        </w:rPr>
        <w:t xml:space="preserve"> </w:t>
      </w:r>
    </w:p>
    <w:p w:rsidR="00691686" w:rsidRDefault="00CD39C7" w:rsidP="00691686">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color w:val="000000"/>
          <w:sz w:val="16"/>
          <w:szCs w:val="16"/>
        </w:rPr>
        <w:t xml:space="preserve">  </w:t>
      </w:r>
      <w:r w:rsidR="00691686">
        <w:rPr>
          <w:rFonts w:ascii="Arial" w:hAnsi="Arial" w:cs="Arial"/>
          <w:color w:val="000000"/>
          <w:sz w:val="16"/>
          <w:szCs w:val="16"/>
        </w:rPr>
        <w:t>GCS</w:t>
      </w:r>
      <w:r w:rsidR="00691686">
        <w:rPr>
          <w:rFonts w:ascii="Arial" w:hAnsi="Arial" w:cs="Arial"/>
          <w:color w:val="000000"/>
          <w:sz w:val="16"/>
          <w:szCs w:val="16"/>
        </w:rPr>
        <w:tab/>
        <w:t>No</w:t>
      </w:r>
      <w:r w:rsidR="00691686">
        <w:rPr>
          <w:rFonts w:ascii="Arial" w:hAnsi="Arial" w:cs="Arial"/>
          <w:color w:val="000000"/>
          <w:sz w:val="16"/>
          <w:szCs w:val="16"/>
        </w:rPr>
        <w:tab/>
        <w:t>Text</w:t>
      </w:r>
      <w:r w:rsidR="00691686">
        <w:rPr>
          <w:rFonts w:ascii="Arial" w:hAnsi="Arial" w:cs="Arial"/>
          <w:color w:val="000000"/>
          <w:sz w:val="16"/>
          <w:szCs w:val="16"/>
        </w:rPr>
        <w:tab/>
        <w:t>255</w:t>
      </w:r>
      <w:r w:rsidR="00691686">
        <w:rPr>
          <w:rFonts w:ascii="Arial" w:hAnsi="Arial" w:cs="Arial"/>
          <w:color w:val="000000"/>
          <w:sz w:val="16"/>
          <w:szCs w:val="16"/>
        </w:rPr>
        <w:tab/>
        <w:t>Geographic Coordinate System</w:t>
      </w:r>
    </w:p>
    <w:p w:rsidR="00691686" w:rsidRDefault="00691686" w:rsidP="00691686">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color w:val="000000"/>
          <w:sz w:val="16"/>
          <w:szCs w:val="16"/>
        </w:rPr>
        <w:lastRenderedPageBreak/>
        <w:tab/>
        <w:t>Latitude</w:t>
      </w:r>
      <w:r>
        <w:rPr>
          <w:rFonts w:ascii="Arial" w:hAnsi="Arial" w:cs="Arial"/>
          <w:color w:val="000000"/>
          <w:sz w:val="16"/>
          <w:szCs w:val="16"/>
        </w:rPr>
        <w:tab/>
        <w:t>No</w:t>
      </w:r>
      <w:r>
        <w:rPr>
          <w:rFonts w:ascii="Arial" w:hAnsi="Arial" w:cs="Arial"/>
          <w:color w:val="000000"/>
          <w:sz w:val="16"/>
          <w:szCs w:val="16"/>
        </w:rPr>
        <w:tab/>
        <w:t>Number</w:t>
      </w:r>
      <w:r>
        <w:rPr>
          <w:rFonts w:ascii="Arial" w:hAnsi="Arial" w:cs="Arial"/>
          <w:color w:val="000000"/>
          <w:sz w:val="16"/>
          <w:szCs w:val="16"/>
        </w:rPr>
        <w:tab/>
        <w:t>Double</w:t>
      </w:r>
      <w:r>
        <w:rPr>
          <w:rFonts w:ascii="Arial" w:hAnsi="Arial" w:cs="Arial"/>
          <w:color w:val="000000"/>
          <w:sz w:val="16"/>
          <w:szCs w:val="16"/>
        </w:rPr>
        <w:tab/>
        <w:t>Latitude</w:t>
      </w:r>
    </w:p>
    <w:p w:rsidR="00691686" w:rsidRDefault="00691686" w:rsidP="00691686">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color w:val="000000"/>
          <w:sz w:val="16"/>
          <w:szCs w:val="16"/>
        </w:rPr>
        <w:tab/>
        <w:t>Latitude_Dir</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t>Latitude direction</w:t>
      </w:r>
    </w:p>
    <w:p w:rsidR="00691686" w:rsidRDefault="00691686" w:rsidP="00691686">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color w:val="000000"/>
          <w:sz w:val="16"/>
          <w:szCs w:val="16"/>
        </w:rPr>
        <w:tab/>
        <w:t>Longitude</w:t>
      </w:r>
      <w:r>
        <w:rPr>
          <w:rFonts w:ascii="Arial" w:hAnsi="Arial" w:cs="Arial"/>
          <w:color w:val="000000"/>
          <w:sz w:val="16"/>
          <w:szCs w:val="16"/>
        </w:rPr>
        <w:tab/>
        <w:t>No</w:t>
      </w:r>
      <w:r>
        <w:rPr>
          <w:rFonts w:ascii="Arial" w:hAnsi="Arial" w:cs="Arial"/>
          <w:color w:val="000000"/>
          <w:sz w:val="16"/>
          <w:szCs w:val="16"/>
        </w:rPr>
        <w:tab/>
        <w:t>Number</w:t>
      </w:r>
      <w:r>
        <w:rPr>
          <w:rFonts w:ascii="Arial" w:hAnsi="Arial" w:cs="Arial"/>
          <w:color w:val="000000"/>
          <w:sz w:val="16"/>
          <w:szCs w:val="16"/>
        </w:rPr>
        <w:tab/>
        <w:t>Double</w:t>
      </w:r>
      <w:r>
        <w:rPr>
          <w:rFonts w:ascii="Arial" w:hAnsi="Arial" w:cs="Arial"/>
          <w:color w:val="000000"/>
          <w:sz w:val="16"/>
          <w:szCs w:val="16"/>
        </w:rPr>
        <w:tab/>
        <w:t>Longitude</w:t>
      </w:r>
    </w:p>
    <w:p w:rsidR="00691686" w:rsidRDefault="00691686" w:rsidP="00691686">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color w:val="000000"/>
          <w:sz w:val="16"/>
          <w:szCs w:val="16"/>
        </w:rPr>
        <w:tab/>
        <w:t>Longitude_Dir</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t>Longitude direction</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szCs w:val="24"/>
        </w:rPr>
        <w:tab/>
      </w:r>
      <w:r>
        <w:rPr>
          <w:rFonts w:ascii="Arial" w:hAnsi="Arial" w:cs="Arial"/>
          <w:color w:val="000000"/>
          <w:sz w:val="16"/>
          <w:szCs w:val="16"/>
        </w:rPr>
        <w:t>Elevation</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Number</w:t>
      </w:r>
      <w:r>
        <w:rPr>
          <w:rFonts w:ascii="Arial" w:hAnsi="Arial" w:cs="Arial"/>
          <w:szCs w:val="24"/>
        </w:rPr>
        <w:tab/>
      </w:r>
      <w:r>
        <w:rPr>
          <w:rFonts w:ascii="Arial" w:hAnsi="Arial" w:cs="Arial"/>
          <w:color w:val="000000"/>
          <w:sz w:val="16"/>
          <w:szCs w:val="16"/>
        </w:rPr>
        <w:t>Double</w:t>
      </w:r>
      <w:r>
        <w:rPr>
          <w:rFonts w:ascii="Arial" w:hAnsi="Arial" w:cs="Arial"/>
          <w:szCs w:val="24"/>
        </w:rPr>
        <w:tab/>
      </w:r>
      <w:r>
        <w:rPr>
          <w:rFonts w:ascii="Arial" w:hAnsi="Arial" w:cs="Arial"/>
          <w:color w:val="000000"/>
          <w:sz w:val="16"/>
          <w:szCs w:val="16"/>
        </w:rPr>
        <w:t>Elevation of the location</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color w:val="000000"/>
          <w:sz w:val="16"/>
          <w:szCs w:val="16"/>
        </w:rPr>
        <w:tab/>
        <w:t>Elev_Units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20</w:t>
      </w:r>
      <w:r>
        <w:rPr>
          <w:rFonts w:ascii="Arial" w:hAnsi="Arial" w:cs="Arial"/>
          <w:szCs w:val="24"/>
        </w:rPr>
        <w:tab/>
      </w:r>
      <w:r>
        <w:rPr>
          <w:rFonts w:ascii="Arial" w:hAnsi="Arial" w:cs="Arial"/>
          <w:color w:val="000000"/>
          <w:sz w:val="16"/>
          <w:szCs w:val="16"/>
        </w:rPr>
        <w:t>Elevation units (meters or feet)</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color w:val="000000"/>
          <w:sz w:val="16"/>
          <w:szCs w:val="16"/>
        </w:rPr>
        <w:tab/>
        <w:t>Azimuth</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Number</w:t>
      </w:r>
      <w:r>
        <w:rPr>
          <w:rFonts w:ascii="Arial" w:hAnsi="Arial" w:cs="Arial"/>
          <w:szCs w:val="24"/>
        </w:rPr>
        <w:tab/>
      </w:r>
      <w:r>
        <w:rPr>
          <w:rFonts w:ascii="Arial" w:hAnsi="Arial" w:cs="Arial"/>
          <w:color w:val="000000"/>
          <w:sz w:val="16"/>
          <w:szCs w:val="16"/>
        </w:rPr>
        <w:t>Double</w:t>
      </w:r>
      <w:r>
        <w:rPr>
          <w:rFonts w:ascii="Arial" w:hAnsi="Arial" w:cs="Arial"/>
          <w:szCs w:val="24"/>
        </w:rPr>
        <w:tab/>
      </w:r>
      <w:r>
        <w:rPr>
          <w:rFonts w:ascii="Arial" w:hAnsi="Arial" w:cs="Arial"/>
          <w:color w:val="000000"/>
          <w:sz w:val="16"/>
          <w:szCs w:val="16"/>
        </w:rPr>
        <w:t>Angle of reference direction</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16"/>
          <w:szCs w:val="16"/>
        </w:rPr>
      </w:pPr>
      <w:r>
        <w:rPr>
          <w:rFonts w:ascii="Arial" w:hAnsi="Arial" w:cs="Arial"/>
          <w:color w:val="000000"/>
          <w:sz w:val="16"/>
          <w:szCs w:val="16"/>
        </w:rPr>
        <w:tab/>
        <w:t>GPS_Error</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Number</w:t>
      </w:r>
      <w:r>
        <w:rPr>
          <w:rFonts w:ascii="Arial" w:hAnsi="Arial" w:cs="Arial"/>
          <w:szCs w:val="24"/>
        </w:rPr>
        <w:tab/>
      </w:r>
      <w:proofErr w:type="gramStart"/>
      <w:r>
        <w:rPr>
          <w:rFonts w:ascii="Arial" w:hAnsi="Arial" w:cs="Arial"/>
          <w:color w:val="000000"/>
          <w:sz w:val="16"/>
          <w:szCs w:val="16"/>
        </w:rPr>
        <w:t>Lng</w:t>
      </w:r>
      <w:proofErr w:type="gramEnd"/>
      <w:r>
        <w:rPr>
          <w:rFonts w:ascii="Arial" w:hAnsi="Arial" w:cs="Arial"/>
          <w:color w:val="000000"/>
          <w:sz w:val="16"/>
          <w:szCs w:val="16"/>
        </w:rPr>
        <w:t xml:space="preserve"> Int</w:t>
      </w:r>
      <w:r>
        <w:rPr>
          <w:rFonts w:ascii="Arial" w:hAnsi="Arial" w:cs="Arial"/>
          <w:szCs w:val="24"/>
        </w:rPr>
        <w:tab/>
      </w:r>
      <w:r>
        <w:rPr>
          <w:rFonts w:ascii="Arial" w:hAnsi="Arial" w:cs="Arial"/>
          <w:color w:val="000000"/>
          <w:sz w:val="16"/>
          <w:szCs w:val="16"/>
        </w:rPr>
        <w:t>GPS unit error (meters)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color w:val="000000"/>
          <w:sz w:val="16"/>
          <w:szCs w:val="16"/>
        </w:rPr>
        <w:tab/>
        <w:t>Access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w:t>
      </w:r>
      <w:r>
        <w:rPr>
          <w:rFonts w:ascii="Arial" w:hAnsi="Arial" w:cs="Arial"/>
          <w:szCs w:val="24"/>
        </w:rPr>
        <w:tab/>
      </w:r>
      <w:r>
        <w:rPr>
          <w:rFonts w:ascii="Arial" w:hAnsi="Arial" w:cs="Arial"/>
          <w:color w:val="000000"/>
          <w:sz w:val="16"/>
          <w:szCs w:val="16"/>
        </w:rPr>
        <w:t xml:space="preserve">Road and trail used to travel to the transect </w:t>
      </w:r>
    </w:p>
    <w:p w:rsidR="00C675D0" w:rsidRDefault="00C675D0" w:rsidP="00C675D0">
      <w:pPr>
        <w:widowControl w:val="0"/>
        <w:tabs>
          <w:tab w:val="left" w:pos="5400"/>
        </w:tabs>
        <w:autoSpaceDE w:val="0"/>
        <w:autoSpaceDN w:val="0"/>
        <w:adjustRightInd w:val="0"/>
        <w:rPr>
          <w:rFonts w:ascii="Arial" w:hAnsi="Arial" w:cs="Arial"/>
          <w:color w:val="000000"/>
          <w:sz w:val="16"/>
          <w:szCs w:val="16"/>
        </w:rPr>
      </w:pPr>
      <w:r>
        <w:rPr>
          <w:rFonts w:ascii="Arial" w:hAnsi="Arial" w:cs="Arial"/>
          <w:szCs w:val="24"/>
        </w:rPr>
        <w:tab/>
      </w:r>
      <w:proofErr w:type="gramStart"/>
      <w:r>
        <w:rPr>
          <w:rFonts w:ascii="Arial" w:hAnsi="Arial" w:cs="Arial"/>
          <w:color w:val="000000"/>
          <w:sz w:val="16"/>
          <w:szCs w:val="16"/>
        </w:rPr>
        <w:t>origin</w:t>
      </w:r>
      <w:proofErr w:type="gramEnd"/>
      <w:r>
        <w:rPr>
          <w:rFonts w:ascii="Arial" w:hAnsi="Arial" w:cs="Arial"/>
          <w:color w:val="000000"/>
          <w:sz w:val="16"/>
          <w:szCs w:val="16"/>
        </w:rPr>
        <w:t xml:space="preserve"> (i.e., the point where monitoring begins)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color w:val="000000"/>
          <w:sz w:val="16"/>
          <w:szCs w:val="16"/>
        </w:rPr>
        <w:tab/>
        <w:t>Off_Trail</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w:t>
      </w:r>
      <w:r>
        <w:rPr>
          <w:rFonts w:ascii="Arial" w:hAnsi="Arial" w:cs="Arial"/>
          <w:szCs w:val="24"/>
        </w:rPr>
        <w:tab/>
      </w:r>
      <w:r>
        <w:rPr>
          <w:rFonts w:ascii="Arial" w:hAnsi="Arial" w:cs="Arial"/>
          <w:color w:val="000000"/>
          <w:sz w:val="16"/>
          <w:szCs w:val="16"/>
        </w:rPr>
        <w:t xml:space="preserve">Location where field crew leaves access </w:t>
      </w:r>
    </w:p>
    <w:p w:rsidR="00C675D0" w:rsidRPr="00AD25CC" w:rsidRDefault="00C675D0" w:rsidP="00C675D0">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proofErr w:type="gramStart"/>
      <w:r>
        <w:rPr>
          <w:rFonts w:ascii="Arial" w:hAnsi="Arial" w:cs="Arial"/>
          <w:color w:val="000000"/>
          <w:sz w:val="16"/>
          <w:szCs w:val="16"/>
        </w:rPr>
        <w:t>road/trail</w:t>
      </w:r>
      <w:proofErr w:type="gramEnd"/>
      <w:r>
        <w:rPr>
          <w:rFonts w:ascii="Arial" w:hAnsi="Arial" w:cs="Arial"/>
          <w:color w:val="000000"/>
          <w:sz w:val="16"/>
          <w:szCs w:val="16"/>
        </w:rPr>
        <w:t xml:space="preserve"> &amp; azimuth to transect origin</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Route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w:t>
      </w:r>
      <w:r>
        <w:rPr>
          <w:rFonts w:ascii="Arial" w:hAnsi="Arial" w:cs="Arial"/>
          <w:szCs w:val="24"/>
        </w:rPr>
        <w:tab/>
      </w:r>
      <w:r>
        <w:rPr>
          <w:rFonts w:ascii="Arial" w:hAnsi="Arial" w:cs="Arial"/>
          <w:color w:val="000000"/>
          <w:sz w:val="16"/>
          <w:szCs w:val="16"/>
        </w:rPr>
        <w:t>Describes route to the transect origin including</w:t>
      </w:r>
    </w:p>
    <w:p w:rsidR="00C675D0" w:rsidRDefault="00C675D0" w:rsidP="00C675D0">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proofErr w:type="gramStart"/>
      <w:r>
        <w:rPr>
          <w:rFonts w:ascii="Arial" w:hAnsi="Arial" w:cs="Arial"/>
          <w:color w:val="000000"/>
          <w:sz w:val="16"/>
          <w:szCs w:val="16"/>
        </w:rPr>
        <w:t>hand</w:t>
      </w:r>
      <w:proofErr w:type="gramEnd"/>
      <w:r>
        <w:rPr>
          <w:rFonts w:ascii="Arial" w:hAnsi="Arial" w:cs="Arial"/>
          <w:color w:val="000000"/>
          <w:sz w:val="16"/>
          <w:szCs w:val="16"/>
        </w:rPr>
        <w:t xml:space="preserve"> drawn maps, transect layout, and </w:t>
      </w:r>
    </w:p>
    <w:p w:rsidR="00C675D0" w:rsidRDefault="00C675D0" w:rsidP="00C675D0">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proofErr w:type="gramStart"/>
      <w:r>
        <w:rPr>
          <w:rFonts w:ascii="Arial" w:hAnsi="Arial" w:cs="Arial"/>
          <w:color w:val="000000"/>
          <w:sz w:val="16"/>
          <w:szCs w:val="16"/>
        </w:rPr>
        <w:t>reference</w:t>
      </w:r>
      <w:proofErr w:type="gramEnd"/>
      <w:r>
        <w:rPr>
          <w:rFonts w:ascii="Arial" w:hAnsi="Arial" w:cs="Arial"/>
          <w:color w:val="000000"/>
          <w:sz w:val="16"/>
          <w:szCs w:val="16"/>
        </w:rPr>
        <w:t xml:space="preserve"> features. Also describe exit route </w:t>
      </w:r>
    </w:p>
    <w:p w:rsidR="00C675D0" w:rsidRDefault="00C675D0" w:rsidP="00C675D0">
      <w:pPr>
        <w:widowControl w:val="0"/>
        <w:tabs>
          <w:tab w:val="left" w:pos="5400"/>
        </w:tabs>
        <w:autoSpaceDE w:val="0"/>
        <w:autoSpaceDN w:val="0"/>
        <w:adjustRightInd w:val="0"/>
        <w:rPr>
          <w:rFonts w:ascii="Arial" w:hAnsi="Arial" w:cs="Arial"/>
          <w:color w:val="000000"/>
          <w:sz w:val="16"/>
          <w:szCs w:val="16"/>
        </w:rPr>
      </w:pPr>
      <w:r>
        <w:rPr>
          <w:rFonts w:ascii="Arial" w:hAnsi="Arial" w:cs="Arial"/>
          <w:szCs w:val="24"/>
        </w:rPr>
        <w:tab/>
      </w:r>
      <w:proofErr w:type="gramStart"/>
      <w:r>
        <w:rPr>
          <w:rFonts w:ascii="Arial" w:hAnsi="Arial" w:cs="Arial"/>
          <w:color w:val="000000"/>
          <w:sz w:val="16"/>
          <w:szCs w:val="16"/>
        </w:rPr>
        <w:t>from</w:t>
      </w:r>
      <w:proofErr w:type="gramEnd"/>
      <w:r>
        <w:rPr>
          <w:rFonts w:ascii="Arial" w:hAnsi="Arial" w:cs="Arial"/>
          <w:color w:val="000000"/>
          <w:sz w:val="16"/>
          <w:szCs w:val="16"/>
        </w:rPr>
        <w:t xml:space="preserve"> the transect endpoint if different than </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color w:val="000000"/>
          <w:sz w:val="16"/>
          <w:szCs w:val="16"/>
        </w:rPr>
        <w:tab/>
        <w:t>Map</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Boolean</w:t>
      </w:r>
      <w:r>
        <w:rPr>
          <w:rFonts w:ascii="Arial" w:hAnsi="Arial" w:cs="Arial"/>
          <w:szCs w:val="24"/>
        </w:rPr>
        <w:tab/>
      </w:r>
      <w:r>
        <w:rPr>
          <w:rFonts w:ascii="Arial" w:hAnsi="Arial" w:cs="Arial"/>
          <w:color w:val="000000"/>
          <w:sz w:val="16"/>
          <w:szCs w:val="16"/>
        </w:rPr>
        <w:t>-</w:t>
      </w:r>
      <w:r>
        <w:rPr>
          <w:rFonts w:ascii="Arial" w:hAnsi="Arial" w:cs="Arial"/>
          <w:szCs w:val="24"/>
        </w:rPr>
        <w:tab/>
      </w:r>
      <w:r>
        <w:rPr>
          <w:rFonts w:ascii="Arial" w:hAnsi="Arial" w:cs="Arial"/>
          <w:color w:val="000000"/>
          <w:sz w:val="16"/>
          <w:szCs w:val="16"/>
        </w:rPr>
        <w:t>Is a map available?</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Map_Date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w:t>
      </w:r>
      <w:r>
        <w:rPr>
          <w:rFonts w:ascii="Arial" w:hAnsi="Arial" w:cs="Arial"/>
          <w:szCs w:val="24"/>
        </w:rPr>
        <w:tab/>
      </w:r>
      <w:r>
        <w:rPr>
          <w:rFonts w:ascii="Arial" w:hAnsi="Arial" w:cs="Arial"/>
          <w:color w:val="000000"/>
          <w:sz w:val="16"/>
          <w:szCs w:val="16"/>
        </w:rPr>
        <w:t>Date of most recent map revision</w:t>
      </w:r>
    </w:p>
    <w:p w:rsidR="00C675D0" w:rsidRPr="00AD25CC"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szCs w:val="24"/>
        </w:rPr>
        <w:tab/>
      </w:r>
      <w:r>
        <w:rPr>
          <w:rFonts w:ascii="Arial" w:hAnsi="Arial" w:cs="Arial"/>
          <w:color w:val="000000"/>
          <w:sz w:val="16"/>
          <w:szCs w:val="16"/>
        </w:rPr>
        <w:t>Map_Revised_By</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Person who made the map revision</w:t>
      </w:r>
      <w:r>
        <w:rPr>
          <w:rFonts w:ascii="Arial" w:hAnsi="Arial" w:cs="Arial"/>
          <w:szCs w:val="24"/>
        </w:rPr>
        <w:tab/>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color w:val="000000"/>
          <w:sz w:val="16"/>
          <w:szCs w:val="16"/>
        </w:rPr>
        <w:tab/>
        <w:t>Transect_Entered_By</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Person who created this record</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color w:val="000000"/>
          <w:sz w:val="16"/>
          <w:szCs w:val="16"/>
        </w:rPr>
        <w:tab/>
        <w:t>Transect_Entered_Date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w:t>
      </w:r>
      <w:r>
        <w:rPr>
          <w:rFonts w:ascii="Arial" w:hAnsi="Arial" w:cs="Arial"/>
          <w:szCs w:val="24"/>
        </w:rPr>
        <w:tab/>
      </w:r>
      <w:r>
        <w:rPr>
          <w:rFonts w:ascii="Arial" w:hAnsi="Arial" w:cs="Arial"/>
          <w:color w:val="000000"/>
          <w:sz w:val="16"/>
          <w:szCs w:val="16"/>
        </w:rPr>
        <w:t>Time stamp for record creation</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color w:val="000000"/>
          <w:sz w:val="16"/>
          <w:szCs w:val="16"/>
        </w:rPr>
        <w:tab/>
        <w:t>Transect_Updated_By</w:t>
      </w:r>
      <w:r>
        <w:rPr>
          <w:rFonts w:ascii="Arial" w:hAnsi="Arial" w:cs="Arial"/>
          <w:color w:val="000000"/>
          <w:sz w:val="16"/>
          <w:szCs w:val="16"/>
        </w:rPr>
        <w:tab/>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Person who made the most recent edits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color w:val="000000"/>
          <w:sz w:val="16"/>
          <w:szCs w:val="16"/>
        </w:rPr>
        <w:tab/>
        <w:t>Transect_Updated_Date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w:t>
      </w:r>
      <w:r>
        <w:rPr>
          <w:rFonts w:ascii="Arial" w:hAnsi="Arial" w:cs="Arial"/>
          <w:szCs w:val="24"/>
        </w:rPr>
        <w:tab/>
      </w:r>
      <w:r>
        <w:rPr>
          <w:rFonts w:ascii="Arial" w:hAnsi="Arial" w:cs="Arial"/>
          <w:color w:val="000000"/>
          <w:sz w:val="16"/>
          <w:szCs w:val="16"/>
        </w:rPr>
        <w:t>Date of the last update to this record</w:t>
      </w:r>
    </w:p>
    <w:p w:rsidR="00691686" w:rsidRDefault="00CD39C7" w:rsidP="00691686">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color w:val="000000"/>
          <w:sz w:val="16"/>
          <w:szCs w:val="16"/>
        </w:rPr>
        <w:t xml:space="preserve">  </w:t>
      </w:r>
      <w:r w:rsidR="00691686">
        <w:rPr>
          <w:rFonts w:ascii="Arial" w:hAnsi="Arial" w:cs="Arial"/>
          <w:color w:val="000000"/>
          <w:sz w:val="16"/>
          <w:szCs w:val="16"/>
        </w:rPr>
        <w:t>Transect_Verified</w:t>
      </w:r>
      <w:r w:rsidR="00691686">
        <w:rPr>
          <w:rFonts w:ascii="Arial" w:hAnsi="Arial" w:cs="Arial"/>
          <w:color w:val="000000"/>
          <w:sz w:val="16"/>
          <w:szCs w:val="16"/>
        </w:rPr>
        <w:tab/>
        <w:t>No</w:t>
      </w:r>
      <w:r w:rsidR="00691686">
        <w:rPr>
          <w:rFonts w:ascii="Arial" w:hAnsi="Arial" w:cs="Arial"/>
          <w:color w:val="000000"/>
          <w:sz w:val="16"/>
          <w:szCs w:val="16"/>
        </w:rPr>
        <w:tab/>
        <w:t>Boolean</w:t>
      </w:r>
      <w:r w:rsidR="00691686">
        <w:rPr>
          <w:rFonts w:ascii="Arial" w:hAnsi="Arial" w:cs="Arial"/>
          <w:color w:val="000000"/>
          <w:sz w:val="16"/>
          <w:szCs w:val="16"/>
        </w:rPr>
        <w:tab/>
        <w:t>-</w:t>
      </w:r>
      <w:r w:rsidR="00691686">
        <w:rPr>
          <w:rFonts w:ascii="Arial" w:hAnsi="Arial" w:cs="Arial"/>
          <w:color w:val="000000"/>
          <w:sz w:val="16"/>
          <w:szCs w:val="16"/>
        </w:rPr>
        <w:tab/>
        <w:t>Has the record been verified</w:t>
      </w:r>
    </w:p>
    <w:p w:rsidR="00691686" w:rsidRDefault="00691686" w:rsidP="00691686">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color w:val="000000"/>
          <w:sz w:val="16"/>
          <w:szCs w:val="16"/>
        </w:rPr>
        <w:tab/>
        <w:t>Transect_Verified_Date</w:t>
      </w:r>
      <w:r>
        <w:rPr>
          <w:rFonts w:ascii="Arial" w:hAnsi="Arial" w:cs="Arial"/>
          <w:color w:val="000000"/>
          <w:sz w:val="16"/>
          <w:szCs w:val="16"/>
        </w:rPr>
        <w:tab/>
        <w:t>No</w:t>
      </w:r>
      <w:r>
        <w:rPr>
          <w:rFonts w:ascii="Arial" w:hAnsi="Arial" w:cs="Arial"/>
          <w:color w:val="000000"/>
          <w:sz w:val="16"/>
          <w:szCs w:val="16"/>
        </w:rPr>
        <w:tab/>
        <w:t>Date/Time</w:t>
      </w:r>
      <w:r>
        <w:rPr>
          <w:rFonts w:ascii="Arial" w:hAnsi="Arial" w:cs="Arial"/>
          <w:color w:val="000000"/>
          <w:sz w:val="16"/>
          <w:szCs w:val="16"/>
        </w:rPr>
        <w:tab/>
        <w:t>-</w:t>
      </w:r>
      <w:r>
        <w:rPr>
          <w:rFonts w:ascii="Arial" w:hAnsi="Arial" w:cs="Arial"/>
          <w:color w:val="000000"/>
          <w:sz w:val="16"/>
          <w:szCs w:val="16"/>
        </w:rPr>
        <w:tab/>
        <w:t>Date the record was verified</w:t>
      </w:r>
    </w:p>
    <w:p w:rsidR="00691686" w:rsidRDefault="00691686" w:rsidP="00691686">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color w:val="000000"/>
          <w:sz w:val="16"/>
          <w:szCs w:val="16"/>
        </w:rPr>
        <w:tab/>
        <w:t>Transect_Verified_By</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t>Person who verified the record</w:t>
      </w:r>
    </w:p>
    <w:p w:rsidR="00691686" w:rsidRDefault="00691686" w:rsidP="00691686">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color w:val="000000"/>
          <w:sz w:val="16"/>
          <w:szCs w:val="16"/>
        </w:rPr>
        <w:tab/>
        <w:t>Transect_Certified</w:t>
      </w:r>
      <w:r>
        <w:rPr>
          <w:rFonts w:ascii="Arial" w:hAnsi="Arial" w:cs="Arial"/>
          <w:color w:val="000000"/>
          <w:sz w:val="16"/>
          <w:szCs w:val="16"/>
        </w:rPr>
        <w:tab/>
        <w:t>No</w:t>
      </w:r>
      <w:r>
        <w:rPr>
          <w:rFonts w:ascii="Arial" w:hAnsi="Arial" w:cs="Arial"/>
          <w:color w:val="000000"/>
          <w:sz w:val="16"/>
          <w:szCs w:val="16"/>
        </w:rPr>
        <w:tab/>
        <w:t>Boolean</w:t>
      </w:r>
      <w:r>
        <w:rPr>
          <w:rFonts w:ascii="Arial" w:hAnsi="Arial" w:cs="Arial"/>
          <w:color w:val="000000"/>
          <w:sz w:val="16"/>
          <w:szCs w:val="16"/>
        </w:rPr>
        <w:tab/>
        <w:t>-</w:t>
      </w:r>
      <w:r>
        <w:rPr>
          <w:rFonts w:ascii="Arial" w:hAnsi="Arial" w:cs="Arial"/>
          <w:color w:val="000000"/>
          <w:sz w:val="16"/>
          <w:szCs w:val="16"/>
        </w:rPr>
        <w:tab/>
        <w:t>Has the record been certified</w:t>
      </w:r>
    </w:p>
    <w:p w:rsidR="00691686" w:rsidRDefault="00691686" w:rsidP="00691686">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color w:val="000000"/>
          <w:sz w:val="16"/>
          <w:szCs w:val="16"/>
        </w:rPr>
        <w:tab/>
        <w:t>Transect_Certified_Date</w:t>
      </w:r>
      <w:r>
        <w:rPr>
          <w:rFonts w:ascii="Arial" w:hAnsi="Arial" w:cs="Arial"/>
          <w:color w:val="000000"/>
          <w:sz w:val="16"/>
          <w:szCs w:val="16"/>
        </w:rPr>
        <w:tab/>
        <w:t>No</w:t>
      </w:r>
      <w:r>
        <w:rPr>
          <w:rFonts w:ascii="Arial" w:hAnsi="Arial" w:cs="Arial"/>
          <w:color w:val="000000"/>
          <w:sz w:val="16"/>
          <w:szCs w:val="16"/>
        </w:rPr>
        <w:tab/>
        <w:t>Date/Time</w:t>
      </w:r>
      <w:r>
        <w:rPr>
          <w:rFonts w:ascii="Arial" w:hAnsi="Arial" w:cs="Arial"/>
          <w:color w:val="000000"/>
          <w:sz w:val="16"/>
          <w:szCs w:val="16"/>
        </w:rPr>
        <w:tab/>
        <w:t>-</w:t>
      </w:r>
      <w:r>
        <w:rPr>
          <w:rFonts w:ascii="Arial" w:hAnsi="Arial" w:cs="Arial"/>
          <w:color w:val="000000"/>
          <w:sz w:val="16"/>
          <w:szCs w:val="16"/>
        </w:rPr>
        <w:tab/>
        <w:t>Date the record was certified</w:t>
      </w:r>
    </w:p>
    <w:p w:rsidR="00691686" w:rsidRDefault="00691686" w:rsidP="00691686">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color w:val="000000"/>
          <w:sz w:val="16"/>
          <w:szCs w:val="16"/>
        </w:rPr>
        <w:tab/>
        <w:t>Transect_Certified_By</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t>Person who certified the record</w:t>
      </w:r>
    </w:p>
    <w:p w:rsidR="00C675D0" w:rsidRPr="00151EBB"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color w:val="000000"/>
          <w:sz w:val="16"/>
          <w:szCs w:val="16"/>
        </w:rPr>
        <w:tab/>
        <w:t>Transect_Notes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w:t>
      </w:r>
      <w:r>
        <w:rPr>
          <w:rFonts w:ascii="Arial" w:hAnsi="Arial" w:cs="Arial"/>
          <w:szCs w:val="24"/>
        </w:rPr>
        <w:tab/>
      </w:r>
      <w:r>
        <w:rPr>
          <w:rFonts w:ascii="Arial" w:hAnsi="Arial" w:cs="Arial"/>
          <w:color w:val="000000"/>
          <w:sz w:val="16"/>
          <w:szCs w:val="16"/>
        </w:rPr>
        <w:t>Other notes about the transect</w:t>
      </w:r>
      <w:r w:rsidR="00D728CF">
        <w:rPr>
          <w:noProof/>
        </w:rPr>
        <mc:AlternateContent>
          <mc:Choice Requires="wps">
            <w:drawing>
              <wp:anchor distT="0" distB="0" distL="114300" distR="114300" simplePos="0" relativeHeight="251662336" behindDoc="0" locked="0" layoutInCell="1" allowOverlap="1">
                <wp:simplePos x="0" y="0"/>
                <wp:positionH relativeFrom="column">
                  <wp:posOffset>-46355</wp:posOffset>
                </wp:positionH>
                <wp:positionV relativeFrom="paragraph">
                  <wp:posOffset>301625</wp:posOffset>
                </wp:positionV>
                <wp:extent cx="5492750" cy="635"/>
                <wp:effectExtent l="0" t="0" r="12700" b="37465"/>
                <wp:wrapNone/>
                <wp:docPr id="549" name="AutoShape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27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60" o:spid="_x0000_s1026" type="#_x0000_t32" style="position:absolute;margin-left:-3.65pt;margin-top:23.75pt;width:432.5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"/>
            </w:pict>
          </mc:Fallback>
        </mc:AlternateContent>
      </w:r>
    </w:p>
    <w:p w:rsidR="00C675D0" w:rsidRPr="00151EBB"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b/>
          <w:bCs/>
          <w:color w:val="000000"/>
          <w:sz w:val="20"/>
          <w:szCs w:val="20"/>
        </w:rPr>
        <w:br/>
      </w:r>
      <w:proofErr w:type="gramStart"/>
      <w:r>
        <w:rPr>
          <w:rFonts w:ascii="Arial" w:hAnsi="Arial" w:cs="Arial"/>
          <w:b/>
          <w:bCs/>
          <w:color w:val="000000"/>
          <w:sz w:val="20"/>
          <w:szCs w:val="20"/>
        </w:rPr>
        <w:t>tbl</w:t>
      </w:r>
      <w:proofErr w:type="gramEnd"/>
      <w:r>
        <w:rPr>
          <w:rFonts w:ascii="Arial" w:hAnsi="Arial" w:cs="Arial"/>
          <w:b/>
          <w:bCs/>
          <w:color w:val="000000"/>
          <w:sz w:val="20"/>
          <w:szCs w:val="20"/>
        </w:rPr>
        <w:t>_</w:t>
      </w:r>
      <w:r w:rsidRPr="00755463">
        <w:rPr>
          <w:rFonts w:ascii="Arial" w:hAnsi="Arial" w:cs="Arial"/>
          <w:b/>
          <w:bCs/>
          <w:color w:val="000000"/>
          <w:sz w:val="20"/>
          <w:szCs w:val="20"/>
        </w:rPr>
        <w:t xml:space="preserve"> </w:t>
      </w:r>
      <w:r>
        <w:rPr>
          <w:rFonts w:ascii="Arial" w:hAnsi="Arial" w:cs="Arial"/>
          <w:b/>
          <w:bCs/>
          <w:color w:val="000000"/>
          <w:sz w:val="20"/>
          <w:szCs w:val="20"/>
        </w:rPr>
        <w:t>Events: Data collection event for a given location</w:t>
      </w:r>
    </w:p>
    <w:tbl>
      <w:tblPr>
        <w:tblW w:w="8658" w:type="dxa"/>
        <w:tblBorders>
          <w:top w:val="single" w:sz="4" w:space="0" w:color="auto"/>
          <w:bottom w:val="single" w:sz="12" w:space="0" w:color="auto"/>
        </w:tblBorders>
        <w:tblLook w:val="01E0" w:firstRow="1" w:lastRow="1" w:firstColumn="1" w:lastColumn="1" w:noHBand="0" w:noVBand="0"/>
      </w:tblPr>
      <w:tblGrid>
        <w:gridCol w:w="2358"/>
        <w:gridCol w:w="1170"/>
        <w:gridCol w:w="1287"/>
        <w:gridCol w:w="537"/>
        <w:gridCol w:w="3306"/>
      </w:tblGrid>
      <w:tr w:rsidR="00C675D0" w:rsidRPr="00142866" w:rsidTr="00580323">
        <w:tc>
          <w:tcPr>
            <w:tcW w:w="2358"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Field </w:t>
            </w:r>
          </w:p>
        </w:tc>
        <w:tc>
          <w:tcPr>
            <w:tcW w:w="1170"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Primary?</w:t>
            </w:r>
          </w:p>
        </w:tc>
        <w:tc>
          <w:tcPr>
            <w:tcW w:w="128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Data Type </w:t>
            </w:r>
          </w:p>
        </w:tc>
        <w:tc>
          <w:tcPr>
            <w:tcW w:w="53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1391" w:right="-1890" w:hanging="1436"/>
              <w:rPr>
                <w:rFonts w:ascii="Arial" w:hAnsi="Arial"/>
              </w:rPr>
            </w:pPr>
            <w:r w:rsidRPr="00163E07">
              <w:rPr>
                <w:rFonts w:ascii="Arial" w:hAnsi="Arial" w:cs="Arial"/>
                <w:b/>
                <w:i/>
                <w:iCs/>
                <w:color w:val="000000"/>
                <w:sz w:val="16"/>
                <w:szCs w:val="16"/>
              </w:rPr>
              <w:t xml:space="preserve">Size </w:t>
            </w:r>
          </w:p>
        </w:tc>
        <w:tc>
          <w:tcPr>
            <w:tcW w:w="3306"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48"/>
              <w:rPr>
                <w:rFonts w:ascii="Arial" w:hAnsi="Arial" w:cs="Arial"/>
                <w:b/>
                <w:i/>
                <w:iCs/>
                <w:color w:val="000000"/>
                <w:sz w:val="21"/>
                <w:szCs w:val="21"/>
              </w:rPr>
            </w:pPr>
            <w:r w:rsidRPr="00163E07">
              <w:rPr>
                <w:rFonts w:ascii="Arial" w:hAnsi="Arial" w:cs="Arial"/>
                <w:b/>
                <w:i/>
                <w:iCs/>
                <w:color w:val="000000"/>
                <w:sz w:val="16"/>
                <w:szCs w:val="16"/>
              </w:rPr>
              <w:t xml:space="preserve">Description </w:t>
            </w:r>
            <w:r>
              <w:rPr>
                <w:rFonts w:ascii="Arial" w:hAnsi="Arial" w:cs="Arial"/>
                <w:b/>
                <w:i/>
                <w:iCs/>
                <w:color w:val="000000"/>
                <w:sz w:val="16"/>
                <w:szCs w:val="16"/>
              </w:rPr>
              <w:br/>
            </w:r>
          </w:p>
        </w:tc>
      </w:tr>
    </w:tbl>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szCs w:val="24"/>
        </w:rPr>
        <w:tab/>
      </w:r>
      <w:r>
        <w:rPr>
          <w:rFonts w:ascii="Arial" w:hAnsi="Arial" w:cs="Arial"/>
          <w:color w:val="000000"/>
          <w:sz w:val="16"/>
          <w:szCs w:val="16"/>
        </w:rPr>
        <w:t>Event_ID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Unique identifier for event records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szCs w:val="24"/>
        </w:rPr>
      </w:pPr>
      <w:r>
        <w:rPr>
          <w:rFonts w:ascii="Arial" w:hAnsi="Arial" w:cs="Arial"/>
          <w:szCs w:val="24"/>
        </w:rPr>
        <w:tab/>
      </w:r>
      <w:r>
        <w:rPr>
          <w:rFonts w:ascii="Arial" w:hAnsi="Arial" w:cs="Arial"/>
          <w:color w:val="000000"/>
          <w:sz w:val="16"/>
          <w:szCs w:val="16"/>
        </w:rPr>
        <w:t>Transect_ID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tbl_Transects</w:t>
      </w:r>
      <w:r>
        <w:rPr>
          <w:rFonts w:ascii="Arial" w:hAnsi="Arial" w:cs="Arial"/>
          <w:szCs w:val="24"/>
        </w:rPr>
        <w:tab/>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szCs w:val="24"/>
        </w:rPr>
        <w:tab/>
      </w:r>
      <w:r>
        <w:rPr>
          <w:rFonts w:ascii="Arial" w:hAnsi="Arial" w:cs="Arial"/>
          <w:color w:val="000000"/>
          <w:sz w:val="16"/>
          <w:szCs w:val="16"/>
        </w:rPr>
        <w:t>Start_Date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w:t>
      </w:r>
      <w:r>
        <w:rPr>
          <w:rFonts w:ascii="Arial" w:hAnsi="Arial" w:cs="Arial"/>
          <w:szCs w:val="24"/>
        </w:rPr>
        <w:tab/>
      </w:r>
      <w:r>
        <w:rPr>
          <w:rFonts w:ascii="Arial" w:hAnsi="Arial" w:cs="Arial"/>
          <w:color w:val="000000"/>
          <w:sz w:val="16"/>
          <w:szCs w:val="16"/>
        </w:rPr>
        <w:t>Starting date for the event</w:t>
      </w:r>
    </w:p>
    <w:p w:rsidR="00C675D0" w:rsidRPr="00AD25CC"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color w:val="000000"/>
          <w:sz w:val="16"/>
          <w:szCs w:val="16"/>
        </w:rPr>
        <w:tab/>
        <w:t>End_Date</w:t>
      </w:r>
      <w:r>
        <w:rPr>
          <w:rFonts w:ascii="Arial" w:hAnsi="Arial" w:cs="Arial"/>
          <w:color w:val="000000"/>
          <w:sz w:val="16"/>
          <w:szCs w:val="16"/>
        </w:rPr>
        <w:tab/>
        <w:t>No</w:t>
      </w:r>
      <w:r>
        <w:rPr>
          <w:rFonts w:ascii="Arial" w:hAnsi="Arial" w:cs="Arial"/>
          <w:color w:val="000000"/>
          <w:sz w:val="16"/>
          <w:szCs w:val="16"/>
        </w:rPr>
        <w:tab/>
        <w:t>Date/Time</w:t>
      </w:r>
      <w:r>
        <w:rPr>
          <w:rFonts w:ascii="Arial" w:hAnsi="Arial" w:cs="Arial"/>
          <w:color w:val="000000"/>
          <w:sz w:val="16"/>
          <w:szCs w:val="16"/>
        </w:rPr>
        <w:tab/>
        <w:t>-</w:t>
      </w:r>
      <w:r>
        <w:rPr>
          <w:rFonts w:ascii="Arial" w:hAnsi="Arial" w:cs="Arial"/>
          <w:color w:val="000000"/>
          <w:sz w:val="16"/>
          <w:szCs w:val="16"/>
        </w:rPr>
        <w:tab/>
        <w:t>Ending date for the event</w:t>
      </w:r>
    </w:p>
    <w:p w:rsidR="00C675D0" w:rsidRPr="00A54BFD"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szCs w:val="24"/>
        </w:rPr>
        <w:lastRenderedPageBreak/>
        <w:tab/>
      </w:r>
      <w:r>
        <w:rPr>
          <w:rFonts w:ascii="Arial" w:hAnsi="Arial" w:cs="Arial"/>
          <w:color w:val="000000"/>
          <w:sz w:val="16"/>
          <w:szCs w:val="16"/>
        </w:rPr>
        <w:t>Start_Time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w:t>
      </w:r>
      <w:r>
        <w:rPr>
          <w:rFonts w:ascii="Arial" w:hAnsi="Arial" w:cs="Arial"/>
          <w:szCs w:val="24"/>
        </w:rPr>
        <w:tab/>
      </w:r>
      <w:r>
        <w:rPr>
          <w:rFonts w:ascii="Arial" w:hAnsi="Arial" w:cs="Arial"/>
          <w:color w:val="000000"/>
          <w:sz w:val="16"/>
          <w:szCs w:val="16"/>
        </w:rPr>
        <w:t>Starting time for the event</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color w:val="000000"/>
          <w:sz w:val="16"/>
          <w:szCs w:val="16"/>
        </w:rPr>
        <w:tab/>
        <w:t>End_Time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w:t>
      </w:r>
      <w:r>
        <w:rPr>
          <w:rFonts w:ascii="Arial" w:hAnsi="Arial" w:cs="Arial"/>
          <w:szCs w:val="24"/>
        </w:rPr>
        <w:tab/>
      </w:r>
      <w:r>
        <w:rPr>
          <w:rFonts w:ascii="Arial" w:hAnsi="Arial" w:cs="Arial"/>
          <w:color w:val="000000"/>
          <w:sz w:val="16"/>
          <w:szCs w:val="16"/>
        </w:rPr>
        <w:t>Ending time for the event</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szCs w:val="24"/>
        </w:rPr>
        <w:tab/>
      </w:r>
      <w:r>
        <w:rPr>
          <w:rFonts w:ascii="Arial" w:hAnsi="Arial" w:cs="Arial"/>
          <w:color w:val="000000"/>
          <w:sz w:val="16"/>
          <w:szCs w:val="16"/>
        </w:rPr>
        <w:t>Entered_By</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Person who entered the data for this event</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szCs w:val="24"/>
        </w:rPr>
      </w:pPr>
      <w:r>
        <w:rPr>
          <w:rFonts w:ascii="Arial" w:hAnsi="Arial" w:cs="Arial"/>
          <w:color w:val="000000"/>
          <w:sz w:val="16"/>
          <w:szCs w:val="16"/>
        </w:rPr>
        <w:tab/>
        <w:t>Entered_Date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w:t>
      </w:r>
      <w:r>
        <w:rPr>
          <w:rFonts w:ascii="Arial" w:hAnsi="Arial" w:cs="Arial"/>
          <w:szCs w:val="24"/>
        </w:rPr>
        <w:tab/>
      </w:r>
      <w:r>
        <w:rPr>
          <w:rFonts w:ascii="Arial" w:hAnsi="Arial" w:cs="Arial"/>
          <w:color w:val="000000"/>
          <w:sz w:val="16"/>
          <w:szCs w:val="16"/>
        </w:rPr>
        <w:t>Date on which data entry occurred</w:t>
      </w:r>
      <w:r>
        <w:rPr>
          <w:rFonts w:ascii="Arial" w:hAnsi="Arial" w:cs="Arial"/>
          <w:szCs w:val="24"/>
        </w:rPr>
        <w:tab/>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szCs w:val="24"/>
        </w:rPr>
        <w:tab/>
      </w:r>
      <w:r>
        <w:rPr>
          <w:rFonts w:ascii="Arial" w:hAnsi="Arial" w:cs="Arial"/>
          <w:color w:val="000000"/>
          <w:sz w:val="16"/>
          <w:szCs w:val="16"/>
        </w:rPr>
        <w:t>Updated_By</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sidRPr="00DF2F3F">
        <w:rPr>
          <w:rFonts w:ascii="Arial" w:hAnsi="Arial" w:cs="Arial"/>
          <w:color w:val="000000"/>
          <w:sz w:val="16"/>
          <w:szCs w:val="16"/>
        </w:rPr>
        <w:t>Person who made the most recent updates</w:t>
      </w:r>
    </w:p>
    <w:p w:rsidR="00C675D0" w:rsidRPr="00AD25CC"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color w:val="000000"/>
          <w:sz w:val="16"/>
          <w:szCs w:val="16"/>
        </w:rPr>
        <w:tab/>
        <w:t>Updated_Date</w:t>
      </w:r>
      <w:r>
        <w:rPr>
          <w:rFonts w:ascii="Arial" w:hAnsi="Arial" w:cs="Arial"/>
          <w:color w:val="000000"/>
          <w:sz w:val="16"/>
          <w:szCs w:val="16"/>
        </w:rPr>
        <w:tab/>
        <w:t>No</w:t>
      </w:r>
      <w:r>
        <w:rPr>
          <w:rFonts w:ascii="Arial" w:hAnsi="Arial" w:cs="Arial"/>
          <w:color w:val="000000"/>
          <w:sz w:val="16"/>
          <w:szCs w:val="16"/>
        </w:rPr>
        <w:tab/>
        <w:t>Date/Time</w:t>
      </w:r>
      <w:r>
        <w:rPr>
          <w:rFonts w:ascii="Arial" w:hAnsi="Arial" w:cs="Arial"/>
          <w:color w:val="000000"/>
          <w:sz w:val="16"/>
          <w:szCs w:val="16"/>
        </w:rPr>
        <w:tab/>
        <w:t>-</w:t>
      </w:r>
      <w:r>
        <w:rPr>
          <w:rFonts w:ascii="Arial" w:hAnsi="Arial" w:cs="Arial"/>
          <w:color w:val="000000"/>
          <w:sz w:val="16"/>
          <w:szCs w:val="16"/>
        </w:rPr>
        <w:tab/>
        <w:t>Date of the most recent edits</w:t>
      </w:r>
    </w:p>
    <w:p w:rsidR="00C675D0" w:rsidRPr="00A54BFD"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szCs w:val="24"/>
        </w:rPr>
        <w:tab/>
      </w:r>
      <w:r>
        <w:rPr>
          <w:rFonts w:ascii="Arial" w:hAnsi="Arial" w:cs="Arial"/>
          <w:color w:val="000000"/>
          <w:sz w:val="16"/>
          <w:szCs w:val="16"/>
        </w:rPr>
        <w:t>Verified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Boolean</w:t>
      </w:r>
      <w:r>
        <w:rPr>
          <w:rFonts w:ascii="Arial" w:hAnsi="Arial" w:cs="Arial"/>
          <w:szCs w:val="24"/>
        </w:rPr>
        <w:tab/>
      </w:r>
      <w:r>
        <w:rPr>
          <w:rFonts w:ascii="Arial" w:hAnsi="Arial" w:cs="Arial"/>
          <w:color w:val="000000"/>
          <w:sz w:val="16"/>
          <w:szCs w:val="16"/>
        </w:rPr>
        <w:t>-</w:t>
      </w:r>
      <w:r>
        <w:rPr>
          <w:rFonts w:ascii="Arial" w:hAnsi="Arial" w:cs="Arial"/>
          <w:szCs w:val="24"/>
        </w:rPr>
        <w:tab/>
      </w:r>
      <w:r>
        <w:rPr>
          <w:rFonts w:ascii="Arial" w:hAnsi="Arial" w:cs="Arial"/>
          <w:color w:val="000000"/>
          <w:sz w:val="16"/>
          <w:szCs w:val="16"/>
        </w:rPr>
        <w:t>Has</w:t>
      </w:r>
      <w:r w:rsidRPr="00DF2F3F">
        <w:rPr>
          <w:rFonts w:ascii="Arial" w:hAnsi="Arial" w:cs="Arial"/>
          <w:color w:val="000000"/>
          <w:sz w:val="16"/>
          <w:szCs w:val="16"/>
        </w:rPr>
        <w:t xml:space="preserve"> the data has been verified</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color w:val="000000"/>
          <w:sz w:val="16"/>
          <w:szCs w:val="16"/>
        </w:rPr>
        <w:tab/>
        <w:t>Verified_By</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sidRPr="00453EF7">
        <w:rPr>
          <w:rFonts w:ascii="Arial" w:hAnsi="Arial" w:cs="Arial"/>
          <w:color w:val="000000"/>
          <w:sz w:val="16"/>
          <w:szCs w:val="16"/>
        </w:rPr>
        <w:t>Person who verified accurate data transcription</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szCs w:val="24"/>
        </w:rPr>
        <w:tab/>
      </w:r>
      <w:r>
        <w:rPr>
          <w:rFonts w:ascii="Arial" w:hAnsi="Arial" w:cs="Arial"/>
          <w:color w:val="000000"/>
          <w:sz w:val="16"/>
          <w:szCs w:val="16"/>
        </w:rPr>
        <w:t>Verified_Date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w:t>
      </w:r>
      <w:r>
        <w:rPr>
          <w:rFonts w:ascii="Arial" w:hAnsi="Arial" w:cs="Arial"/>
          <w:szCs w:val="24"/>
        </w:rPr>
        <w:tab/>
      </w:r>
      <w:r>
        <w:rPr>
          <w:rFonts w:ascii="Arial" w:hAnsi="Arial" w:cs="Arial"/>
          <w:color w:val="000000"/>
          <w:sz w:val="16"/>
          <w:szCs w:val="16"/>
        </w:rPr>
        <w:t>Date on which data were verified</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color w:val="000000"/>
          <w:sz w:val="16"/>
          <w:szCs w:val="16"/>
        </w:rPr>
        <w:tab/>
        <w:t>Certified_By</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Person who certified data for accuracy and</w:t>
      </w:r>
      <w:r>
        <w:rPr>
          <w:rFonts w:ascii="Arial" w:hAnsi="Arial" w:cs="Arial"/>
          <w:color w:val="000000"/>
          <w:sz w:val="16"/>
          <w:szCs w:val="16"/>
        </w:rPr>
        <w:br/>
      </w:r>
      <w:r>
        <w:rPr>
          <w:rFonts w:ascii="Arial" w:hAnsi="Arial" w:cs="Arial"/>
          <w:color w:val="000000"/>
          <w:sz w:val="16"/>
          <w:szCs w:val="16"/>
        </w:rPr>
        <w:tab/>
      </w:r>
      <w:r>
        <w:rPr>
          <w:rFonts w:ascii="Arial" w:hAnsi="Arial" w:cs="Arial"/>
          <w:color w:val="000000"/>
          <w:sz w:val="16"/>
          <w:szCs w:val="16"/>
        </w:rPr>
        <w:tab/>
      </w:r>
      <w:r>
        <w:rPr>
          <w:rFonts w:ascii="Arial" w:hAnsi="Arial" w:cs="Arial"/>
          <w:color w:val="000000"/>
          <w:sz w:val="16"/>
          <w:szCs w:val="16"/>
        </w:rPr>
        <w:tab/>
      </w:r>
      <w:r>
        <w:rPr>
          <w:rFonts w:ascii="Arial" w:hAnsi="Arial" w:cs="Arial"/>
          <w:color w:val="000000"/>
          <w:sz w:val="16"/>
          <w:szCs w:val="16"/>
        </w:rPr>
        <w:tab/>
      </w:r>
      <w:r>
        <w:rPr>
          <w:rFonts w:ascii="Arial" w:hAnsi="Arial" w:cs="Arial"/>
          <w:color w:val="000000"/>
          <w:sz w:val="16"/>
          <w:szCs w:val="16"/>
        </w:rPr>
        <w:tab/>
        <w:t>completeness</w:t>
      </w:r>
    </w:p>
    <w:p w:rsidR="00CD39C7"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szCs w:val="24"/>
        </w:rPr>
        <w:tab/>
      </w:r>
      <w:r>
        <w:rPr>
          <w:rFonts w:ascii="Arial" w:hAnsi="Arial" w:cs="Arial"/>
          <w:color w:val="000000"/>
          <w:sz w:val="16"/>
          <w:szCs w:val="16"/>
        </w:rPr>
        <w:t>Certified_Date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w:t>
      </w:r>
      <w:r>
        <w:rPr>
          <w:rFonts w:ascii="Arial" w:hAnsi="Arial" w:cs="Arial"/>
          <w:szCs w:val="24"/>
        </w:rPr>
        <w:tab/>
      </w:r>
      <w:r>
        <w:rPr>
          <w:rFonts w:ascii="Arial" w:hAnsi="Arial" w:cs="Arial"/>
          <w:color w:val="000000"/>
          <w:sz w:val="16"/>
          <w:szCs w:val="16"/>
        </w:rPr>
        <w:t>Data on which data were certified</w:t>
      </w:r>
      <w:r>
        <w:rPr>
          <w:rFonts w:ascii="Arial" w:hAnsi="Arial" w:cs="Arial"/>
          <w:color w:val="000000"/>
          <w:sz w:val="16"/>
          <w:szCs w:val="16"/>
        </w:rPr>
        <w:tab/>
      </w:r>
    </w:p>
    <w:p w:rsidR="00C675D0" w:rsidRDefault="00CD39C7"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color w:val="000000"/>
          <w:sz w:val="16"/>
          <w:szCs w:val="16"/>
        </w:rPr>
        <w:t xml:space="preserve">  </w:t>
      </w:r>
      <w:r w:rsidR="00C675D0">
        <w:rPr>
          <w:rFonts w:ascii="Arial" w:hAnsi="Arial" w:cs="Arial"/>
          <w:color w:val="000000"/>
          <w:sz w:val="16"/>
          <w:szCs w:val="16"/>
        </w:rPr>
        <w:t>Event_Notes</w:t>
      </w:r>
      <w:r w:rsidR="00D728CF">
        <w:rPr>
          <w:noProof/>
        </w:rPr>
        <mc:AlternateContent>
          <mc:Choice Requires="wps">
            <w:drawing>
              <wp:anchor distT="0" distB="0" distL="114300" distR="114300" simplePos="0" relativeHeight="251663360" behindDoc="0" locked="0" layoutInCell="1" allowOverlap="1">
                <wp:simplePos x="0" y="0"/>
                <wp:positionH relativeFrom="column">
                  <wp:posOffset>-46355</wp:posOffset>
                </wp:positionH>
                <wp:positionV relativeFrom="paragraph">
                  <wp:posOffset>301625</wp:posOffset>
                </wp:positionV>
                <wp:extent cx="5492750" cy="635"/>
                <wp:effectExtent l="0" t="0" r="12700" b="37465"/>
                <wp:wrapNone/>
                <wp:docPr id="548" name="AutoShap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27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61" o:spid="_x0000_s1026" type="#_x0000_t32" style="position:absolute;margin-left:-3.65pt;margin-top:23.75pt;width:432.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"/>
            </w:pict>
          </mc:Fallback>
        </mc:AlternateContent>
      </w:r>
      <w:r w:rsidR="00C675D0">
        <w:rPr>
          <w:rFonts w:ascii="Arial" w:hAnsi="Arial" w:cs="Arial"/>
          <w:color w:val="000000"/>
          <w:sz w:val="16"/>
          <w:szCs w:val="16"/>
        </w:rPr>
        <w:tab/>
        <w:t>No</w:t>
      </w:r>
      <w:r w:rsidR="00C675D0">
        <w:rPr>
          <w:rFonts w:ascii="Arial" w:hAnsi="Arial" w:cs="Arial"/>
          <w:color w:val="000000"/>
          <w:sz w:val="16"/>
          <w:szCs w:val="16"/>
        </w:rPr>
        <w:tab/>
        <w:t>Memo</w:t>
      </w:r>
      <w:r w:rsidR="00C675D0">
        <w:rPr>
          <w:rFonts w:ascii="Arial" w:hAnsi="Arial" w:cs="Arial"/>
          <w:color w:val="000000"/>
          <w:sz w:val="16"/>
          <w:szCs w:val="16"/>
        </w:rPr>
        <w:tab/>
        <w:t>-</w:t>
      </w:r>
      <w:r w:rsidR="00C675D0">
        <w:rPr>
          <w:rFonts w:ascii="Arial" w:hAnsi="Arial" w:cs="Arial"/>
          <w:color w:val="000000"/>
          <w:sz w:val="16"/>
          <w:szCs w:val="16"/>
        </w:rPr>
        <w:tab/>
        <w:t>General notes on the event</w:t>
      </w:r>
      <w:r w:rsidR="00C675D0">
        <w:rPr>
          <w:rFonts w:ascii="Arial" w:hAnsi="Arial" w:cs="Arial"/>
          <w:color w:val="000000"/>
          <w:sz w:val="16"/>
          <w:szCs w:val="16"/>
        </w:rPr>
        <w:br/>
      </w:r>
    </w:p>
    <w:p w:rsidR="00CD39C7" w:rsidRDefault="00CD39C7" w:rsidP="00C675D0">
      <w:pPr>
        <w:widowControl w:val="0"/>
        <w:tabs>
          <w:tab w:val="left" w:pos="90"/>
          <w:tab w:val="left" w:pos="3660"/>
        </w:tabs>
        <w:autoSpaceDE w:val="0"/>
        <w:autoSpaceDN w:val="0"/>
        <w:adjustRightInd w:val="0"/>
        <w:spacing w:before="195"/>
        <w:rPr>
          <w:rFonts w:ascii="Arial" w:hAnsi="Arial" w:cs="Arial"/>
          <w:b/>
          <w:bCs/>
          <w:color w:val="000000"/>
          <w:sz w:val="20"/>
          <w:szCs w:val="20"/>
        </w:rPr>
      </w:pPr>
    </w:p>
    <w:p w:rsidR="00C675D0" w:rsidRPr="00BE2C0A" w:rsidRDefault="00C675D0" w:rsidP="00C675D0">
      <w:pPr>
        <w:widowControl w:val="0"/>
        <w:tabs>
          <w:tab w:val="left" w:pos="90"/>
          <w:tab w:val="left" w:pos="3660"/>
        </w:tabs>
        <w:autoSpaceDE w:val="0"/>
        <w:autoSpaceDN w:val="0"/>
        <w:adjustRightInd w:val="0"/>
        <w:spacing w:before="195"/>
        <w:rPr>
          <w:rFonts w:ascii="Arial" w:hAnsi="Arial" w:cs="Arial"/>
          <w:b/>
          <w:bCs/>
          <w:color w:val="000000"/>
          <w:sz w:val="25"/>
          <w:szCs w:val="25"/>
        </w:rPr>
      </w:pPr>
      <w:proofErr w:type="gramStart"/>
      <w:r>
        <w:rPr>
          <w:rFonts w:ascii="Arial" w:hAnsi="Arial" w:cs="Arial"/>
          <w:b/>
          <w:bCs/>
          <w:color w:val="000000"/>
          <w:sz w:val="20"/>
          <w:szCs w:val="20"/>
        </w:rPr>
        <w:t>tbl</w:t>
      </w:r>
      <w:proofErr w:type="gramEnd"/>
      <w:r>
        <w:rPr>
          <w:rFonts w:ascii="Arial" w:hAnsi="Arial" w:cs="Arial"/>
          <w:b/>
          <w:bCs/>
          <w:color w:val="000000"/>
          <w:sz w:val="20"/>
          <w:szCs w:val="20"/>
        </w:rPr>
        <w:t>_</w:t>
      </w:r>
      <w:r w:rsidRPr="00755463">
        <w:rPr>
          <w:rFonts w:ascii="Arial" w:hAnsi="Arial" w:cs="Arial"/>
          <w:b/>
          <w:bCs/>
          <w:color w:val="000000"/>
          <w:sz w:val="20"/>
          <w:szCs w:val="20"/>
        </w:rPr>
        <w:t xml:space="preserve"> </w:t>
      </w:r>
      <w:r>
        <w:rPr>
          <w:rFonts w:ascii="Arial" w:hAnsi="Arial" w:cs="Arial"/>
          <w:b/>
          <w:bCs/>
          <w:color w:val="000000"/>
          <w:sz w:val="20"/>
          <w:szCs w:val="20"/>
        </w:rPr>
        <w:t>Images: Images associated with transect segments</w:t>
      </w:r>
    </w:p>
    <w:tbl>
      <w:tblPr>
        <w:tblW w:w="8658" w:type="dxa"/>
        <w:tblBorders>
          <w:top w:val="single" w:sz="4" w:space="0" w:color="auto"/>
          <w:bottom w:val="single" w:sz="12" w:space="0" w:color="auto"/>
        </w:tblBorders>
        <w:tblLook w:val="01E0" w:firstRow="1" w:lastRow="1" w:firstColumn="1" w:lastColumn="1" w:noHBand="0" w:noVBand="0"/>
      </w:tblPr>
      <w:tblGrid>
        <w:gridCol w:w="2358"/>
        <w:gridCol w:w="1170"/>
        <w:gridCol w:w="1287"/>
        <w:gridCol w:w="537"/>
        <w:gridCol w:w="3306"/>
      </w:tblGrid>
      <w:tr w:rsidR="00C675D0" w:rsidRPr="00142866" w:rsidTr="00580323">
        <w:tc>
          <w:tcPr>
            <w:tcW w:w="2358"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Field </w:t>
            </w:r>
          </w:p>
        </w:tc>
        <w:tc>
          <w:tcPr>
            <w:tcW w:w="1170"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Primary?</w:t>
            </w:r>
          </w:p>
        </w:tc>
        <w:tc>
          <w:tcPr>
            <w:tcW w:w="128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Data Type </w:t>
            </w:r>
          </w:p>
        </w:tc>
        <w:tc>
          <w:tcPr>
            <w:tcW w:w="53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1391" w:right="-1890" w:hanging="1436"/>
              <w:rPr>
                <w:rFonts w:ascii="Arial" w:hAnsi="Arial"/>
              </w:rPr>
            </w:pPr>
            <w:r w:rsidRPr="00163E07">
              <w:rPr>
                <w:rFonts w:ascii="Arial" w:hAnsi="Arial" w:cs="Arial"/>
                <w:b/>
                <w:i/>
                <w:iCs/>
                <w:color w:val="000000"/>
                <w:sz w:val="16"/>
                <w:szCs w:val="16"/>
              </w:rPr>
              <w:t xml:space="preserve">Size </w:t>
            </w:r>
          </w:p>
        </w:tc>
        <w:tc>
          <w:tcPr>
            <w:tcW w:w="3306"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48"/>
              <w:rPr>
                <w:rFonts w:ascii="Arial" w:hAnsi="Arial" w:cs="Arial"/>
                <w:b/>
                <w:i/>
                <w:iCs/>
                <w:color w:val="000000"/>
                <w:sz w:val="21"/>
                <w:szCs w:val="21"/>
              </w:rPr>
            </w:pPr>
            <w:r w:rsidRPr="00163E07">
              <w:rPr>
                <w:rFonts w:ascii="Arial" w:hAnsi="Arial" w:cs="Arial"/>
                <w:b/>
                <w:i/>
                <w:iCs/>
                <w:color w:val="000000"/>
                <w:sz w:val="16"/>
                <w:szCs w:val="16"/>
              </w:rPr>
              <w:t xml:space="preserve">Description </w:t>
            </w:r>
            <w:r>
              <w:rPr>
                <w:rFonts w:ascii="Arial" w:hAnsi="Arial" w:cs="Arial"/>
                <w:b/>
                <w:i/>
                <w:iCs/>
                <w:color w:val="000000"/>
                <w:sz w:val="16"/>
                <w:szCs w:val="16"/>
              </w:rPr>
              <w:br/>
            </w:r>
          </w:p>
        </w:tc>
      </w:tr>
    </w:tbl>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szCs w:val="24"/>
        </w:rPr>
        <w:tab/>
      </w:r>
      <w:r>
        <w:rPr>
          <w:rFonts w:ascii="Arial" w:hAnsi="Arial" w:cs="Arial"/>
          <w:color w:val="000000"/>
          <w:sz w:val="16"/>
          <w:szCs w:val="16"/>
        </w:rPr>
        <w:t>Image_ID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Unique identifier for image records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Image_Point_ID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tbl_Image_Points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Event_ID</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t>Link to tbl_Events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Photo</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t>Photo number taken</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Photo_Number</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t>Camera photo identification number</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color w:val="000000"/>
          <w:sz w:val="16"/>
          <w:szCs w:val="16"/>
        </w:rPr>
        <w:tab/>
        <w:t>Image_Label</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100</w:t>
      </w:r>
      <w:r>
        <w:rPr>
          <w:rFonts w:ascii="Arial" w:hAnsi="Arial" w:cs="Arial"/>
          <w:szCs w:val="24"/>
        </w:rPr>
        <w:tab/>
      </w:r>
      <w:r>
        <w:rPr>
          <w:rFonts w:ascii="Arial" w:hAnsi="Arial" w:cs="Arial"/>
          <w:color w:val="000000"/>
          <w:sz w:val="16"/>
          <w:szCs w:val="16"/>
        </w:rPr>
        <w:t>Image caption or label</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Image_Date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w:t>
      </w:r>
      <w:r>
        <w:rPr>
          <w:rFonts w:ascii="Arial" w:hAnsi="Arial" w:cs="Arial"/>
          <w:szCs w:val="24"/>
        </w:rPr>
        <w:tab/>
      </w:r>
      <w:r>
        <w:rPr>
          <w:rFonts w:ascii="Arial" w:hAnsi="Arial" w:cs="Arial"/>
          <w:color w:val="000000"/>
          <w:sz w:val="16"/>
          <w:szCs w:val="16"/>
        </w:rPr>
        <w:t xml:space="preserve">Date on which the image was created, if </w:t>
      </w:r>
    </w:p>
    <w:p w:rsidR="00C675D0" w:rsidRDefault="00C675D0" w:rsidP="00C675D0">
      <w:pPr>
        <w:widowControl w:val="0"/>
        <w:tabs>
          <w:tab w:val="left" w:pos="5400"/>
        </w:tabs>
        <w:autoSpaceDE w:val="0"/>
        <w:autoSpaceDN w:val="0"/>
        <w:adjustRightInd w:val="0"/>
        <w:rPr>
          <w:rFonts w:ascii="Arial" w:hAnsi="Arial" w:cs="Arial"/>
          <w:color w:val="000000"/>
          <w:sz w:val="16"/>
          <w:szCs w:val="16"/>
        </w:rPr>
      </w:pPr>
      <w:r>
        <w:rPr>
          <w:rFonts w:ascii="Arial" w:hAnsi="Arial" w:cs="Arial"/>
          <w:szCs w:val="24"/>
        </w:rPr>
        <w:tab/>
      </w:r>
      <w:proofErr w:type="gramStart"/>
      <w:r>
        <w:rPr>
          <w:rFonts w:ascii="Arial" w:hAnsi="Arial" w:cs="Arial"/>
          <w:color w:val="000000"/>
          <w:sz w:val="16"/>
          <w:szCs w:val="16"/>
        </w:rPr>
        <w:t>different</w:t>
      </w:r>
      <w:proofErr w:type="gramEnd"/>
      <w:r>
        <w:rPr>
          <w:rFonts w:ascii="Arial" w:hAnsi="Arial" w:cs="Arial"/>
          <w:color w:val="000000"/>
          <w:sz w:val="16"/>
          <w:szCs w:val="16"/>
        </w:rPr>
        <w:t xml:space="preserve"> from the sampling event date</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16"/>
          <w:szCs w:val="16"/>
        </w:rPr>
      </w:pPr>
      <w:r>
        <w:rPr>
          <w:rFonts w:ascii="Arial" w:hAnsi="Arial" w:cs="Arial"/>
          <w:szCs w:val="24"/>
        </w:rPr>
        <w:tab/>
      </w:r>
      <w:r>
        <w:rPr>
          <w:rFonts w:ascii="Arial" w:hAnsi="Arial" w:cs="Arial"/>
          <w:color w:val="000000"/>
          <w:sz w:val="16"/>
          <w:szCs w:val="16"/>
        </w:rPr>
        <w:t>Image_Time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w:t>
      </w:r>
      <w:r>
        <w:rPr>
          <w:rFonts w:ascii="Arial" w:hAnsi="Arial" w:cs="Arial"/>
          <w:szCs w:val="24"/>
        </w:rPr>
        <w:tab/>
      </w:r>
      <w:r>
        <w:rPr>
          <w:rFonts w:ascii="Arial" w:hAnsi="Arial" w:cs="Arial"/>
          <w:color w:val="000000"/>
          <w:sz w:val="16"/>
          <w:szCs w:val="16"/>
        </w:rPr>
        <w:t>Time image was taken</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Image_Project_Path</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255</w:t>
      </w:r>
      <w:r>
        <w:rPr>
          <w:rFonts w:ascii="Arial" w:hAnsi="Arial" w:cs="Arial"/>
          <w:szCs w:val="24"/>
        </w:rPr>
        <w:tab/>
      </w:r>
      <w:r>
        <w:rPr>
          <w:rFonts w:ascii="Arial" w:hAnsi="Arial" w:cs="Arial"/>
          <w:color w:val="000000"/>
          <w:sz w:val="16"/>
          <w:szCs w:val="16"/>
        </w:rPr>
        <w:t xml:space="preserve">Location of the image from the main project </w:t>
      </w:r>
    </w:p>
    <w:p w:rsidR="00C675D0" w:rsidRDefault="00C675D0" w:rsidP="00C675D0">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proofErr w:type="gramStart"/>
      <w:r>
        <w:rPr>
          <w:rFonts w:ascii="Arial" w:hAnsi="Arial" w:cs="Arial"/>
          <w:color w:val="000000"/>
          <w:sz w:val="16"/>
          <w:szCs w:val="16"/>
        </w:rPr>
        <w:t>folder</w:t>
      </w:r>
      <w:proofErr w:type="gramEnd"/>
      <w:r>
        <w:rPr>
          <w:rFonts w:ascii="Arial" w:hAnsi="Arial" w:cs="Arial"/>
          <w:color w:val="000000"/>
          <w:sz w:val="16"/>
          <w:szCs w:val="16"/>
        </w:rPr>
        <w:t xml:space="preserve"> or image library</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Image_Filename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100</w:t>
      </w:r>
      <w:r>
        <w:rPr>
          <w:rFonts w:ascii="Arial" w:hAnsi="Arial" w:cs="Arial"/>
          <w:szCs w:val="24"/>
        </w:rPr>
        <w:tab/>
      </w:r>
      <w:r>
        <w:rPr>
          <w:rFonts w:ascii="Arial" w:hAnsi="Arial" w:cs="Arial"/>
          <w:color w:val="000000"/>
          <w:sz w:val="16"/>
          <w:szCs w:val="16"/>
        </w:rPr>
        <w:t xml:space="preserve">Name of the image including extention (.jpg) </w:t>
      </w:r>
    </w:p>
    <w:p w:rsidR="00C675D0" w:rsidRDefault="00C675D0" w:rsidP="00C675D0">
      <w:pPr>
        <w:widowControl w:val="0"/>
        <w:tabs>
          <w:tab w:val="left" w:pos="5400"/>
        </w:tabs>
        <w:autoSpaceDE w:val="0"/>
        <w:autoSpaceDN w:val="0"/>
        <w:adjustRightInd w:val="0"/>
        <w:rPr>
          <w:rFonts w:ascii="Arial" w:hAnsi="Arial" w:cs="Arial"/>
          <w:color w:val="000000"/>
          <w:sz w:val="16"/>
          <w:szCs w:val="16"/>
        </w:rPr>
      </w:pPr>
      <w:r>
        <w:rPr>
          <w:rFonts w:ascii="Arial" w:hAnsi="Arial" w:cs="Arial"/>
          <w:szCs w:val="24"/>
        </w:rPr>
        <w:tab/>
      </w:r>
      <w:proofErr w:type="gramStart"/>
      <w:r>
        <w:rPr>
          <w:rFonts w:ascii="Arial" w:hAnsi="Arial" w:cs="Arial"/>
          <w:color w:val="000000"/>
          <w:sz w:val="16"/>
          <w:szCs w:val="16"/>
        </w:rPr>
        <w:t>but</w:t>
      </w:r>
      <w:proofErr w:type="gramEnd"/>
      <w:r>
        <w:rPr>
          <w:rFonts w:ascii="Arial" w:hAnsi="Arial" w:cs="Arial"/>
          <w:color w:val="000000"/>
          <w:sz w:val="16"/>
          <w:szCs w:val="16"/>
        </w:rPr>
        <w:t xml:space="preserve"> without the image path</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8"/>
          <w:szCs w:val="18"/>
        </w:rPr>
        <w:tab/>
      </w:r>
      <w:r>
        <w:rPr>
          <w:rFonts w:ascii="Arial" w:hAnsi="Arial" w:cs="Arial"/>
          <w:color w:val="000000"/>
          <w:sz w:val="16"/>
          <w:szCs w:val="16"/>
        </w:rPr>
        <w:t>Root_Path</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255</w:t>
      </w:r>
      <w:r>
        <w:rPr>
          <w:rFonts w:ascii="Arial" w:hAnsi="Arial" w:cs="Arial"/>
          <w:szCs w:val="24"/>
        </w:rPr>
        <w:tab/>
      </w:r>
      <w:proofErr w:type="gramStart"/>
      <w:r>
        <w:rPr>
          <w:rFonts w:ascii="Arial" w:hAnsi="Arial" w:cs="Arial"/>
          <w:color w:val="000000"/>
          <w:sz w:val="16"/>
          <w:szCs w:val="16"/>
        </w:rPr>
        <w:t>The</w:t>
      </w:r>
      <w:proofErr w:type="gramEnd"/>
      <w:r>
        <w:rPr>
          <w:rFonts w:ascii="Arial" w:hAnsi="Arial" w:cs="Arial"/>
          <w:color w:val="000000"/>
          <w:sz w:val="16"/>
          <w:szCs w:val="16"/>
        </w:rPr>
        <w:t xml:space="preserve"> root path for the linked image file. This will change </w:t>
      </w:r>
      <w:r>
        <w:rPr>
          <w:rFonts w:ascii="Arial" w:hAnsi="Arial" w:cs="Arial"/>
          <w:color w:val="000000"/>
          <w:sz w:val="16"/>
          <w:szCs w:val="16"/>
        </w:rPr>
        <w:br/>
      </w:r>
      <w:r>
        <w:rPr>
          <w:rFonts w:ascii="Arial" w:hAnsi="Arial" w:cs="Arial"/>
          <w:color w:val="000000"/>
          <w:sz w:val="16"/>
          <w:szCs w:val="16"/>
        </w:rPr>
        <w:tab/>
      </w:r>
      <w:r>
        <w:rPr>
          <w:rFonts w:ascii="Arial" w:hAnsi="Arial" w:cs="Arial"/>
          <w:color w:val="000000"/>
          <w:sz w:val="16"/>
          <w:szCs w:val="16"/>
        </w:rPr>
        <w:tab/>
      </w:r>
      <w:r>
        <w:rPr>
          <w:rFonts w:ascii="Arial" w:hAnsi="Arial" w:cs="Arial"/>
          <w:color w:val="000000"/>
          <w:sz w:val="16"/>
          <w:szCs w:val="16"/>
        </w:rPr>
        <w:tab/>
      </w:r>
      <w:r>
        <w:rPr>
          <w:rFonts w:ascii="Arial" w:hAnsi="Arial" w:cs="Arial"/>
          <w:color w:val="000000"/>
          <w:sz w:val="16"/>
          <w:szCs w:val="16"/>
        </w:rPr>
        <w:tab/>
      </w:r>
      <w:r>
        <w:rPr>
          <w:rFonts w:ascii="Arial" w:hAnsi="Arial" w:cs="Arial"/>
          <w:color w:val="000000"/>
          <w:sz w:val="16"/>
          <w:szCs w:val="16"/>
        </w:rPr>
        <w:tab/>
        <w:t>upon re-linking of database</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Base_Path</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255</w:t>
      </w:r>
      <w:r>
        <w:rPr>
          <w:rFonts w:ascii="Arial" w:hAnsi="Arial" w:cs="Arial"/>
          <w:szCs w:val="24"/>
        </w:rPr>
        <w:tab/>
      </w:r>
      <w:proofErr w:type="gramStart"/>
      <w:r>
        <w:rPr>
          <w:rFonts w:ascii="Arial" w:hAnsi="Arial" w:cs="Arial"/>
          <w:color w:val="000000"/>
          <w:sz w:val="16"/>
          <w:szCs w:val="16"/>
        </w:rPr>
        <w:t>The</w:t>
      </w:r>
      <w:proofErr w:type="gramEnd"/>
      <w:r>
        <w:rPr>
          <w:rFonts w:ascii="Arial" w:hAnsi="Arial" w:cs="Arial"/>
          <w:color w:val="000000"/>
          <w:sz w:val="16"/>
          <w:szCs w:val="16"/>
        </w:rPr>
        <w:t xml:space="preserve"> base file path for the linked image file. This will stay</w:t>
      </w:r>
      <w:r>
        <w:rPr>
          <w:rFonts w:ascii="Arial" w:hAnsi="Arial" w:cs="Arial"/>
          <w:color w:val="000000"/>
          <w:sz w:val="16"/>
          <w:szCs w:val="16"/>
        </w:rPr>
        <w:br/>
      </w:r>
      <w:r>
        <w:rPr>
          <w:rFonts w:ascii="Arial" w:hAnsi="Arial" w:cs="Arial"/>
          <w:color w:val="000000"/>
          <w:sz w:val="16"/>
          <w:szCs w:val="16"/>
        </w:rPr>
        <w:tab/>
      </w:r>
      <w:r>
        <w:rPr>
          <w:rFonts w:ascii="Arial" w:hAnsi="Arial" w:cs="Arial"/>
          <w:color w:val="000000"/>
          <w:sz w:val="16"/>
          <w:szCs w:val="16"/>
        </w:rPr>
        <w:tab/>
      </w:r>
      <w:r>
        <w:rPr>
          <w:rFonts w:ascii="Arial" w:hAnsi="Arial" w:cs="Arial"/>
          <w:color w:val="000000"/>
          <w:sz w:val="16"/>
          <w:szCs w:val="16"/>
        </w:rPr>
        <w:tab/>
      </w:r>
      <w:r>
        <w:rPr>
          <w:rFonts w:ascii="Arial" w:hAnsi="Arial" w:cs="Arial"/>
          <w:color w:val="000000"/>
          <w:sz w:val="16"/>
          <w:szCs w:val="16"/>
        </w:rPr>
        <w:tab/>
      </w:r>
      <w:r>
        <w:rPr>
          <w:rFonts w:ascii="Arial" w:hAnsi="Arial" w:cs="Arial"/>
          <w:color w:val="000000"/>
          <w:sz w:val="16"/>
          <w:szCs w:val="16"/>
        </w:rPr>
        <w:tab/>
        <w:t>the same no matter where the root folder is</w:t>
      </w:r>
    </w:p>
    <w:p w:rsidR="00C675D0" w:rsidRPr="0039289D"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Image_Notes</w:t>
      </w:r>
      <w:r>
        <w:rPr>
          <w:rFonts w:ascii="Arial" w:hAnsi="Arial" w:cs="Arial"/>
          <w:color w:val="000000"/>
          <w:sz w:val="16"/>
          <w:szCs w:val="16"/>
        </w:rPr>
        <w:tab/>
        <w:t>No</w:t>
      </w:r>
      <w:r>
        <w:rPr>
          <w:rFonts w:ascii="Arial" w:hAnsi="Arial" w:cs="Arial"/>
          <w:color w:val="000000"/>
          <w:sz w:val="16"/>
          <w:szCs w:val="16"/>
        </w:rPr>
        <w:tab/>
        <w:t>Memo</w:t>
      </w:r>
      <w:r>
        <w:rPr>
          <w:rFonts w:ascii="Arial" w:hAnsi="Arial" w:cs="Arial"/>
          <w:color w:val="000000"/>
          <w:sz w:val="16"/>
          <w:szCs w:val="16"/>
        </w:rPr>
        <w:tab/>
        <w:t>-</w:t>
      </w:r>
      <w:r>
        <w:rPr>
          <w:rFonts w:ascii="Arial" w:hAnsi="Arial" w:cs="Arial"/>
          <w:color w:val="000000"/>
          <w:sz w:val="16"/>
          <w:szCs w:val="16"/>
        </w:rPr>
        <w:tab/>
        <w:t>General notes about the image</w:t>
      </w:r>
      <w:r w:rsidR="00D728CF">
        <w:rPr>
          <w:noProof/>
        </w:rPr>
        <mc:AlternateContent>
          <mc:Choice Requires="wps">
            <w:drawing>
              <wp:anchor distT="0" distB="0" distL="114300" distR="114300" simplePos="0" relativeHeight="251664384" behindDoc="0" locked="0" layoutInCell="1" allowOverlap="1">
                <wp:simplePos x="0" y="0"/>
                <wp:positionH relativeFrom="column">
                  <wp:posOffset>-46355</wp:posOffset>
                </wp:positionH>
                <wp:positionV relativeFrom="paragraph">
                  <wp:posOffset>301625</wp:posOffset>
                </wp:positionV>
                <wp:extent cx="5492750" cy="635"/>
                <wp:effectExtent l="0" t="0" r="12700" b="37465"/>
                <wp:wrapNone/>
                <wp:docPr id="547" name="AutoShap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27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62" o:spid="_x0000_s1026" type="#_x0000_t32" style="position:absolute;margin-left:-3.65pt;margin-top:23.75pt;width:432.5pt;height:.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"/>
            </w:pict>
          </mc:Fallback>
        </mc:AlternateContent>
      </w:r>
    </w:p>
    <w:p w:rsidR="00CD39C7" w:rsidRDefault="00CD39C7"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b/>
          <w:bCs/>
          <w:color w:val="000000"/>
          <w:sz w:val="20"/>
          <w:szCs w:val="20"/>
        </w:rPr>
      </w:pPr>
    </w:p>
    <w:p w:rsidR="00CD39C7" w:rsidRDefault="00CD39C7"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b/>
          <w:bCs/>
          <w:color w:val="000000"/>
          <w:sz w:val="20"/>
          <w:szCs w:val="20"/>
        </w:rPr>
      </w:pPr>
    </w:p>
    <w:p w:rsidR="00CD39C7" w:rsidRDefault="00CD39C7"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b/>
          <w:bCs/>
          <w:color w:val="000000"/>
          <w:sz w:val="20"/>
          <w:szCs w:val="20"/>
        </w:rPr>
      </w:pPr>
    </w:p>
    <w:p w:rsidR="00C675D0" w:rsidRPr="00151EBB"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proofErr w:type="gramStart"/>
      <w:r>
        <w:rPr>
          <w:rFonts w:ascii="Arial" w:hAnsi="Arial" w:cs="Arial"/>
          <w:b/>
          <w:bCs/>
          <w:color w:val="000000"/>
          <w:sz w:val="20"/>
          <w:szCs w:val="20"/>
        </w:rPr>
        <w:lastRenderedPageBreak/>
        <w:t>tbl</w:t>
      </w:r>
      <w:proofErr w:type="gramEnd"/>
      <w:r>
        <w:rPr>
          <w:rFonts w:ascii="Arial" w:hAnsi="Arial" w:cs="Arial"/>
          <w:b/>
          <w:bCs/>
          <w:color w:val="000000"/>
          <w:sz w:val="20"/>
          <w:szCs w:val="20"/>
        </w:rPr>
        <w:t>_</w:t>
      </w:r>
      <w:r w:rsidRPr="00755463">
        <w:rPr>
          <w:rFonts w:ascii="Arial" w:hAnsi="Arial" w:cs="Arial"/>
          <w:b/>
          <w:bCs/>
          <w:color w:val="000000"/>
          <w:sz w:val="20"/>
          <w:szCs w:val="20"/>
        </w:rPr>
        <w:t xml:space="preserve"> </w:t>
      </w:r>
      <w:r>
        <w:rPr>
          <w:rFonts w:ascii="Arial" w:hAnsi="Arial" w:cs="Arial"/>
          <w:b/>
          <w:bCs/>
          <w:color w:val="000000"/>
          <w:sz w:val="20"/>
          <w:szCs w:val="20"/>
        </w:rPr>
        <w:t>Segments: Transect segments</w:t>
      </w:r>
    </w:p>
    <w:tbl>
      <w:tblPr>
        <w:tblW w:w="8658" w:type="dxa"/>
        <w:tblBorders>
          <w:top w:val="single" w:sz="4" w:space="0" w:color="auto"/>
          <w:bottom w:val="single" w:sz="12" w:space="0" w:color="auto"/>
        </w:tblBorders>
        <w:tblLook w:val="01E0" w:firstRow="1" w:lastRow="1" w:firstColumn="1" w:lastColumn="1" w:noHBand="0" w:noVBand="0"/>
      </w:tblPr>
      <w:tblGrid>
        <w:gridCol w:w="2358"/>
        <w:gridCol w:w="1170"/>
        <w:gridCol w:w="1287"/>
        <w:gridCol w:w="537"/>
        <w:gridCol w:w="3306"/>
      </w:tblGrid>
      <w:tr w:rsidR="00C675D0" w:rsidRPr="00142866" w:rsidTr="00580323">
        <w:tc>
          <w:tcPr>
            <w:tcW w:w="2358"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Field </w:t>
            </w:r>
          </w:p>
        </w:tc>
        <w:tc>
          <w:tcPr>
            <w:tcW w:w="1170"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Primary?</w:t>
            </w:r>
          </w:p>
        </w:tc>
        <w:tc>
          <w:tcPr>
            <w:tcW w:w="128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Data Type </w:t>
            </w:r>
          </w:p>
        </w:tc>
        <w:tc>
          <w:tcPr>
            <w:tcW w:w="53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1391" w:right="-1890" w:hanging="1436"/>
              <w:rPr>
                <w:rFonts w:ascii="Arial" w:hAnsi="Arial"/>
              </w:rPr>
            </w:pPr>
            <w:r w:rsidRPr="00163E07">
              <w:rPr>
                <w:rFonts w:ascii="Arial" w:hAnsi="Arial" w:cs="Arial"/>
                <w:b/>
                <w:i/>
                <w:iCs/>
                <w:color w:val="000000"/>
                <w:sz w:val="16"/>
                <w:szCs w:val="16"/>
              </w:rPr>
              <w:t xml:space="preserve">Size </w:t>
            </w:r>
          </w:p>
        </w:tc>
        <w:tc>
          <w:tcPr>
            <w:tcW w:w="3306"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48"/>
              <w:rPr>
                <w:rFonts w:ascii="Arial" w:hAnsi="Arial" w:cs="Arial"/>
                <w:b/>
                <w:i/>
                <w:iCs/>
                <w:color w:val="000000"/>
                <w:sz w:val="21"/>
                <w:szCs w:val="21"/>
              </w:rPr>
            </w:pPr>
            <w:r w:rsidRPr="00163E07">
              <w:rPr>
                <w:rFonts w:ascii="Arial" w:hAnsi="Arial" w:cs="Arial"/>
                <w:b/>
                <w:i/>
                <w:iCs/>
                <w:color w:val="000000"/>
                <w:sz w:val="16"/>
                <w:szCs w:val="16"/>
              </w:rPr>
              <w:t xml:space="preserve">Description </w:t>
            </w:r>
            <w:r>
              <w:rPr>
                <w:rFonts w:ascii="Arial" w:hAnsi="Arial" w:cs="Arial"/>
                <w:b/>
                <w:i/>
                <w:iCs/>
                <w:color w:val="000000"/>
                <w:sz w:val="16"/>
                <w:szCs w:val="16"/>
              </w:rPr>
              <w:br/>
            </w:r>
          </w:p>
        </w:tc>
      </w:tr>
    </w:tbl>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szCs w:val="24"/>
        </w:rPr>
        <w:tab/>
      </w:r>
      <w:r>
        <w:rPr>
          <w:rFonts w:ascii="Arial" w:hAnsi="Arial" w:cs="Arial"/>
          <w:color w:val="000000"/>
          <w:sz w:val="16"/>
          <w:szCs w:val="16"/>
        </w:rPr>
        <w:t>Segment_ID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tlu_Segment_Points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Event_ID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tbl_Events</w:t>
      </w:r>
    </w:p>
    <w:p w:rsidR="00C675D0" w:rsidRPr="00F64CC8"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color w:val="000000"/>
          <w:sz w:val="16"/>
          <w:szCs w:val="16"/>
        </w:rPr>
        <w:tab/>
        <w:t>Segment_Notes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w:t>
      </w:r>
      <w:r>
        <w:rPr>
          <w:rFonts w:ascii="Arial" w:hAnsi="Arial" w:cs="Arial"/>
          <w:szCs w:val="24"/>
        </w:rPr>
        <w:tab/>
      </w:r>
      <w:r w:rsidR="00D728CF">
        <w:rPr>
          <w:noProof/>
        </w:rPr>
        <mc:AlternateContent>
          <mc:Choice Requires="wps">
            <w:drawing>
              <wp:anchor distT="0" distB="0" distL="114300" distR="114300" simplePos="0" relativeHeight="251665408" behindDoc="0" locked="0" layoutInCell="1" allowOverlap="1">
                <wp:simplePos x="0" y="0"/>
                <wp:positionH relativeFrom="column">
                  <wp:posOffset>-46355</wp:posOffset>
                </wp:positionH>
                <wp:positionV relativeFrom="paragraph">
                  <wp:posOffset>301625</wp:posOffset>
                </wp:positionV>
                <wp:extent cx="5492750" cy="635"/>
                <wp:effectExtent l="0" t="0" r="12700" b="37465"/>
                <wp:wrapNone/>
                <wp:docPr id="546" name="AutoShap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27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63" o:spid="_x0000_s1026" type="#_x0000_t32" style="position:absolute;margin-left:-3.65pt;margin-top:23.75pt;width:432.5pt;height:.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"/>
            </w:pict>
          </mc:Fallback>
        </mc:AlternateContent>
      </w:r>
      <w:r>
        <w:rPr>
          <w:rFonts w:ascii="Arial" w:hAnsi="Arial" w:cs="Arial"/>
          <w:color w:val="000000"/>
          <w:sz w:val="16"/>
          <w:szCs w:val="16"/>
        </w:rPr>
        <w:t>Comments or notes about the segment</w:t>
      </w:r>
    </w:p>
    <w:p w:rsidR="00C675D0" w:rsidRDefault="00C675D0" w:rsidP="00C675D0">
      <w:pPr>
        <w:widowControl w:val="0"/>
        <w:tabs>
          <w:tab w:val="left" w:pos="90"/>
          <w:tab w:val="left" w:pos="3660"/>
          <w:tab w:val="left" w:pos="8640"/>
        </w:tabs>
        <w:autoSpaceDE w:val="0"/>
        <w:autoSpaceDN w:val="0"/>
        <w:adjustRightInd w:val="0"/>
        <w:spacing w:before="195"/>
        <w:rPr>
          <w:rFonts w:ascii="Arial" w:hAnsi="Arial" w:cs="Arial"/>
          <w:b/>
          <w:bCs/>
          <w:color w:val="000000"/>
          <w:sz w:val="20"/>
          <w:szCs w:val="20"/>
        </w:rPr>
      </w:pPr>
    </w:p>
    <w:p w:rsidR="00C675D0" w:rsidRPr="00151EBB"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b/>
          <w:bCs/>
          <w:color w:val="000000"/>
          <w:sz w:val="20"/>
          <w:szCs w:val="20"/>
        </w:rPr>
        <w:t>tbl_</w:t>
      </w:r>
      <w:r w:rsidRPr="00755463">
        <w:rPr>
          <w:rFonts w:ascii="Arial" w:hAnsi="Arial" w:cs="Arial"/>
          <w:b/>
          <w:bCs/>
          <w:color w:val="000000"/>
          <w:sz w:val="20"/>
          <w:szCs w:val="20"/>
        </w:rPr>
        <w:t xml:space="preserve"> </w:t>
      </w:r>
      <w:r>
        <w:rPr>
          <w:rFonts w:ascii="Arial" w:hAnsi="Arial" w:cs="Arial"/>
          <w:b/>
          <w:bCs/>
          <w:color w:val="000000"/>
          <w:sz w:val="20"/>
          <w:szCs w:val="20"/>
        </w:rPr>
        <w:t>Image_Points: Transect image points</w:t>
      </w:r>
    </w:p>
    <w:tbl>
      <w:tblPr>
        <w:tblW w:w="8658" w:type="dxa"/>
        <w:tblBorders>
          <w:top w:val="single" w:sz="4" w:space="0" w:color="auto"/>
          <w:bottom w:val="single" w:sz="12" w:space="0" w:color="auto"/>
        </w:tblBorders>
        <w:tblLook w:val="01E0" w:firstRow="1" w:lastRow="1" w:firstColumn="1" w:lastColumn="1" w:noHBand="0" w:noVBand="0"/>
      </w:tblPr>
      <w:tblGrid>
        <w:gridCol w:w="2358"/>
        <w:gridCol w:w="1170"/>
        <w:gridCol w:w="1287"/>
        <w:gridCol w:w="537"/>
        <w:gridCol w:w="3306"/>
      </w:tblGrid>
      <w:tr w:rsidR="00C675D0" w:rsidRPr="00142866" w:rsidTr="00580323">
        <w:tc>
          <w:tcPr>
            <w:tcW w:w="2358"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Field </w:t>
            </w:r>
          </w:p>
        </w:tc>
        <w:tc>
          <w:tcPr>
            <w:tcW w:w="1170"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Primary?</w:t>
            </w:r>
          </w:p>
        </w:tc>
        <w:tc>
          <w:tcPr>
            <w:tcW w:w="128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Data Type </w:t>
            </w:r>
          </w:p>
        </w:tc>
        <w:tc>
          <w:tcPr>
            <w:tcW w:w="53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1391" w:right="-1890" w:hanging="1436"/>
              <w:rPr>
                <w:rFonts w:ascii="Arial" w:hAnsi="Arial"/>
              </w:rPr>
            </w:pPr>
            <w:r w:rsidRPr="00163E07">
              <w:rPr>
                <w:rFonts w:ascii="Arial" w:hAnsi="Arial" w:cs="Arial"/>
                <w:b/>
                <w:i/>
                <w:iCs/>
                <w:color w:val="000000"/>
                <w:sz w:val="16"/>
                <w:szCs w:val="16"/>
              </w:rPr>
              <w:t xml:space="preserve">Size </w:t>
            </w:r>
          </w:p>
        </w:tc>
        <w:tc>
          <w:tcPr>
            <w:tcW w:w="3306"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48"/>
              <w:rPr>
                <w:rFonts w:ascii="Arial" w:hAnsi="Arial" w:cs="Arial"/>
                <w:b/>
                <w:i/>
                <w:iCs/>
                <w:color w:val="000000"/>
                <w:sz w:val="21"/>
                <w:szCs w:val="21"/>
              </w:rPr>
            </w:pPr>
            <w:r w:rsidRPr="00163E07">
              <w:rPr>
                <w:rFonts w:ascii="Arial" w:hAnsi="Arial" w:cs="Arial"/>
                <w:b/>
                <w:i/>
                <w:iCs/>
                <w:color w:val="000000"/>
                <w:sz w:val="16"/>
                <w:szCs w:val="16"/>
              </w:rPr>
              <w:t xml:space="preserve">Description </w:t>
            </w:r>
            <w:r>
              <w:rPr>
                <w:rFonts w:ascii="Arial" w:hAnsi="Arial" w:cs="Arial"/>
                <w:b/>
                <w:i/>
                <w:iCs/>
                <w:color w:val="000000"/>
                <w:sz w:val="16"/>
                <w:szCs w:val="16"/>
              </w:rPr>
              <w:br/>
            </w:r>
          </w:p>
        </w:tc>
      </w:tr>
    </w:tbl>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szCs w:val="24"/>
        </w:rPr>
        <w:tab/>
      </w:r>
      <w:r>
        <w:rPr>
          <w:rFonts w:ascii="Arial" w:hAnsi="Arial" w:cs="Arial"/>
          <w:color w:val="000000"/>
          <w:sz w:val="16"/>
          <w:szCs w:val="16"/>
        </w:rPr>
        <w:t>Image_Point_ID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Unique identifier for transect segment records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Event_ID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tbl_Events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Image_Point</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Image point identification</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Datum</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Datum of mapping ellipsoid</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UTM_Zone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10</w:t>
      </w:r>
      <w:r>
        <w:rPr>
          <w:rFonts w:ascii="Arial" w:hAnsi="Arial" w:cs="Arial"/>
          <w:szCs w:val="24"/>
        </w:rPr>
        <w:tab/>
      </w:r>
      <w:r>
        <w:rPr>
          <w:rFonts w:ascii="Arial" w:hAnsi="Arial" w:cs="Arial"/>
          <w:color w:val="000000"/>
          <w:sz w:val="16"/>
          <w:szCs w:val="16"/>
        </w:rPr>
        <w:t>UTM Zone</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UTM_E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10</w:t>
      </w:r>
      <w:r>
        <w:rPr>
          <w:rFonts w:ascii="Arial" w:hAnsi="Arial" w:cs="Arial"/>
          <w:szCs w:val="24"/>
        </w:rPr>
        <w:tab/>
      </w:r>
      <w:r>
        <w:rPr>
          <w:rFonts w:ascii="Arial" w:hAnsi="Arial" w:cs="Arial"/>
          <w:color w:val="000000"/>
          <w:sz w:val="16"/>
          <w:szCs w:val="16"/>
        </w:rPr>
        <w:t>UTM East (X coordinate)</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UTM_N</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10</w:t>
      </w:r>
      <w:r>
        <w:rPr>
          <w:rFonts w:ascii="Arial" w:hAnsi="Arial" w:cs="Arial"/>
          <w:szCs w:val="24"/>
        </w:rPr>
        <w:tab/>
      </w:r>
      <w:r>
        <w:rPr>
          <w:rFonts w:ascii="Arial" w:hAnsi="Arial" w:cs="Arial"/>
          <w:color w:val="000000"/>
          <w:sz w:val="16"/>
          <w:szCs w:val="16"/>
        </w:rPr>
        <w:t>UTM North (Y coordinate)</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Camera</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100</w:t>
      </w:r>
      <w:r>
        <w:rPr>
          <w:rFonts w:ascii="Arial" w:hAnsi="Arial" w:cs="Arial"/>
          <w:szCs w:val="24"/>
        </w:rPr>
        <w:tab/>
      </w:r>
      <w:r>
        <w:rPr>
          <w:rFonts w:ascii="Arial" w:hAnsi="Arial" w:cs="Arial"/>
          <w:color w:val="000000"/>
          <w:sz w:val="16"/>
          <w:szCs w:val="16"/>
        </w:rPr>
        <w:t>Camera used to take the image</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Error</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25</w:t>
      </w:r>
      <w:r>
        <w:rPr>
          <w:rFonts w:ascii="Arial" w:hAnsi="Arial" w:cs="Arial"/>
          <w:szCs w:val="24"/>
        </w:rPr>
        <w:tab/>
      </w:r>
      <w:r>
        <w:rPr>
          <w:rFonts w:ascii="Arial" w:hAnsi="Arial" w:cs="Arial"/>
          <w:color w:val="000000"/>
          <w:sz w:val="16"/>
          <w:szCs w:val="16"/>
        </w:rPr>
        <w:t>GPS error (meters)</w:t>
      </w:r>
    </w:p>
    <w:p w:rsidR="00691686" w:rsidRDefault="00CD39C7" w:rsidP="00691686">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 xml:space="preserve">  </w:t>
      </w:r>
      <w:r w:rsidR="00691686">
        <w:rPr>
          <w:rFonts w:ascii="Arial" w:hAnsi="Arial" w:cs="Arial"/>
          <w:color w:val="000000"/>
          <w:sz w:val="16"/>
          <w:szCs w:val="16"/>
        </w:rPr>
        <w:t>GCS</w:t>
      </w:r>
      <w:r w:rsidR="00691686">
        <w:rPr>
          <w:rFonts w:ascii="Arial" w:hAnsi="Arial" w:cs="Arial"/>
          <w:color w:val="000000"/>
          <w:sz w:val="16"/>
          <w:szCs w:val="16"/>
        </w:rPr>
        <w:tab/>
        <w:t>No</w:t>
      </w:r>
      <w:r w:rsidR="00691686">
        <w:rPr>
          <w:rFonts w:ascii="Arial" w:hAnsi="Arial" w:cs="Arial"/>
          <w:color w:val="000000"/>
          <w:sz w:val="16"/>
          <w:szCs w:val="16"/>
        </w:rPr>
        <w:tab/>
        <w:t>Text</w:t>
      </w:r>
      <w:r w:rsidR="00691686">
        <w:rPr>
          <w:rFonts w:ascii="Arial" w:hAnsi="Arial" w:cs="Arial"/>
          <w:color w:val="000000"/>
          <w:sz w:val="16"/>
          <w:szCs w:val="16"/>
        </w:rPr>
        <w:tab/>
        <w:t>255</w:t>
      </w:r>
      <w:r w:rsidR="00691686">
        <w:rPr>
          <w:rFonts w:ascii="Arial" w:hAnsi="Arial" w:cs="Arial"/>
          <w:color w:val="000000"/>
          <w:sz w:val="16"/>
          <w:szCs w:val="16"/>
        </w:rPr>
        <w:tab/>
        <w:t>Geographoc coordinate system</w:t>
      </w:r>
    </w:p>
    <w:p w:rsidR="00691686" w:rsidRDefault="00691686" w:rsidP="00691686">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Latitude</w:t>
      </w:r>
      <w:r>
        <w:rPr>
          <w:rFonts w:ascii="Arial" w:hAnsi="Arial" w:cs="Arial"/>
          <w:color w:val="000000"/>
          <w:sz w:val="16"/>
          <w:szCs w:val="16"/>
        </w:rPr>
        <w:tab/>
        <w:t>No</w:t>
      </w:r>
      <w:r>
        <w:rPr>
          <w:rFonts w:ascii="Arial" w:hAnsi="Arial" w:cs="Arial"/>
          <w:color w:val="000000"/>
          <w:sz w:val="16"/>
          <w:szCs w:val="16"/>
        </w:rPr>
        <w:tab/>
        <w:t>Number</w:t>
      </w:r>
      <w:r>
        <w:rPr>
          <w:rFonts w:ascii="Arial" w:hAnsi="Arial" w:cs="Arial"/>
          <w:color w:val="000000"/>
          <w:sz w:val="16"/>
          <w:szCs w:val="16"/>
        </w:rPr>
        <w:tab/>
        <w:t>Double</w:t>
      </w:r>
      <w:r>
        <w:rPr>
          <w:rFonts w:ascii="Arial" w:hAnsi="Arial" w:cs="Arial"/>
          <w:color w:val="000000"/>
          <w:sz w:val="16"/>
          <w:szCs w:val="16"/>
        </w:rPr>
        <w:tab/>
        <w:t>Latitude</w:t>
      </w:r>
    </w:p>
    <w:p w:rsidR="00691686" w:rsidRDefault="00691686" w:rsidP="00691686">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Latitude_Dir</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t>Latitude direction</w:t>
      </w:r>
    </w:p>
    <w:p w:rsidR="00691686" w:rsidRDefault="00691686" w:rsidP="00691686">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Longitude</w:t>
      </w:r>
      <w:r>
        <w:rPr>
          <w:rFonts w:ascii="Arial" w:hAnsi="Arial" w:cs="Arial"/>
          <w:color w:val="000000"/>
          <w:sz w:val="16"/>
          <w:szCs w:val="16"/>
        </w:rPr>
        <w:tab/>
        <w:t>No</w:t>
      </w:r>
      <w:r>
        <w:rPr>
          <w:rFonts w:ascii="Arial" w:hAnsi="Arial" w:cs="Arial"/>
          <w:color w:val="000000"/>
          <w:sz w:val="16"/>
          <w:szCs w:val="16"/>
        </w:rPr>
        <w:tab/>
        <w:t>Number</w:t>
      </w:r>
      <w:r>
        <w:rPr>
          <w:rFonts w:ascii="Arial" w:hAnsi="Arial" w:cs="Arial"/>
          <w:color w:val="000000"/>
          <w:sz w:val="16"/>
          <w:szCs w:val="16"/>
        </w:rPr>
        <w:tab/>
        <w:t>Double</w:t>
      </w:r>
      <w:r>
        <w:rPr>
          <w:rFonts w:ascii="Arial" w:hAnsi="Arial" w:cs="Arial"/>
          <w:color w:val="000000"/>
          <w:sz w:val="16"/>
          <w:szCs w:val="16"/>
        </w:rPr>
        <w:tab/>
        <w:t>Longitude</w:t>
      </w:r>
    </w:p>
    <w:p w:rsidR="00691686" w:rsidRPr="00F64CC8" w:rsidRDefault="00691686" w:rsidP="00691686">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b/>
          <w:color w:val="000000"/>
          <w:sz w:val="16"/>
          <w:szCs w:val="16"/>
        </w:rPr>
      </w:pPr>
      <w:r>
        <w:rPr>
          <w:rFonts w:ascii="Arial" w:hAnsi="Arial" w:cs="Arial"/>
          <w:color w:val="000000"/>
          <w:sz w:val="16"/>
          <w:szCs w:val="16"/>
        </w:rPr>
        <w:tab/>
        <w:t>Longitude_Dir</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t>Longitude direction</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Image_Point_Notes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w:t>
      </w:r>
      <w:r>
        <w:rPr>
          <w:rFonts w:ascii="Arial" w:hAnsi="Arial" w:cs="Arial"/>
          <w:szCs w:val="24"/>
        </w:rPr>
        <w:tab/>
      </w:r>
      <w:r w:rsidR="00D728CF">
        <w:rPr>
          <w:noProof/>
        </w:rPr>
        <mc:AlternateContent>
          <mc:Choice Requires="wps">
            <w:drawing>
              <wp:anchor distT="0" distB="0" distL="114300" distR="114300" simplePos="0" relativeHeight="251666432" behindDoc="0" locked="0" layoutInCell="1" allowOverlap="1">
                <wp:simplePos x="0" y="0"/>
                <wp:positionH relativeFrom="column">
                  <wp:posOffset>-46355</wp:posOffset>
                </wp:positionH>
                <wp:positionV relativeFrom="paragraph">
                  <wp:posOffset>301625</wp:posOffset>
                </wp:positionV>
                <wp:extent cx="5492750" cy="635"/>
                <wp:effectExtent l="0" t="0" r="12700" b="37465"/>
                <wp:wrapNone/>
                <wp:docPr id="127" name="AutoShap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27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64" o:spid="_x0000_s1026" type="#_x0000_t32" style="position:absolute;margin-left:-3.65pt;margin-top:23.75pt;width:432.5pt;height:.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"/>
            </w:pict>
          </mc:Fallback>
        </mc:AlternateContent>
      </w:r>
      <w:r>
        <w:rPr>
          <w:rFonts w:ascii="Arial" w:hAnsi="Arial" w:cs="Arial"/>
          <w:color w:val="000000"/>
          <w:sz w:val="16"/>
          <w:szCs w:val="16"/>
        </w:rPr>
        <w:t>General notes about the image point</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b/>
          <w:bCs/>
          <w:color w:val="000000"/>
          <w:sz w:val="20"/>
          <w:szCs w:val="20"/>
        </w:rPr>
      </w:pPr>
    </w:p>
    <w:p w:rsidR="00C675D0" w:rsidRPr="00151EBB"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b/>
          <w:bCs/>
          <w:color w:val="000000"/>
          <w:sz w:val="20"/>
          <w:szCs w:val="20"/>
        </w:rPr>
        <w:t>tbl_</w:t>
      </w:r>
      <w:r w:rsidRPr="00755463">
        <w:rPr>
          <w:rFonts w:ascii="Arial" w:hAnsi="Arial" w:cs="Arial"/>
          <w:b/>
          <w:bCs/>
          <w:color w:val="000000"/>
          <w:sz w:val="20"/>
          <w:szCs w:val="20"/>
        </w:rPr>
        <w:t xml:space="preserve"> </w:t>
      </w:r>
      <w:r>
        <w:rPr>
          <w:rFonts w:ascii="Arial" w:hAnsi="Arial" w:cs="Arial"/>
          <w:b/>
          <w:bCs/>
          <w:color w:val="000000"/>
          <w:sz w:val="20"/>
          <w:szCs w:val="20"/>
        </w:rPr>
        <w:t>QA_Results: Data validation results from using the quality review tool</w:t>
      </w:r>
    </w:p>
    <w:tbl>
      <w:tblPr>
        <w:tblW w:w="8658" w:type="dxa"/>
        <w:tblBorders>
          <w:top w:val="single" w:sz="4" w:space="0" w:color="auto"/>
          <w:bottom w:val="single" w:sz="12" w:space="0" w:color="auto"/>
        </w:tblBorders>
        <w:tblLook w:val="01E0" w:firstRow="1" w:lastRow="1" w:firstColumn="1" w:lastColumn="1" w:noHBand="0" w:noVBand="0"/>
      </w:tblPr>
      <w:tblGrid>
        <w:gridCol w:w="2358"/>
        <w:gridCol w:w="1170"/>
        <w:gridCol w:w="1287"/>
        <w:gridCol w:w="537"/>
        <w:gridCol w:w="3306"/>
      </w:tblGrid>
      <w:tr w:rsidR="00C675D0" w:rsidRPr="00142866" w:rsidTr="00580323">
        <w:tc>
          <w:tcPr>
            <w:tcW w:w="2358"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Field </w:t>
            </w:r>
          </w:p>
        </w:tc>
        <w:tc>
          <w:tcPr>
            <w:tcW w:w="1170"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Primary?</w:t>
            </w:r>
          </w:p>
        </w:tc>
        <w:tc>
          <w:tcPr>
            <w:tcW w:w="128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Data Type </w:t>
            </w:r>
          </w:p>
        </w:tc>
        <w:tc>
          <w:tcPr>
            <w:tcW w:w="53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1391" w:right="-1890" w:hanging="1436"/>
              <w:rPr>
                <w:rFonts w:ascii="Arial" w:hAnsi="Arial"/>
              </w:rPr>
            </w:pPr>
            <w:r w:rsidRPr="00163E07">
              <w:rPr>
                <w:rFonts w:ascii="Arial" w:hAnsi="Arial" w:cs="Arial"/>
                <w:b/>
                <w:i/>
                <w:iCs/>
                <w:color w:val="000000"/>
                <w:sz w:val="16"/>
                <w:szCs w:val="16"/>
              </w:rPr>
              <w:t xml:space="preserve">Size </w:t>
            </w:r>
          </w:p>
        </w:tc>
        <w:tc>
          <w:tcPr>
            <w:tcW w:w="3306"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48"/>
              <w:rPr>
                <w:rFonts w:ascii="Arial" w:hAnsi="Arial" w:cs="Arial"/>
                <w:b/>
                <w:i/>
                <w:iCs/>
                <w:color w:val="000000"/>
                <w:sz w:val="21"/>
                <w:szCs w:val="21"/>
              </w:rPr>
            </w:pPr>
            <w:r w:rsidRPr="00163E07">
              <w:rPr>
                <w:rFonts w:ascii="Arial" w:hAnsi="Arial" w:cs="Arial"/>
                <w:b/>
                <w:i/>
                <w:iCs/>
                <w:color w:val="000000"/>
                <w:sz w:val="16"/>
                <w:szCs w:val="16"/>
              </w:rPr>
              <w:t xml:space="preserve">Description </w:t>
            </w:r>
            <w:r>
              <w:rPr>
                <w:rFonts w:ascii="Arial" w:hAnsi="Arial" w:cs="Arial"/>
                <w:b/>
                <w:i/>
                <w:iCs/>
                <w:color w:val="000000"/>
                <w:sz w:val="16"/>
                <w:szCs w:val="16"/>
              </w:rPr>
              <w:br/>
            </w:r>
          </w:p>
        </w:tc>
      </w:tr>
    </w:tbl>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szCs w:val="24"/>
        </w:rPr>
        <w:tab/>
      </w:r>
      <w:r>
        <w:rPr>
          <w:rFonts w:ascii="Arial" w:hAnsi="Arial" w:cs="Arial"/>
          <w:color w:val="000000"/>
          <w:sz w:val="16"/>
          <w:szCs w:val="16"/>
        </w:rPr>
        <w:t>Query_Name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100</w:t>
      </w:r>
      <w:r>
        <w:rPr>
          <w:rFonts w:ascii="Arial" w:hAnsi="Arial" w:cs="Arial"/>
          <w:szCs w:val="24"/>
        </w:rPr>
        <w:tab/>
      </w:r>
      <w:r>
        <w:rPr>
          <w:rFonts w:ascii="Arial" w:hAnsi="Arial" w:cs="Arial"/>
          <w:color w:val="000000"/>
          <w:sz w:val="16"/>
          <w:szCs w:val="16"/>
        </w:rPr>
        <w:t>Name of query</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Data_Scope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Number</w:t>
      </w:r>
      <w:r>
        <w:rPr>
          <w:rFonts w:ascii="Arial" w:hAnsi="Arial" w:cs="Arial"/>
          <w:szCs w:val="24"/>
        </w:rPr>
        <w:tab/>
      </w:r>
      <w:r>
        <w:rPr>
          <w:rFonts w:ascii="Arial" w:hAnsi="Arial" w:cs="Arial"/>
          <w:color w:val="000000"/>
          <w:sz w:val="16"/>
          <w:szCs w:val="16"/>
        </w:rPr>
        <w:t>Byte</w:t>
      </w:r>
      <w:r>
        <w:rPr>
          <w:rFonts w:ascii="Arial" w:hAnsi="Arial" w:cs="Arial"/>
          <w:szCs w:val="24"/>
        </w:rPr>
        <w:tab/>
      </w:r>
      <w:r>
        <w:rPr>
          <w:rFonts w:ascii="Arial" w:hAnsi="Arial" w:cs="Arial"/>
          <w:color w:val="000000"/>
          <w:sz w:val="16"/>
          <w:szCs w:val="16"/>
        </w:rPr>
        <w:t>Scope of data</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Time_Frame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30</w:t>
      </w:r>
      <w:r>
        <w:rPr>
          <w:rFonts w:ascii="Arial" w:hAnsi="Arial" w:cs="Arial"/>
          <w:szCs w:val="24"/>
        </w:rPr>
        <w:tab/>
      </w:r>
      <w:r>
        <w:rPr>
          <w:rFonts w:ascii="Arial" w:hAnsi="Arial" w:cs="Arial"/>
          <w:color w:val="000000"/>
          <w:sz w:val="16"/>
          <w:szCs w:val="16"/>
        </w:rPr>
        <w:t>Time frame of data records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Query_Type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20</w:t>
      </w:r>
      <w:r>
        <w:rPr>
          <w:rFonts w:ascii="Arial" w:hAnsi="Arial" w:cs="Arial"/>
          <w:szCs w:val="24"/>
        </w:rPr>
        <w:tab/>
      </w:r>
      <w:r>
        <w:rPr>
          <w:rFonts w:ascii="Arial" w:hAnsi="Arial" w:cs="Arial"/>
          <w:color w:val="000000"/>
          <w:sz w:val="16"/>
          <w:szCs w:val="16"/>
        </w:rPr>
        <w:t>Type of query</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Query_Result</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proofErr w:type="gramStart"/>
      <w:r>
        <w:rPr>
          <w:rFonts w:ascii="Arial" w:hAnsi="Arial" w:cs="Arial"/>
          <w:color w:val="000000"/>
          <w:sz w:val="16"/>
          <w:szCs w:val="16"/>
        </w:rPr>
        <w:t>The</w:t>
      </w:r>
      <w:proofErr w:type="gramEnd"/>
      <w:r>
        <w:rPr>
          <w:rFonts w:ascii="Arial" w:hAnsi="Arial" w:cs="Arial"/>
          <w:color w:val="000000"/>
          <w:sz w:val="16"/>
          <w:szCs w:val="16"/>
        </w:rPr>
        <w:t xml:space="preserve"> number of records returned by the query</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Query_Run_Time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w:t>
      </w:r>
      <w:r>
        <w:rPr>
          <w:rFonts w:ascii="Arial" w:hAnsi="Arial" w:cs="Arial"/>
          <w:szCs w:val="24"/>
        </w:rPr>
        <w:tab/>
      </w:r>
      <w:r>
        <w:rPr>
          <w:rFonts w:ascii="Arial" w:hAnsi="Arial" w:cs="Arial"/>
          <w:color w:val="000000"/>
          <w:sz w:val="16"/>
          <w:szCs w:val="16"/>
        </w:rPr>
        <w:t>Most recent run time of the query</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Query_Description</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w:t>
      </w:r>
      <w:r>
        <w:rPr>
          <w:rFonts w:ascii="Arial" w:hAnsi="Arial" w:cs="Arial"/>
          <w:szCs w:val="24"/>
        </w:rPr>
        <w:tab/>
      </w:r>
      <w:r>
        <w:rPr>
          <w:rFonts w:ascii="Arial" w:hAnsi="Arial" w:cs="Arial"/>
          <w:color w:val="000000"/>
          <w:sz w:val="16"/>
          <w:szCs w:val="16"/>
        </w:rPr>
        <w:t>Query description</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Query_Expression</w:t>
      </w:r>
      <w:r>
        <w:rPr>
          <w:rFonts w:ascii="Arial" w:hAnsi="Arial" w:cs="Arial"/>
          <w:color w:val="000000"/>
          <w:sz w:val="16"/>
          <w:szCs w:val="16"/>
        </w:rPr>
        <w:tab/>
        <w:t>No</w:t>
      </w:r>
      <w:r>
        <w:rPr>
          <w:rFonts w:ascii="Arial" w:hAnsi="Arial" w:cs="Arial"/>
          <w:color w:val="000000"/>
          <w:sz w:val="16"/>
          <w:szCs w:val="16"/>
        </w:rPr>
        <w:tab/>
        <w:t>Memo</w:t>
      </w:r>
      <w:r>
        <w:rPr>
          <w:rFonts w:ascii="Arial" w:hAnsi="Arial" w:cs="Arial"/>
          <w:color w:val="000000"/>
          <w:sz w:val="16"/>
          <w:szCs w:val="16"/>
        </w:rPr>
        <w:tab/>
        <w:t>-</w:t>
      </w:r>
      <w:r>
        <w:rPr>
          <w:rFonts w:ascii="Arial" w:hAnsi="Arial" w:cs="Arial"/>
          <w:color w:val="000000"/>
          <w:sz w:val="16"/>
          <w:szCs w:val="16"/>
        </w:rPr>
        <w:tab/>
        <w:t>Expression used to run query</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Remedy_Desc</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w:t>
      </w:r>
      <w:r>
        <w:rPr>
          <w:rFonts w:ascii="Arial" w:hAnsi="Arial" w:cs="Arial"/>
          <w:szCs w:val="24"/>
        </w:rPr>
        <w:tab/>
      </w:r>
      <w:r>
        <w:rPr>
          <w:rFonts w:ascii="Arial" w:hAnsi="Arial" w:cs="Arial"/>
          <w:color w:val="000000"/>
          <w:sz w:val="16"/>
          <w:szCs w:val="16"/>
        </w:rPr>
        <w:t>Action taken to fix error</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Remedy_Date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w:t>
      </w:r>
      <w:r>
        <w:rPr>
          <w:rFonts w:ascii="Arial" w:hAnsi="Arial" w:cs="Arial"/>
          <w:szCs w:val="24"/>
        </w:rPr>
        <w:tab/>
      </w:r>
      <w:r>
        <w:rPr>
          <w:rFonts w:ascii="Arial" w:hAnsi="Arial" w:cs="Arial"/>
          <w:color w:val="000000"/>
          <w:sz w:val="16"/>
          <w:szCs w:val="16"/>
        </w:rPr>
        <w:t>Remedy date</w:t>
      </w:r>
    </w:p>
    <w:p w:rsidR="00C675D0" w:rsidRPr="00F64CC8"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b/>
          <w:color w:val="000000"/>
          <w:sz w:val="16"/>
          <w:szCs w:val="16"/>
        </w:rPr>
      </w:pPr>
      <w:r>
        <w:rPr>
          <w:rFonts w:ascii="Arial" w:hAnsi="Arial" w:cs="Arial"/>
          <w:color w:val="000000"/>
          <w:sz w:val="16"/>
          <w:szCs w:val="16"/>
        </w:rPr>
        <w:lastRenderedPageBreak/>
        <w:tab/>
        <w:t>QA_User</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t>Remedy by</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Is_Done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Boolean</w:t>
      </w:r>
      <w:r>
        <w:rPr>
          <w:rFonts w:ascii="Arial" w:hAnsi="Arial" w:cs="Arial"/>
          <w:szCs w:val="24"/>
        </w:rPr>
        <w:tab/>
      </w:r>
      <w:r>
        <w:rPr>
          <w:rFonts w:ascii="Arial" w:hAnsi="Arial" w:cs="Arial"/>
          <w:color w:val="000000"/>
          <w:sz w:val="16"/>
          <w:szCs w:val="16"/>
        </w:rPr>
        <w:t>-</w:t>
      </w:r>
      <w:r>
        <w:rPr>
          <w:rFonts w:ascii="Arial" w:hAnsi="Arial" w:cs="Arial"/>
          <w:szCs w:val="24"/>
        </w:rPr>
        <w:tab/>
      </w:r>
      <w:r w:rsidR="00D728CF">
        <w:rPr>
          <w:noProof/>
        </w:rPr>
        <mc:AlternateContent>
          <mc:Choice Requires="wps">
            <w:drawing>
              <wp:anchor distT="0" distB="0" distL="114300" distR="114300" simplePos="0" relativeHeight="251667456" behindDoc="0" locked="0" layoutInCell="1" allowOverlap="1">
                <wp:simplePos x="0" y="0"/>
                <wp:positionH relativeFrom="column">
                  <wp:posOffset>-46355</wp:posOffset>
                </wp:positionH>
                <wp:positionV relativeFrom="paragraph">
                  <wp:posOffset>301625</wp:posOffset>
                </wp:positionV>
                <wp:extent cx="5492750" cy="635"/>
                <wp:effectExtent l="0" t="0" r="12700" b="37465"/>
                <wp:wrapNone/>
                <wp:docPr id="126" name="AutoShape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27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65" o:spid="_x0000_s1026" type="#_x0000_t32" style="position:absolute;margin-left:-3.65pt;margin-top:23.75pt;width:432.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"/>
            </w:pict>
          </mc:Fallback>
        </mc:AlternateContent>
      </w:r>
      <w:r>
        <w:rPr>
          <w:rFonts w:ascii="Arial" w:hAnsi="Arial" w:cs="Arial"/>
          <w:color w:val="000000"/>
          <w:sz w:val="16"/>
          <w:szCs w:val="16"/>
        </w:rPr>
        <w:t>Was the query checked</w:t>
      </w:r>
      <w:r>
        <w:rPr>
          <w:rFonts w:ascii="Arial" w:hAnsi="Arial" w:cs="Arial"/>
          <w:color w:val="000000"/>
          <w:sz w:val="16"/>
          <w:szCs w:val="16"/>
        </w:rPr>
        <w:br/>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p>
    <w:p w:rsidR="00C675D0" w:rsidRPr="00151EBB"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b/>
          <w:bCs/>
          <w:color w:val="000000"/>
          <w:sz w:val="20"/>
          <w:szCs w:val="20"/>
        </w:rPr>
        <w:t>tbl_</w:t>
      </w:r>
      <w:r w:rsidRPr="00755463">
        <w:rPr>
          <w:rFonts w:ascii="Arial" w:hAnsi="Arial" w:cs="Arial"/>
          <w:b/>
          <w:bCs/>
          <w:color w:val="000000"/>
          <w:sz w:val="20"/>
          <w:szCs w:val="20"/>
        </w:rPr>
        <w:t xml:space="preserve"> </w:t>
      </w:r>
      <w:r>
        <w:rPr>
          <w:rFonts w:ascii="Arial" w:hAnsi="Arial" w:cs="Arial"/>
          <w:b/>
          <w:bCs/>
          <w:color w:val="000000"/>
          <w:sz w:val="20"/>
          <w:szCs w:val="20"/>
        </w:rPr>
        <w:t>Db_Meta: Database description and links to I&amp;M metadata tools</w:t>
      </w:r>
    </w:p>
    <w:tbl>
      <w:tblPr>
        <w:tblW w:w="8658" w:type="dxa"/>
        <w:tblBorders>
          <w:top w:val="single" w:sz="4" w:space="0" w:color="auto"/>
          <w:bottom w:val="single" w:sz="12" w:space="0" w:color="auto"/>
        </w:tblBorders>
        <w:tblLook w:val="01E0" w:firstRow="1" w:lastRow="1" w:firstColumn="1" w:lastColumn="1" w:noHBand="0" w:noVBand="0"/>
      </w:tblPr>
      <w:tblGrid>
        <w:gridCol w:w="2358"/>
        <w:gridCol w:w="1170"/>
        <w:gridCol w:w="1287"/>
        <w:gridCol w:w="537"/>
        <w:gridCol w:w="3306"/>
      </w:tblGrid>
      <w:tr w:rsidR="00C675D0" w:rsidRPr="00142866" w:rsidTr="00580323">
        <w:tc>
          <w:tcPr>
            <w:tcW w:w="2358"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Field </w:t>
            </w:r>
          </w:p>
        </w:tc>
        <w:tc>
          <w:tcPr>
            <w:tcW w:w="1170"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Primary?</w:t>
            </w:r>
          </w:p>
        </w:tc>
        <w:tc>
          <w:tcPr>
            <w:tcW w:w="128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Data Type </w:t>
            </w:r>
          </w:p>
        </w:tc>
        <w:tc>
          <w:tcPr>
            <w:tcW w:w="53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1391" w:right="-1890" w:hanging="1436"/>
              <w:rPr>
                <w:rFonts w:ascii="Arial" w:hAnsi="Arial"/>
              </w:rPr>
            </w:pPr>
            <w:r w:rsidRPr="00163E07">
              <w:rPr>
                <w:rFonts w:ascii="Arial" w:hAnsi="Arial" w:cs="Arial"/>
                <w:b/>
                <w:i/>
                <w:iCs/>
                <w:color w:val="000000"/>
                <w:sz w:val="16"/>
                <w:szCs w:val="16"/>
              </w:rPr>
              <w:t xml:space="preserve">Size </w:t>
            </w:r>
          </w:p>
        </w:tc>
        <w:tc>
          <w:tcPr>
            <w:tcW w:w="3306"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48"/>
              <w:rPr>
                <w:rFonts w:ascii="Arial" w:hAnsi="Arial" w:cs="Arial"/>
                <w:b/>
                <w:i/>
                <w:iCs/>
                <w:color w:val="000000"/>
                <w:sz w:val="21"/>
                <w:szCs w:val="21"/>
              </w:rPr>
            </w:pPr>
            <w:r w:rsidRPr="00163E07">
              <w:rPr>
                <w:rFonts w:ascii="Arial" w:hAnsi="Arial" w:cs="Arial"/>
                <w:b/>
                <w:i/>
                <w:iCs/>
                <w:color w:val="000000"/>
                <w:sz w:val="16"/>
                <w:szCs w:val="16"/>
              </w:rPr>
              <w:t xml:space="preserve">Description </w:t>
            </w:r>
            <w:r>
              <w:rPr>
                <w:rFonts w:ascii="Arial" w:hAnsi="Arial" w:cs="Arial"/>
                <w:b/>
                <w:i/>
                <w:iCs/>
                <w:color w:val="000000"/>
                <w:sz w:val="16"/>
                <w:szCs w:val="16"/>
              </w:rPr>
              <w:br/>
            </w:r>
          </w:p>
        </w:tc>
      </w:tr>
    </w:tbl>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szCs w:val="24"/>
        </w:rPr>
        <w:tab/>
      </w:r>
      <w:r>
        <w:rPr>
          <w:rFonts w:ascii="Arial" w:hAnsi="Arial" w:cs="Arial"/>
          <w:color w:val="000000"/>
          <w:sz w:val="16"/>
          <w:szCs w:val="16"/>
        </w:rPr>
        <w:t>Db_Meta_ID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Unique local primary key</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Meta_MID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255</w:t>
      </w:r>
      <w:r>
        <w:rPr>
          <w:rFonts w:ascii="Arial" w:hAnsi="Arial" w:cs="Arial"/>
          <w:szCs w:val="24"/>
        </w:rPr>
        <w:tab/>
      </w:r>
      <w:r>
        <w:rPr>
          <w:rFonts w:ascii="Arial" w:hAnsi="Arial" w:cs="Arial"/>
          <w:color w:val="000000"/>
          <w:sz w:val="16"/>
          <w:szCs w:val="16"/>
        </w:rPr>
        <w:t>Link to NPS Data Store</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Db_Desc</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w:t>
      </w:r>
      <w:r>
        <w:rPr>
          <w:rFonts w:ascii="Arial" w:hAnsi="Arial" w:cs="Arial"/>
          <w:szCs w:val="24"/>
        </w:rPr>
        <w:tab/>
      </w:r>
      <w:r>
        <w:rPr>
          <w:rFonts w:ascii="Arial" w:hAnsi="Arial" w:cs="Arial"/>
          <w:color w:val="000000"/>
          <w:sz w:val="16"/>
          <w:szCs w:val="16"/>
        </w:rPr>
        <w:t>Description of the database purpose</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30"/>
        <w:rPr>
          <w:rFonts w:ascii="Arial" w:hAnsi="Arial" w:cs="Arial"/>
          <w:color w:val="000000"/>
          <w:sz w:val="21"/>
          <w:szCs w:val="21"/>
        </w:rPr>
      </w:pPr>
      <w:r>
        <w:rPr>
          <w:rFonts w:ascii="Arial" w:hAnsi="Arial" w:cs="Arial"/>
          <w:color w:val="000000"/>
          <w:sz w:val="16"/>
          <w:szCs w:val="16"/>
        </w:rPr>
        <w:tab/>
        <w:t>DSC_GUID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 xml:space="preserve">Link to </w:t>
      </w:r>
      <w:proofErr w:type="gramStart"/>
      <w:r>
        <w:rPr>
          <w:rFonts w:ascii="Arial" w:hAnsi="Arial" w:cs="Arial"/>
          <w:color w:val="000000"/>
          <w:sz w:val="16"/>
          <w:szCs w:val="16"/>
        </w:rPr>
        <w:t>I&amp;M</w:t>
      </w:r>
      <w:proofErr w:type="gramEnd"/>
      <w:r>
        <w:rPr>
          <w:rFonts w:ascii="Arial" w:hAnsi="Arial" w:cs="Arial"/>
          <w:color w:val="000000"/>
          <w:sz w:val="16"/>
          <w:szCs w:val="16"/>
        </w:rPr>
        <w:t xml:space="preserve"> Dataset Catalog desktop </w:t>
      </w:r>
    </w:p>
    <w:p w:rsidR="00C675D0" w:rsidRPr="00793B3A" w:rsidRDefault="00C675D0" w:rsidP="00C675D0">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proofErr w:type="gramStart"/>
      <w:r>
        <w:rPr>
          <w:rFonts w:ascii="Arial" w:hAnsi="Arial" w:cs="Arial"/>
          <w:color w:val="000000"/>
          <w:sz w:val="16"/>
          <w:szCs w:val="16"/>
        </w:rPr>
        <w:t>metadata</w:t>
      </w:r>
      <w:proofErr w:type="gramEnd"/>
      <w:r>
        <w:rPr>
          <w:rFonts w:ascii="Arial" w:hAnsi="Arial" w:cs="Arial"/>
          <w:color w:val="000000"/>
          <w:sz w:val="16"/>
          <w:szCs w:val="16"/>
        </w:rPr>
        <w:t xml:space="preserve"> tool </w:t>
      </w:r>
    </w:p>
    <w:p w:rsidR="00C675D0" w:rsidRPr="00F44E83" w:rsidRDefault="00C675D0" w:rsidP="00C675D0">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16"/>
          <w:szCs w:val="16"/>
        </w:rPr>
      </w:pPr>
      <w:r>
        <w:rPr>
          <w:rFonts w:ascii="Arial" w:hAnsi="Arial" w:cs="Arial"/>
          <w:color w:val="000000"/>
          <w:sz w:val="16"/>
          <w:szCs w:val="16"/>
        </w:rPr>
        <w:tab/>
        <w:t>Meta_File_Name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sidRPr="00F44E83">
        <w:rPr>
          <w:rFonts w:ascii="Arial" w:hAnsi="Arial" w:cs="Arial"/>
          <w:color w:val="000000"/>
          <w:sz w:val="16"/>
          <w:szCs w:val="16"/>
        </w:rPr>
        <w:t xml:space="preserve">Name of the metadata file that describes </w:t>
      </w:r>
    </w:p>
    <w:p w:rsidR="00C675D0" w:rsidRDefault="00C675D0" w:rsidP="00C675D0">
      <w:pPr>
        <w:widowControl w:val="0"/>
        <w:tabs>
          <w:tab w:val="left" w:pos="0"/>
          <w:tab w:val="left" w:pos="5400"/>
        </w:tabs>
        <w:autoSpaceDE w:val="0"/>
        <w:autoSpaceDN w:val="0"/>
        <w:adjustRightInd w:val="0"/>
        <w:ind w:left="5400"/>
        <w:rPr>
          <w:rFonts w:ascii="Arial" w:hAnsi="Arial" w:cs="Arial"/>
          <w:color w:val="000000"/>
          <w:sz w:val="16"/>
          <w:szCs w:val="16"/>
        </w:rPr>
      </w:pPr>
      <w:proofErr w:type="gramStart"/>
      <w:r w:rsidRPr="00F44E83">
        <w:rPr>
          <w:rFonts w:ascii="Arial" w:hAnsi="Arial" w:cs="Arial"/>
          <w:color w:val="000000"/>
          <w:sz w:val="16"/>
          <w:szCs w:val="16"/>
        </w:rPr>
        <w:t>this</w:t>
      </w:r>
      <w:proofErr w:type="gramEnd"/>
      <w:r w:rsidRPr="00F44E83">
        <w:rPr>
          <w:rFonts w:ascii="Arial" w:hAnsi="Arial" w:cs="Arial"/>
          <w:color w:val="000000"/>
          <w:sz w:val="16"/>
          <w:szCs w:val="16"/>
        </w:rPr>
        <w:t xml:space="preserve"> </w:t>
      </w:r>
      <w:r w:rsidRPr="00F44E83">
        <w:rPr>
          <w:rFonts w:ascii="Arial" w:hAnsi="Arial" w:cs="Arial"/>
          <w:sz w:val="16"/>
          <w:szCs w:val="16"/>
        </w:rPr>
        <w:t>Natural Resources Database Template</w:t>
      </w:r>
      <w:r w:rsidRPr="00F44E83">
        <w:rPr>
          <w:rFonts w:ascii="Arial" w:hAnsi="Arial" w:cs="Arial"/>
          <w:color w:val="000000"/>
          <w:sz w:val="16"/>
          <w:szCs w:val="16"/>
        </w:rPr>
        <w:t xml:space="preserve"> data file (must be in the same </w:t>
      </w:r>
      <w:r>
        <w:rPr>
          <w:rFonts w:ascii="Arial" w:hAnsi="Arial" w:cs="Arial"/>
          <w:color w:val="000000"/>
          <w:sz w:val="16"/>
          <w:szCs w:val="16"/>
        </w:rPr>
        <w:t>directory as this data file)</w:t>
      </w:r>
      <w:r>
        <w:rPr>
          <w:rFonts w:ascii="Arial" w:hAnsi="Arial" w:cs="Arial"/>
          <w:color w:val="000000"/>
          <w:sz w:val="16"/>
          <w:szCs w:val="16"/>
        </w:rPr>
        <w:tab/>
      </w:r>
      <w:r w:rsidR="00D728CF">
        <w:rPr>
          <w:noProof/>
        </w:rPr>
        <mc:AlternateContent>
          <mc:Choice Requires="wps">
            <w:drawing>
              <wp:anchor distT="0" distB="0" distL="114300" distR="114300" simplePos="0" relativeHeight="251668480" behindDoc="0" locked="0" layoutInCell="1" allowOverlap="1">
                <wp:simplePos x="0" y="0"/>
                <wp:positionH relativeFrom="column">
                  <wp:posOffset>-46355</wp:posOffset>
                </wp:positionH>
                <wp:positionV relativeFrom="paragraph">
                  <wp:posOffset>301625</wp:posOffset>
                </wp:positionV>
                <wp:extent cx="5492750" cy="635"/>
                <wp:effectExtent l="0" t="0" r="12700" b="37465"/>
                <wp:wrapNone/>
                <wp:docPr id="125" name="AutoShape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27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66" o:spid="_x0000_s1026" type="#_x0000_t32" style="position:absolute;margin-left:-3.65pt;margin-top:23.75pt;width:432.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"/>
            </w:pict>
          </mc:Fallback>
        </mc:AlternateContent>
      </w:r>
      <w:r>
        <w:rPr>
          <w:rFonts w:ascii="Arial" w:hAnsi="Arial" w:cs="Arial"/>
          <w:color w:val="000000"/>
          <w:sz w:val="16"/>
          <w:szCs w:val="16"/>
        </w:rPr>
        <w:t xml:space="preserve"> </w:t>
      </w:r>
      <w:r>
        <w:rPr>
          <w:rFonts w:ascii="Arial" w:hAnsi="Arial" w:cs="Arial"/>
          <w:color w:val="000000"/>
          <w:sz w:val="16"/>
          <w:szCs w:val="16"/>
        </w:rPr>
        <w:br/>
      </w:r>
      <w:r>
        <w:rPr>
          <w:rFonts w:ascii="Arial" w:hAnsi="Arial" w:cs="Arial"/>
          <w:color w:val="000000"/>
          <w:sz w:val="16"/>
          <w:szCs w:val="16"/>
        </w:rPr>
        <w:br/>
      </w:r>
    </w:p>
    <w:p w:rsidR="00C675D0" w:rsidRPr="00151EBB"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b/>
          <w:bCs/>
          <w:color w:val="000000"/>
          <w:sz w:val="20"/>
          <w:szCs w:val="20"/>
        </w:rPr>
        <w:t>tbl_</w:t>
      </w:r>
      <w:r w:rsidRPr="00755463">
        <w:rPr>
          <w:rFonts w:ascii="Arial" w:hAnsi="Arial" w:cs="Arial"/>
          <w:b/>
          <w:bCs/>
          <w:color w:val="000000"/>
          <w:sz w:val="20"/>
          <w:szCs w:val="20"/>
        </w:rPr>
        <w:t xml:space="preserve"> </w:t>
      </w:r>
      <w:r>
        <w:rPr>
          <w:rFonts w:ascii="Arial" w:hAnsi="Arial" w:cs="Arial"/>
          <w:b/>
          <w:bCs/>
          <w:color w:val="000000"/>
          <w:sz w:val="20"/>
          <w:szCs w:val="20"/>
        </w:rPr>
        <w:t>Db_Revisions: Database revision history data</w:t>
      </w:r>
    </w:p>
    <w:tbl>
      <w:tblPr>
        <w:tblW w:w="8658" w:type="dxa"/>
        <w:tblBorders>
          <w:top w:val="single" w:sz="4" w:space="0" w:color="auto"/>
          <w:bottom w:val="single" w:sz="12" w:space="0" w:color="auto"/>
        </w:tblBorders>
        <w:tblLook w:val="01E0" w:firstRow="1" w:lastRow="1" w:firstColumn="1" w:lastColumn="1" w:noHBand="0" w:noVBand="0"/>
      </w:tblPr>
      <w:tblGrid>
        <w:gridCol w:w="2358"/>
        <w:gridCol w:w="1170"/>
        <w:gridCol w:w="1287"/>
        <w:gridCol w:w="537"/>
        <w:gridCol w:w="3306"/>
      </w:tblGrid>
      <w:tr w:rsidR="00C675D0" w:rsidRPr="00142866" w:rsidTr="00580323">
        <w:tc>
          <w:tcPr>
            <w:tcW w:w="2358"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Field </w:t>
            </w:r>
          </w:p>
        </w:tc>
        <w:tc>
          <w:tcPr>
            <w:tcW w:w="1170"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Primary?</w:t>
            </w:r>
          </w:p>
        </w:tc>
        <w:tc>
          <w:tcPr>
            <w:tcW w:w="128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Data Type </w:t>
            </w:r>
          </w:p>
        </w:tc>
        <w:tc>
          <w:tcPr>
            <w:tcW w:w="53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1391" w:right="-1890" w:hanging="1436"/>
              <w:rPr>
                <w:rFonts w:ascii="Arial" w:hAnsi="Arial"/>
              </w:rPr>
            </w:pPr>
            <w:r w:rsidRPr="00163E07">
              <w:rPr>
                <w:rFonts w:ascii="Arial" w:hAnsi="Arial" w:cs="Arial"/>
                <w:b/>
                <w:i/>
                <w:iCs/>
                <w:color w:val="000000"/>
                <w:sz w:val="16"/>
                <w:szCs w:val="16"/>
              </w:rPr>
              <w:t xml:space="preserve">Size </w:t>
            </w:r>
          </w:p>
        </w:tc>
        <w:tc>
          <w:tcPr>
            <w:tcW w:w="3306"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48"/>
              <w:rPr>
                <w:rFonts w:ascii="Arial" w:hAnsi="Arial" w:cs="Arial"/>
                <w:b/>
                <w:i/>
                <w:iCs/>
                <w:color w:val="000000"/>
                <w:sz w:val="21"/>
                <w:szCs w:val="21"/>
              </w:rPr>
            </w:pPr>
            <w:r w:rsidRPr="00163E07">
              <w:rPr>
                <w:rFonts w:ascii="Arial" w:hAnsi="Arial" w:cs="Arial"/>
                <w:b/>
                <w:i/>
                <w:iCs/>
                <w:color w:val="000000"/>
                <w:sz w:val="16"/>
                <w:szCs w:val="16"/>
              </w:rPr>
              <w:t xml:space="preserve">Description </w:t>
            </w:r>
            <w:r>
              <w:rPr>
                <w:rFonts w:ascii="Arial" w:hAnsi="Arial" w:cs="Arial"/>
                <w:b/>
                <w:i/>
                <w:iCs/>
                <w:color w:val="000000"/>
                <w:sz w:val="16"/>
                <w:szCs w:val="16"/>
              </w:rPr>
              <w:br/>
            </w:r>
          </w:p>
        </w:tc>
      </w:tr>
    </w:tbl>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szCs w:val="24"/>
        </w:rPr>
        <w:tab/>
      </w:r>
      <w:r>
        <w:rPr>
          <w:rFonts w:ascii="Arial" w:hAnsi="Arial" w:cs="Arial"/>
          <w:color w:val="000000"/>
          <w:sz w:val="16"/>
          <w:szCs w:val="16"/>
        </w:rPr>
        <w:t>Revision_ID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Unique database revision (version) number or code</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Db_Meta_ID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tbl_DB_Meta</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Revision_Contact_ID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tlu_Contacts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16"/>
          <w:szCs w:val="16"/>
        </w:rPr>
      </w:pPr>
      <w:r>
        <w:rPr>
          <w:rFonts w:ascii="Arial" w:hAnsi="Arial" w:cs="Arial"/>
          <w:color w:val="000000"/>
          <w:sz w:val="16"/>
          <w:szCs w:val="16"/>
        </w:rPr>
        <w:tab/>
        <w:t>Revision_Date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w:t>
      </w:r>
      <w:r>
        <w:rPr>
          <w:rFonts w:ascii="Arial" w:hAnsi="Arial" w:cs="Arial"/>
          <w:szCs w:val="24"/>
        </w:rPr>
        <w:tab/>
      </w:r>
      <w:r>
        <w:rPr>
          <w:rFonts w:ascii="Arial" w:hAnsi="Arial" w:cs="Arial"/>
          <w:color w:val="000000"/>
          <w:sz w:val="16"/>
          <w:szCs w:val="16"/>
        </w:rPr>
        <w:t>Database revision date</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16"/>
          <w:szCs w:val="16"/>
        </w:rPr>
      </w:pPr>
      <w:r>
        <w:rPr>
          <w:rFonts w:ascii="Arial" w:hAnsi="Arial" w:cs="Arial"/>
          <w:color w:val="000000"/>
          <w:sz w:val="16"/>
          <w:szCs w:val="16"/>
        </w:rPr>
        <w:tab/>
        <w:t>Revision_Reason</w:t>
      </w:r>
      <w:r>
        <w:rPr>
          <w:rFonts w:ascii="Arial" w:hAnsi="Arial" w:cs="Arial"/>
          <w:color w:val="000000"/>
          <w:sz w:val="16"/>
          <w:szCs w:val="16"/>
        </w:rPr>
        <w:tab/>
        <w:t>No</w:t>
      </w:r>
      <w:r>
        <w:rPr>
          <w:rFonts w:ascii="Arial" w:hAnsi="Arial" w:cs="Arial"/>
          <w:color w:val="000000"/>
          <w:sz w:val="16"/>
          <w:szCs w:val="16"/>
        </w:rPr>
        <w:tab/>
        <w:t>Memo</w:t>
      </w:r>
      <w:r>
        <w:rPr>
          <w:rFonts w:ascii="Arial" w:hAnsi="Arial" w:cs="Arial"/>
          <w:color w:val="000000"/>
          <w:sz w:val="16"/>
          <w:szCs w:val="16"/>
        </w:rPr>
        <w:tab/>
        <w:t>-</w:t>
      </w:r>
      <w:r>
        <w:rPr>
          <w:rFonts w:ascii="Arial" w:hAnsi="Arial" w:cs="Arial"/>
          <w:color w:val="000000"/>
          <w:sz w:val="16"/>
          <w:szCs w:val="16"/>
        </w:rPr>
        <w:tab/>
        <w:t>Reason for the database revision</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16"/>
          <w:szCs w:val="16"/>
        </w:rPr>
      </w:pPr>
      <w:r>
        <w:rPr>
          <w:rFonts w:ascii="Arial" w:hAnsi="Arial" w:cs="Arial"/>
          <w:color w:val="000000"/>
          <w:sz w:val="16"/>
          <w:szCs w:val="16"/>
        </w:rPr>
        <w:tab/>
      </w:r>
      <w:r w:rsidR="00D728CF">
        <w:rPr>
          <w:noProof/>
        </w:rPr>
        <mc:AlternateContent>
          <mc:Choice Requires="wps">
            <w:drawing>
              <wp:anchor distT="0" distB="0" distL="114300" distR="114300" simplePos="0" relativeHeight="251669504" behindDoc="0" locked="0" layoutInCell="1" allowOverlap="1">
                <wp:simplePos x="0" y="0"/>
                <wp:positionH relativeFrom="column">
                  <wp:posOffset>-46355</wp:posOffset>
                </wp:positionH>
                <wp:positionV relativeFrom="paragraph">
                  <wp:posOffset>301625</wp:posOffset>
                </wp:positionV>
                <wp:extent cx="5492750" cy="635"/>
                <wp:effectExtent l="0" t="0" r="12700" b="37465"/>
                <wp:wrapNone/>
                <wp:docPr id="124" name="AutoShape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27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67" o:spid="_x0000_s1026" type="#_x0000_t32" style="position:absolute;margin-left:-3.65pt;margin-top:23.75pt;width:432.5pt;height:.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"/>
            </w:pict>
          </mc:Fallback>
        </mc:AlternateContent>
      </w:r>
      <w:r>
        <w:rPr>
          <w:rFonts w:ascii="Arial" w:hAnsi="Arial" w:cs="Arial"/>
          <w:color w:val="000000"/>
          <w:sz w:val="16"/>
          <w:szCs w:val="16"/>
        </w:rPr>
        <w:t xml:space="preserve"> Revision_Desc</w:t>
      </w:r>
      <w:r>
        <w:rPr>
          <w:rFonts w:ascii="Arial" w:hAnsi="Arial" w:cs="Arial"/>
          <w:color w:val="000000"/>
          <w:sz w:val="16"/>
          <w:szCs w:val="16"/>
        </w:rPr>
        <w:tab/>
        <w:t>No</w:t>
      </w:r>
      <w:r>
        <w:rPr>
          <w:rFonts w:ascii="Arial" w:hAnsi="Arial" w:cs="Arial"/>
          <w:color w:val="000000"/>
          <w:sz w:val="16"/>
          <w:szCs w:val="16"/>
        </w:rPr>
        <w:tab/>
        <w:t>Memo</w:t>
      </w:r>
      <w:r>
        <w:rPr>
          <w:rFonts w:ascii="Arial" w:hAnsi="Arial" w:cs="Arial"/>
          <w:color w:val="000000"/>
          <w:sz w:val="16"/>
          <w:szCs w:val="16"/>
        </w:rPr>
        <w:tab/>
        <w:t>-</w:t>
      </w:r>
      <w:r>
        <w:rPr>
          <w:rFonts w:ascii="Arial" w:hAnsi="Arial" w:cs="Arial"/>
          <w:color w:val="000000"/>
          <w:sz w:val="16"/>
          <w:szCs w:val="16"/>
        </w:rPr>
        <w:tab/>
        <w:t>Revision description</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16"/>
          <w:szCs w:val="16"/>
        </w:rPr>
      </w:pPr>
      <w:r>
        <w:rPr>
          <w:rFonts w:ascii="Arial" w:hAnsi="Arial" w:cs="Arial"/>
          <w:color w:val="000000"/>
          <w:sz w:val="16"/>
          <w:szCs w:val="16"/>
        </w:rPr>
        <w:tab/>
      </w:r>
    </w:p>
    <w:p w:rsidR="00C675D0" w:rsidRPr="00151EBB"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b/>
          <w:bCs/>
          <w:color w:val="000000"/>
          <w:sz w:val="20"/>
          <w:szCs w:val="20"/>
        </w:rPr>
        <w:t>xref_</w:t>
      </w:r>
      <w:r w:rsidRPr="00755463">
        <w:rPr>
          <w:rFonts w:ascii="Arial" w:hAnsi="Arial" w:cs="Arial"/>
          <w:b/>
          <w:bCs/>
          <w:color w:val="000000"/>
          <w:sz w:val="20"/>
          <w:szCs w:val="20"/>
        </w:rPr>
        <w:t xml:space="preserve"> </w:t>
      </w:r>
      <w:r>
        <w:rPr>
          <w:rFonts w:ascii="Arial" w:hAnsi="Arial" w:cs="Arial"/>
          <w:b/>
          <w:bCs/>
          <w:color w:val="000000"/>
          <w:sz w:val="20"/>
          <w:szCs w:val="20"/>
        </w:rPr>
        <w:t>Event_Contacts: Cross-reference table for event contacts</w:t>
      </w:r>
    </w:p>
    <w:tbl>
      <w:tblPr>
        <w:tblW w:w="8658" w:type="dxa"/>
        <w:tblBorders>
          <w:top w:val="single" w:sz="4" w:space="0" w:color="auto"/>
          <w:bottom w:val="single" w:sz="12" w:space="0" w:color="auto"/>
        </w:tblBorders>
        <w:tblLook w:val="01E0" w:firstRow="1" w:lastRow="1" w:firstColumn="1" w:lastColumn="1" w:noHBand="0" w:noVBand="0"/>
      </w:tblPr>
      <w:tblGrid>
        <w:gridCol w:w="2358"/>
        <w:gridCol w:w="1170"/>
        <w:gridCol w:w="1287"/>
        <w:gridCol w:w="537"/>
        <w:gridCol w:w="3306"/>
      </w:tblGrid>
      <w:tr w:rsidR="00C675D0" w:rsidRPr="00142866" w:rsidTr="00580323">
        <w:tc>
          <w:tcPr>
            <w:tcW w:w="2358"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Field </w:t>
            </w:r>
          </w:p>
        </w:tc>
        <w:tc>
          <w:tcPr>
            <w:tcW w:w="1170"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Primary?</w:t>
            </w:r>
          </w:p>
        </w:tc>
        <w:tc>
          <w:tcPr>
            <w:tcW w:w="128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Data Type </w:t>
            </w:r>
          </w:p>
        </w:tc>
        <w:tc>
          <w:tcPr>
            <w:tcW w:w="53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1391" w:right="-1890" w:hanging="1436"/>
              <w:rPr>
                <w:rFonts w:ascii="Arial" w:hAnsi="Arial"/>
              </w:rPr>
            </w:pPr>
            <w:r w:rsidRPr="00163E07">
              <w:rPr>
                <w:rFonts w:ascii="Arial" w:hAnsi="Arial" w:cs="Arial"/>
                <w:b/>
                <w:i/>
                <w:iCs/>
                <w:color w:val="000000"/>
                <w:sz w:val="16"/>
                <w:szCs w:val="16"/>
              </w:rPr>
              <w:t xml:space="preserve">Size </w:t>
            </w:r>
          </w:p>
        </w:tc>
        <w:tc>
          <w:tcPr>
            <w:tcW w:w="3306"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48"/>
              <w:rPr>
                <w:rFonts w:ascii="Arial" w:hAnsi="Arial" w:cs="Arial"/>
                <w:b/>
                <w:i/>
                <w:iCs/>
                <w:color w:val="000000"/>
                <w:sz w:val="21"/>
                <w:szCs w:val="21"/>
              </w:rPr>
            </w:pPr>
            <w:r w:rsidRPr="00163E07">
              <w:rPr>
                <w:rFonts w:ascii="Arial" w:hAnsi="Arial" w:cs="Arial"/>
                <w:b/>
                <w:i/>
                <w:iCs/>
                <w:color w:val="000000"/>
                <w:sz w:val="16"/>
                <w:szCs w:val="16"/>
              </w:rPr>
              <w:t xml:space="preserve">Description </w:t>
            </w:r>
            <w:r>
              <w:rPr>
                <w:rFonts w:ascii="Arial" w:hAnsi="Arial" w:cs="Arial"/>
                <w:b/>
                <w:i/>
                <w:iCs/>
                <w:color w:val="000000"/>
                <w:sz w:val="16"/>
                <w:szCs w:val="16"/>
              </w:rPr>
              <w:br/>
            </w:r>
          </w:p>
        </w:tc>
      </w:tr>
    </w:tbl>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szCs w:val="24"/>
        </w:rPr>
        <w:tab/>
      </w:r>
      <w:r>
        <w:rPr>
          <w:rFonts w:ascii="Arial" w:hAnsi="Arial" w:cs="Arial"/>
          <w:color w:val="000000"/>
          <w:sz w:val="16"/>
          <w:szCs w:val="16"/>
        </w:rPr>
        <w:t>Contact_ID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tlu_Contacts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Event_ID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tb_Events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Contact_Role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sidR="00D728CF">
        <w:rPr>
          <w:noProof/>
        </w:rPr>
        <mc:AlternateContent>
          <mc:Choice Requires="wps">
            <w:drawing>
              <wp:anchor distT="0" distB="0" distL="114300" distR="114300" simplePos="0" relativeHeight="251670528" behindDoc="0" locked="0" layoutInCell="1" allowOverlap="1">
                <wp:simplePos x="0" y="0"/>
                <wp:positionH relativeFrom="column">
                  <wp:posOffset>-46355</wp:posOffset>
                </wp:positionH>
                <wp:positionV relativeFrom="paragraph">
                  <wp:posOffset>301625</wp:posOffset>
                </wp:positionV>
                <wp:extent cx="5492750" cy="635"/>
                <wp:effectExtent l="0" t="0" r="12700" b="37465"/>
                <wp:wrapNone/>
                <wp:docPr id="123" name="AutoShape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27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68" o:spid="_x0000_s1026" type="#_x0000_t32" style="position:absolute;margin-left:-3.65pt;margin-top:23.75pt;width:432.5pt;height:.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"/>
            </w:pict>
          </mc:Fallback>
        </mc:AlternateContent>
      </w:r>
      <w:proofErr w:type="gramStart"/>
      <w:r>
        <w:rPr>
          <w:rFonts w:ascii="Arial" w:hAnsi="Arial" w:cs="Arial"/>
          <w:color w:val="000000"/>
          <w:sz w:val="16"/>
          <w:szCs w:val="16"/>
        </w:rPr>
        <w:t>The</w:t>
      </w:r>
      <w:proofErr w:type="gramEnd"/>
      <w:r>
        <w:rPr>
          <w:rFonts w:ascii="Arial" w:hAnsi="Arial" w:cs="Arial"/>
          <w:color w:val="000000"/>
          <w:sz w:val="16"/>
          <w:szCs w:val="16"/>
        </w:rPr>
        <w:t xml:space="preserve"> contact’s role in the protocol</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16"/>
          <w:szCs w:val="16"/>
        </w:rPr>
      </w:pPr>
      <w:r>
        <w:rPr>
          <w:rFonts w:ascii="Arial" w:hAnsi="Arial" w:cs="Arial"/>
          <w:color w:val="000000"/>
          <w:sz w:val="16"/>
          <w:szCs w:val="16"/>
        </w:rPr>
        <w:tab/>
      </w:r>
    </w:p>
    <w:p w:rsidR="00C675D0" w:rsidRPr="00151EBB" w:rsidRDefault="00C675D0" w:rsidP="00C675D0">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16"/>
          <w:szCs w:val="16"/>
        </w:rPr>
      </w:pPr>
      <w:r>
        <w:rPr>
          <w:rFonts w:ascii="Arial" w:hAnsi="Arial" w:cs="Arial"/>
          <w:b/>
          <w:bCs/>
          <w:color w:val="000000"/>
          <w:sz w:val="20"/>
          <w:szCs w:val="20"/>
        </w:rPr>
        <w:br/>
        <w:t>xref_</w:t>
      </w:r>
      <w:r w:rsidRPr="00755463">
        <w:rPr>
          <w:rFonts w:ascii="Arial" w:hAnsi="Arial" w:cs="Arial"/>
          <w:b/>
          <w:bCs/>
          <w:color w:val="000000"/>
          <w:sz w:val="20"/>
          <w:szCs w:val="20"/>
        </w:rPr>
        <w:t xml:space="preserve"> </w:t>
      </w:r>
      <w:r>
        <w:rPr>
          <w:rFonts w:ascii="Arial" w:hAnsi="Arial" w:cs="Arial"/>
          <w:b/>
          <w:bCs/>
          <w:color w:val="000000"/>
          <w:sz w:val="20"/>
          <w:szCs w:val="20"/>
        </w:rPr>
        <w:t>Cover_Class_Species: Cross-reference table for segments and species</w:t>
      </w:r>
    </w:p>
    <w:tbl>
      <w:tblPr>
        <w:tblW w:w="8658" w:type="dxa"/>
        <w:tblBorders>
          <w:top w:val="single" w:sz="4" w:space="0" w:color="auto"/>
          <w:bottom w:val="single" w:sz="12" w:space="0" w:color="auto"/>
        </w:tblBorders>
        <w:tblLook w:val="01E0" w:firstRow="1" w:lastRow="1" w:firstColumn="1" w:lastColumn="1" w:noHBand="0" w:noVBand="0"/>
      </w:tblPr>
      <w:tblGrid>
        <w:gridCol w:w="2358"/>
        <w:gridCol w:w="1170"/>
        <w:gridCol w:w="1287"/>
        <w:gridCol w:w="537"/>
        <w:gridCol w:w="3306"/>
      </w:tblGrid>
      <w:tr w:rsidR="00C675D0" w:rsidRPr="00142866" w:rsidTr="00580323">
        <w:tc>
          <w:tcPr>
            <w:tcW w:w="2358"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Field </w:t>
            </w:r>
          </w:p>
        </w:tc>
        <w:tc>
          <w:tcPr>
            <w:tcW w:w="1170"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Primary?</w:t>
            </w:r>
          </w:p>
        </w:tc>
        <w:tc>
          <w:tcPr>
            <w:tcW w:w="128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Data Type </w:t>
            </w:r>
          </w:p>
        </w:tc>
        <w:tc>
          <w:tcPr>
            <w:tcW w:w="53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1391" w:right="-1890" w:hanging="1436"/>
              <w:rPr>
                <w:rFonts w:ascii="Arial" w:hAnsi="Arial"/>
              </w:rPr>
            </w:pPr>
            <w:r w:rsidRPr="00163E07">
              <w:rPr>
                <w:rFonts w:ascii="Arial" w:hAnsi="Arial" w:cs="Arial"/>
                <w:b/>
                <w:i/>
                <w:iCs/>
                <w:color w:val="000000"/>
                <w:sz w:val="16"/>
                <w:szCs w:val="16"/>
              </w:rPr>
              <w:t xml:space="preserve">Size </w:t>
            </w:r>
          </w:p>
        </w:tc>
        <w:tc>
          <w:tcPr>
            <w:tcW w:w="3306"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48"/>
              <w:rPr>
                <w:rFonts w:ascii="Arial" w:hAnsi="Arial" w:cs="Arial"/>
                <w:b/>
                <w:i/>
                <w:iCs/>
                <w:color w:val="000000"/>
                <w:sz w:val="21"/>
                <w:szCs w:val="21"/>
              </w:rPr>
            </w:pPr>
            <w:r w:rsidRPr="00163E07">
              <w:rPr>
                <w:rFonts w:ascii="Arial" w:hAnsi="Arial" w:cs="Arial"/>
                <w:b/>
                <w:i/>
                <w:iCs/>
                <w:color w:val="000000"/>
                <w:sz w:val="16"/>
                <w:szCs w:val="16"/>
              </w:rPr>
              <w:t xml:space="preserve">Description </w:t>
            </w:r>
            <w:r>
              <w:rPr>
                <w:rFonts w:ascii="Arial" w:hAnsi="Arial" w:cs="Arial"/>
                <w:b/>
                <w:i/>
                <w:iCs/>
                <w:color w:val="000000"/>
                <w:sz w:val="16"/>
                <w:szCs w:val="16"/>
              </w:rPr>
              <w:br/>
            </w:r>
          </w:p>
        </w:tc>
      </w:tr>
    </w:tbl>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szCs w:val="24"/>
        </w:rPr>
        <w:tab/>
      </w:r>
      <w:r>
        <w:rPr>
          <w:rFonts w:ascii="Arial" w:hAnsi="Arial" w:cs="Arial"/>
          <w:color w:val="000000"/>
          <w:sz w:val="16"/>
          <w:szCs w:val="16"/>
        </w:rPr>
        <w:t>Segment_ID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Together with Event_ID, a link to tbl_Segments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Event_ID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Together with Segment_ID, a link to tbl_Segments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Species_ID</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t>Link to tlu_Species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Cover_Class</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t>Cover class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lastRenderedPageBreak/>
        <w:tab/>
        <w:t>Dead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Boolean</w:t>
      </w:r>
      <w:r>
        <w:rPr>
          <w:rFonts w:ascii="Arial" w:hAnsi="Arial" w:cs="Arial"/>
          <w:szCs w:val="24"/>
        </w:rPr>
        <w:tab/>
      </w:r>
      <w:r>
        <w:rPr>
          <w:rFonts w:ascii="Arial" w:hAnsi="Arial" w:cs="Arial"/>
          <w:color w:val="000000"/>
          <w:sz w:val="16"/>
          <w:szCs w:val="16"/>
        </w:rPr>
        <w:t>-</w:t>
      </w:r>
      <w:r>
        <w:rPr>
          <w:rFonts w:ascii="Arial" w:hAnsi="Arial" w:cs="Arial"/>
          <w:szCs w:val="24"/>
        </w:rPr>
        <w:tab/>
      </w:r>
      <w:r w:rsidR="00D728CF">
        <w:rPr>
          <w:noProof/>
        </w:rPr>
        <mc:AlternateContent>
          <mc:Choice Requires="wps">
            <w:drawing>
              <wp:anchor distT="0" distB="0" distL="114300" distR="114300" simplePos="0" relativeHeight="251671552" behindDoc="0" locked="0" layoutInCell="1" allowOverlap="1">
                <wp:simplePos x="0" y="0"/>
                <wp:positionH relativeFrom="column">
                  <wp:posOffset>-46355</wp:posOffset>
                </wp:positionH>
                <wp:positionV relativeFrom="paragraph">
                  <wp:posOffset>301625</wp:posOffset>
                </wp:positionV>
                <wp:extent cx="5492750" cy="635"/>
                <wp:effectExtent l="0" t="0" r="12700" b="37465"/>
                <wp:wrapNone/>
                <wp:docPr id="122" name="AutoShap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27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69" o:spid="_x0000_s1026" type="#_x0000_t32" style="position:absolute;margin-left:-3.65pt;margin-top:23.75pt;width:432.5pt;height:.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"/>
            </w:pict>
          </mc:Fallback>
        </mc:AlternateContent>
      </w:r>
      <w:r>
        <w:rPr>
          <w:rFonts w:ascii="Arial" w:hAnsi="Arial" w:cs="Arial"/>
          <w:color w:val="000000"/>
          <w:sz w:val="16"/>
          <w:szCs w:val="16"/>
        </w:rPr>
        <w:t>Is the species dead?</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br/>
      </w:r>
    </w:p>
    <w:p w:rsidR="00C675D0" w:rsidRPr="00151EBB" w:rsidRDefault="00C675D0" w:rsidP="00C675D0">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16"/>
          <w:szCs w:val="16"/>
        </w:rPr>
      </w:pPr>
      <w:r>
        <w:rPr>
          <w:rFonts w:ascii="Arial" w:hAnsi="Arial" w:cs="Arial"/>
          <w:color w:val="000000"/>
          <w:sz w:val="16"/>
          <w:szCs w:val="16"/>
        </w:rPr>
        <w:tab/>
      </w:r>
      <w:r>
        <w:rPr>
          <w:rFonts w:ascii="Arial" w:hAnsi="Arial" w:cs="Arial"/>
          <w:b/>
          <w:bCs/>
          <w:color w:val="000000"/>
          <w:sz w:val="20"/>
          <w:szCs w:val="20"/>
        </w:rPr>
        <w:t>xref_</w:t>
      </w:r>
      <w:r w:rsidRPr="00755463">
        <w:rPr>
          <w:rFonts w:ascii="Arial" w:hAnsi="Arial" w:cs="Arial"/>
          <w:b/>
          <w:bCs/>
          <w:color w:val="000000"/>
          <w:sz w:val="20"/>
          <w:szCs w:val="20"/>
        </w:rPr>
        <w:t xml:space="preserve"> </w:t>
      </w:r>
      <w:r>
        <w:rPr>
          <w:rFonts w:ascii="Arial" w:hAnsi="Arial" w:cs="Arial"/>
          <w:b/>
          <w:bCs/>
          <w:color w:val="000000"/>
          <w:sz w:val="20"/>
          <w:szCs w:val="20"/>
        </w:rPr>
        <w:t>Park_Species_Nativity: Cross-reference table for species and park nativity</w:t>
      </w:r>
    </w:p>
    <w:tbl>
      <w:tblPr>
        <w:tblW w:w="8658" w:type="dxa"/>
        <w:tblBorders>
          <w:top w:val="single" w:sz="4" w:space="0" w:color="auto"/>
          <w:bottom w:val="single" w:sz="12" w:space="0" w:color="auto"/>
        </w:tblBorders>
        <w:tblLook w:val="01E0" w:firstRow="1" w:lastRow="1" w:firstColumn="1" w:lastColumn="1" w:noHBand="0" w:noVBand="0"/>
      </w:tblPr>
      <w:tblGrid>
        <w:gridCol w:w="2358"/>
        <w:gridCol w:w="1170"/>
        <w:gridCol w:w="1287"/>
        <w:gridCol w:w="537"/>
        <w:gridCol w:w="3306"/>
      </w:tblGrid>
      <w:tr w:rsidR="00C675D0" w:rsidRPr="00142866" w:rsidTr="00580323">
        <w:tc>
          <w:tcPr>
            <w:tcW w:w="2358"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Field </w:t>
            </w:r>
          </w:p>
        </w:tc>
        <w:tc>
          <w:tcPr>
            <w:tcW w:w="1170"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Primary?</w:t>
            </w:r>
          </w:p>
        </w:tc>
        <w:tc>
          <w:tcPr>
            <w:tcW w:w="128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Data Type </w:t>
            </w:r>
          </w:p>
        </w:tc>
        <w:tc>
          <w:tcPr>
            <w:tcW w:w="53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1391" w:right="-1890" w:hanging="1436"/>
              <w:rPr>
                <w:rFonts w:ascii="Arial" w:hAnsi="Arial"/>
              </w:rPr>
            </w:pPr>
            <w:r w:rsidRPr="00163E07">
              <w:rPr>
                <w:rFonts w:ascii="Arial" w:hAnsi="Arial" w:cs="Arial"/>
                <w:b/>
                <w:i/>
                <w:iCs/>
                <w:color w:val="000000"/>
                <w:sz w:val="16"/>
                <w:szCs w:val="16"/>
              </w:rPr>
              <w:t xml:space="preserve">Size </w:t>
            </w:r>
          </w:p>
        </w:tc>
        <w:tc>
          <w:tcPr>
            <w:tcW w:w="3306"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48"/>
              <w:rPr>
                <w:rFonts w:ascii="Arial" w:hAnsi="Arial" w:cs="Arial"/>
                <w:b/>
                <w:i/>
                <w:iCs/>
                <w:color w:val="000000"/>
                <w:sz w:val="21"/>
                <w:szCs w:val="21"/>
              </w:rPr>
            </w:pPr>
            <w:r w:rsidRPr="00163E07">
              <w:rPr>
                <w:rFonts w:ascii="Arial" w:hAnsi="Arial" w:cs="Arial"/>
                <w:b/>
                <w:i/>
                <w:iCs/>
                <w:color w:val="000000"/>
                <w:sz w:val="16"/>
                <w:szCs w:val="16"/>
              </w:rPr>
              <w:t xml:space="preserve">Description </w:t>
            </w:r>
            <w:r>
              <w:rPr>
                <w:rFonts w:ascii="Arial" w:hAnsi="Arial" w:cs="Arial"/>
                <w:b/>
                <w:i/>
                <w:iCs/>
                <w:color w:val="000000"/>
                <w:sz w:val="16"/>
                <w:szCs w:val="16"/>
              </w:rPr>
              <w:br/>
            </w:r>
          </w:p>
        </w:tc>
      </w:tr>
    </w:tbl>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szCs w:val="24"/>
        </w:rPr>
        <w:tab/>
      </w:r>
      <w:r>
        <w:rPr>
          <w:rFonts w:ascii="Arial" w:hAnsi="Arial" w:cs="Arial"/>
          <w:color w:val="000000"/>
          <w:sz w:val="16"/>
          <w:szCs w:val="16"/>
        </w:rPr>
        <w:t>TSN</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Number</w:t>
      </w:r>
      <w:r>
        <w:rPr>
          <w:rFonts w:ascii="Arial" w:hAnsi="Arial" w:cs="Arial"/>
          <w:szCs w:val="24"/>
        </w:rPr>
        <w:tab/>
      </w:r>
      <w:r>
        <w:rPr>
          <w:rFonts w:ascii="Arial" w:hAnsi="Arial" w:cs="Arial"/>
          <w:color w:val="000000"/>
          <w:sz w:val="16"/>
          <w:szCs w:val="16"/>
        </w:rPr>
        <w:t>Double</w:t>
      </w:r>
      <w:r>
        <w:rPr>
          <w:rFonts w:ascii="Arial" w:hAnsi="Arial" w:cs="Arial"/>
          <w:szCs w:val="24"/>
        </w:rPr>
        <w:tab/>
      </w:r>
      <w:r>
        <w:rPr>
          <w:rFonts w:ascii="Arial" w:hAnsi="Arial" w:cs="Arial"/>
          <w:color w:val="000000"/>
          <w:sz w:val="16"/>
          <w:szCs w:val="16"/>
        </w:rPr>
        <w:t>TSN number</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Nativity</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255</w:t>
      </w:r>
      <w:r>
        <w:rPr>
          <w:rFonts w:ascii="Arial" w:hAnsi="Arial" w:cs="Arial"/>
          <w:szCs w:val="24"/>
        </w:rPr>
        <w:tab/>
      </w:r>
      <w:r>
        <w:rPr>
          <w:rFonts w:ascii="Arial" w:hAnsi="Arial" w:cs="Arial"/>
          <w:color w:val="000000"/>
          <w:sz w:val="16"/>
          <w:szCs w:val="16"/>
        </w:rPr>
        <w:t>Species nativity</w:t>
      </w:r>
    </w:p>
    <w:p w:rsidR="00691686" w:rsidRDefault="00691686" w:rsidP="00691686">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 xml:space="preserve">  Park_Common_Name</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255</w:t>
      </w:r>
      <w:r>
        <w:rPr>
          <w:rFonts w:ascii="Arial" w:hAnsi="Arial" w:cs="Arial"/>
          <w:color w:val="000000"/>
          <w:sz w:val="16"/>
          <w:szCs w:val="16"/>
        </w:rPr>
        <w:tab/>
        <w:t>Species common name in park</w:t>
      </w:r>
    </w:p>
    <w:p w:rsidR="00691686" w:rsidRDefault="00691686" w:rsidP="00691686">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Distribution</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t>Species distribution</w:t>
      </w:r>
    </w:p>
    <w:p w:rsidR="00691686" w:rsidRDefault="00691686" w:rsidP="00691686">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Conservation_Status</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10</w:t>
      </w:r>
      <w:r>
        <w:rPr>
          <w:rFonts w:ascii="Arial" w:hAnsi="Arial" w:cs="Arial"/>
          <w:color w:val="000000"/>
          <w:sz w:val="16"/>
          <w:szCs w:val="16"/>
        </w:rPr>
        <w:tab/>
        <w:t>Species conservation status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Park</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255</w:t>
      </w:r>
      <w:r>
        <w:rPr>
          <w:rFonts w:ascii="Arial" w:hAnsi="Arial" w:cs="Arial"/>
          <w:color w:val="000000"/>
          <w:sz w:val="16"/>
          <w:szCs w:val="16"/>
        </w:rPr>
        <w:tab/>
      </w:r>
      <w:r w:rsidR="00D728CF">
        <w:rPr>
          <w:noProof/>
        </w:rPr>
        <mc:AlternateContent>
          <mc:Choice Requires="wps">
            <w:drawing>
              <wp:anchor distT="0" distB="0" distL="114300" distR="114300" simplePos="0" relativeHeight="251672576" behindDoc="0" locked="0" layoutInCell="1" allowOverlap="1">
                <wp:simplePos x="0" y="0"/>
                <wp:positionH relativeFrom="column">
                  <wp:posOffset>-46355</wp:posOffset>
                </wp:positionH>
                <wp:positionV relativeFrom="paragraph">
                  <wp:posOffset>301625</wp:posOffset>
                </wp:positionV>
                <wp:extent cx="5492750" cy="635"/>
                <wp:effectExtent l="0" t="0" r="12700" b="37465"/>
                <wp:wrapNone/>
                <wp:docPr id="121" name="AutoShape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27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70" o:spid="_x0000_s1026" type="#_x0000_t32" style="position:absolute;margin-left:-3.65pt;margin-top:23.75pt;width:432.5pt;height:.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"/>
            </w:pict>
          </mc:Fallback>
        </mc:AlternateContent>
      </w:r>
      <w:r>
        <w:rPr>
          <w:rFonts w:ascii="Arial" w:hAnsi="Arial" w:cs="Arial"/>
          <w:color w:val="000000"/>
          <w:sz w:val="16"/>
          <w:szCs w:val="16"/>
        </w:rPr>
        <w:t>Park unit code</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16"/>
          <w:szCs w:val="16"/>
        </w:rPr>
      </w:pPr>
      <w:r>
        <w:rPr>
          <w:rFonts w:ascii="Arial" w:hAnsi="Arial" w:cs="Arial"/>
          <w:color w:val="000000"/>
          <w:sz w:val="16"/>
          <w:szCs w:val="16"/>
        </w:rPr>
        <w:br/>
      </w:r>
    </w:p>
    <w:p w:rsidR="00C675D0" w:rsidRPr="00151EBB" w:rsidRDefault="00C675D0" w:rsidP="00C675D0">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16"/>
          <w:szCs w:val="16"/>
        </w:rPr>
      </w:pPr>
      <w:proofErr w:type="gramStart"/>
      <w:r>
        <w:rPr>
          <w:rFonts w:ascii="Arial" w:hAnsi="Arial" w:cs="Arial"/>
          <w:b/>
          <w:bCs/>
          <w:color w:val="000000"/>
          <w:sz w:val="20"/>
          <w:szCs w:val="20"/>
        </w:rPr>
        <w:t>tlu</w:t>
      </w:r>
      <w:proofErr w:type="gramEnd"/>
      <w:r>
        <w:rPr>
          <w:rFonts w:ascii="Arial" w:hAnsi="Arial" w:cs="Arial"/>
          <w:b/>
          <w:bCs/>
          <w:color w:val="000000"/>
          <w:sz w:val="20"/>
          <w:szCs w:val="20"/>
        </w:rPr>
        <w:t>_</w:t>
      </w:r>
      <w:r w:rsidRPr="00755463">
        <w:rPr>
          <w:rFonts w:ascii="Arial" w:hAnsi="Arial" w:cs="Arial"/>
          <w:b/>
          <w:bCs/>
          <w:color w:val="000000"/>
          <w:sz w:val="20"/>
          <w:szCs w:val="20"/>
        </w:rPr>
        <w:t xml:space="preserve"> </w:t>
      </w:r>
      <w:r>
        <w:rPr>
          <w:rFonts w:ascii="Arial" w:hAnsi="Arial" w:cs="Arial"/>
          <w:b/>
          <w:bCs/>
          <w:color w:val="000000"/>
          <w:sz w:val="20"/>
          <w:szCs w:val="20"/>
        </w:rPr>
        <w:t>Contacts: Contact data for project-related personnel</w:t>
      </w:r>
    </w:p>
    <w:tbl>
      <w:tblPr>
        <w:tblW w:w="8658" w:type="dxa"/>
        <w:tblBorders>
          <w:top w:val="single" w:sz="4" w:space="0" w:color="auto"/>
          <w:bottom w:val="single" w:sz="12" w:space="0" w:color="auto"/>
        </w:tblBorders>
        <w:tblLook w:val="01E0" w:firstRow="1" w:lastRow="1" w:firstColumn="1" w:lastColumn="1" w:noHBand="0" w:noVBand="0"/>
      </w:tblPr>
      <w:tblGrid>
        <w:gridCol w:w="2358"/>
        <w:gridCol w:w="1170"/>
        <w:gridCol w:w="1287"/>
        <w:gridCol w:w="537"/>
        <w:gridCol w:w="3306"/>
      </w:tblGrid>
      <w:tr w:rsidR="00C675D0" w:rsidRPr="00142866" w:rsidTr="00580323">
        <w:tc>
          <w:tcPr>
            <w:tcW w:w="2358"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Field </w:t>
            </w:r>
          </w:p>
        </w:tc>
        <w:tc>
          <w:tcPr>
            <w:tcW w:w="1170"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Primary?</w:t>
            </w:r>
          </w:p>
        </w:tc>
        <w:tc>
          <w:tcPr>
            <w:tcW w:w="128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Data Type </w:t>
            </w:r>
          </w:p>
        </w:tc>
        <w:tc>
          <w:tcPr>
            <w:tcW w:w="53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1391" w:right="-1890" w:hanging="1436"/>
              <w:rPr>
                <w:rFonts w:ascii="Arial" w:hAnsi="Arial"/>
              </w:rPr>
            </w:pPr>
            <w:r w:rsidRPr="00163E07">
              <w:rPr>
                <w:rFonts w:ascii="Arial" w:hAnsi="Arial" w:cs="Arial"/>
                <w:b/>
                <w:i/>
                <w:iCs/>
                <w:color w:val="000000"/>
                <w:sz w:val="16"/>
                <w:szCs w:val="16"/>
              </w:rPr>
              <w:t xml:space="preserve">Size </w:t>
            </w:r>
          </w:p>
        </w:tc>
        <w:tc>
          <w:tcPr>
            <w:tcW w:w="3306"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48"/>
              <w:rPr>
                <w:rFonts w:ascii="Arial" w:hAnsi="Arial" w:cs="Arial"/>
                <w:b/>
                <w:i/>
                <w:iCs/>
                <w:color w:val="000000"/>
                <w:sz w:val="21"/>
                <w:szCs w:val="21"/>
              </w:rPr>
            </w:pPr>
            <w:r w:rsidRPr="00163E07">
              <w:rPr>
                <w:rFonts w:ascii="Arial" w:hAnsi="Arial" w:cs="Arial"/>
                <w:b/>
                <w:i/>
                <w:iCs/>
                <w:color w:val="000000"/>
                <w:sz w:val="16"/>
                <w:szCs w:val="16"/>
              </w:rPr>
              <w:t xml:space="preserve">Description </w:t>
            </w:r>
            <w:r>
              <w:rPr>
                <w:rFonts w:ascii="Arial" w:hAnsi="Arial" w:cs="Arial"/>
                <w:b/>
                <w:i/>
                <w:iCs/>
                <w:color w:val="000000"/>
                <w:sz w:val="16"/>
                <w:szCs w:val="16"/>
              </w:rPr>
              <w:br/>
            </w:r>
          </w:p>
        </w:tc>
      </w:tr>
    </w:tbl>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szCs w:val="24"/>
        </w:rPr>
        <w:tab/>
      </w:r>
      <w:r>
        <w:rPr>
          <w:rFonts w:ascii="Arial" w:hAnsi="Arial" w:cs="Arial"/>
          <w:color w:val="000000"/>
          <w:sz w:val="16"/>
          <w:szCs w:val="16"/>
        </w:rPr>
        <w:t>Contact_ID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Unique record identifier for each contact</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Address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Street address (cntaddr)</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Address_Type</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t>Address (mailing, physical, both) type</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Address2</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t>Address line 2, suite, apartment number</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City</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t>City or town</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Contact_Notes</w:t>
      </w:r>
      <w:r>
        <w:rPr>
          <w:rFonts w:ascii="Arial" w:hAnsi="Arial" w:cs="Arial"/>
          <w:color w:val="000000"/>
          <w:sz w:val="16"/>
          <w:szCs w:val="16"/>
        </w:rPr>
        <w:tab/>
        <w:t>No</w:t>
      </w:r>
      <w:r>
        <w:rPr>
          <w:rFonts w:ascii="Arial" w:hAnsi="Arial" w:cs="Arial"/>
          <w:color w:val="000000"/>
          <w:sz w:val="16"/>
          <w:szCs w:val="16"/>
        </w:rPr>
        <w:tab/>
        <w:t>Memo</w:t>
      </w:r>
      <w:r>
        <w:rPr>
          <w:rFonts w:ascii="Arial" w:hAnsi="Arial" w:cs="Arial"/>
          <w:color w:val="000000"/>
          <w:sz w:val="16"/>
          <w:szCs w:val="16"/>
        </w:rPr>
        <w:tab/>
        <w:t>-</w:t>
      </w:r>
      <w:r>
        <w:rPr>
          <w:rFonts w:ascii="Arial" w:hAnsi="Arial" w:cs="Arial"/>
          <w:color w:val="000000"/>
          <w:sz w:val="16"/>
          <w:szCs w:val="16"/>
        </w:rPr>
        <w:tab/>
        <w:t>Contact notes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Country</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t>Country</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Email_Address</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t>E-mail address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First_Name</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t>First name</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Last_Name</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t>Last name</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Middle_Int</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4</w:t>
      </w:r>
      <w:r>
        <w:rPr>
          <w:rFonts w:ascii="Arial" w:hAnsi="Arial" w:cs="Arial"/>
          <w:color w:val="000000"/>
          <w:sz w:val="16"/>
          <w:szCs w:val="16"/>
        </w:rPr>
        <w:tab/>
        <w:t>Middle initial</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Organization</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t>Organization or employer</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Position_Title</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t>Title or position description</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State_Code</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8</w:t>
      </w:r>
      <w:r>
        <w:rPr>
          <w:rFonts w:ascii="Arial" w:hAnsi="Arial" w:cs="Arial"/>
          <w:color w:val="000000"/>
          <w:sz w:val="16"/>
          <w:szCs w:val="16"/>
        </w:rPr>
        <w:tab/>
        <w:t>State or province</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Work_Extension</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t>Phone extension</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Work_Phone</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t>Phone number</w:t>
      </w:r>
    </w:p>
    <w:p w:rsidR="00691686" w:rsidRDefault="00CD39C7" w:rsidP="00691686">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 xml:space="preserve">  </w:t>
      </w:r>
      <w:r w:rsidR="00691686">
        <w:rPr>
          <w:rFonts w:ascii="Arial" w:hAnsi="Arial" w:cs="Arial"/>
          <w:color w:val="000000"/>
          <w:sz w:val="16"/>
          <w:szCs w:val="16"/>
        </w:rPr>
        <w:t>Active</w:t>
      </w:r>
      <w:r w:rsidR="00691686">
        <w:rPr>
          <w:rFonts w:ascii="Arial" w:hAnsi="Arial" w:cs="Arial"/>
          <w:color w:val="000000"/>
          <w:sz w:val="16"/>
          <w:szCs w:val="16"/>
        </w:rPr>
        <w:tab/>
        <w:t>No</w:t>
      </w:r>
      <w:r w:rsidR="00691686">
        <w:rPr>
          <w:rFonts w:ascii="Arial" w:hAnsi="Arial" w:cs="Arial"/>
          <w:color w:val="000000"/>
          <w:sz w:val="16"/>
          <w:szCs w:val="16"/>
        </w:rPr>
        <w:tab/>
        <w:t>Boolean</w:t>
      </w:r>
      <w:r w:rsidR="00691686">
        <w:rPr>
          <w:rFonts w:ascii="Arial" w:hAnsi="Arial" w:cs="Arial"/>
          <w:color w:val="000000"/>
          <w:sz w:val="16"/>
          <w:szCs w:val="16"/>
        </w:rPr>
        <w:tab/>
        <w:t>-</w:t>
      </w:r>
      <w:r w:rsidR="00691686">
        <w:rPr>
          <w:rFonts w:ascii="Arial" w:hAnsi="Arial" w:cs="Arial"/>
          <w:color w:val="000000"/>
          <w:sz w:val="16"/>
          <w:szCs w:val="16"/>
        </w:rPr>
        <w:tab/>
        <w:t>Is the contact active</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Zip_Code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sidR="00D728CF">
        <w:rPr>
          <w:noProof/>
        </w:rPr>
        <mc:AlternateContent>
          <mc:Choice Requires="wps">
            <w:drawing>
              <wp:anchor distT="0" distB="0" distL="114300" distR="114300" simplePos="0" relativeHeight="251673600" behindDoc="0" locked="0" layoutInCell="1" allowOverlap="1">
                <wp:simplePos x="0" y="0"/>
                <wp:positionH relativeFrom="column">
                  <wp:posOffset>-46355</wp:posOffset>
                </wp:positionH>
                <wp:positionV relativeFrom="paragraph">
                  <wp:posOffset>301625</wp:posOffset>
                </wp:positionV>
                <wp:extent cx="5492750" cy="635"/>
                <wp:effectExtent l="0" t="0" r="12700" b="37465"/>
                <wp:wrapNone/>
                <wp:docPr id="120" name="AutoShape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27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71" o:spid="_x0000_s1026" type="#_x0000_t32" style="position:absolute;margin-left:-3.65pt;margin-top:23.75pt;width:432.5pt;height:.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"/>
            </w:pict>
          </mc:Fallback>
        </mc:AlternateContent>
      </w:r>
      <w:r>
        <w:rPr>
          <w:rFonts w:ascii="Arial" w:hAnsi="Arial" w:cs="Arial"/>
          <w:color w:val="000000"/>
          <w:sz w:val="16"/>
          <w:szCs w:val="16"/>
        </w:rPr>
        <w:t>Zip code</w:t>
      </w:r>
    </w:p>
    <w:p w:rsidR="00C675D0" w:rsidRPr="00151EBB"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br/>
      </w:r>
      <w:r>
        <w:rPr>
          <w:rFonts w:ascii="Arial" w:hAnsi="Arial" w:cs="Arial"/>
          <w:color w:val="000000"/>
          <w:sz w:val="16"/>
          <w:szCs w:val="16"/>
        </w:rPr>
        <w:br/>
      </w:r>
      <w:r>
        <w:rPr>
          <w:rFonts w:ascii="Arial" w:hAnsi="Arial" w:cs="Arial"/>
          <w:color w:val="000000"/>
          <w:sz w:val="16"/>
          <w:szCs w:val="16"/>
        </w:rPr>
        <w:br/>
      </w:r>
      <w:proofErr w:type="gramStart"/>
      <w:r>
        <w:rPr>
          <w:rFonts w:ascii="Arial" w:hAnsi="Arial" w:cs="Arial"/>
          <w:b/>
          <w:bCs/>
          <w:color w:val="000000"/>
          <w:sz w:val="20"/>
          <w:szCs w:val="20"/>
        </w:rPr>
        <w:t>tlu</w:t>
      </w:r>
      <w:proofErr w:type="gramEnd"/>
      <w:r>
        <w:rPr>
          <w:rFonts w:ascii="Arial" w:hAnsi="Arial" w:cs="Arial"/>
          <w:b/>
          <w:bCs/>
          <w:color w:val="000000"/>
          <w:sz w:val="20"/>
          <w:szCs w:val="20"/>
        </w:rPr>
        <w:t>_</w:t>
      </w:r>
      <w:r w:rsidRPr="00755463">
        <w:rPr>
          <w:rFonts w:ascii="Arial" w:hAnsi="Arial" w:cs="Arial"/>
          <w:b/>
          <w:bCs/>
          <w:color w:val="000000"/>
          <w:sz w:val="20"/>
          <w:szCs w:val="20"/>
        </w:rPr>
        <w:t xml:space="preserve"> </w:t>
      </w:r>
      <w:r>
        <w:rPr>
          <w:rFonts w:ascii="Arial" w:hAnsi="Arial" w:cs="Arial"/>
          <w:b/>
          <w:bCs/>
          <w:color w:val="000000"/>
          <w:sz w:val="20"/>
          <w:szCs w:val="20"/>
        </w:rPr>
        <w:t>Enumerations: Enumerated lookup table</w:t>
      </w:r>
    </w:p>
    <w:tbl>
      <w:tblPr>
        <w:tblW w:w="8658" w:type="dxa"/>
        <w:tblBorders>
          <w:top w:val="single" w:sz="4" w:space="0" w:color="auto"/>
          <w:bottom w:val="single" w:sz="12" w:space="0" w:color="auto"/>
        </w:tblBorders>
        <w:tblLook w:val="01E0" w:firstRow="1" w:lastRow="1" w:firstColumn="1" w:lastColumn="1" w:noHBand="0" w:noVBand="0"/>
      </w:tblPr>
      <w:tblGrid>
        <w:gridCol w:w="2358"/>
        <w:gridCol w:w="1170"/>
        <w:gridCol w:w="1287"/>
        <w:gridCol w:w="537"/>
        <w:gridCol w:w="3306"/>
      </w:tblGrid>
      <w:tr w:rsidR="00C675D0" w:rsidRPr="00142866" w:rsidTr="00580323">
        <w:tc>
          <w:tcPr>
            <w:tcW w:w="2358"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Field </w:t>
            </w:r>
          </w:p>
        </w:tc>
        <w:tc>
          <w:tcPr>
            <w:tcW w:w="1170"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Primary?</w:t>
            </w:r>
          </w:p>
        </w:tc>
        <w:tc>
          <w:tcPr>
            <w:tcW w:w="128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Data Type </w:t>
            </w:r>
          </w:p>
        </w:tc>
        <w:tc>
          <w:tcPr>
            <w:tcW w:w="53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1391" w:right="-1890" w:hanging="1436"/>
              <w:rPr>
                <w:rFonts w:ascii="Arial" w:hAnsi="Arial"/>
              </w:rPr>
            </w:pPr>
            <w:r w:rsidRPr="00163E07">
              <w:rPr>
                <w:rFonts w:ascii="Arial" w:hAnsi="Arial" w:cs="Arial"/>
                <w:b/>
                <w:i/>
                <w:iCs/>
                <w:color w:val="000000"/>
                <w:sz w:val="16"/>
                <w:szCs w:val="16"/>
              </w:rPr>
              <w:t xml:space="preserve">Size </w:t>
            </w:r>
          </w:p>
        </w:tc>
        <w:tc>
          <w:tcPr>
            <w:tcW w:w="3306"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48"/>
              <w:rPr>
                <w:rFonts w:ascii="Arial" w:hAnsi="Arial" w:cs="Arial"/>
                <w:b/>
                <w:i/>
                <w:iCs/>
                <w:color w:val="000000"/>
                <w:sz w:val="21"/>
                <w:szCs w:val="21"/>
              </w:rPr>
            </w:pPr>
            <w:r w:rsidRPr="00163E07">
              <w:rPr>
                <w:rFonts w:ascii="Arial" w:hAnsi="Arial" w:cs="Arial"/>
                <w:b/>
                <w:i/>
                <w:iCs/>
                <w:color w:val="000000"/>
                <w:sz w:val="16"/>
                <w:szCs w:val="16"/>
              </w:rPr>
              <w:t xml:space="preserve">Description </w:t>
            </w:r>
            <w:r>
              <w:rPr>
                <w:rFonts w:ascii="Arial" w:hAnsi="Arial" w:cs="Arial"/>
                <w:b/>
                <w:i/>
                <w:iCs/>
                <w:color w:val="000000"/>
                <w:sz w:val="16"/>
                <w:szCs w:val="16"/>
              </w:rPr>
              <w:br/>
            </w:r>
          </w:p>
        </w:tc>
      </w:tr>
    </w:tbl>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szCs w:val="24"/>
        </w:rPr>
        <w:tab/>
      </w:r>
      <w:r>
        <w:rPr>
          <w:rFonts w:ascii="Arial" w:hAnsi="Arial" w:cs="Arial"/>
          <w:color w:val="000000"/>
          <w:sz w:val="16"/>
          <w:szCs w:val="16"/>
        </w:rPr>
        <w:t>Enum_Group</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Category for lookup value</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lastRenderedPageBreak/>
        <w:tab/>
        <w:t>Enum_Code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Code for lookup values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Enum_Description</w:t>
      </w:r>
      <w:r>
        <w:rPr>
          <w:rFonts w:ascii="Arial" w:hAnsi="Arial" w:cs="Arial"/>
          <w:color w:val="000000"/>
          <w:sz w:val="16"/>
          <w:szCs w:val="16"/>
        </w:rPr>
        <w:tab/>
        <w:t>No</w:t>
      </w:r>
      <w:r>
        <w:rPr>
          <w:rFonts w:ascii="Arial" w:hAnsi="Arial" w:cs="Arial"/>
          <w:color w:val="000000"/>
          <w:sz w:val="16"/>
          <w:szCs w:val="16"/>
        </w:rPr>
        <w:tab/>
        <w:t>Memo</w:t>
      </w:r>
      <w:r>
        <w:rPr>
          <w:rFonts w:ascii="Arial" w:hAnsi="Arial" w:cs="Arial"/>
          <w:color w:val="000000"/>
          <w:sz w:val="16"/>
          <w:szCs w:val="16"/>
        </w:rPr>
        <w:tab/>
        <w:t>-</w:t>
      </w:r>
      <w:r>
        <w:rPr>
          <w:rFonts w:ascii="Arial" w:hAnsi="Arial" w:cs="Arial"/>
          <w:color w:val="000000"/>
          <w:sz w:val="16"/>
          <w:szCs w:val="16"/>
        </w:rPr>
        <w:tab/>
        <w:t>Lookup value description</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Sort_Order</w:t>
      </w:r>
      <w:r>
        <w:rPr>
          <w:rFonts w:ascii="Arial" w:hAnsi="Arial" w:cs="Arial"/>
          <w:color w:val="000000"/>
          <w:sz w:val="16"/>
          <w:szCs w:val="16"/>
        </w:rPr>
        <w:tab/>
        <w:t>No</w:t>
      </w:r>
      <w:r>
        <w:rPr>
          <w:rFonts w:ascii="Arial" w:hAnsi="Arial" w:cs="Arial"/>
          <w:color w:val="000000"/>
          <w:sz w:val="16"/>
          <w:szCs w:val="16"/>
        </w:rPr>
        <w:tab/>
        <w:t>Number</w:t>
      </w:r>
      <w:r>
        <w:rPr>
          <w:rFonts w:ascii="Arial" w:hAnsi="Arial" w:cs="Arial"/>
          <w:color w:val="000000"/>
          <w:sz w:val="16"/>
          <w:szCs w:val="16"/>
        </w:rPr>
        <w:tab/>
        <w:t>Integer</w:t>
      </w:r>
      <w:r>
        <w:rPr>
          <w:rFonts w:ascii="Arial" w:hAnsi="Arial" w:cs="Arial"/>
          <w:color w:val="000000"/>
          <w:sz w:val="16"/>
          <w:szCs w:val="16"/>
        </w:rPr>
        <w:tab/>
        <w:t>Order in which to sort lookup values</w:t>
      </w:r>
      <w:r>
        <w:rPr>
          <w:rFonts w:ascii="Arial" w:hAnsi="Arial" w:cs="Arial"/>
          <w:color w:val="000000"/>
          <w:sz w:val="16"/>
          <w:szCs w:val="16"/>
        </w:rPr>
        <w:br/>
      </w:r>
      <w:r w:rsidR="00D728CF">
        <w:rPr>
          <w:noProof/>
        </w:rPr>
        <mc:AlternateContent>
          <mc:Choice Requires="wps">
            <w:drawing>
              <wp:anchor distT="0" distB="0" distL="114300" distR="114300" simplePos="0" relativeHeight="251674624" behindDoc="0" locked="0" layoutInCell="1" allowOverlap="1">
                <wp:simplePos x="0" y="0"/>
                <wp:positionH relativeFrom="column">
                  <wp:posOffset>-46355</wp:posOffset>
                </wp:positionH>
                <wp:positionV relativeFrom="paragraph">
                  <wp:posOffset>301625</wp:posOffset>
                </wp:positionV>
                <wp:extent cx="5492750" cy="635"/>
                <wp:effectExtent l="0" t="0" r="12700" b="37465"/>
                <wp:wrapNone/>
                <wp:docPr id="119" name="AutoShape 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27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72" o:spid="_x0000_s1026" type="#_x0000_t32" style="position:absolute;margin-left:-3.65pt;margin-top:23.75pt;width:432.5pt;height:.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"/>
            </w:pict>
          </mc:Fallback>
        </mc:AlternateConten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p>
    <w:p w:rsidR="00C675D0" w:rsidRPr="00151EBB"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proofErr w:type="gramStart"/>
      <w:r>
        <w:rPr>
          <w:rFonts w:ascii="Arial" w:hAnsi="Arial" w:cs="Arial"/>
          <w:b/>
          <w:bCs/>
          <w:color w:val="000000"/>
          <w:sz w:val="20"/>
          <w:szCs w:val="20"/>
        </w:rPr>
        <w:t>tlu</w:t>
      </w:r>
      <w:proofErr w:type="gramEnd"/>
      <w:r>
        <w:rPr>
          <w:rFonts w:ascii="Arial" w:hAnsi="Arial" w:cs="Arial"/>
          <w:b/>
          <w:bCs/>
          <w:color w:val="000000"/>
          <w:sz w:val="20"/>
          <w:szCs w:val="20"/>
        </w:rPr>
        <w:t>_</w:t>
      </w:r>
      <w:r w:rsidRPr="00755463">
        <w:rPr>
          <w:rFonts w:ascii="Arial" w:hAnsi="Arial" w:cs="Arial"/>
          <w:b/>
          <w:bCs/>
          <w:color w:val="000000"/>
          <w:sz w:val="20"/>
          <w:szCs w:val="20"/>
        </w:rPr>
        <w:t xml:space="preserve"> </w:t>
      </w:r>
      <w:r>
        <w:rPr>
          <w:rFonts w:ascii="Arial" w:hAnsi="Arial" w:cs="Arial"/>
          <w:b/>
          <w:bCs/>
          <w:color w:val="000000"/>
          <w:sz w:val="20"/>
          <w:szCs w:val="20"/>
        </w:rPr>
        <w:t>Species: Species taxon table for sampling event</w:t>
      </w:r>
    </w:p>
    <w:tbl>
      <w:tblPr>
        <w:tblW w:w="8658" w:type="dxa"/>
        <w:tblBorders>
          <w:top w:val="single" w:sz="4" w:space="0" w:color="auto"/>
          <w:bottom w:val="single" w:sz="12" w:space="0" w:color="auto"/>
        </w:tblBorders>
        <w:tblLook w:val="01E0" w:firstRow="1" w:lastRow="1" w:firstColumn="1" w:lastColumn="1" w:noHBand="0" w:noVBand="0"/>
      </w:tblPr>
      <w:tblGrid>
        <w:gridCol w:w="2358"/>
        <w:gridCol w:w="1170"/>
        <w:gridCol w:w="1287"/>
        <w:gridCol w:w="537"/>
        <w:gridCol w:w="3306"/>
      </w:tblGrid>
      <w:tr w:rsidR="00C675D0" w:rsidRPr="00142866" w:rsidTr="00580323">
        <w:tc>
          <w:tcPr>
            <w:tcW w:w="2358"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Field </w:t>
            </w:r>
          </w:p>
        </w:tc>
        <w:tc>
          <w:tcPr>
            <w:tcW w:w="1170"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Primary?</w:t>
            </w:r>
          </w:p>
        </w:tc>
        <w:tc>
          <w:tcPr>
            <w:tcW w:w="128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rPr>
                <w:rFonts w:ascii="Arial" w:hAnsi="Arial"/>
              </w:rPr>
            </w:pPr>
            <w:r w:rsidRPr="00163E07">
              <w:rPr>
                <w:rFonts w:ascii="Arial" w:hAnsi="Arial" w:cs="Arial"/>
                <w:b/>
                <w:i/>
                <w:iCs/>
                <w:color w:val="000000"/>
                <w:sz w:val="16"/>
                <w:szCs w:val="16"/>
              </w:rPr>
              <w:t xml:space="preserve">Data Type </w:t>
            </w:r>
          </w:p>
        </w:tc>
        <w:tc>
          <w:tcPr>
            <w:tcW w:w="537"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1391" w:right="-1890" w:hanging="1436"/>
              <w:rPr>
                <w:rFonts w:ascii="Arial" w:hAnsi="Arial"/>
              </w:rPr>
            </w:pPr>
            <w:r w:rsidRPr="00163E07">
              <w:rPr>
                <w:rFonts w:ascii="Arial" w:hAnsi="Arial" w:cs="Arial"/>
                <w:b/>
                <w:i/>
                <w:iCs/>
                <w:color w:val="000000"/>
                <w:sz w:val="16"/>
                <w:szCs w:val="16"/>
              </w:rPr>
              <w:t xml:space="preserve">Size </w:t>
            </w:r>
          </w:p>
        </w:tc>
        <w:tc>
          <w:tcPr>
            <w:tcW w:w="3306" w:type="dxa"/>
            <w:tcBorders>
              <w:top w:val="single" w:sz="4" w:space="0" w:color="auto"/>
              <w:bottom w:val="single" w:sz="12" w:space="0" w:color="auto"/>
            </w:tcBorders>
          </w:tcPr>
          <w:p w:rsidR="00C675D0" w:rsidRPr="00163E07" w:rsidRDefault="00C675D0" w:rsidP="00580323">
            <w:pPr>
              <w:widowControl w:val="0"/>
              <w:autoSpaceDE w:val="0"/>
              <w:autoSpaceDN w:val="0"/>
              <w:adjustRightInd w:val="0"/>
              <w:spacing w:before="139"/>
              <w:ind w:left="48"/>
              <w:rPr>
                <w:rFonts w:ascii="Arial" w:hAnsi="Arial" w:cs="Arial"/>
                <w:b/>
                <w:i/>
                <w:iCs/>
                <w:color w:val="000000"/>
                <w:sz w:val="21"/>
                <w:szCs w:val="21"/>
              </w:rPr>
            </w:pPr>
            <w:r w:rsidRPr="00163E07">
              <w:rPr>
                <w:rFonts w:ascii="Arial" w:hAnsi="Arial" w:cs="Arial"/>
                <w:b/>
                <w:i/>
                <w:iCs/>
                <w:color w:val="000000"/>
                <w:sz w:val="16"/>
                <w:szCs w:val="16"/>
              </w:rPr>
              <w:t xml:space="preserve">Description </w:t>
            </w:r>
            <w:r>
              <w:rPr>
                <w:rFonts w:ascii="Arial" w:hAnsi="Arial" w:cs="Arial"/>
                <w:b/>
                <w:i/>
                <w:iCs/>
                <w:color w:val="000000"/>
                <w:sz w:val="16"/>
                <w:szCs w:val="16"/>
              </w:rPr>
              <w:br/>
            </w:r>
          </w:p>
        </w:tc>
      </w:tr>
    </w:tbl>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szCs w:val="24"/>
        </w:rPr>
        <w:tab/>
      </w:r>
      <w:r>
        <w:rPr>
          <w:rFonts w:ascii="Arial" w:hAnsi="Arial" w:cs="Arial"/>
          <w:color w:val="000000"/>
          <w:sz w:val="16"/>
          <w:szCs w:val="16"/>
        </w:rPr>
        <w:t>Species_ID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Unique identifier for species records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TSN</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Number</w:t>
      </w:r>
      <w:r>
        <w:rPr>
          <w:rFonts w:ascii="Arial" w:hAnsi="Arial" w:cs="Arial"/>
          <w:szCs w:val="24"/>
        </w:rPr>
        <w:tab/>
      </w:r>
      <w:r>
        <w:rPr>
          <w:rFonts w:ascii="Arial" w:hAnsi="Arial" w:cs="Arial"/>
          <w:color w:val="000000"/>
          <w:sz w:val="16"/>
          <w:szCs w:val="16"/>
        </w:rPr>
        <w:t>Double</w:t>
      </w:r>
      <w:r>
        <w:rPr>
          <w:rFonts w:ascii="Arial" w:hAnsi="Arial" w:cs="Arial"/>
          <w:szCs w:val="24"/>
        </w:rPr>
        <w:tab/>
      </w:r>
      <w:proofErr w:type="gramStart"/>
      <w:r>
        <w:rPr>
          <w:rFonts w:ascii="Arial" w:hAnsi="Arial" w:cs="Arial"/>
          <w:color w:val="000000"/>
          <w:sz w:val="16"/>
          <w:szCs w:val="16"/>
        </w:rPr>
        <w:t>The</w:t>
      </w:r>
      <w:proofErr w:type="gramEnd"/>
      <w:r>
        <w:rPr>
          <w:rFonts w:ascii="Arial" w:hAnsi="Arial" w:cs="Arial"/>
          <w:color w:val="000000"/>
          <w:sz w:val="16"/>
          <w:szCs w:val="16"/>
        </w:rPr>
        <w:t xml:space="preserve"> TSN of target species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Family</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255</w:t>
      </w:r>
      <w:r>
        <w:rPr>
          <w:rFonts w:ascii="Arial" w:hAnsi="Arial" w:cs="Arial"/>
          <w:color w:val="000000"/>
          <w:sz w:val="16"/>
          <w:szCs w:val="16"/>
        </w:rPr>
        <w:tab/>
        <w:t>Family of target species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Order</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255</w:t>
      </w:r>
      <w:r>
        <w:rPr>
          <w:rFonts w:ascii="Arial" w:hAnsi="Arial" w:cs="Arial"/>
          <w:color w:val="000000"/>
          <w:sz w:val="16"/>
          <w:szCs w:val="16"/>
        </w:rPr>
        <w:tab/>
      </w:r>
      <w:r w:rsidR="00691686">
        <w:rPr>
          <w:rFonts w:ascii="Arial" w:hAnsi="Arial" w:cs="Arial"/>
          <w:color w:val="000000"/>
          <w:sz w:val="16"/>
          <w:szCs w:val="16"/>
        </w:rPr>
        <w:t xml:space="preserve">Order </w:t>
      </w:r>
      <w:r>
        <w:rPr>
          <w:rFonts w:ascii="Arial" w:hAnsi="Arial" w:cs="Arial"/>
          <w:color w:val="000000"/>
          <w:sz w:val="16"/>
          <w:szCs w:val="16"/>
        </w:rPr>
        <w:t>of target species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Scientific_Name</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255</w:t>
      </w:r>
      <w:r>
        <w:rPr>
          <w:rFonts w:ascii="Arial" w:hAnsi="Arial" w:cs="Arial"/>
          <w:color w:val="000000"/>
          <w:sz w:val="16"/>
          <w:szCs w:val="16"/>
        </w:rPr>
        <w:tab/>
        <w:t>Scientific name of plant species, includes</w:t>
      </w:r>
      <w:r>
        <w:rPr>
          <w:rFonts w:ascii="Arial" w:hAnsi="Arial" w:cs="Arial"/>
          <w:color w:val="000000"/>
          <w:sz w:val="16"/>
          <w:szCs w:val="16"/>
        </w:rPr>
        <w:br/>
      </w:r>
      <w:r>
        <w:rPr>
          <w:rFonts w:ascii="Arial" w:hAnsi="Arial" w:cs="Arial"/>
          <w:color w:val="000000"/>
          <w:sz w:val="16"/>
          <w:szCs w:val="16"/>
        </w:rPr>
        <w:tab/>
      </w:r>
      <w:r>
        <w:rPr>
          <w:rFonts w:ascii="Arial" w:hAnsi="Arial" w:cs="Arial"/>
          <w:color w:val="000000"/>
          <w:sz w:val="16"/>
          <w:szCs w:val="16"/>
        </w:rPr>
        <w:tab/>
      </w:r>
      <w:r>
        <w:rPr>
          <w:rFonts w:ascii="Arial" w:hAnsi="Arial" w:cs="Arial"/>
          <w:color w:val="000000"/>
          <w:sz w:val="16"/>
          <w:szCs w:val="16"/>
        </w:rPr>
        <w:tab/>
      </w:r>
      <w:r>
        <w:rPr>
          <w:rFonts w:ascii="Arial" w:hAnsi="Arial" w:cs="Arial"/>
          <w:color w:val="000000"/>
          <w:sz w:val="16"/>
          <w:szCs w:val="16"/>
        </w:rPr>
        <w:tab/>
      </w:r>
      <w:r>
        <w:rPr>
          <w:rFonts w:ascii="Arial" w:hAnsi="Arial" w:cs="Arial"/>
          <w:color w:val="000000"/>
          <w:sz w:val="16"/>
          <w:szCs w:val="16"/>
        </w:rPr>
        <w:tab/>
        <w:t>genus, species and variety</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Common_Name</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255</w:t>
      </w:r>
      <w:r>
        <w:rPr>
          <w:rFonts w:ascii="Arial" w:hAnsi="Arial" w:cs="Arial"/>
          <w:color w:val="000000"/>
          <w:sz w:val="16"/>
          <w:szCs w:val="16"/>
        </w:rPr>
        <w:tab/>
        <w:t>Common name of the target species</w:t>
      </w:r>
    </w:p>
    <w:p w:rsidR="00691686" w:rsidRDefault="00691686" w:rsidP="00691686">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 xml:space="preserve">  Genus</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255</w:t>
      </w:r>
      <w:r>
        <w:rPr>
          <w:rFonts w:ascii="Arial" w:hAnsi="Arial" w:cs="Arial"/>
          <w:color w:val="000000"/>
          <w:sz w:val="16"/>
          <w:szCs w:val="16"/>
        </w:rPr>
        <w:tab/>
        <w:t>Genus of target species</w:t>
      </w:r>
    </w:p>
    <w:p w:rsidR="00691686" w:rsidRDefault="00691686" w:rsidP="00691686">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Species</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255</w:t>
      </w:r>
      <w:r>
        <w:rPr>
          <w:rFonts w:ascii="Arial" w:hAnsi="Arial" w:cs="Arial"/>
          <w:color w:val="000000"/>
          <w:sz w:val="16"/>
          <w:szCs w:val="16"/>
        </w:rPr>
        <w:tab/>
        <w:t>Species name</w:t>
      </w:r>
    </w:p>
    <w:p w:rsidR="00691686" w:rsidRDefault="00691686" w:rsidP="00691686">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Authority</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255</w:t>
      </w:r>
      <w:r>
        <w:rPr>
          <w:rFonts w:ascii="Arial" w:hAnsi="Arial" w:cs="Arial"/>
          <w:color w:val="000000"/>
          <w:sz w:val="16"/>
          <w:szCs w:val="16"/>
        </w:rPr>
        <w:tab/>
        <w:t>Authority for the species</w:t>
      </w:r>
    </w:p>
    <w:p w:rsidR="00691686" w:rsidRDefault="00691686" w:rsidP="00691686">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Authority_Source</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255</w:t>
      </w:r>
      <w:r>
        <w:rPr>
          <w:rFonts w:ascii="Arial" w:hAnsi="Arial" w:cs="Arial"/>
          <w:color w:val="000000"/>
          <w:sz w:val="16"/>
          <w:szCs w:val="16"/>
        </w:rPr>
        <w:tab/>
        <w:t>Source for the species’ authority</w:t>
      </w:r>
      <w:r>
        <w:rPr>
          <w:rFonts w:ascii="Arial" w:hAnsi="Arial" w:cs="Arial"/>
          <w:color w:val="000000"/>
          <w:sz w:val="16"/>
          <w:szCs w:val="16"/>
        </w:rPr>
        <w:tab/>
      </w:r>
    </w:p>
    <w:p w:rsidR="00691686" w:rsidRDefault="00691686" w:rsidP="00691686">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Species_Complete</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25</w:t>
      </w:r>
      <w:r>
        <w:rPr>
          <w:rFonts w:ascii="Arial" w:hAnsi="Arial" w:cs="Arial"/>
          <w:color w:val="000000"/>
          <w:sz w:val="16"/>
          <w:szCs w:val="16"/>
        </w:rPr>
        <w:tab/>
        <w:t>Has this species been checked by the PACN for</w:t>
      </w:r>
      <w:r>
        <w:rPr>
          <w:rFonts w:ascii="Arial" w:hAnsi="Arial" w:cs="Arial"/>
          <w:color w:val="000000"/>
          <w:sz w:val="16"/>
          <w:szCs w:val="16"/>
        </w:rPr>
        <w:br/>
      </w:r>
      <w:r>
        <w:rPr>
          <w:rFonts w:ascii="Arial" w:hAnsi="Arial" w:cs="Arial"/>
          <w:color w:val="000000"/>
          <w:sz w:val="16"/>
          <w:szCs w:val="16"/>
        </w:rPr>
        <w:tab/>
      </w:r>
      <w:r>
        <w:rPr>
          <w:rFonts w:ascii="Arial" w:hAnsi="Arial" w:cs="Arial"/>
          <w:color w:val="000000"/>
          <w:sz w:val="16"/>
          <w:szCs w:val="16"/>
        </w:rPr>
        <w:tab/>
      </w:r>
      <w:r>
        <w:rPr>
          <w:rFonts w:ascii="Arial" w:hAnsi="Arial" w:cs="Arial"/>
          <w:color w:val="000000"/>
          <w:sz w:val="16"/>
          <w:szCs w:val="16"/>
        </w:rPr>
        <w:tab/>
      </w:r>
      <w:r>
        <w:rPr>
          <w:rFonts w:ascii="Arial" w:hAnsi="Arial" w:cs="Arial"/>
          <w:color w:val="000000"/>
          <w:sz w:val="16"/>
          <w:szCs w:val="16"/>
        </w:rPr>
        <w:tab/>
      </w:r>
      <w:r>
        <w:rPr>
          <w:rFonts w:ascii="Arial" w:hAnsi="Arial" w:cs="Arial"/>
          <w:color w:val="000000"/>
          <w:sz w:val="16"/>
          <w:szCs w:val="16"/>
        </w:rPr>
        <w:tab/>
        <w:t>authority, preferred common name, and life form?</w:t>
      </w:r>
    </w:p>
    <w:p w:rsidR="007860E9"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Code</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255</w:t>
      </w:r>
      <w:r>
        <w:rPr>
          <w:rFonts w:ascii="Arial" w:hAnsi="Arial" w:cs="Arial"/>
          <w:color w:val="000000"/>
          <w:sz w:val="16"/>
          <w:szCs w:val="16"/>
        </w:rPr>
        <w:tab/>
        <w:t>6 letter code to iden</w:t>
      </w:r>
      <w:r w:rsidR="00CD39C7">
        <w:rPr>
          <w:rFonts w:ascii="Arial" w:hAnsi="Arial" w:cs="Arial"/>
          <w:color w:val="000000"/>
          <w:sz w:val="16"/>
          <w:szCs w:val="16"/>
        </w:rPr>
        <w:t>tify the plant species. First 3</w:t>
      </w:r>
      <w:r w:rsidR="007860E9">
        <w:rPr>
          <w:rFonts w:ascii="Arial" w:hAnsi="Arial" w:cs="Arial"/>
          <w:color w:val="000000"/>
          <w:sz w:val="16"/>
          <w:szCs w:val="16"/>
        </w:rPr>
        <w:br/>
      </w:r>
      <w:r w:rsidR="007860E9">
        <w:rPr>
          <w:rFonts w:ascii="Arial" w:hAnsi="Arial" w:cs="Arial"/>
          <w:color w:val="000000"/>
          <w:sz w:val="16"/>
          <w:szCs w:val="16"/>
        </w:rPr>
        <w:tab/>
      </w:r>
      <w:r w:rsidR="007860E9">
        <w:rPr>
          <w:rFonts w:ascii="Arial" w:hAnsi="Arial" w:cs="Arial"/>
          <w:color w:val="000000"/>
          <w:sz w:val="16"/>
          <w:szCs w:val="16"/>
        </w:rPr>
        <w:tab/>
      </w:r>
      <w:r w:rsidR="007860E9">
        <w:rPr>
          <w:rFonts w:ascii="Arial" w:hAnsi="Arial" w:cs="Arial"/>
          <w:color w:val="000000"/>
          <w:sz w:val="16"/>
          <w:szCs w:val="16"/>
        </w:rPr>
        <w:tab/>
      </w:r>
      <w:r w:rsidR="007860E9">
        <w:rPr>
          <w:rFonts w:ascii="Arial" w:hAnsi="Arial" w:cs="Arial"/>
          <w:color w:val="000000"/>
          <w:sz w:val="16"/>
          <w:szCs w:val="16"/>
        </w:rPr>
        <w:tab/>
      </w:r>
      <w:r w:rsidR="007860E9">
        <w:rPr>
          <w:rFonts w:ascii="Arial" w:hAnsi="Arial" w:cs="Arial"/>
          <w:color w:val="000000"/>
          <w:sz w:val="16"/>
          <w:szCs w:val="16"/>
        </w:rPr>
        <w:tab/>
        <w:t>letters of the genus and the first 3 letters of the species</w:t>
      </w:r>
      <w:r w:rsidR="00CD39C7">
        <w:rPr>
          <w:rFonts w:ascii="Arial" w:hAnsi="Arial" w:cs="Arial"/>
          <w:color w:val="000000"/>
          <w:sz w:val="16"/>
          <w:szCs w:val="16"/>
        </w:rPr>
        <w:t xml:space="preserve"> </w:t>
      </w:r>
      <w:r w:rsidR="007860E9">
        <w:rPr>
          <w:rFonts w:ascii="Arial" w:hAnsi="Arial" w:cs="Arial"/>
          <w:color w:val="000000"/>
          <w:sz w:val="16"/>
          <w:szCs w:val="16"/>
        </w:rPr>
        <w:t xml:space="preserve">   </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Life_Form</w: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50</w:t>
      </w:r>
      <w:r>
        <w:rPr>
          <w:rFonts w:ascii="Arial" w:hAnsi="Arial" w:cs="Arial"/>
          <w:color w:val="000000"/>
          <w:sz w:val="16"/>
          <w:szCs w:val="16"/>
        </w:rPr>
        <w:tab/>
      </w:r>
      <w:proofErr w:type="gramStart"/>
      <w:r>
        <w:rPr>
          <w:rFonts w:ascii="Arial" w:hAnsi="Arial" w:cs="Arial"/>
          <w:color w:val="000000"/>
          <w:sz w:val="16"/>
          <w:szCs w:val="16"/>
        </w:rPr>
        <w:t>The</w:t>
      </w:r>
      <w:proofErr w:type="gramEnd"/>
      <w:r>
        <w:rPr>
          <w:rFonts w:ascii="Arial" w:hAnsi="Arial" w:cs="Arial"/>
          <w:color w:val="000000"/>
          <w:sz w:val="16"/>
          <w:szCs w:val="16"/>
        </w:rPr>
        <w:t xml:space="preserve"> life form of the species</w:t>
      </w:r>
    </w:p>
    <w:p w:rsidR="00C675D0" w:rsidRDefault="00C675D0" w:rsidP="00C675D0">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16"/>
          <w:szCs w:val="16"/>
        </w:rPr>
      </w:pPr>
      <w:r>
        <w:rPr>
          <w:rFonts w:ascii="Arial" w:hAnsi="Arial" w:cs="Arial"/>
          <w:color w:val="000000"/>
          <w:sz w:val="16"/>
          <w:szCs w:val="16"/>
        </w:rPr>
        <w:tab/>
        <w:t>Life_Cycle</w:t>
      </w:r>
      <w:r w:rsidR="00D728CF">
        <w:rPr>
          <w:noProof/>
        </w:rPr>
        <mc:AlternateContent>
          <mc:Choice Requires="wps">
            <w:drawing>
              <wp:anchor distT="0" distB="0" distL="114300" distR="114300" simplePos="0" relativeHeight="251675648" behindDoc="0" locked="0" layoutInCell="1" allowOverlap="1">
                <wp:simplePos x="0" y="0"/>
                <wp:positionH relativeFrom="column">
                  <wp:posOffset>-46355</wp:posOffset>
                </wp:positionH>
                <wp:positionV relativeFrom="paragraph">
                  <wp:posOffset>301625</wp:posOffset>
                </wp:positionV>
                <wp:extent cx="5492750" cy="635"/>
                <wp:effectExtent l="0" t="0" r="12700" b="37465"/>
                <wp:wrapNone/>
                <wp:docPr id="118" name="AutoShape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275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73" o:spid="_x0000_s1026" type="#_x0000_t32" style="position:absolute;margin-left:-3.65pt;margin-top:23.75pt;width:432.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"/>
            </w:pict>
          </mc:Fallback>
        </mc:AlternateContent>
      </w:r>
      <w:r>
        <w:rPr>
          <w:rFonts w:ascii="Arial" w:hAnsi="Arial" w:cs="Arial"/>
          <w:color w:val="000000"/>
          <w:sz w:val="16"/>
          <w:szCs w:val="16"/>
        </w:rPr>
        <w:tab/>
        <w:t>No</w:t>
      </w:r>
      <w:r>
        <w:rPr>
          <w:rFonts w:ascii="Arial" w:hAnsi="Arial" w:cs="Arial"/>
          <w:color w:val="000000"/>
          <w:sz w:val="16"/>
          <w:szCs w:val="16"/>
        </w:rPr>
        <w:tab/>
        <w:t>Text</w:t>
      </w:r>
      <w:r>
        <w:rPr>
          <w:rFonts w:ascii="Arial" w:hAnsi="Arial" w:cs="Arial"/>
          <w:color w:val="000000"/>
          <w:sz w:val="16"/>
          <w:szCs w:val="16"/>
        </w:rPr>
        <w:tab/>
        <w:t>25</w:t>
      </w:r>
      <w:r>
        <w:rPr>
          <w:rFonts w:ascii="Arial" w:hAnsi="Arial" w:cs="Arial"/>
          <w:color w:val="000000"/>
          <w:sz w:val="16"/>
          <w:szCs w:val="16"/>
        </w:rPr>
        <w:tab/>
        <w:t>The life cycle of the species, i.e., annual or perrenial</w:t>
      </w:r>
    </w:p>
    <w:p w:rsidR="00C675D0" w:rsidRPr="0039289D" w:rsidRDefault="00C675D0" w:rsidP="00C675D0">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p>
    <w:p w:rsidR="00C675D0" w:rsidRDefault="00C675D0" w:rsidP="00C675D0">
      <w:pPr>
        <w:spacing w:after="200" w:line="276" w:lineRule="auto"/>
      </w:pPr>
    </w:p>
    <w:p w:rsidR="0049042A" w:rsidRDefault="0049042A" w:rsidP="00EB68A1">
      <w:pPr>
        <w:pStyle w:val="NTR-1stOrder"/>
        <w:sectPr w:rsidR="0049042A" w:rsidSect="00275B2C">
          <w:headerReference w:type="default" r:id="rId202"/>
          <w:footerReference w:type="default" r:id="rId203"/>
          <w:type w:val="oddPage"/>
          <w:pgSz w:w="12240" w:h="15840" w:code="1"/>
          <w:pgMar w:top="1440" w:right="1440" w:bottom="1440" w:left="1440" w:header="720" w:footer="720" w:gutter="0"/>
          <w:cols w:space="720"/>
          <w:docGrid w:linePitch="360"/>
        </w:sectPr>
      </w:pPr>
    </w:p>
    <w:p w:rsidR="00B7012D" w:rsidRDefault="00B7012D" w:rsidP="005A5E7B">
      <w:pPr>
        <w:pStyle w:val="NTR-1stOrder"/>
        <w:rPr>
          <w:sz w:val="32"/>
          <w:szCs w:val="32"/>
        </w:rPr>
        <w:sectPr w:rsidR="00B7012D" w:rsidSect="00E37A87">
          <w:footerReference w:type="default" r:id="rId204"/>
          <w:pgSz w:w="12240" w:h="15840" w:code="1"/>
          <w:pgMar w:top="1440" w:right="1440" w:bottom="1440" w:left="1440" w:header="720" w:footer="428" w:gutter="0"/>
          <w:pgNumType w:start="1"/>
          <w:cols w:space="720"/>
          <w:docGrid w:linePitch="360"/>
        </w:sectPr>
      </w:pPr>
      <w:bookmarkStart w:id="508" w:name="_Toc195596358"/>
      <w:bookmarkStart w:id="509" w:name="_Toc207167727"/>
      <w:bookmarkStart w:id="510" w:name="_Toc262032722"/>
      <w:bookmarkStart w:id="511" w:name="_Toc316999203"/>
      <w:bookmarkStart w:id="512" w:name="_Toc317000046"/>
      <w:bookmarkEnd w:id="501"/>
      <w:bookmarkEnd w:id="502"/>
    </w:p>
    <w:p w:rsidR="00F92BBD" w:rsidRPr="00624712" w:rsidRDefault="00F92BBD" w:rsidP="00F92BBD">
      <w:pPr>
        <w:pStyle w:val="APPTitle"/>
        <w:rPr>
          <w:sz w:val="32"/>
          <w:szCs w:val="32"/>
        </w:rPr>
      </w:pPr>
      <w:bookmarkStart w:id="513" w:name="_Toc322876084"/>
      <w:bookmarkStart w:id="514" w:name="_Toc322878036"/>
      <w:bookmarkStart w:id="515" w:name="_Toc322932460"/>
      <w:bookmarkEnd w:id="508"/>
      <w:bookmarkEnd w:id="509"/>
      <w:bookmarkEnd w:id="510"/>
      <w:bookmarkEnd w:id="511"/>
      <w:bookmarkEnd w:id="512"/>
      <w:r w:rsidRPr="00624712">
        <w:rPr>
          <w:sz w:val="32"/>
          <w:szCs w:val="32"/>
        </w:rPr>
        <w:lastRenderedPageBreak/>
        <w:t>Appendix G. Yearly Project Task List</w:t>
      </w:r>
      <w:bookmarkEnd w:id="513"/>
      <w:bookmarkEnd w:id="514"/>
      <w:bookmarkEnd w:id="515"/>
    </w:p>
    <w:p w:rsidR="0049042A" w:rsidRDefault="0049042A"/>
    <w:p w:rsidR="0049042A" w:rsidRDefault="0049042A" w:rsidP="005C58FF">
      <w:r w:rsidRPr="00D43FD2">
        <w:t xml:space="preserve">This </w:t>
      </w:r>
      <w:r>
        <w:t xml:space="preserve">appendix presents a </w:t>
      </w:r>
      <w:r w:rsidRPr="00D43FD2">
        <w:t xml:space="preserve">table </w:t>
      </w:r>
      <w:r>
        <w:t xml:space="preserve">that </w:t>
      </w:r>
      <w:r w:rsidRPr="00D43FD2">
        <w:t>identifies tasks by project stage, indicates who is responsible for the task, and establishes the timing for execution.</w:t>
      </w:r>
    </w:p>
    <w:p w:rsidR="0049042A" w:rsidRPr="00D43FD2" w:rsidRDefault="0049042A" w:rsidP="005C58FF">
      <w:r>
        <w:t xml:space="preserve"> </w:t>
      </w:r>
    </w:p>
    <w:tbl>
      <w:tblPr>
        <w:tblW w:w="9378" w:type="dxa"/>
        <w:tblBorders>
          <w:insideH w:val="single" w:sz="4" w:space="0" w:color="auto"/>
        </w:tblBorders>
        <w:tblLayout w:type="fixed"/>
        <w:tblLook w:val="01E0" w:firstRow="1" w:lastRow="1" w:firstColumn="1" w:lastColumn="1" w:noHBand="0" w:noVBand="0"/>
      </w:tblPr>
      <w:tblGrid>
        <w:gridCol w:w="1548"/>
        <w:gridCol w:w="4050"/>
        <w:gridCol w:w="2430"/>
        <w:gridCol w:w="1350"/>
      </w:tblGrid>
      <w:tr w:rsidR="0049042A" w:rsidRPr="00405751">
        <w:trPr>
          <w:tblHeader/>
        </w:trPr>
        <w:tc>
          <w:tcPr>
            <w:tcW w:w="9378" w:type="dxa"/>
            <w:gridSpan w:val="4"/>
            <w:tcBorders>
              <w:top w:val="nil"/>
              <w:bottom w:val="nil"/>
            </w:tcBorders>
            <w:vAlign w:val="bottom"/>
          </w:tcPr>
          <w:p w:rsidR="0049042A" w:rsidRPr="002E0F79" w:rsidRDefault="0049042A" w:rsidP="00940369">
            <w:pPr>
              <w:pStyle w:val="APPTable"/>
              <w:rPr>
                <w:rFonts w:cs="Arial"/>
                <w:sz w:val="20"/>
                <w:szCs w:val="20"/>
              </w:rPr>
            </w:pPr>
            <w:r w:rsidRPr="002E0F79">
              <w:rPr>
                <w:rFonts w:cs="Arial"/>
                <w:b/>
                <w:sz w:val="20"/>
                <w:szCs w:val="20"/>
              </w:rPr>
              <w:t xml:space="preserve">Table </w:t>
            </w:r>
            <w:r w:rsidR="00691686">
              <w:rPr>
                <w:rFonts w:cs="Arial"/>
                <w:b/>
                <w:sz w:val="20"/>
                <w:szCs w:val="20"/>
              </w:rPr>
              <w:t>G</w:t>
            </w:r>
            <w:r w:rsidRPr="002E0F79">
              <w:rPr>
                <w:rFonts w:cs="Arial"/>
                <w:b/>
                <w:sz w:val="20"/>
                <w:szCs w:val="20"/>
              </w:rPr>
              <w:t>.1.</w:t>
            </w:r>
            <w:r w:rsidRPr="002E0F79">
              <w:rPr>
                <w:rFonts w:cs="Arial"/>
                <w:sz w:val="20"/>
                <w:szCs w:val="20"/>
              </w:rPr>
              <w:t xml:space="preserve"> Yearly Project Task List for Established Invasive Plant Species Monitoring Protocol.</w:t>
            </w:r>
          </w:p>
          <w:p w:rsidR="0049042A" w:rsidRPr="002E0F79" w:rsidRDefault="0049042A" w:rsidP="00940369">
            <w:pPr>
              <w:pStyle w:val="APPTable"/>
              <w:rPr>
                <w:rFonts w:cs="Arial"/>
                <w:sz w:val="20"/>
                <w:szCs w:val="20"/>
              </w:rPr>
            </w:pPr>
          </w:p>
        </w:tc>
      </w:tr>
      <w:tr w:rsidR="0049042A" w:rsidRPr="00405751">
        <w:trPr>
          <w:tblHeader/>
        </w:trPr>
        <w:tc>
          <w:tcPr>
            <w:tcW w:w="1548" w:type="dxa"/>
            <w:tcBorders>
              <w:top w:val="single" w:sz="4" w:space="0" w:color="auto"/>
              <w:bottom w:val="single" w:sz="12" w:space="0" w:color="auto"/>
            </w:tcBorders>
            <w:vAlign w:val="bottom"/>
          </w:tcPr>
          <w:p w:rsidR="0049042A" w:rsidRPr="00405751" w:rsidRDefault="0049042A" w:rsidP="009716AB">
            <w:pPr>
              <w:rPr>
                <w:rFonts w:ascii="Arial" w:hAnsi="Arial" w:cs="Arial"/>
                <w:b/>
                <w:sz w:val="20"/>
                <w:szCs w:val="20"/>
              </w:rPr>
            </w:pPr>
            <w:r w:rsidRPr="00405751">
              <w:rPr>
                <w:rFonts w:ascii="Arial" w:hAnsi="Arial" w:cs="Arial"/>
                <w:b/>
                <w:sz w:val="20"/>
                <w:szCs w:val="20"/>
              </w:rPr>
              <w:t>Project Stage</w:t>
            </w:r>
          </w:p>
        </w:tc>
        <w:tc>
          <w:tcPr>
            <w:tcW w:w="4050" w:type="dxa"/>
            <w:tcBorders>
              <w:top w:val="single" w:sz="4" w:space="0" w:color="auto"/>
              <w:bottom w:val="single" w:sz="12" w:space="0" w:color="auto"/>
            </w:tcBorders>
            <w:vAlign w:val="bottom"/>
          </w:tcPr>
          <w:p w:rsidR="0049042A" w:rsidRPr="00405751" w:rsidRDefault="0049042A" w:rsidP="009716AB">
            <w:pPr>
              <w:rPr>
                <w:rFonts w:ascii="Arial" w:hAnsi="Arial" w:cs="Arial"/>
                <w:b/>
                <w:sz w:val="20"/>
                <w:szCs w:val="20"/>
              </w:rPr>
            </w:pPr>
            <w:r w:rsidRPr="00405751">
              <w:rPr>
                <w:rFonts w:ascii="Arial" w:hAnsi="Arial" w:cs="Arial"/>
                <w:b/>
                <w:sz w:val="20"/>
                <w:szCs w:val="20"/>
              </w:rPr>
              <w:t>Task Description</w:t>
            </w:r>
          </w:p>
        </w:tc>
        <w:tc>
          <w:tcPr>
            <w:tcW w:w="2430" w:type="dxa"/>
            <w:tcBorders>
              <w:top w:val="single" w:sz="4" w:space="0" w:color="auto"/>
              <w:bottom w:val="single" w:sz="12" w:space="0" w:color="auto"/>
            </w:tcBorders>
            <w:vAlign w:val="bottom"/>
          </w:tcPr>
          <w:p w:rsidR="0049042A" w:rsidRPr="00405751" w:rsidRDefault="0049042A" w:rsidP="009716AB">
            <w:pPr>
              <w:rPr>
                <w:rFonts w:ascii="Arial" w:hAnsi="Arial" w:cs="Arial"/>
                <w:b/>
                <w:sz w:val="20"/>
                <w:szCs w:val="20"/>
              </w:rPr>
            </w:pPr>
            <w:r w:rsidRPr="00405751">
              <w:rPr>
                <w:rFonts w:ascii="Arial" w:hAnsi="Arial" w:cs="Arial"/>
                <w:b/>
                <w:sz w:val="20"/>
                <w:szCs w:val="20"/>
              </w:rPr>
              <w:t>Responsibility</w:t>
            </w:r>
          </w:p>
        </w:tc>
        <w:tc>
          <w:tcPr>
            <w:tcW w:w="1350" w:type="dxa"/>
            <w:tcBorders>
              <w:top w:val="single" w:sz="4" w:space="0" w:color="auto"/>
              <w:bottom w:val="single" w:sz="12" w:space="0" w:color="auto"/>
            </w:tcBorders>
            <w:vAlign w:val="bottom"/>
          </w:tcPr>
          <w:p w:rsidR="0049042A" w:rsidRPr="00405751" w:rsidRDefault="0049042A" w:rsidP="009716AB">
            <w:pPr>
              <w:rPr>
                <w:rFonts w:ascii="Arial" w:hAnsi="Arial" w:cs="Arial"/>
                <w:b/>
                <w:sz w:val="20"/>
                <w:szCs w:val="20"/>
              </w:rPr>
            </w:pPr>
            <w:r w:rsidRPr="00405751">
              <w:rPr>
                <w:rFonts w:ascii="Arial" w:hAnsi="Arial" w:cs="Arial"/>
                <w:b/>
                <w:sz w:val="20"/>
                <w:szCs w:val="20"/>
              </w:rPr>
              <w:t>Timing</w:t>
            </w:r>
          </w:p>
        </w:tc>
      </w:tr>
      <w:tr w:rsidR="0049042A" w:rsidRPr="00405751">
        <w:tc>
          <w:tcPr>
            <w:tcW w:w="1548" w:type="dxa"/>
            <w:vMerge w:val="restart"/>
            <w:tcBorders>
              <w:top w:val="single" w:sz="12"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Preparation</w:t>
            </w:r>
          </w:p>
          <w:p w:rsidR="0049042A" w:rsidRPr="00405751" w:rsidRDefault="0049042A" w:rsidP="009716AB">
            <w:pPr>
              <w:rPr>
                <w:rFonts w:ascii="Arial" w:hAnsi="Arial" w:cs="Arial"/>
                <w:sz w:val="20"/>
                <w:szCs w:val="20"/>
              </w:rPr>
            </w:pPr>
          </w:p>
        </w:tc>
        <w:tc>
          <w:tcPr>
            <w:tcW w:w="4050" w:type="dxa"/>
            <w:tcBorders>
              <w:top w:val="single" w:sz="12" w:space="0" w:color="auto"/>
              <w:bottom w:val="single" w:sz="4" w:space="0" w:color="auto"/>
            </w:tcBorders>
          </w:tcPr>
          <w:p w:rsidR="0049042A" w:rsidRPr="00405751" w:rsidRDefault="0049042A" w:rsidP="001C0F81">
            <w:pPr>
              <w:rPr>
                <w:rFonts w:ascii="Arial" w:hAnsi="Arial" w:cs="Arial"/>
                <w:sz w:val="20"/>
                <w:szCs w:val="20"/>
              </w:rPr>
            </w:pPr>
            <w:r w:rsidRPr="00405751">
              <w:rPr>
                <w:rFonts w:ascii="Arial" w:hAnsi="Arial" w:cs="Arial"/>
                <w:sz w:val="20"/>
                <w:szCs w:val="20"/>
              </w:rPr>
              <w:t xml:space="preserve">Notify data manager and/or GIS specialist of needs (field maps, Global Positioning System </w:t>
            </w:r>
            <w:r>
              <w:rPr>
                <w:rFonts w:ascii="Arial" w:hAnsi="Arial" w:cs="Arial"/>
                <w:sz w:val="20"/>
                <w:szCs w:val="20"/>
              </w:rPr>
              <w:t>[GPS]</w:t>
            </w:r>
            <w:r w:rsidRPr="00405751">
              <w:rPr>
                <w:rFonts w:ascii="Arial" w:hAnsi="Arial" w:cs="Arial"/>
                <w:sz w:val="20"/>
                <w:szCs w:val="20"/>
              </w:rPr>
              <w:t xml:space="preserve"> support, training)</w:t>
            </w:r>
          </w:p>
        </w:tc>
        <w:tc>
          <w:tcPr>
            <w:tcW w:w="2430" w:type="dxa"/>
            <w:tcBorders>
              <w:top w:val="single" w:sz="12"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Project Lead</w:t>
            </w:r>
            <w:r>
              <w:rPr>
                <w:rFonts w:ascii="Arial" w:hAnsi="Arial" w:cs="Arial"/>
                <w:sz w:val="20"/>
                <w:szCs w:val="20"/>
              </w:rPr>
              <w:t>, Field Leader</w:t>
            </w:r>
          </w:p>
        </w:tc>
        <w:tc>
          <w:tcPr>
            <w:tcW w:w="1350" w:type="dxa"/>
            <w:tcBorders>
              <w:top w:val="single" w:sz="12"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 xml:space="preserve">ASAP, </w:t>
            </w:r>
          </w:p>
          <w:p w:rsidR="0049042A" w:rsidRPr="00405751" w:rsidRDefault="0049042A" w:rsidP="009716AB">
            <w:pPr>
              <w:rPr>
                <w:rFonts w:ascii="Arial" w:hAnsi="Arial" w:cs="Arial"/>
                <w:sz w:val="20"/>
                <w:szCs w:val="20"/>
              </w:rPr>
            </w:pPr>
            <w:r w:rsidRPr="00405751">
              <w:rPr>
                <w:rFonts w:ascii="Arial" w:hAnsi="Arial" w:cs="Arial"/>
                <w:sz w:val="20"/>
                <w:szCs w:val="20"/>
              </w:rPr>
              <w:t>by Feb 1</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Ensure that project workspace is ready for use and GPS download software is loaded at each park</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Project Lead, Data Manager and GIS Specialist</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by Apr 1</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Implement working database copy</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Data Manager</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by Apr 1</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Prepare and print field maps</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GIS Specialist</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by Apr 1</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Update and load data dictionary, background maps, and target coordinates into GPS units</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GIS Specialist</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by Apr 1</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Provide database/GPS training as needed</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Data Manager and GIS Specialist</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by Apr 1</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D45147">
              <w:rPr>
                <w:rFonts w:ascii="Arial" w:hAnsi="Arial" w:cs="Arial"/>
                <w:sz w:val="20"/>
                <w:szCs w:val="20"/>
              </w:rPr>
              <w:t xml:space="preserve">Train field crew in </w:t>
            </w:r>
            <w:r w:rsidR="004D5C80" w:rsidRPr="00D45147">
              <w:rPr>
                <w:rFonts w:ascii="Arial" w:hAnsi="Arial" w:cs="Arial"/>
                <w:sz w:val="20"/>
                <w:szCs w:val="20"/>
              </w:rPr>
              <w:t>safety</w:t>
            </w:r>
            <w:r w:rsidR="004D5C80">
              <w:rPr>
                <w:rFonts w:ascii="Arial" w:hAnsi="Arial" w:cs="Arial"/>
                <w:sz w:val="20"/>
                <w:szCs w:val="20"/>
              </w:rPr>
              <w:t xml:space="preserve">, </w:t>
            </w:r>
            <w:r w:rsidRPr="00405751">
              <w:rPr>
                <w:rFonts w:ascii="Arial" w:hAnsi="Arial" w:cs="Arial"/>
                <w:sz w:val="20"/>
                <w:szCs w:val="20"/>
              </w:rPr>
              <w:t>species identification, equipment usage, and field sampling protocols</w:t>
            </w:r>
          </w:p>
        </w:tc>
        <w:tc>
          <w:tcPr>
            <w:tcW w:w="2430" w:type="dxa"/>
            <w:tcBorders>
              <w:top w:val="single" w:sz="4" w:space="0" w:color="auto"/>
              <w:bottom w:val="single" w:sz="4" w:space="0" w:color="auto"/>
            </w:tcBorders>
          </w:tcPr>
          <w:p w:rsidR="0049042A" w:rsidRPr="00405751" w:rsidRDefault="0049042A" w:rsidP="006B4BD5">
            <w:pPr>
              <w:rPr>
                <w:rFonts w:ascii="Arial" w:hAnsi="Arial" w:cs="Arial"/>
                <w:sz w:val="20"/>
                <w:szCs w:val="20"/>
              </w:rPr>
            </w:pPr>
            <w:r w:rsidRPr="00405751">
              <w:rPr>
                <w:rFonts w:ascii="Arial" w:hAnsi="Arial" w:cs="Arial"/>
                <w:sz w:val="20"/>
                <w:szCs w:val="20"/>
              </w:rPr>
              <w:t>Field Leader, Project Lead, Park Botanists</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by Apr 1</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Verification of field observer qualifications</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Field Leader</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by Apr 1</w:t>
            </w:r>
          </w:p>
        </w:tc>
      </w:tr>
      <w:tr w:rsidR="0049042A" w:rsidRPr="00405751">
        <w:tc>
          <w:tcPr>
            <w:tcW w:w="1548" w:type="dxa"/>
            <w:vMerge w:val="restart"/>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Data acquisition</w:t>
            </w:r>
          </w:p>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Collect monitoring data and GPS data in the field</w:t>
            </w:r>
          </w:p>
        </w:tc>
        <w:tc>
          <w:tcPr>
            <w:tcW w:w="2430" w:type="dxa"/>
            <w:tcBorders>
              <w:top w:val="single" w:sz="4" w:space="0" w:color="auto"/>
              <w:bottom w:val="single" w:sz="4" w:space="0" w:color="auto"/>
            </w:tcBorders>
          </w:tcPr>
          <w:p w:rsidR="0049042A" w:rsidRPr="00405751" w:rsidRDefault="0049042A" w:rsidP="001F56A3">
            <w:pPr>
              <w:rPr>
                <w:rFonts w:ascii="Arial" w:hAnsi="Arial" w:cs="Arial"/>
                <w:sz w:val="20"/>
                <w:szCs w:val="20"/>
              </w:rPr>
            </w:pPr>
            <w:r w:rsidRPr="00405751">
              <w:rPr>
                <w:rFonts w:ascii="Arial" w:hAnsi="Arial" w:cs="Arial"/>
                <w:sz w:val="20"/>
                <w:szCs w:val="20"/>
              </w:rPr>
              <w:t>Field Leader</w:t>
            </w:r>
            <w:r>
              <w:rPr>
                <w:rFonts w:ascii="Arial" w:hAnsi="Arial" w:cs="Arial"/>
                <w:sz w:val="20"/>
                <w:szCs w:val="20"/>
              </w:rPr>
              <w:t>, Field</w:t>
            </w:r>
            <w:r w:rsidRPr="00405751">
              <w:rPr>
                <w:rFonts w:ascii="Arial" w:hAnsi="Arial" w:cs="Arial"/>
                <w:sz w:val="20"/>
                <w:szCs w:val="20"/>
              </w:rPr>
              <w:t xml:space="preserve"> Technician</w:t>
            </w:r>
            <w:r>
              <w:rPr>
                <w:rFonts w:ascii="Arial" w:hAnsi="Arial" w:cs="Arial"/>
                <w:sz w:val="20"/>
                <w:szCs w:val="20"/>
              </w:rPr>
              <w:t>s</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Apr-Oct (varies by park)</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 xml:space="preserve">Review data forms after each day and identify any unknown species </w:t>
            </w:r>
          </w:p>
        </w:tc>
        <w:tc>
          <w:tcPr>
            <w:tcW w:w="2430" w:type="dxa"/>
            <w:tcBorders>
              <w:top w:val="single" w:sz="4" w:space="0" w:color="auto"/>
              <w:bottom w:val="single" w:sz="4" w:space="0" w:color="auto"/>
            </w:tcBorders>
          </w:tcPr>
          <w:p w:rsidR="0049042A" w:rsidRPr="00405751" w:rsidRDefault="0049042A" w:rsidP="001F56A3">
            <w:pPr>
              <w:rPr>
                <w:rFonts w:ascii="Arial" w:hAnsi="Arial" w:cs="Arial"/>
                <w:sz w:val="20"/>
                <w:szCs w:val="20"/>
              </w:rPr>
            </w:pPr>
            <w:r w:rsidRPr="00405751">
              <w:rPr>
                <w:rFonts w:ascii="Arial" w:hAnsi="Arial" w:cs="Arial"/>
                <w:sz w:val="20"/>
                <w:szCs w:val="20"/>
              </w:rPr>
              <w:t>Field Leader, Field Technician</w:t>
            </w:r>
            <w:r>
              <w:rPr>
                <w:rFonts w:ascii="Arial" w:hAnsi="Arial" w:cs="Arial"/>
                <w:sz w:val="20"/>
                <w:szCs w:val="20"/>
              </w:rPr>
              <w:t>s</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daily</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Regular review of field forms for completeness and accuracy</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Field Leader</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bi-weekly</w:t>
            </w:r>
          </w:p>
        </w:tc>
      </w:tr>
      <w:tr w:rsidR="0049042A" w:rsidRPr="00405751">
        <w:tc>
          <w:tcPr>
            <w:tcW w:w="1548" w:type="dxa"/>
            <w:vMerge w:val="restart"/>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Data entry &amp; processing</w:t>
            </w:r>
          </w:p>
          <w:p w:rsidR="0049042A" w:rsidRPr="00405751" w:rsidRDefault="00D728CF" w:rsidP="009716AB">
            <w:pPr>
              <w:rPr>
                <w:rFonts w:ascii="Arial" w:hAnsi="Arial" w:cs="Arial"/>
                <w:sz w:val="20"/>
                <w:szCs w:val="20"/>
              </w:rPr>
            </w:pPr>
            <w:r>
              <w:rPr>
                <w:noProof/>
              </w:rPr>
              <mc:AlternateContent>
                <mc:Choice Requires="wps">
                  <w:drawing>
                    <wp:anchor distT="0" distB="0" distL="114300" distR="114300" simplePos="0" relativeHeight="22" behindDoc="0" locked="0" layoutInCell="1" allowOverlap="1">
                      <wp:simplePos x="0" y="0"/>
                      <wp:positionH relativeFrom="column">
                        <wp:posOffset>-83185</wp:posOffset>
                      </wp:positionH>
                      <wp:positionV relativeFrom="paragraph">
                        <wp:posOffset>1436370</wp:posOffset>
                      </wp:positionV>
                      <wp:extent cx="924560" cy="237490"/>
                      <wp:effectExtent l="0" t="0" r="0" b="0"/>
                      <wp:wrapNone/>
                      <wp:docPr id="11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940369" w:rsidRDefault="002D3B59">
                                  <w:pPr>
                                    <w:rPr>
                                      <w:rFonts w:ascii="Arial" w:hAnsi="Arial" w:cs="Arial"/>
                                      <w:sz w:val="20"/>
                                      <w:szCs w:val="20"/>
                                    </w:rPr>
                                  </w:pPr>
                                  <w:r>
                                    <w:rPr>
                                      <w:rFonts w:ascii="Arial" w:hAnsi="Arial" w:cs="Arial"/>
                                      <w:sz w:val="20"/>
                                      <w:szCs w:val="20"/>
                                    </w:rPr>
                                    <w:t>(</w:t>
                                  </w:r>
                                  <w:r w:rsidRPr="00940369">
                                    <w:rPr>
                                      <w:rFonts w:ascii="Arial" w:hAnsi="Arial" w:cs="Arial"/>
                                      <w:sz w:val="20"/>
                                      <w:szCs w:val="20"/>
                                    </w:rPr>
                                    <w:t>C</w:t>
                                  </w:r>
                                  <w:r>
                                    <w:rPr>
                                      <w:rFonts w:ascii="Arial" w:hAnsi="Arial" w:cs="Arial"/>
                                      <w:sz w:val="20"/>
                                      <w:szCs w:val="20"/>
                                    </w:rPr>
                                    <w:t>ontinu</w:t>
                                  </w:r>
                                  <w:r w:rsidRPr="00940369">
                                    <w:rPr>
                                      <w:rFonts w:ascii="Arial" w:hAnsi="Arial" w:cs="Arial"/>
                                      <w:sz w:val="20"/>
                                      <w:szCs w:val="20"/>
                                    </w:rPr>
                                    <w:t>ed</w:t>
                                  </w:r>
                                  <w:r>
                                    <w:rPr>
                                      <w:rFonts w:ascii="Arial" w:hAnsi="Arial" w:cs="Arial"/>
                                      <w:sz w:val="20"/>
                                      <w:szCs w:val="20"/>
                                    </w:rPr>
                                    <w:t>)</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9" o:spid="_x0000_s1029" type="#_x0000_t202" style="position:absolute;margin-left:-6.55pt;margin-top:113.1pt;width:72.8pt;height:18.7pt;z-index: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" filled="f" stroked="f">
                      <v:textbox style="mso-fit-shape-to-text:t">
                        <w:txbxContent>
                          <w:p w:rsidR="002D3B59" w:rsidRPr="00940369" w:rsidRDefault="002D3B59">
                            <w:pPr>
                              <w:rPr>
                                <w:rFonts w:ascii="Arial" w:hAnsi="Arial" w:cs="Arial"/>
                                <w:sz w:val="20"/>
                                <w:szCs w:val="20"/>
                              </w:rPr>
                            </w:pPr>
                            <w:r>
                              <w:rPr>
                                <w:rFonts w:ascii="Arial" w:hAnsi="Arial" w:cs="Arial"/>
                                <w:sz w:val="20"/>
                                <w:szCs w:val="20"/>
                              </w:rPr>
                              <w:t>(</w:t>
                            </w:r>
                            <w:r w:rsidRPr="00940369">
                              <w:rPr>
                                <w:rFonts w:ascii="Arial" w:hAnsi="Arial" w:cs="Arial"/>
                                <w:sz w:val="20"/>
                                <w:szCs w:val="20"/>
                              </w:rPr>
                              <w:t>C</w:t>
                            </w:r>
                            <w:r>
                              <w:rPr>
                                <w:rFonts w:ascii="Arial" w:hAnsi="Arial" w:cs="Arial"/>
                                <w:sz w:val="20"/>
                                <w:szCs w:val="20"/>
                              </w:rPr>
                              <w:t>ontinu</w:t>
                            </w:r>
                            <w:r w:rsidRPr="00940369">
                              <w:rPr>
                                <w:rFonts w:ascii="Arial" w:hAnsi="Arial" w:cs="Arial"/>
                                <w:sz w:val="20"/>
                                <w:szCs w:val="20"/>
                              </w:rPr>
                              <w:t>ed</w:t>
                            </w:r>
                            <w:r>
                              <w:rPr>
                                <w:rFonts w:ascii="Arial" w:hAnsi="Arial" w:cs="Arial"/>
                                <w:sz w:val="20"/>
                                <w:szCs w:val="20"/>
                              </w:rPr>
                              <w:t>)</w:t>
                            </w:r>
                          </w:p>
                        </w:txbxContent>
                      </v:textbox>
                    </v:shape>
                  </w:pict>
                </mc:Fallback>
              </mc:AlternateContent>
            </w: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Download GPS data and email files to GIS specialist for correction</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Field Leader</w:t>
            </w:r>
            <w:r>
              <w:rPr>
                <w:rFonts w:ascii="Arial" w:hAnsi="Arial" w:cs="Arial"/>
                <w:sz w:val="20"/>
                <w:szCs w:val="20"/>
              </w:rPr>
              <w:t>, GIS Specialist</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ASAP, after each tour</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Enter data into working copy of the database</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Field Leader, Field Technician</w:t>
            </w:r>
            <w:r>
              <w:rPr>
                <w:rFonts w:ascii="Arial" w:hAnsi="Arial" w:cs="Arial"/>
                <w:sz w:val="20"/>
                <w:szCs w:val="20"/>
              </w:rPr>
              <w:t>s</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ASAP, after each tour</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Verification of accurate transcription as data are entered</w:t>
            </w:r>
          </w:p>
          <w:p w:rsidR="0049042A" w:rsidRPr="00405751" w:rsidRDefault="0049042A" w:rsidP="009716AB">
            <w:pPr>
              <w:rPr>
                <w:rFonts w:ascii="Arial" w:hAnsi="Arial" w:cs="Arial"/>
                <w:sz w:val="20"/>
                <w:szCs w:val="20"/>
              </w:rPr>
            </w:pP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Field Leader, Field Technician</w:t>
            </w:r>
            <w:r>
              <w:rPr>
                <w:rFonts w:ascii="Arial" w:hAnsi="Arial" w:cs="Arial"/>
                <w:sz w:val="20"/>
                <w:szCs w:val="20"/>
              </w:rPr>
              <w:t>s</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ASAP, after each tour</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D46765">
            <w:pPr>
              <w:rPr>
                <w:rFonts w:ascii="Arial" w:hAnsi="Arial" w:cs="Arial"/>
                <w:sz w:val="20"/>
                <w:szCs w:val="20"/>
              </w:rPr>
            </w:pPr>
            <w:r w:rsidRPr="00405751">
              <w:rPr>
                <w:rFonts w:ascii="Arial" w:hAnsi="Arial" w:cs="Arial"/>
                <w:sz w:val="20"/>
                <w:szCs w:val="20"/>
              </w:rPr>
              <w:t>GPS data correction</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GIS Specialist</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ASAP, after each tour</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Periodic review of GPS location data and database entries for completeness and accuracy</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Field Leader</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bi-weekly</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Upload processed and verified coordinates to database</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GIS Specialist</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Oct</w:t>
            </w:r>
          </w:p>
        </w:tc>
      </w:tr>
      <w:tr w:rsidR="0049042A" w:rsidRPr="00405751">
        <w:tc>
          <w:tcPr>
            <w:tcW w:w="1548" w:type="dxa"/>
            <w:tcBorders>
              <w:top w:val="single" w:sz="4" w:space="0" w:color="auto"/>
              <w:bottom w:val="single" w:sz="4" w:space="0" w:color="auto"/>
            </w:tcBorders>
          </w:tcPr>
          <w:p w:rsidR="0049042A" w:rsidRPr="00405751" w:rsidRDefault="0049042A" w:rsidP="00E1754C">
            <w:pPr>
              <w:rPr>
                <w:rFonts w:ascii="Arial" w:hAnsi="Arial" w:cs="Arial"/>
                <w:sz w:val="20"/>
                <w:szCs w:val="20"/>
              </w:rPr>
            </w:pPr>
            <w:r w:rsidRPr="00405751">
              <w:rPr>
                <w:rFonts w:ascii="Arial" w:hAnsi="Arial" w:cs="Arial"/>
                <w:sz w:val="20"/>
                <w:szCs w:val="20"/>
              </w:rPr>
              <w:t>Product development</w:t>
            </w: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Complete field season report</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Field Leader</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Nov 30</w:t>
            </w:r>
          </w:p>
        </w:tc>
      </w:tr>
      <w:tr w:rsidR="0049042A" w:rsidRPr="00405751">
        <w:tc>
          <w:tcPr>
            <w:tcW w:w="1548"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Product delivery</w:t>
            </w:r>
          </w:p>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Send field season report to project lead and data manager</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Field Leader</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by Dec 1</w:t>
            </w:r>
          </w:p>
        </w:tc>
      </w:tr>
      <w:tr w:rsidR="0049042A" w:rsidRPr="00405751">
        <w:trPr>
          <w:cantSplit/>
        </w:trPr>
        <w:tc>
          <w:tcPr>
            <w:tcW w:w="1548" w:type="dxa"/>
            <w:vMerge w:val="restart"/>
            <w:tcBorders>
              <w:top w:val="single" w:sz="4" w:space="0" w:color="auto"/>
              <w:bottom w:val="single" w:sz="4" w:space="0" w:color="auto"/>
            </w:tcBorders>
          </w:tcPr>
          <w:p w:rsidR="0049042A" w:rsidRPr="00405751" w:rsidRDefault="0049042A" w:rsidP="00405751">
            <w:pPr>
              <w:keepLines/>
              <w:rPr>
                <w:rFonts w:ascii="Arial" w:hAnsi="Arial" w:cs="Arial"/>
                <w:sz w:val="20"/>
                <w:szCs w:val="20"/>
              </w:rPr>
            </w:pPr>
            <w:r w:rsidRPr="00405751">
              <w:rPr>
                <w:rFonts w:ascii="Arial" w:hAnsi="Arial" w:cs="Arial"/>
                <w:sz w:val="20"/>
                <w:szCs w:val="20"/>
              </w:rPr>
              <w:t>Quality review</w:t>
            </w:r>
          </w:p>
          <w:p w:rsidR="0049042A" w:rsidRPr="00405751" w:rsidRDefault="0049042A" w:rsidP="00405751">
            <w:pPr>
              <w:keepLines/>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405751">
            <w:pPr>
              <w:keepLines/>
              <w:rPr>
                <w:rFonts w:ascii="Arial" w:hAnsi="Arial" w:cs="Arial"/>
                <w:sz w:val="20"/>
                <w:szCs w:val="20"/>
              </w:rPr>
            </w:pPr>
            <w:r w:rsidRPr="00405751">
              <w:rPr>
                <w:rFonts w:ascii="Arial" w:hAnsi="Arial" w:cs="Arial"/>
                <w:sz w:val="20"/>
                <w:szCs w:val="20"/>
              </w:rPr>
              <w:t>Quality review and data validation using database tools</w:t>
            </w:r>
          </w:p>
        </w:tc>
        <w:tc>
          <w:tcPr>
            <w:tcW w:w="2430" w:type="dxa"/>
            <w:tcBorders>
              <w:top w:val="single" w:sz="4" w:space="0" w:color="auto"/>
              <w:bottom w:val="single" w:sz="4" w:space="0" w:color="auto"/>
            </w:tcBorders>
          </w:tcPr>
          <w:p w:rsidR="0049042A" w:rsidRPr="00405751" w:rsidRDefault="0049042A" w:rsidP="00405751">
            <w:pPr>
              <w:keepLines/>
              <w:rPr>
                <w:rFonts w:ascii="Arial" w:hAnsi="Arial" w:cs="Arial"/>
                <w:sz w:val="20"/>
                <w:szCs w:val="20"/>
              </w:rPr>
            </w:pPr>
            <w:r w:rsidRPr="00405751">
              <w:rPr>
                <w:rFonts w:ascii="Arial" w:hAnsi="Arial" w:cs="Arial"/>
                <w:sz w:val="20"/>
                <w:szCs w:val="20"/>
              </w:rPr>
              <w:t>Project Lead</w:t>
            </w:r>
          </w:p>
        </w:tc>
        <w:tc>
          <w:tcPr>
            <w:tcW w:w="1350" w:type="dxa"/>
            <w:tcBorders>
              <w:top w:val="single" w:sz="4" w:space="0" w:color="auto"/>
              <w:bottom w:val="single" w:sz="4" w:space="0" w:color="auto"/>
            </w:tcBorders>
          </w:tcPr>
          <w:p w:rsidR="0049042A" w:rsidRPr="00405751" w:rsidRDefault="0049042A" w:rsidP="00405751">
            <w:pPr>
              <w:keepLines/>
              <w:rPr>
                <w:rFonts w:ascii="Arial" w:hAnsi="Arial" w:cs="Arial"/>
                <w:sz w:val="20"/>
                <w:szCs w:val="20"/>
              </w:rPr>
            </w:pPr>
            <w:r w:rsidRPr="00405751">
              <w:rPr>
                <w:rFonts w:ascii="Arial" w:hAnsi="Arial" w:cs="Arial"/>
                <w:sz w:val="20"/>
                <w:szCs w:val="20"/>
              </w:rPr>
              <w:t xml:space="preserve">Dec </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Prepare coordinate summaries and/or GIS layers and data sets as needed for spatial data review</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GIS Specialist</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by Nov 15</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Joint quality review of GIS data</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Project Lead and GIS Specialist</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Nov-Dec</w:t>
            </w:r>
          </w:p>
        </w:tc>
      </w:tr>
      <w:tr w:rsidR="0049042A" w:rsidRPr="00405751">
        <w:tc>
          <w:tcPr>
            <w:tcW w:w="1548" w:type="dxa"/>
            <w:vMerge w:val="restart"/>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Metadata</w:t>
            </w:r>
          </w:p>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Identify any sensitive information contained in the data set</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 xml:space="preserve">Project Lead </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Oct-Dec</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Update project metadata records</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 xml:space="preserve">Project Lead </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Oct-Dec</w:t>
            </w:r>
          </w:p>
        </w:tc>
      </w:tr>
      <w:tr w:rsidR="0049042A" w:rsidRPr="00405751">
        <w:tc>
          <w:tcPr>
            <w:tcW w:w="1548"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Data certification</w:t>
            </w:r>
          </w:p>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Certify the season’s data and complete the certification report</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Project Lead</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Dec</w:t>
            </w:r>
          </w:p>
        </w:tc>
      </w:tr>
      <w:tr w:rsidR="0049042A" w:rsidRPr="00405751">
        <w:tc>
          <w:tcPr>
            <w:tcW w:w="1548" w:type="dxa"/>
            <w:vMerge w:val="restart"/>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Data delivery</w:t>
            </w:r>
          </w:p>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Deliver certification report, certified data, and updated metadata to data manager</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Project Lead</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by Dec 31</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 xml:space="preserve">Upload certified data into master project database, store data files in PACN Digital Library </w:t>
            </w:r>
            <w:r w:rsidRPr="00405751">
              <w:rPr>
                <w:rFonts w:ascii="Arial" w:hAnsi="Arial" w:cs="Arial"/>
                <w:sz w:val="20"/>
                <w:szCs w:val="20"/>
                <w:vertAlign w:val="superscript"/>
              </w:rPr>
              <w:t>1</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Data Manager</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Jan</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Notify project lead of uploaded data ready for analysis and reporting</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Data Manager</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by Jan 31</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Update project GIS data sets, layers and associated metadata records</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GIS Specialist</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Jan-Feb</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 xml:space="preserve">Finalize and parse metadata records, store in PACN Digital Library </w:t>
            </w:r>
            <w:r w:rsidRPr="00405751">
              <w:rPr>
                <w:rFonts w:ascii="Arial" w:hAnsi="Arial" w:cs="Arial"/>
                <w:sz w:val="20"/>
                <w:szCs w:val="20"/>
                <w:vertAlign w:val="superscript"/>
              </w:rPr>
              <w:t>1</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Data Manager and GIS Specialist</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Jan</w:t>
            </w:r>
          </w:p>
        </w:tc>
      </w:tr>
      <w:tr w:rsidR="0049042A" w:rsidRPr="00405751">
        <w:tc>
          <w:tcPr>
            <w:tcW w:w="1548" w:type="dxa"/>
            <w:vMerge w:val="restart"/>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Data analysis</w:t>
            </w:r>
          </w:p>
          <w:p w:rsidR="0049042A" w:rsidRPr="00405751" w:rsidRDefault="0049042A" w:rsidP="009716AB">
            <w:pPr>
              <w:rPr>
                <w:rFonts w:ascii="Arial" w:hAnsi="Arial" w:cs="Arial"/>
                <w:sz w:val="20"/>
                <w:szCs w:val="20"/>
              </w:rPr>
            </w:pPr>
          </w:p>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Export data required for analysis from database</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Data Manager and Project Lead</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Feb</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 xml:space="preserve">Compute annual summary statistics for status report </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 xml:space="preserve">Project Lead </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Feb</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 xml:space="preserve">Run trend analysis after 2 or more years of data is available for a park </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Project Lead and Statistician (as consultant only)</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Feb</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Export analysis results into database</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Project Lead</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Feb</w:t>
            </w:r>
          </w:p>
        </w:tc>
      </w:tr>
      <w:tr w:rsidR="0049042A" w:rsidRPr="00405751">
        <w:tc>
          <w:tcPr>
            <w:tcW w:w="1548" w:type="dxa"/>
            <w:vMerge w:val="restart"/>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Product development</w:t>
            </w:r>
          </w:p>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Export automated reports from database</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Project Lead</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Feb</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Produce park-wide and area-specific maps for archives</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GIS Specialist</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Jan-Feb</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 xml:space="preserve">Generate quality maps for reports </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GIS Specialist</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Jan-Feb</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 xml:space="preserve">Acquire the proper report template from the </w:t>
            </w:r>
            <w:hyperlink r:id="rId205" w:history="1">
              <w:r w:rsidRPr="00405751">
                <w:rPr>
                  <w:rStyle w:val="Hyperlink"/>
                  <w:rFonts w:ascii="Arial" w:hAnsi="Arial" w:cs="Arial"/>
                </w:rPr>
                <w:t xml:space="preserve">NPS </w:t>
              </w:r>
              <w:r>
                <w:rPr>
                  <w:rStyle w:val="Hyperlink"/>
                  <w:rFonts w:ascii="Arial" w:hAnsi="Arial" w:cs="Arial"/>
                </w:rPr>
                <w:t>website</w:t>
              </w:r>
            </w:hyperlink>
            <w:r w:rsidRPr="00405751">
              <w:rPr>
                <w:rFonts w:ascii="Arial" w:hAnsi="Arial" w:cs="Arial"/>
                <w:sz w:val="20"/>
                <w:szCs w:val="20"/>
              </w:rPr>
              <w:t>, create annual report</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Project Lead</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Mar-Apr</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Screen all reports and data products for sensitive information</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 xml:space="preserve">Project Lead </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Mar-Apr</w:t>
            </w:r>
          </w:p>
        </w:tc>
      </w:tr>
      <w:tr w:rsidR="0049042A" w:rsidRPr="00405751">
        <w:tc>
          <w:tcPr>
            <w:tcW w:w="1548" w:type="dxa"/>
            <w:vMerge w:val="restart"/>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Product delivery</w:t>
            </w:r>
          </w:p>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Submit draft report to network coordinator for review</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Project Lead</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by Apr 30</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Review report for formatting and completeness, notify project lead of approval or need for changes</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Network Coordinator</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May</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 xml:space="preserve">Upload completed report to PACN Digital Library </w:t>
            </w:r>
            <w:r w:rsidRPr="00405751">
              <w:rPr>
                <w:rFonts w:ascii="Arial" w:hAnsi="Arial" w:cs="Arial"/>
                <w:sz w:val="20"/>
                <w:szCs w:val="20"/>
                <w:vertAlign w:val="superscript"/>
              </w:rPr>
              <w:t>1</w:t>
            </w:r>
            <w:r w:rsidRPr="00405751">
              <w:rPr>
                <w:rFonts w:ascii="Arial" w:hAnsi="Arial" w:cs="Arial"/>
                <w:sz w:val="20"/>
                <w:szCs w:val="20"/>
              </w:rPr>
              <w:t xml:space="preserve"> submissions folder, notify data manager</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Project Lead</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upon approval</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Deliver other products according to the delivery schedule and instructions</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Project Lead</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upon completion</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Default="0049042A" w:rsidP="009716AB">
            <w:pPr>
              <w:rPr>
                <w:rFonts w:ascii="Arial" w:hAnsi="Arial" w:cs="Arial"/>
                <w:sz w:val="20"/>
                <w:szCs w:val="20"/>
              </w:rPr>
            </w:pPr>
            <w:r w:rsidRPr="00405751">
              <w:rPr>
                <w:rFonts w:ascii="Arial" w:hAnsi="Arial" w:cs="Arial"/>
                <w:sz w:val="20"/>
                <w:szCs w:val="20"/>
              </w:rPr>
              <w:t>Product check-in</w:t>
            </w:r>
          </w:p>
          <w:p w:rsidR="0049042A" w:rsidRPr="00405751" w:rsidRDefault="0049042A" w:rsidP="009716AB">
            <w:pPr>
              <w:rPr>
                <w:rFonts w:ascii="Arial" w:hAnsi="Arial" w:cs="Arial"/>
                <w:sz w:val="20"/>
                <w:szCs w:val="20"/>
              </w:rPr>
            </w:pP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Data Manager</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upon receipt</w:t>
            </w:r>
          </w:p>
        </w:tc>
      </w:tr>
      <w:tr w:rsidR="0049042A" w:rsidRPr="00405751">
        <w:trPr>
          <w:cantSplit/>
        </w:trPr>
        <w:tc>
          <w:tcPr>
            <w:tcW w:w="1548" w:type="dxa"/>
            <w:vMerge w:val="restart"/>
            <w:tcBorders>
              <w:top w:val="single" w:sz="4" w:space="0" w:color="auto"/>
              <w:bottom w:val="single" w:sz="4" w:space="0" w:color="auto"/>
            </w:tcBorders>
          </w:tcPr>
          <w:p w:rsidR="0049042A" w:rsidRPr="00405751" w:rsidRDefault="00D728CF" w:rsidP="009716AB">
            <w:pPr>
              <w:rPr>
                <w:rFonts w:ascii="Arial" w:hAnsi="Arial" w:cs="Arial"/>
                <w:sz w:val="20"/>
                <w:szCs w:val="20"/>
              </w:rPr>
            </w:pPr>
            <w:r>
              <w:rPr>
                <w:noProof/>
              </w:rPr>
              <mc:AlternateContent>
                <mc:Choice Requires="wps">
                  <w:drawing>
                    <wp:anchor distT="0" distB="0" distL="114300" distR="114300" simplePos="0" relativeHeight="23" behindDoc="0" locked="0" layoutInCell="1" allowOverlap="1">
                      <wp:simplePos x="0" y="0"/>
                      <wp:positionH relativeFrom="column">
                        <wp:posOffset>-92075</wp:posOffset>
                      </wp:positionH>
                      <wp:positionV relativeFrom="paragraph">
                        <wp:posOffset>-360045</wp:posOffset>
                      </wp:positionV>
                      <wp:extent cx="924560" cy="237490"/>
                      <wp:effectExtent l="0" t="0" r="0" b="0"/>
                      <wp:wrapNone/>
                      <wp:docPr id="116"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940369" w:rsidRDefault="002D3B59" w:rsidP="00610822">
                                  <w:pPr>
                                    <w:rPr>
                                      <w:rFonts w:ascii="Arial" w:hAnsi="Arial" w:cs="Arial"/>
                                      <w:sz w:val="20"/>
                                      <w:szCs w:val="20"/>
                                    </w:rPr>
                                  </w:pPr>
                                  <w:r>
                                    <w:rPr>
                                      <w:rFonts w:ascii="Arial" w:hAnsi="Arial" w:cs="Arial"/>
                                      <w:sz w:val="20"/>
                                      <w:szCs w:val="20"/>
                                    </w:rPr>
                                    <w:t>(</w:t>
                                  </w:r>
                                  <w:r w:rsidRPr="00940369">
                                    <w:rPr>
                                      <w:rFonts w:ascii="Arial" w:hAnsi="Arial" w:cs="Arial"/>
                                      <w:sz w:val="20"/>
                                      <w:szCs w:val="20"/>
                                    </w:rPr>
                                    <w:t>C</w:t>
                                  </w:r>
                                  <w:r>
                                    <w:rPr>
                                      <w:rFonts w:ascii="Arial" w:hAnsi="Arial" w:cs="Arial"/>
                                      <w:sz w:val="20"/>
                                      <w:szCs w:val="20"/>
                                    </w:rPr>
                                    <w:t>ontinu</w:t>
                                  </w:r>
                                  <w:r w:rsidRPr="00940369">
                                    <w:rPr>
                                      <w:rFonts w:ascii="Arial" w:hAnsi="Arial" w:cs="Arial"/>
                                      <w:sz w:val="20"/>
                                      <w:szCs w:val="20"/>
                                    </w:rPr>
                                    <w:t>ed</w:t>
                                  </w:r>
                                  <w:r>
                                    <w:rPr>
                                      <w:rFonts w:ascii="Arial" w:hAnsi="Arial" w:cs="Arial"/>
                                      <w:sz w:val="20"/>
                                      <w:szCs w:val="20"/>
                                    </w:rPr>
                                    <w:t>)</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0" o:spid="_x0000_s1030" type="#_x0000_t202" style="position:absolute;margin-left:-7.25pt;margin-top:-28.35pt;width:72.8pt;height:18.7pt;z-index: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" filled="f" stroked="f">
                      <v:textbox style="mso-fit-shape-to-text:t">
                        <w:txbxContent>
                          <w:p w:rsidR="002D3B59" w:rsidRPr="00940369" w:rsidRDefault="002D3B59" w:rsidP="00610822">
                            <w:pPr>
                              <w:rPr>
                                <w:rFonts w:ascii="Arial" w:hAnsi="Arial" w:cs="Arial"/>
                                <w:sz w:val="20"/>
                                <w:szCs w:val="20"/>
                              </w:rPr>
                            </w:pPr>
                            <w:r>
                              <w:rPr>
                                <w:rFonts w:ascii="Arial" w:hAnsi="Arial" w:cs="Arial"/>
                                <w:sz w:val="20"/>
                                <w:szCs w:val="20"/>
                              </w:rPr>
                              <w:t>(</w:t>
                            </w:r>
                            <w:r w:rsidRPr="00940369">
                              <w:rPr>
                                <w:rFonts w:ascii="Arial" w:hAnsi="Arial" w:cs="Arial"/>
                                <w:sz w:val="20"/>
                                <w:szCs w:val="20"/>
                              </w:rPr>
                              <w:t>C</w:t>
                            </w:r>
                            <w:r>
                              <w:rPr>
                                <w:rFonts w:ascii="Arial" w:hAnsi="Arial" w:cs="Arial"/>
                                <w:sz w:val="20"/>
                                <w:szCs w:val="20"/>
                              </w:rPr>
                              <w:t>ontinu</w:t>
                            </w:r>
                            <w:r w:rsidRPr="00940369">
                              <w:rPr>
                                <w:rFonts w:ascii="Arial" w:hAnsi="Arial" w:cs="Arial"/>
                                <w:sz w:val="20"/>
                                <w:szCs w:val="20"/>
                              </w:rPr>
                              <w:t>ed</w:t>
                            </w:r>
                            <w:r>
                              <w:rPr>
                                <w:rFonts w:ascii="Arial" w:hAnsi="Arial" w:cs="Arial"/>
                                <w:sz w:val="20"/>
                                <w:szCs w:val="20"/>
                              </w:rPr>
                              <w:t>)</w:t>
                            </w:r>
                          </w:p>
                        </w:txbxContent>
                      </v:textbox>
                    </v:shape>
                  </w:pict>
                </mc:Fallback>
              </mc:AlternateContent>
            </w:r>
            <w:r w:rsidR="0049042A" w:rsidRPr="00405751">
              <w:rPr>
                <w:rFonts w:ascii="Arial" w:hAnsi="Arial" w:cs="Arial"/>
                <w:sz w:val="20"/>
                <w:szCs w:val="20"/>
              </w:rPr>
              <w:t>Posting &amp; distribution</w:t>
            </w:r>
          </w:p>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2E5431" w:rsidRDefault="0049042A" w:rsidP="00572CAC">
            <w:pPr>
              <w:rPr>
                <w:rFonts w:ascii="Arial" w:hAnsi="Arial" w:cs="Arial"/>
                <w:sz w:val="20"/>
                <w:szCs w:val="20"/>
              </w:rPr>
            </w:pPr>
            <w:r w:rsidRPr="00405751">
              <w:rPr>
                <w:rFonts w:ascii="Arial" w:hAnsi="Arial" w:cs="Arial"/>
                <w:sz w:val="20"/>
                <w:szCs w:val="20"/>
              </w:rPr>
              <w:lastRenderedPageBreak/>
              <w:t xml:space="preserve">Submit metadata to </w:t>
            </w:r>
            <w:r>
              <w:rPr>
                <w:rFonts w:ascii="Arial" w:hAnsi="Arial" w:cs="Arial"/>
                <w:sz w:val="20"/>
                <w:szCs w:val="20"/>
              </w:rPr>
              <w:t xml:space="preserve">References service within </w:t>
            </w:r>
            <w:r w:rsidR="00572CAC">
              <w:rPr>
                <w:rFonts w:ascii="Arial" w:hAnsi="Arial" w:cs="Arial"/>
                <w:sz w:val="20"/>
                <w:szCs w:val="20"/>
              </w:rPr>
              <w:t>IRMA</w:t>
            </w:r>
            <w:r>
              <w:rPr>
                <w:rFonts w:ascii="Arial" w:hAnsi="Arial" w:cs="Arial"/>
                <w:sz w:val="20"/>
                <w:szCs w:val="20"/>
                <w:vertAlign w:val="superscript"/>
              </w:rPr>
              <w:t>2</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Data Manager</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by Mar 15</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572CAC">
            <w:pPr>
              <w:rPr>
                <w:rFonts w:ascii="Arial" w:hAnsi="Arial" w:cs="Arial"/>
                <w:sz w:val="20"/>
                <w:szCs w:val="20"/>
              </w:rPr>
            </w:pPr>
            <w:r w:rsidRPr="00405751">
              <w:rPr>
                <w:rFonts w:ascii="Arial" w:hAnsi="Arial" w:cs="Arial"/>
                <w:sz w:val="20"/>
                <w:szCs w:val="20"/>
              </w:rPr>
              <w:t xml:space="preserve">Create </w:t>
            </w:r>
            <w:r>
              <w:rPr>
                <w:rFonts w:ascii="Arial" w:hAnsi="Arial" w:cs="Arial"/>
                <w:sz w:val="20"/>
                <w:szCs w:val="20"/>
              </w:rPr>
              <w:t xml:space="preserve">and post a </w:t>
            </w:r>
            <w:r w:rsidRPr="00405751">
              <w:rPr>
                <w:rFonts w:ascii="Arial" w:hAnsi="Arial" w:cs="Arial"/>
                <w:sz w:val="20"/>
                <w:szCs w:val="20"/>
              </w:rPr>
              <w:t xml:space="preserve"> record</w:t>
            </w:r>
            <w:r>
              <w:rPr>
                <w:rFonts w:ascii="Arial" w:hAnsi="Arial" w:cs="Arial"/>
                <w:sz w:val="20"/>
                <w:szCs w:val="20"/>
              </w:rPr>
              <w:t xml:space="preserve"> for reports in References service within </w:t>
            </w:r>
            <w:r w:rsidR="00572CAC">
              <w:rPr>
                <w:rFonts w:ascii="Arial" w:hAnsi="Arial" w:cs="Arial"/>
                <w:sz w:val="20"/>
                <w:szCs w:val="20"/>
              </w:rPr>
              <w:t>IRMA</w:t>
            </w:r>
            <w:r>
              <w:rPr>
                <w:rFonts w:ascii="Arial" w:hAnsi="Arial" w:cs="Arial"/>
                <w:sz w:val="20"/>
                <w:szCs w:val="20"/>
                <w:vertAlign w:val="superscript"/>
              </w:rPr>
              <w:t>2</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Data Manager</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upon receipt</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572CAC">
            <w:pPr>
              <w:rPr>
                <w:rFonts w:ascii="Arial" w:hAnsi="Arial" w:cs="Arial"/>
                <w:sz w:val="20"/>
                <w:szCs w:val="20"/>
              </w:rPr>
            </w:pPr>
            <w:r w:rsidRPr="00405751">
              <w:rPr>
                <w:rFonts w:ascii="Arial" w:hAnsi="Arial" w:cs="Arial"/>
                <w:sz w:val="20"/>
                <w:szCs w:val="20"/>
              </w:rPr>
              <w:t xml:space="preserve">Update </w:t>
            </w:r>
            <w:r>
              <w:rPr>
                <w:rFonts w:ascii="Arial" w:hAnsi="Arial" w:cs="Arial"/>
                <w:sz w:val="20"/>
                <w:szCs w:val="20"/>
              </w:rPr>
              <w:t>species</w:t>
            </w:r>
            <w:r w:rsidRPr="00405751">
              <w:rPr>
                <w:rFonts w:ascii="Arial" w:hAnsi="Arial" w:cs="Arial"/>
                <w:sz w:val="20"/>
                <w:szCs w:val="20"/>
              </w:rPr>
              <w:t xml:space="preserve"> records</w:t>
            </w:r>
            <w:r>
              <w:rPr>
                <w:rFonts w:ascii="Arial" w:hAnsi="Arial" w:cs="Arial"/>
                <w:sz w:val="20"/>
                <w:szCs w:val="20"/>
              </w:rPr>
              <w:t xml:space="preserve"> in Biology service within </w:t>
            </w:r>
            <w:r w:rsidR="00572CAC">
              <w:rPr>
                <w:rFonts w:ascii="Arial" w:hAnsi="Arial" w:cs="Arial"/>
                <w:sz w:val="20"/>
                <w:szCs w:val="20"/>
              </w:rPr>
              <w:t>IRMA</w:t>
            </w:r>
            <w:r>
              <w:rPr>
                <w:rFonts w:ascii="Arial" w:hAnsi="Arial" w:cs="Arial"/>
                <w:sz w:val="20"/>
                <w:szCs w:val="20"/>
                <w:vertAlign w:val="superscript"/>
              </w:rPr>
              <w:t>2</w:t>
            </w:r>
            <w:r w:rsidRPr="00405751">
              <w:rPr>
                <w:rFonts w:ascii="Arial" w:hAnsi="Arial" w:cs="Arial"/>
                <w:sz w:val="20"/>
                <w:szCs w:val="20"/>
              </w:rPr>
              <w:t xml:space="preserve"> </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Data Manager</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Dec-Mar</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572CAC">
            <w:pPr>
              <w:rPr>
                <w:rFonts w:ascii="Arial" w:hAnsi="Arial" w:cs="Arial"/>
                <w:sz w:val="20"/>
                <w:szCs w:val="20"/>
              </w:rPr>
            </w:pPr>
            <w:r w:rsidRPr="00405751">
              <w:rPr>
                <w:rFonts w:ascii="Arial" w:hAnsi="Arial" w:cs="Arial"/>
                <w:sz w:val="20"/>
                <w:szCs w:val="20"/>
              </w:rPr>
              <w:t xml:space="preserve">Submit certified data and GIS data sets to </w:t>
            </w:r>
            <w:r w:rsidR="00572CAC">
              <w:rPr>
                <w:rFonts w:ascii="Arial" w:hAnsi="Arial" w:cs="Arial"/>
                <w:sz w:val="20"/>
                <w:szCs w:val="20"/>
              </w:rPr>
              <w:t>IRMA</w:t>
            </w:r>
            <w:r w:rsidRPr="00405751">
              <w:rPr>
                <w:rFonts w:ascii="Arial" w:hAnsi="Arial" w:cs="Arial"/>
                <w:sz w:val="20"/>
                <w:szCs w:val="20"/>
                <w:vertAlign w:val="superscript"/>
              </w:rPr>
              <w:t>2</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Data Manager</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by June of the second year</w:t>
            </w:r>
          </w:p>
        </w:tc>
      </w:tr>
      <w:tr w:rsidR="0049042A" w:rsidRPr="00405751">
        <w:tc>
          <w:tcPr>
            <w:tcW w:w="1548" w:type="dxa"/>
            <w:vMerge w:val="restart"/>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Archival &amp; records management</w:t>
            </w:r>
          </w:p>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336BD">
            <w:pPr>
              <w:rPr>
                <w:rFonts w:ascii="Arial" w:hAnsi="Arial" w:cs="Arial"/>
                <w:sz w:val="20"/>
                <w:szCs w:val="20"/>
              </w:rPr>
            </w:pPr>
            <w:r w:rsidRPr="00405751">
              <w:rPr>
                <w:rFonts w:ascii="Arial" w:hAnsi="Arial" w:cs="Arial"/>
                <w:sz w:val="20"/>
                <w:szCs w:val="20"/>
              </w:rPr>
              <w:t>Store finished products in PACN Digital Library</w:t>
            </w:r>
            <w:r w:rsidRPr="00405751">
              <w:rPr>
                <w:rFonts w:ascii="Arial" w:hAnsi="Arial" w:cs="Arial"/>
                <w:sz w:val="20"/>
                <w:szCs w:val="20"/>
                <w:vertAlign w:val="superscript"/>
              </w:rPr>
              <w:t>1</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Data Manager</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upon receipt</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336BD">
            <w:pPr>
              <w:rPr>
                <w:rFonts w:ascii="Arial" w:hAnsi="Arial" w:cs="Arial"/>
                <w:sz w:val="20"/>
                <w:szCs w:val="20"/>
              </w:rPr>
            </w:pPr>
            <w:r w:rsidRPr="00405751">
              <w:rPr>
                <w:rFonts w:ascii="Arial" w:hAnsi="Arial" w:cs="Arial"/>
                <w:sz w:val="20"/>
                <w:szCs w:val="20"/>
              </w:rPr>
              <w:t>Review, clean up and store and/or dispose of project files according to NPS Director’s Order #19</w:t>
            </w:r>
            <w:r>
              <w:rPr>
                <w:rFonts w:ascii="Arial" w:hAnsi="Arial" w:cs="Arial"/>
                <w:sz w:val="20"/>
                <w:szCs w:val="20"/>
                <w:vertAlign w:val="superscript"/>
              </w:rPr>
              <w:t>3</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Project Lead</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Jan</w:t>
            </w:r>
          </w:p>
        </w:tc>
      </w:tr>
      <w:tr w:rsidR="0049042A" w:rsidRPr="00405751">
        <w:tc>
          <w:tcPr>
            <w:tcW w:w="1548" w:type="dxa"/>
            <w:vMerge w:val="restart"/>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Season close-out</w:t>
            </w:r>
          </w:p>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color w:val="000000"/>
                <w:sz w:val="20"/>
                <w:szCs w:val="20"/>
              </w:rPr>
              <w:t>Meet to discuss the recent field season, and document any needed changes to field sampling protocols or the working database</w:t>
            </w:r>
          </w:p>
        </w:tc>
        <w:tc>
          <w:tcPr>
            <w:tcW w:w="2430" w:type="dxa"/>
            <w:tcBorders>
              <w:top w:val="single" w:sz="4" w:space="0" w:color="auto"/>
              <w:bottom w:val="single" w:sz="4" w:space="0" w:color="auto"/>
            </w:tcBorders>
          </w:tcPr>
          <w:p w:rsidR="0049042A" w:rsidRPr="00405751" w:rsidRDefault="0049042A" w:rsidP="00D46765">
            <w:pPr>
              <w:rPr>
                <w:rFonts w:ascii="Arial" w:hAnsi="Arial" w:cs="Arial"/>
                <w:sz w:val="20"/>
                <w:szCs w:val="20"/>
              </w:rPr>
            </w:pPr>
            <w:r w:rsidRPr="00405751">
              <w:rPr>
                <w:rFonts w:ascii="Arial" w:hAnsi="Arial" w:cs="Arial"/>
                <w:sz w:val="20"/>
                <w:szCs w:val="20"/>
              </w:rPr>
              <w:t>Project Lead, Data Manager, GIS Specialist, Field Leader</w:t>
            </w:r>
          </w:p>
        </w:tc>
        <w:tc>
          <w:tcPr>
            <w:tcW w:w="13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by Dec 30 of the same year</w:t>
            </w:r>
          </w:p>
        </w:tc>
      </w:tr>
      <w:tr w:rsidR="0049042A" w:rsidRPr="00405751">
        <w:tc>
          <w:tcPr>
            <w:tcW w:w="1548" w:type="dxa"/>
            <w:vMerge/>
            <w:tcBorders>
              <w:top w:val="single" w:sz="4" w:space="0" w:color="auto"/>
              <w:bottom w:val="single" w:sz="4" w:space="0" w:color="auto"/>
            </w:tcBorders>
          </w:tcPr>
          <w:p w:rsidR="0049042A" w:rsidRPr="00405751" w:rsidRDefault="0049042A" w:rsidP="009716AB">
            <w:pPr>
              <w:rPr>
                <w:rFonts w:ascii="Arial" w:hAnsi="Arial" w:cs="Arial"/>
                <w:sz w:val="20"/>
                <w:szCs w:val="20"/>
              </w:rPr>
            </w:pPr>
          </w:p>
        </w:tc>
        <w:tc>
          <w:tcPr>
            <w:tcW w:w="405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color w:val="000000"/>
                <w:sz w:val="20"/>
                <w:szCs w:val="20"/>
              </w:rPr>
              <w:t>Discuss and document needed changes to analysis and reporting procedures</w:t>
            </w:r>
          </w:p>
        </w:tc>
        <w:tc>
          <w:tcPr>
            <w:tcW w:w="2430" w:type="dxa"/>
            <w:tcBorders>
              <w:top w:val="single" w:sz="4" w:space="0" w:color="auto"/>
              <w:bottom w:val="single" w:sz="4" w:space="0" w:color="auto"/>
            </w:tcBorders>
          </w:tcPr>
          <w:p w:rsidR="0049042A" w:rsidRPr="00405751" w:rsidRDefault="0049042A" w:rsidP="009716AB">
            <w:pPr>
              <w:rPr>
                <w:rFonts w:ascii="Arial" w:hAnsi="Arial" w:cs="Arial"/>
                <w:sz w:val="20"/>
                <w:szCs w:val="20"/>
              </w:rPr>
            </w:pPr>
            <w:r w:rsidRPr="00405751">
              <w:rPr>
                <w:rFonts w:ascii="Arial" w:hAnsi="Arial" w:cs="Arial"/>
                <w:sz w:val="20"/>
                <w:szCs w:val="20"/>
              </w:rPr>
              <w:t>Project Lead, Data Manager and GIS Specialist</w:t>
            </w:r>
          </w:p>
        </w:tc>
        <w:tc>
          <w:tcPr>
            <w:tcW w:w="1350" w:type="dxa"/>
            <w:tcBorders>
              <w:top w:val="single" w:sz="4" w:space="0" w:color="auto"/>
              <w:bottom w:val="single" w:sz="4" w:space="0" w:color="auto"/>
            </w:tcBorders>
          </w:tcPr>
          <w:p w:rsidR="0049042A" w:rsidRPr="00405751" w:rsidDel="00FF2338" w:rsidRDefault="0049042A" w:rsidP="009716AB">
            <w:pPr>
              <w:rPr>
                <w:rFonts w:ascii="Arial" w:hAnsi="Arial" w:cs="Arial"/>
                <w:sz w:val="20"/>
                <w:szCs w:val="20"/>
              </w:rPr>
            </w:pPr>
            <w:r w:rsidRPr="00405751">
              <w:rPr>
                <w:rFonts w:ascii="Arial" w:hAnsi="Arial" w:cs="Arial"/>
                <w:sz w:val="20"/>
                <w:szCs w:val="20"/>
              </w:rPr>
              <w:t>by Apr 30 of second year</w:t>
            </w:r>
          </w:p>
        </w:tc>
      </w:tr>
    </w:tbl>
    <w:p w:rsidR="0049042A" w:rsidRPr="00094972" w:rsidRDefault="0049042A" w:rsidP="0073423B">
      <w:pPr>
        <w:ind w:left="90" w:hanging="90"/>
        <w:rPr>
          <w:sz w:val="16"/>
          <w:szCs w:val="16"/>
        </w:rPr>
      </w:pPr>
      <w:r w:rsidRPr="00CF3146">
        <w:rPr>
          <w:sz w:val="16"/>
          <w:szCs w:val="16"/>
          <w:vertAlign w:val="superscript"/>
        </w:rPr>
        <w:t>1</w:t>
      </w:r>
      <w:r w:rsidRPr="00CF3146">
        <w:rPr>
          <w:sz w:val="16"/>
          <w:szCs w:val="16"/>
        </w:rPr>
        <w:t xml:space="preserve"> The PACN Digital Library is a hierarchical digital filing system stored on the PACN file servers. Network users have read-only access to these files, except where information sensitivity may preclude general access. </w:t>
      </w:r>
    </w:p>
    <w:p w:rsidR="0049042A" w:rsidRPr="002E5431" w:rsidRDefault="0049042A" w:rsidP="00572CAC">
      <w:pPr>
        <w:ind w:left="90" w:hanging="90"/>
        <w:rPr>
          <w:rFonts w:ascii="Arial" w:hAnsi="Arial" w:cs="Arial"/>
          <w:sz w:val="18"/>
          <w:szCs w:val="18"/>
        </w:rPr>
      </w:pPr>
      <w:r>
        <w:rPr>
          <w:sz w:val="16"/>
          <w:szCs w:val="16"/>
          <w:vertAlign w:val="superscript"/>
        </w:rPr>
        <w:t>2</w:t>
      </w:r>
      <w:r w:rsidRPr="00CF3146">
        <w:rPr>
          <w:sz w:val="16"/>
          <w:szCs w:val="16"/>
        </w:rPr>
        <w:t xml:space="preserve"> </w:t>
      </w:r>
      <w:r w:rsidR="00572CAC">
        <w:rPr>
          <w:sz w:val="16"/>
          <w:szCs w:val="16"/>
        </w:rPr>
        <w:t>The Integrated Resource Management Applications (IRMA) Portal</w:t>
      </w:r>
      <w:r w:rsidRPr="003443EA">
        <w:rPr>
          <w:sz w:val="16"/>
          <w:szCs w:val="16"/>
        </w:rPr>
        <w:t xml:space="preserve"> (NPS 2011) is the National Park Service’s clearinghouse for natural resource data, metadata, bibliographic records, and park species information. Only non-sensitive information is posted to </w:t>
      </w:r>
      <w:r w:rsidR="00572CAC">
        <w:rPr>
          <w:sz w:val="16"/>
          <w:szCs w:val="16"/>
        </w:rPr>
        <w:t xml:space="preserve">IRMA. </w:t>
      </w:r>
      <w:r w:rsidRPr="003443EA">
        <w:rPr>
          <w:sz w:val="16"/>
          <w:szCs w:val="16"/>
        </w:rPr>
        <w:t>Refer to the protocol section on sensitive information for details.</w:t>
      </w:r>
    </w:p>
    <w:p w:rsidR="0049042A" w:rsidRPr="00620898" w:rsidRDefault="0049042A" w:rsidP="0073423B">
      <w:pPr>
        <w:ind w:left="90" w:hanging="90"/>
        <w:rPr>
          <w:sz w:val="20"/>
          <w:szCs w:val="20"/>
        </w:rPr>
      </w:pPr>
      <w:r>
        <w:rPr>
          <w:sz w:val="16"/>
          <w:szCs w:val="16"/>
          <w:vertAlign w:val="superscript"/>
        </w:rPr>
        <w:t>3</w:t>
      </w:r>
      <w:r w:rsidRPr="00CF3146">
        <w:rPr>
          <w:sz w:val="16"/>
          <w:szCs w:val="16"/>
        </w:rPr>
        <w:t xml:space="preserve"> NPS Director’s Order 19 </w:t>
      </w:r>
      <w:r w:rsidR="00A64C00">
        <w:rPr>
          <w:sz w:val="16"/>
          <w:szCs w:val="16"/>
        </w:rPr>
        <w:fldChar w:fldCharType="begin"/>
      </w:r>
      <w:r>
        <w:rPr>
          <w:sz w:val="16"/>
          <w:szCs w:val="16"/>
        </w:rPr>
        <w:instrText xml:space="preserve"> ADDIN EN.CITE &lt;EndNote&gt;&lt;Cite ExcludeAuth="1"&gt;&lt;Author&gt;National Park Service (NPS)&lt;/Author&gt;&lt;Year&gt;2001&lt;/Year&gt;&lt;RecNum&gt;354&lt;/RecNum&gt;&lt;Prefix&gt;NPS &lt;/Prefix&gt;&lt;DisplayText&gt;(NPS 2001)&lt;/DisplayText&gt;&lt;record&gt;&lt;rec-number&gt;354&lt;/rec-number&gt;&lt;foreign-keys&gt;&lt;key app="EN" db-id="29wd9fdxkttawpevre3ptatrsdx2se0wz5da"&gt;354&lt;/key&gt;&lt;/foreign-keys&gt;&lt;ref-type name="Web Page"&gt;12&lt;/ref-type&gt;&lt;contributors&gt;&lt;authors&gt;&lt;author&gt;National Park Service (NPS),&lt;/author&gt;&lt;/authors&gt;&lt;/contributors&gt;&lt;titles&gt;&lt;title&gt;Director&amp;apos;s Orders and Related Documents&lt;/title&gt;&lt;/titles&gt;&lt;dates&gt;&lt;year&gt;2001&lt;/year&gt;&lt;/dates&gt;&lt;publisher&gt;Department of the Interior, National Park Service, Office of Policy. Available at http://home.nps.gov/applications/npspolicy/DOrders.cfm (accessed 1 Oct 2007)&lt;/publisher&gt;&lt;urls&gt;&lt;/urls&gt;&lt;/record&gt;&lt;/Cite&gt;&lt;/EndNote&gt;</w:instrText>
      </w:r>
      <w:r w:rsidR="00A64C00">
        <w:rPr>
          <w:sz w:val="16"/>
          <w:szCs w:val="16"/>
        </w:rPr>
        <w:fldChar w:fldCharType="separate"/>
      </w:r>
      <w:r>
        <w:rPr>
          <w:noProof/>
          <w:sz w:val="16"/>
          <w:szCs w:val="16"/>
        </w:rPr>
        <w:t>(NPS 2001)</w:t>
      </w:r>
      <w:r w:rsidR="00A64C00">
        <w:rPr>
          <w:sz w:val="16"/>
          <w:szCs w:val="16"/>
        </w:rPr>
        <w:fldChar w:fldCharType="end"/>
      </w:r>
      <w:r>
        <w:rPr>
          <w:sz w:val="16"/>
          <w:szCs w:val="16"/>
        </w:rPr>
        <w:t xml:space="preserve"> </w:t>
      </w:r>
      <w:r w:rsidRPr="00CF3146">
        <w:rPr>
          <w:sz w:val="16"/>
          <w:szCs w:val="16"/>
        </w:rPr>
        <w:t xml:space="preserve">provides a schedule indicating the amount of time that the various kinds of records should be retained. </w:t>
      </w:r>
    </w:p>
    <w:p w:rsidR="0049042A" w:rsidRDefault="0049042A" w:rsidP="00AF3036"/>
    <w:p w:rsidR="0049042A" w:rsidRDefault="0049042A" w:rsidP="00AF3036"/>
    <w:p w:rsidR="0049042A" w:rsidRDefault="0049042A">
      <w:pPr>
        <w:pStyle w:val="APP2nd"/>
      </w:pPr>
      <w:r>
        <w:t>References</w:t>
      </w:r>
    </w:p>
    <w:p w:rsidR="0049042A" w:rsidRDefault="00A64C00" w:rsidP="00C5424E">
      <w:pPr>
        <w:spacing w:after="240"/>
        <w:ind w:left="720" w:hanging="720"/>
        <w:rPr>
          <w:noProof/>
        </w:rPr>
      </w:pPr>
      <w:r>
        <w:fldChar w:fldCharType="begin"/>
      </w:r>
      <w:r w:rsidR="0049042A">
        <w:instrText xml:space="preserve"> ADDIN EN.SECTION.REFLIST </w:instrText>
      </w:r>
      <w:r>
        <w:fldChar w:fldCharType="separate"/>
      </w:r>
      <w:r w:rsidR="0049042A">
        <w:rPr>
          <w:noProof/>
        </w:rPr>
        <w:t xml:space="preserve">National Park Service (NPS). 2001. Director's Orders and Related Documents. Department of the Interior, National Park Service, Office of Policy. Available at </w:t>
      </w:r>
      <w:hyperlink r:id="rId206" w:history="1">
        <w:r w:rsidR="0049042A" w:rsidRPr="00C5424E">
          <w:rPr>
            <w:rStyle w:val="Hyperlink"/>
            <w:noProof/>
            <w:sz w:val="24"/>
            <w:szCs w:val="22"/>
          </w:rPr>
          <w:t>http://home.nps.gov/applications/npspolicy/DOrders.cfm</w:t>
        </w:r>
      </w:hyperlink>
      <w:r w:rsidR="0049042A">
        <w:rPr>
          <w:noProof/>
        </w:rPr>
        <w:t xml:space="preserve"> (accessed 1 Oct 2007).</w:t>
      </w:r>
    </w:p>
    <w:p w:rsidR="0049042A" w:rsidRDefault="0049042A" w:rsidP="00C5424E">
      <w:pPr>
        <w:spacing w:after="240"/>
        <w:ind w:left="720" w:hanging="720"/>
        <w:rPr>
          <w:noProof/>
        </w:rPr>
      </w:pPr>
      <w:r>
        <w:t xml:space="preserve">National Park Service (NPS). 2011. </w:t>
      </w:r>
      <w:r w:rsidR="00B310BB">
        <w:t xml:space="preserve">Integrated </w:t>
      </w:r>
      <w:r>
        <w:t xml:space="preserve">Resource </w:t>
      </w:r>
      <w:r w:rsidR="00B310BB">
        <w:t xml:space="preserve">Management Applications (IRMA) </w:t>
      </w:r>
      <w:r>
        <w:t xml:space="preserve">Portal website. </w:t>
      </w:r>
      <w:r w:rsidR="001549A3" w:rsidRPr="001549A3">
        <w:rPr>
          <w:u w:val="single"/>
        </w:rPr>
        <w:t>https://irma</w:t>
      </w:r>
      <w:r w:rsidR="00B310BB" w:rsidRPr="001549A3">
        <w:rPr>
          <w:u w:val="single"/>
        </w:rPr>
        <w:t>.nps.gov/App/Portal/Home</w:t>
      </w:r>
      <w:r w:rsidR="00B310BB">
        <w:t xml:space="preserve"> (accessed on 27 Feb 2012)</w:t>
      </w:r>
      <w:r>
        <w:t>.</w:t>
      </w:r>
    </w:p>
    <w:p w:rsidR="0049042A" w:rsidRDefault="0049042A" w:rsidP="00C5424E">
      <w:pPr>
        <w:ind w:left="720" w:hanging="720"/>
        <w:rPr>
          <w:noProof/>
        </w:rPr>
      </w:pPr>
    </w:p>
    <w:p w:rsidR="0049042A" w:rsidRDefault="00A64C00" w:rsidP="00AF3036">
      <w:r>
        <w:fldChar w:fldCharType="end"/>
      </w:r>
    </w:p>
    <w:p w:rsidR="0014383F" w:rsidRDefault="0014383F">
      <w:pPr>
        <w:sectPr w:rsidR="0014383F" w:rsidSect="00E37A87">
          <w:footerReference w:type="default" r:id="rId207"/>
          <w:pgSz w:w="12240" w:h="15840" w:code="1"/>
          <w:pgMar w:top="1440" w:right="1440" w:bottom="1440" w:left="1440" w:header="720" w:footer="428" w:gutter="0"/>
          <w:pgNumType w:start="1"/>
          <w:cols w:space="720"/>
          <w:docGrid w:linePitch="360"/>
        </w:sectPr>
      </w:pPr>
    </w:p>
    <w:p w:rsidR="0049042A" w:rsidRDefault="0049042A">
      <w:r>
        <w:lastRenderedPageBreak/>
        <w:br w:type="page"/>
      </w:r>
    </w:p>
    <w:p w:rsidR="0014383F" w:rsidRDefault="0014383F" w:rsidP="00041642">
      <w:pPr>
        <w:sectPr w:rsidR="0014383F" w:rsidSect="005A5E7B">
          <w:footerReference w:type="default" r:id="rId208"/>
          <w:type w:val="continuous"/>
          <w:pgSz w:w="12240" w:h="15840" w:code="1"/>
          <w:pgMar w:top="1440" w:right="1440" w:bottom="1440" w:left="1440" w:header="720" w:footer="720" w:gutter="0"/>
          <w:pgNumType w:start="1"/>
          <w:cols w:space="720"/>
          <w:docGrid w:linePitch="360"/>
        </w:sectPr>
      </w:pPr>
    </w:p>
    <w:p w:rsidR="000500FD" w:rsidRDefault="000500FD" w:rsidP="0014383F">
      <w:pPr>
        <w:pStyle w:val="NTR-1stOrder"/>
        <w:rPr>
          <w:sz w:val="32"/>
          <w:szCs w:val="32"/>
        </w:rPr>
        <w:sectPr w:rsidR="000500FD" w:rsidSect="000500FD">
          <w:headerReference w:type="default" r:id="rId209"/>
          <w:footerReference w:type="default" r:id="rId210"/>
          <w:pgSz w:w="12240" w:h="15840" w:code="1"/>
          <w:pgMar w:top="1440" w:right="1440" w:bottom="1440" w:left="1440" w:header="720" w:footer="720" w:gutter="0"/>
          <w:pgNumType w:start="1"/>
          <w:cols w:space="720"/>
          <w:docGrid w:linePitch="360"/>
        </w:sectPr>
      </w:pPr>
    </w:p>
    <w:bookmarkStart w:id="516" w:name="_Toc322878037"/>
    <w:bookmarkStart w:id="517" w:name="_Toc322932461"/>
    <w:p w:rsidR="0049042A" w:rsidRPr="00983CE3" w:rsidRDefault="00D728CF" w:rsidP="00983CE3">
      <w:pPr>
        <w:pStyle w:val="APPTitle"/>
        <w:rPr>
          <w:sz w:val="32"/>
        </w:rPr>
      </w:pPr>
      <w:r>
        <w:rPr>
          <w:noProof/>
          <w:sz w:val="32"/>
        </w:rPr>
        <w:lastRenderedPageBreak/>
        <mc:AlternateContent>
          <mc:Choice Requires="wps">
            <w:drawing>
              <wp:anchor distT="0" distB="0" distL="114300" distR="114300" simplePos="0" relativeHeight="47" behindDoc="0" locked="0" layoutInCell="1" allowOverlap="1">
                <wp:simplePos x="0" y="0"/>
                <wp:positionH relativeFrom="column">
                  <wp:posOffset>2494280</wp:posOffset>
                </wp:positionH>
                <wp:positionV relativeFrom="paragraph">
                  <wp:posOffset>8382000</wp:posOffset>
                </wp:positionV>
                <wp:extent cx="1144905" cy="733425"/>
                <wp:effectExtent l="0" t="0" r="17145" b="28575"/>
                <wp:wrapNone/>
                <wp:docPr id="115"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4905" cy="73342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 o:spid="_x0000_s1026" style="position:absolute;margin-left:196.4pt;margin-top:660pt;width:90.15pt;height:57.75pt;z-index: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" strokecolor="white"/>
            </w:pict>
          </mc:Fallback>
        </mc:AlternateContent>
      </w:r>
      <w:bookmarkStart w:id="518" w:name="_Toc195596359"/>
      <w:bookmarkStart w:id="519" w:name="_Toc207167728"/>
      <w:bookmarkStart w:id="520" w:name="_Toc262032723"/>
      <w:bookmarkStart w:id="521" w:name="_Toc195596361"/>
      <w:bookmarkStart w:id="522" w:name="_Toc207167730"/>
      <w:bookmarkStart w:id="523" w:name="_Toc316999204"/>
      <w:bookmarkStart w:id="524" w:name="_Toc317000047"/>
      <w:r w:rsidR="0049042A" w:rsidRPr="00983CE3">
        <w:rPr>
          <w:sz w:val="32"/>
        </w:rPr>
        <w:t xml:space="preserve">Appendix </w:t>
      </w:r>
      <w:r w:rsidR="00691686" w:rsidRPr="00983CE3">
        <w:rPr>
          <w:sz w:val="32"/>
        </w:rPr>
        <w:t>H</w:t>
      </w:r>
      <w:r w:rsidR="0049042A" w:rsidRPr="00983CE3">
        <w:rPr>
          <w:sz w:val="32"/>
        </w:rPr>
        <w:t xml:space="preserve">. </w:t>
      </w:r>
      <w:bookmarkStart w:id="525" w:name="_Toc262032725"/>
      <w:bookmarkEnd w:id="518"/>
      <w:bookmarkEnd w:id="519"/>
      <w:bookmarkEnd w:id="520"/>
      <w:r w:rsidR="0049042A" w:rsidRPr="00983CE3">
        <w:rPr>
          <w:sz w:val="32"/>
        </w:rPr>
        <w:t>Target Invasive Plant Species List</w:t>
      </w:r>
      <w:bookmarkEnd w:id="516"/>
      <w:bookmarkEnd w:id="517"/>
      <w:bookmarkEnd w:id="521"/>
      <w:bookmarkEnd w:id="522"/>
      <w:bookmarkEnd w:id="523"/>
      <w:bookmarkEnd w:id="524"/>
      <w:bookmarkEnd w:id="525"/>
    </w:p>
    <w:p w:rsidR="0049042A" w:rsidRDefault="0049042A"/>
    <w:p w:rsidR="0049042A" w:rsidRDefault="00D728CF" w:rsidP="00207D0D">
      <w:r>
        <w:rPr>
          <w:noProof/>
        </w:rPr>
        <mc:AlternateContent>
          <mc:Choice Requires="wps">
            <w:drawing>
              <wp:anchor distT="0" distB="0" distL="114300" distR="114300" simplePos="0" relativeHeight="12" behindDoc="0" locked="0" layoutInCell="1" allowOverlap="1">
                <wp:simplePos x="0" y="0"/>
                <wp:positionH relativeFrom="column">
                  <wp:posOffset>8294370</wp:posOffset>
                </wp:positionH>
                <wp:positionV relativeFrom="paragraph">
                  <wp:posOffset>2118360</wp:posOffset>
                </wp:positionV>
                <wp:extent cx="494665" cy="849630"/>
                <wp:effectExtent l="0" t="0" r="635" b="7620"/>
                <wp:wrapNone/>
                <wp:docPr id="11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4665" cy="849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 o:spid="_x0000_s1026" style="position:absolute;margin-left:653.1pt;margin-top:166.8pt;width:38.95pt;height:66.9pt;z-index: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" stroked="f"/>
            </w:pict>
          </mc:Fallback>
        </mc:AlternateContent>
      </w:r>
      <w:r w:rsidR="0049042A">
        <w:t xml:space="preserve">This appendix presents a list of nonnative plant species found in each park as of February 2010 (table </w:t>
      </w:r>
      <w:r w:rsidR="00691686">
        <w:t>H</w:t>
      </w:r>
      <w:r w:rsidR="0049042A">
        <w:t xml:space="preserve">.1). </w:t>
      </w:r>
      <w:r w:rsidR="003A4BD8">
        <w:t xml:space="preserve">Nomenclature follows that of Wagner et al. (1999) for flowering plants and Palmer (2003) for ferns and fern allies. </w:t>
      </w:r>
      <w:r w:rsidR="0049042A">
        <w:t xml:space="preserve">This list is strictly a guide, all nonnative plant species found along transects will be recorded for presence even if they are not on this list. Before each field season, the project lead will coordinate a review with park managers of the species in order to identify which </w:t>
      </w:r>
      <w:r w:rsidR="00926B62">
        <w:t>species will</w:t>
      </w:r>
      <w:r w:rsidR="0049042A">
        <w:t xml:space="preserve"> also be assigned ocular cover class estimates for each contiguous subplot.  Table </w:t>
      </w:r>
      <w:r w:rsidR="00691686">
        <w:t>H</w:t>
      </w:r>
      <w:r w:rsidR="0049042A">
        <w:t xml:space="preserve">.1 provides additional taxonomic details for each plant species including family name and common name for </w:t>
      </w:r>
      <w:r w:rsidR="0049042A" w:rsidRPr="00A16F97">
        <w:t xml:space="preserve">Haleakalā National Park </w:t>
      </w:r>
      <w:r w:rsidR="0049042A">
        <w:t xml:space="preserve">(HALE), </w:t>
      </w:r>
      <w:r w:rsidR="0049042A" w:rsidRPr="00A16F97">
        <w:t xml:space="preserve">Hawai‘i Volcanoes National Park </w:t>
      </w:r>
      <w:r w:rsidR="0049042A">
        <w:t xml:space="preserve">(HAVO), </w:t>
      </w:r>
      <w:r w:rsidR="0049042A" w:rsidRPr="00A16F97">
        <w:t xml:space="preserve">Kalaupapa National Park </w:t>
      </w:r>
      <w:r w:rsidR="0049042A">
        <w:t xml:space="preserve">(KALA), and </w:t>
      </w:r>
      <w:r w:rsidR="0049042A" w:rsidRPr="00A16F97">
        <w:t xml:space="preserve">National Park of American Samoa </w:t>
      </w:r>
      <w:r w:rsidR="0049042A">
        <w:t>(NPSA). The target list for American Memorial National Park (AMME) will be generated prior to sampling in year five.</w:t>
      </w:r>
    </w:p>
    <w:p w:rsidR="0049042A" w:rsidRDefault="0049042A" w:rsidP="00F54400"/>
    <w:p w:rsidR="0049042A" w:rsidRDefault="0049042A" w:rsidP="009D5658"/>
    <w:tbl>
      <w:tblPr>
        <w:tblW w:w="12973" w:type="dxa"/>
        <w:tblLayout w:type="fixed"/>
        <w:tblLook w:val="00A0" w:firstRow="1" w:lastRow="0" w:firstColumn="1" w:lastColumn="0" w:noHBand="0" w:noVBand="0"/>
      </w:tblPr>
      <w:tblGrid>
        <w:gridCol w:w="927"/>
        <w:gridCol w:w="2776"/>
        <w:gridCol w:w="1822"/>
        <w:gridCol w:w="2588"/>
        <w:gridCol w:w="810"/>
        <w:gridCol w:w="810"/>
        <w:gridCol w:w="990"/>
        <w:gridCol w:w="716"/>
        <w:gridCol w:w="717"/>
        <w:gridCol w:w="817"/>
      </w:tblGrid>
      <w:tr w:rsidR="0049042A" w:rsidRPr="007C319D">
        <w:trPr>
          <w:trHeight w:val="495"/>
          <w:tblHeader/>
        </w:trPr>
        <w:tc>
          <w:tcPr>
            <w:tcW w:w="12973" w:type="dxa"/>
            <w:gridSpan w:val="10"/>
            <w:tcBorders>
              <w:left w:val="nil"/>
              <w:bottom w:val="single" w:sz="4" w:space="0" w:color="auto"/>
              <w:right w:val="nil"/>
            </w:tcBorders>
            <w:vAlign w:val="center"/>
          </w:tcPr>
          <w:p w:rsidR="0049042A" w:rsidRPr="002E0F79" w:rsidRDefault="0049042A" w:rsidP="00FF43D2">
            <w:pPr>
              <w:pStyle w:val="APPTable"/>
              <w:rPr>
                <w:sz w:val="20"/>
                <w:szCs w:val="20"/>
              </w:rPr>
            </w:pPr>
            <w:r w:rsidRPr="002E0F79">
              <w:rPr>
                <w:b/>
                <w:sz w:val="20"/>
                <w:szCs w:val="20"/>
              </w:rPr>
              <w:t xml:space="preserve">Table </w:t>
            </w:r>
            <w:r w:rsidR="00691686">
              <w:rPr>
                <w:b/>
                <w:sz w:val="20"/>
                <w:szCs w:val="20"/>
              </w:rPr>
              <w:t>H</w:t>
            </w:r>
            <w:r w:rsidRPr="002E0F79">
              <w:rPr>
                <w:b/>
                <w:sz w:val="20"/>
                <w:szCs w:val="20"/>
              </w:rPr>
              <w:t>.1.</w:t>
            </w:r>
            <w:r w:rsidRPr="002E0F79">
              <w:rPr>
                <w:sz w:val="20"/>
                <w:szCs w:val="20"/>
              </w:rPr>
              <w:t xml:space="preserve"> List of 238 nonnative plant species. A checked box indicates presence of species in the respective park as of February 2010. Field crew members need to obtain an updated list prior to each field season. HAVO-K indicates the Kahuku parcel of HAVO. </w:t>
            </w:r>
          </w:p>
          <w:p w:rsidR="0049042A" w:rsidRPr="002E0F79" w:rsidRDefault="0049042A" w:rsidP="00FF43D2">
            <w:pPr>
              <w:pStyle w:val="APPTable"/>
              <w:rPr>
                <w:color w:val="000000"/>
                <w:sz w:val="18"/>
                <w:szCs w:val="18"/>
              </w:rPr>
            </w:pPr>
          </w:p>
        </w:tc>
      </w:tr>
      <w:tr w:rsidR="0049042A" w:rsidRPr="007C319D">
        <w:trPr>
          <w:trHeight w:val="495"/>
          <w:tblHeader/>
        </w:trPr>
        <w:tc>
          <w:tcPr>
            <w:tcW w:w="927" w:type="dxa"/>
            <w:tcBorders>
              <w:top w:val="single" w:sz="4" w:space="0" w:color="auto"/>
              <w:left w:val="nil"/>
              <w:bottom w:val="single" w:sz="12" w:space="0" w:color="auto"/>
              <w:right w:val="nil"/>
            </w:tcBorders>
            <w:vAlign w:val="center"/>
          </w:tcPr>
          <w:p w:rsidR="0049042A" w:rsidRPr="007C319D" w:rsidRDefault="0049042A" w:rsidP="007C319D">
            <w:pPr>
              <w:rPr>
                <w:rFonts w:ascii="Arial" w:hAnsi="Arial" w:cs="Arial"/>
                <w:b/>
                <w:bCs/>
                <w:color w:val="000000"/>
                <w:sz w:val="18"/>
                <w:szCs w:val="18"/>
              </w:rPr>
            </w:pPr>
            <w:r w:rsidRPr="007C319D">
              <w:rPr>
                <w:rFonts w:ascii="Arial" w:hAnsi="Arial" w:cs="Arial"/>
                <w:b/>
                <w:bCs/>
                <w:color w:val="000000"/>
                <w:sz w:val="18"/>
                <w:szCs w:val="18"/>
              </w:rPr>
              <w:t>SpCode</w:t>
            </w:r>
          </w:p>
        </w:tc>
        <w:tc>
          <w:tcPr>
            <w:tcW w:w="2776" w:type="dxa"/>
            <w:tcBorders>
              <w:top w:val="single" w:sz="4" w:space="0" w:color="auto"/>
              <w:left w:val="nil"/>
              <w:bottom w:val="single" w:sz="12" w:space="0" w:color="auto"/>
              <w:right w:val="nil"/>
            </w:tcBorders>
            <w:vAlign w:val="center"/>
          </w:tcPr>
          <w:p w:rsidR="0049042A" w:rsidRPr="007C319D" w:rsidRDefault="0049042A" w:rsidP="00C927E3">
            <w:pPr>
              <w:ind w:left="148" w:hanging="148"/>
              <w:rPr>
                <w:rFonts w:ascii="Arial" w:hAnsi="Arial" w:cs="Arial"/>
                <w:b/>
                <w:bCs/>
                <w:color w:val="000000"/>
                <w:sz w:val="18"/>
                <w:szCs w:val="18"/>
              </w:rPr>
            </w:pPr>
            <w:r>
              <w:rPr>
                <w:rFonts w:ascii="Arial" w:hAnsi="Arial" w:cs="Arial"/>
                <w:b/>
                <w:bCs/>
                <w:color w:val="000000"/>
                <w:sz w:val="18"/>
                <w:szCs w:val="18"/>
              </w:rPr>
              <w:t xml:space="preserve">Target </w:t>
            </w:r>
            <w:r w:rsidRPr="007C319D">
              <w:rPr>
                <w:rFonts w:ascii="Arial" w:hAnsi="Arial" w:cs="Arial"/>
                <w:b/>
                <w:bCs/>
                <w:color w:val="000000"/>
                <w:sz w:val="18"/>
                <w:szCs w:val="18"/>
              </w:rPr>
              <w:t>Species</w:t>
            </w:r>
          </w:p>
        </w:tc>
        <w:tc>
          <w:tcPr>
            <w:tcW w:w="1822" w:type="dxa"/>
            <w:tcBorders>
              <w:top w:val="single" w:sz="4" w:space="0" w:color="auto"/>
              <w:left w:val="nil"/>
              <w:bottom w:val="single" w:sz="12" w:space="0" w:color="auto"/>
              <w:right w:val="nil"/>
            </w:tcBorders>
            <w:vAlign w:val="center"/>
          </w:tcPr>
          <w:p w:rsidR="0049042A" w:rsidRPr="007C319D" w:rsidRDefault="0049042A" w:rsidP="007C319D">
            <w:pPr>
              <w:rPr>
                <w:rFonts w:ascii="Arial" w:hAnsi="Arial" w:cs="Arial"/>
                <w:b/>
                <w:bCs/>
                <w:color w:val="000000"/>
                <w:sz w:val="18"/>
                <w:szCs w:val="18"/>
              </w:rPr>
            </w:pPr>
            <w:r w:rsidRPr="007C319D">
              <w:rPr>
                <w:rFonts w:ascii="Arial" w:hAnsi="Arial" w:cs="Arial"/>
                <w:b/>
                <w:bCs/>
                <w:color w:val="000000"/>
                <w:sz w:val="18"/>
                <w:szCs w:val="18"/>
              </w:rPr>
              <w:t>Family</w:t>
            </w:r>
          </w:p>
        </w:tc>
        <w:tc>
          <w:tcPr>
            <w:tcW w:w="2588" w:type="dxa"/>
            <w:tcBorders>
              <w:top w:val="single" w:sz="4" w:space="0" w:color="auto"/>
              <w:left w:val="nil"/>
              <w:bottom w:val="single" w:sz="12" w:space="0" w:color="auto"/>
              <w:right w:val="nil"/>
            </w:tcBorders>
            <w:vAlign w:val="center"/>
          </w:tcPr>
          <w:p w:rsidR="0049042A" w:rsidRPr="007C319D" w:rsidRDefault="0049042A" w:rsidP="007C319D">
            <w:pPr>
              <w:ind w:left="140" w:hanging="140"/>
              <w:rPr>
                <w:rFonts w:ascii="Arial" w:hAnsi="Arial" w:cs="Arial"/>
                <w:b/>
                <w:bCs/>
                <w:color w:val="000000"/>
                <w:sz w:val="18"/>
                <w:szCs w:val="18"/>
              </w:rPr>
            </w:pPr>
            <w:r w:rsidRPr="007C319D">
              <w:rPr>
                <w:rFonts w:ascii="Arial" w:hAnsi="Arial" w:cs="Arial"/>
                <w:b/>
                <w:bCs/>
                <w:color w:val="000000"/>
                <w:sz w:val="18"/>
                <w:szCs w:val="18"/>
              </w:rPr>
              <w:t>Common Name</w:t>
            </w:r>
          </w:p>
        </w:tc>
        <w:tc>
          <w:tcPr>
            <w:tcW w:w="810" w:type="dxa"/>
            <w:tcBorders>
              <w:top w:val="single" w:sz="4" w:space="0" w:color="auto"/>
              <w:left w:val="nil"/>
              <w:bottom w:val="single" w:sz="12" w:space="0" w:color="auto"/>
              <w:right w:val="nil"/>
            </w:tcBorders>
            <w:vAlign w:val="center"/>
          </w:tcPr>
          <w:p w:rsidR="0049042A" w:rsidRPr="007C319D" w:rsidRDefault="0049042A" w:rsidP="007C319D">
            <w:pPr>
              <w:jc w:val="center"/>
              <w:rPr>
                <w:rFonts w:ascii="Arial" w:hAnsi="Arial" w:cs="Arial"/>
                <w:b/>
                <w:bCs/>
                <w:color w:val="000000"/>
                <w:sz w:val="18"/>
                <w:szCs w:val="18"/>
              </w:rPr>
            </w:pPr>
            <w:r w:rsidRPr="007C319D">
              <w:rPr>
                <w:rFonts w:ascii="Arial" w:hAnsi="Arial" w:cs="Arial"/>
                <w:b/>
                <w:bCs/>
                <w:color w:val="000000"/>
                <w:sz w:val="18"/>
                <w:szCs w:val="18"/>
              </w:rPr>
              <w:t>HALE</w:t>
            </w:r>
          </w:p>
        </w:tc>
        <w:tc>
          <w:tcPr>
            <w:tcW w:w="810" w:type="dxa"/>
            <w:tcBorders>
              <w:top w:val="single" w:sz="4" w:space="0" w:color="auto"/>
              <w:left w:val="nil"/>
              <w:bottom w:val="single" w:sz="12" w:space="0" w:color="auto"/>
              <w:right w:val="nil"/>
            </w:tcBorders>
            <w:vAlign w:val="center"/>
          </w:tcPr>
          <w:p w:rsidR="0049042A" w:rsidRPr="007C319D" w:rsidRDefault="0049042A" w:rsidP="007C319D">
            <w:pPr>
              <w:jc w:val="center"/>
              <w:rPr>
                <w:rFonts w:ascii="Arial" w:hAnsi="Arial" w:cs="Arial"/>
                <w:b/>
                <w:bCs/>
                <w:color w:val="000000"/>
                <w:sz w:val="18"/>
                <w:szCs w:val="18"/>
              </w:rPr>
            </w:pPr>
            <w:r w:rsidRPr="007C319D">
              <w:rPr>
                <w:rFonts w:ascii="Arial" w:hAnsi="Arial" w:cs="Arial"/>
                <w:b/>
                <w:bCs/>
                <w:color w:val="000000"/>
                <w:sz w:val="18"/>
                <w:szCs w:val="18"/>
              </w:rPr>
              <w:t>HAVO</w:t>
            </w:r>
          </w:p>
        </w:tc>
        <w:tc>
          <w:tcPr>
            <w:tcW w:w="990" w:type="dxa"/>
            <w:tcBorders>
              <w:top w:val="single" w:sz="4" w:space="0" w:color="auto"/>
              <w:left w:val="nil"/>
              <w:bottom w:val="single" w:sz="12" w:space="0" w:color="auto"/>
              <w:right w:val="nil"/>
            </w:tcBorders>
            <w:vAlign w:val="center"/>
          </w:tcPr>
          <w:p w:rsidR="0049042A" w:rsidRPr="007C319D" w:rsidRDefault="0049042A" w:rsidP="007C319D">
            <w:pPr>
              <w:jc w:val="center"/>
              <w:rPr>
                <w:rFonts w:ascii="Arial" w:hAnsi="Arial" w:cs="Arial"/>
                <w:b/>
                <w:bCs/>
                <w:color w:val="000000"/>
                <w:sz w:val="18"/>
                <w:szCs w:val="18"/>
              </w:rPr>
            </w:pPr>
            <w:r w:rsidRPr="007C319D">
              <w:rPr>
                <w:rFonts w:ascii="Arial" w:hAnsi="Arial" w:cs="Arial"/>
                <w:b/>
                <w:bCs/>
                <w:color w:val="000000"/>
                <w:sz w:val="18"/>
                <w:szCs w:val="18"/>
              </w:rPr>
              <w:t>HAVO-K</w:t>
            </w:r>
          </w:p>
        </w:tc>
        <w:tc>
          <w:tcPr>
            <w:tcW w:w="716" w:type="dxa"/>
            <w:tcBorders>
              <w:top w:val="single" w:sz="4" w:space="0" w:color="auto"/>
              <w:left w:val="nil"/>
              <w:bottom w:val="single" w:sz="12" w:space="0" w:color="auto"/>
              <w:right w:val="nil"/>
            </w:tcBorders>
            <w:vAlign w:val="center"/>
          </w:tcPr>
          <w:p w:rsidR="0049042A" w:rsidRPr="007C319D" w:rsidRDefault="0049042A" w:rsidP="007C319D">
            <w:pPr>
              <w:jc w:val="center"/>
              <w:rPr>
                <w:rFonts w:ascii="Arial" w:hAnsi="Arial" w:cs="Arial"/>
                <w:b/>
                <w:bCs/>
                <w:color w:val="000000"/>
                <w:sz w:val="18"/>
                <w:szCs w:val="18"/>
              </w:rPr>
            </w:pPr>
            <w:r w:rsidRPr="007C319D">
              <w:rPr>
                <w:rFonts w:ascii="Arial" w:hAnsi="Arial" w:cs="Arial"/>
                <w:b/>
                <w:bCs/>
                <w:color w:val="000000"/>
                <w:sz w:val="18"/>
                <w:szCs w:val="18"/>
              </w:rPr>
              <w:t>KALA</w:t>
            </w:r>
          </w:p>
        </w:tc>
        <w:tc>
          <w:tcPr>
            <w:tcW w:w="717" w:type="dxa"/>
            <w:tcBorders>
              <w:top w:val="single" w:sz="4" w:space="0" w:color="auto"/>
              <w:left w:val="nil"/>
              <w:bottom w:val="single" w:sz="12" w:space="0" w:color="auto"/>
              <w:right w:val="nil"/>
            </w:tcBorders>
            <w:vAlign w:val="center"/>
          </w:tcPr>
          <w:p w:rsidR="0049042A" w:rsidRPr="007C319D" w:rsidRDefault="0049042A" w:rsidP="007C319D">
            <w:pPr>
              <w:jc w:val="center"/>
              <w:rPr>
                <w:rFonts w:ascii="Arial" w:hAnsi="Arial" w:cs="Arial"/>
                <w:b/>
                <w:bCs/>
                <w:color w:val="000000"/>
                <w:sz w:val="18"/>
                <w:szCs w:val="18"/>
              </w:rPr>
            </w:pPr>
            <w:r w:rsidRPr="007C319D">
              <w:rPr>
                <w:rFonts w:ascii="Arial" w:hAnsi="Arial" w:cs="Arial"/>
                <w:b/>
                <w:bCs/>
                <w:color w:val="000000"/>
                <w:sz w:val="18"/>
                <w:szCs w:val="18"/>
              </w:rPr>
              <w:t>NPSA</w:t>
            </w:r>
          </w:p>
        </w:tc>
        <w:tc>
          <w:tcPr>
            <w:tcW w:w="817" w:type="dxa"/>
            <w:tcBorders>
              <w:top w:val="single" w:sz="4" w:space="0" w:color="auto"/>
              <w:left w:val="nil"/>
              <w:bottom w:val="single" w:sz="12" w:space="0" w:color="auto"/>
              <w:right w:val="nil"/>
            </w:tcBorders>
            <w:vAlign w:val="center"/>
          </w:tcPr>
          <w:p w:rsidR="0049042A" w:rsidRPr="007C319D" w:rsidRDefault="0049042A" w:rsidP="007C319D">
            <w:pPr>
              <w:jc w:val="center"/>
              <w:rPr>
                <w:rFonts w:ascii="Arial" w:hAnsi="Arial" w:cs="Arial"/>
                <w:b/>
                <w:bCs/>
                <w:color w:val="000000"/>
                <w:sz w:val="18"/>
                <w:szCs w:val="18"/>
              </w:rPr>
            </w:pPr>
            <w:r w:rsidRPr="007C319D">
              <w:rPr>
                <w:rFonts w:ascii="Arial" w:hAnsi="Arial" w:cs="Arial"/>
                <w:b/>
                <w:bCs/>
                <w:color w:val="000000"/>
                <w:sz w:val="18"/>
                <w:szCs w:val="18"/>
              </w:rPr>
              <w:t xml:space="preserve">No. of Parks </w:t>
            </w:r>
          </w:p>
        </w:tc>
      </w:tr>
      <w:tr w:rsidR="0049042A" w:rsidRPr="007C319D">
        <w:trPr>
          <w:trHeight w:val="240"/>
        </w:trPr>
        <w:tc>
          <w:tcPr>
            <w:tcW w:w="927" w:type="dxa"/>
            <w:tcBorders>
              <w:top w:val="single" w:sz="12" w:space="0" w:color="auto"/>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AbrPre</w:t>
            </w:r>
          </w:p>
        </w:tc>
        <w:tc>
          <w:tcPr>
            <w:tcW w:w="2776" w:type="dxa"/>
            <w:tcBorders>
              <w:top w:val="single" w:sz="12" w:space="0" w:color="auto"/>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Abrus precatorius</w:t>
            </w:r>
          </w:p>
        </w:tc>
        <w:tc>
          <w:tcPr>
            <w:tcW w:w="1822" w:type="dxa"/>
            <w:tcBorders>
              <w:top w:val="single" w:sz="12" w:space="0" w:color="auto"/>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Fabaceae</w:t>
            </w:r>
          </w:p>
        </w:tc>
        <w:tc>
          <w:tcPr>
            <w:tcW w:w="2588" w:type="dxa"/>
            <w:tcBorders>
              <w:top w:val="single" w:sz="12" w:space="0" w:color="auto"/>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rosarypea</w:t>
            </w:r>
          </w:p>
        </w:tc>
        <w:tc>
          <w:tcPr>
            <w:tcW w:w="810" w:type="dxa"/>
            <w:tcBorders>
              <w:top w:val="single" w:sz="12" w:space="0" w:color="auto"/>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single" w:sz="12" w:space="0" w:color="auto"/>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single" w:sz="12" w:space="0" w:color="auto"/>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single" w:sz="12" w:space="0" w:color="auto"/>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single" w:sz="12" w:space="0" w:color="auto"/>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single" w:sz="12" w:space="0" w:color="auto"/>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AcaCon</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Acacia confusa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Fabaceae</w:t>
            </w:r>
          </w:p>
        </w:tc>
        <w:tc>
          <w:tcPr>
            <w:tcW w:w="2588" w:type="dxa"/>
            <w:tcBorders>
              <w:top w:val="nil"/>
              <w:left w:val="nil"/>
              <w:bottom w:val="nil"/>
              <w:right w:val="nil"/>
            </w:tcBorders>
          </w:tcPr>
          <w:p w:rsidR="0049042A" w:rsidRPr="007C319D" w:rsidRDefault="0049042A" w:rsidP="00565DB9">
            <w:pPr>
              <w:ind w:left="140" w:hanging="140"/>
              <w:rPr>
                <w:rFonts w:ascii="Arial" w:hAnsi="Arial" w:cs="Arial"/>
                <w:color w:val="000000"/>
                <w:sz w:val="18"/>
                <w:szCs w:val="18"/>
              </w:rPr>
            </w:pPr>
            <w:r w:rsidRPr="007C319D">
              <w:rPr>
                <w:rFonts w:ascii="Arial" w:hAnsi="Arial" w:cs="Arial"/>
                <w:color w:val="000000"/>
                <w:sz w:val="18"/>
                <w:szCs w:val="18"/>
              </w:rPr>
              <w:t>Formosan</w:t>
            </w:r>
            <w:r>
              <w:rPr>
                <w:rFonts w:ascii="Arial" w:hAnsi="Arial" w:cs="Arial"/>
                <w:color w:val="000000"/>
                <w:sz w:val="18"/>
                <w:szCs w:val="18"/>
              </w:rPr>
              <w:t xml:space="preserve"> k</w:t>
            </w:r>
            <w:r w:rsidRPr="007C319D">
              <w:rPr>
                <w:rFonts w:ascii="Arial" w:hAnsi="Arial" w:cs="Arial"/>
                <w:color w:val="000000"/>
                <w:sz w:val="18"/>
                <w:szCs w:val="18"/>
              </w:rPr>
              <w:t>oa</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AcaMea</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Acacia mearnsii</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Fabaceae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black wattle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AcaMel</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Acacia melanoxylon</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Fabaceae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Australian blackwood</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AgaAme</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Agave americana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Asparagaceae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century plant</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AgaSis</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Agave sisalana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Asparagaceae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sisal</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AgeAde</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Ageratina adenophora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Asteraceae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Maui pamakani</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AgeRip</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Ageratina riparia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Asteraceae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Hamakua pamakani</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AgrRep</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Agropyron repens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wheatgrass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AndVir</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Andropogon virginicus </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broomsedge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AneHup</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Anemone hupehensis var. japonica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Ranunculaceae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Japanese anemone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AngEve</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Angiopteris evecta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Marattiaceae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mule's foot fern</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AntOdo</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Anthoxanthum odoratum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sweet vernal 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ArcAle</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Archontophoenix alexandrae</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Arecaceae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date palm</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ArdCri</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Ardisia crispa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Primulaceae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Hilo holly</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ArdEll</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Ardisia elliptica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Primulaceae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shoebutton ardisia</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48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ArgMex</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Argemone mexicana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Papaveraceae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 xml:space="preserve">yellow </w:t>
            </w:r>
            <w:r>
              <w:rPr>
                <w:rFonts w:ascii="Arial" w:hAnsi="Arial" w:cs="Arial"/>
                <w:color w:val="000000"/>
                <w:sz w:val="18"/>
                <w:szCs w:val="18"/>
              </w:rPr>
              <w:t>p</w:t>
            </w:r>
            <w:r w:rsidRPr="007C319D">
              <w:rPr>
                <w:rFonts w:ascii="Arial" w:hAnsi="Arial" w:cs="Arial"/>
                <w:color w:val="000000"/>
                <w:sz w:val="18"/>
                <w:szCs w:val="18"/>
              </w:rPr>
              <w:t>oppy, Mexican poppy, Mexican prickly poppy</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lastRenderedPageBreak/>
              <w:t>ArtCil</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Arthrostema ciliatum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Melastomataceae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Pr>
                <w:rFonts w:ascii="Arial" w:hAnsi="Arial" w:cs="Arial"/>
                <w:color w:val="000000"/>
                <w:sz w:val="18"/>
                <w:szCs w:val="18"/>
              </w:rPr>
              <w:t>a</w:t>
            </w:r>
            <w:r w:rsidRPr="007C319D">
              <w:rPr>
                <w:rFonts w:ascii="Arial" w:hAnsi="Arial" w:cs="Arial"/>
                <w:color w:val="000000"/>
                <w:sz w:val="18"/>
                <w:szCs w:val="18"/>
              </w:rPr>
              <w:t>rthrostema</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AruGra</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Arundina graminifolia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Orchidaceae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Chinese bamboo orchid</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D728CF" w:rsidP="007C319D">
            <w:pPr>
              <w:jc w:val="center"/>
              <w:rPr>
                <w:rFonts w:ascii="Arial" w:hAnsi="Arial" w:cs="Arial"/>
                <w:color w:val="000000"/>
                <w:sz w:val="18"/>
                <w:szCs w:val="18"/>
              </w:rPr>
            </w:pPr>
            <w:r>
              <w:rPr>
                <w:noProof/>
              </w:rPr>
              <mc:AlternateContent>
                <mc:Choice Requires="wps">
                  <w:drawing>
                    <wp:anchor distT="0" distB="0" distL="114300" distR="114300" simplePos="0" relativeHeight="24" behindDoc="0" locked="0" layoutInCell="1" allowOverlap="1">
                      <wp:simplePos x="0" y="0"/>
                      <wp:positionH relativeFrom="column">
                        <wp:posOffset>458470</wp:posOffset>
                      </wp:positionH>
                      <wp:positionV relativeFrom="paragraph">
                        <wp:posOffset>-684530</wp:posOffset>
                      </wp:positionV>
                      <wp:extent cx="875665" cy="237490"/>
                      <wp:effectExtent l="0" t="0" r="0" b="0"/>
                      <wp:wrapNone/>
                      <wp:docPr id="11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56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291537" w:rsidRDefault="002D3B59" w:rsidP="00291537">
                                  <w:pPr>
                                    <w:rPr>
                                      <w:rFonts w:ascii="Arial" w:hAnsi="Arial" w:cs="Arial"/>
                                      <w:sz w:val="20"/>
                                      <w:szCs w:val="20"/>
                                    </w:rPr>
                                  </w:pPr>
                                  <w:r>
                                    <w:rPr>
                                      <w:rFonts w:ascii="Arial" w:hAnsi="Arial" w:cs="Arial"/>
                                      <w:sz w:val="20"/>
                                      <w:szCs w:val="20"/>
                                    </w:rPr>
                                    <w:t>(Continued)</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5" o:spid="_x0000_s1031" type="#_x0000_t202" style="position:absolute;left:0;text-align:left;margin-left:36.1pt;margin-top:-53.9pt;width:68.95pt;height:18.7pt;z-index: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B3OuQIAAMI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" filled="f" stroked="f">
                      <v:textbox style="mso-fit-shape-to-text:t">
                        <w:txbxContent>
                          <w:p w:rsidR="002D3B59" w:rsidRPr="00291537" w:rsidRDefault="002D3B59" w:rsidP="00291537">
                            <w:pPr>
                              <w:rPr>
                                <w:rFonts w:ascii="Arial" w:hAnsi="Arial" w:cs="Arial"/>
                                <w:sz w:val="20"/>
                                <w:szCs w:val="20"/>
                              </w:rPr>
                            </w:pPr>
                            <w:r>
                              <w:rPr>
                                <w:rFonts w:ascii="Arial" w:hAnsi="Arial" w:cs="Arial"/>
                                <w:sz w:val="20"/>
                                <w:szCs w:val="20"/>
                              </w:rPr>
                              <w:t>(Continued)</w:t>
                            </w:r>
                          </w:p>
                        </w:txbxContent>
                      </v:textbox>
                    </v:shape>
                  </w:pict>
                </mc:Fallback>
              </mc:AlternateContent>
            </w:r>
            <w:r w:rsidR="0049042A"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48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AscPhy</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Asclepias physocarpa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Apocynaceae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butterfly flower, milkweed, balloon plant</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AxoCom</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Axonopus compressus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broad-leaved carpetgrass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AxoFis</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Axonopus fissifolius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narrow-leaved carpetgrass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4</w:t>
            </w:r>
          </w:p>
        </w:tc>
      </w:tr>
      <w:tr w:rsidR="0049042A" w:rsidRPr="007C319D">
        <w:trPr>
          <w:trHeight w:val="48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BamVul</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Bambusa vulgaris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common bamboo, golden stem bamboo</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BanInt</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Banksia integrifolia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Thymelaeaceae</w:t>
            </w:r>
          </w:p>
        </w:tc>
        <w:tc>
          <w:tcPr>
            <w:tcW w:w="2588" w:type="dxa"/>
            <w:tcBorders>
              <w:top w:val="nil"/>
              <w:left w:val="nil"/>
              <w:bottom w:val="nil"/>
              <w:right w:val="nil"/>
            </w:tcBorders>
          </w:tcPr>
          <w:p w:rsidR="0049042A" w:rsidRPr="007C319D" w:rsidRDefault="0049042A" w:rsidP="00565DB9">
            <w:pPr>
              <w:ind w:left="140" w:hanging="140"/>
              <w:rPr>
                <w:rFonts w:ascii="Arial" w:hAnsi="Arial" w:cs="Arial"/>
                <w:color w:val="000000"/>
                <w:sz w:val="18"/>
                <w:szCs w:val="18"/>
              </w:rPr>
            </w:pPr>
            <w:r w:rsidRPr="007C319D">
              <w:rPr>
                <w:rFonts w:ascii="Arial" w:hAnsi="Arial" w:cs="Arial"/>
                <w:color w:val="000000"/>
                <w:sz w:val="18"/>
                <w:szCs w:val="18"/>
              </w:rPr>
              <w:t xml:space="preserve">coast </w:t>
            </w:r>
            <w:r>
              <w:rPr>
                <w:rFonts w:ascii="Arial" w:hAnsi="Arial" w:cs="Arial"/>
                <w:color w:val="000000"/>
                <w:sz w:val="18"/>
                <w:szCs w:val="18"/>
              </w:rPr>
              <w:t>b</w:t>
            </w:r>
            <w:r w:rsidRPr="007C319D">
              <w:rPr>
                <w:rFonts w:ascii="Arial" w:hAnsi="Arial" w:cs="Arial"/>
                <w:color w:val="000000"/>
                <w:sz w:val="18"/>
                <w:szCs w:val="18"/>
              </w:rPr>
              <w:t>anksia</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BenHis</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Benincasa hispida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Cucurbitaceae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Chinese melon</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BidAlb</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Bidens alba var. radiata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Asteraceae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beggar's tick</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48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BocFru</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Bocconia frutescens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Papaveraceae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Pr>
                <w:rFonts w:ascii="Arial" w:hAnsi="Arial" w:cs="Arial"/>
                <w:color w:val="000000"/>
                <w:sz w:val="18"/>
                <w:szCs w:val="18"/>
              </w:rPr>
              <w:t>b</w:t>
            </w:r>
            <w:r w:rsidRPr="007C319D">
              <w:rPr>
                <w:rFonts w:ascii="Arial" w:hAnsi="Arial" w:cs="Arial"/>
                <w:color w:val="000000"/>
                <w:sz w:val="18"/>
                <w:szCs w:val="18"/>
              </w:rPr>
              <w:t>occonia, plume poppy, tree poppy</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BraMut</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Brachiaria mutica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California 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BroTec</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Bromus tectorum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cheat 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BruCan</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Brugmansia candida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Solanaceae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bella donna</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BudAsi</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Buddleia asiatica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Scrophulariaceae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dogtail, huelo 'ilio</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BudDav</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Buddleia davidii</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Scrophulariaceae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butterfly bush</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BudMad</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Buddleia madagascariensis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Scrophulariaceae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smoke bush</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CarLon</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Carex longii</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Cyperaceae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Long's sedge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48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CasEla</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Castilla elastica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Moraceae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Mexican rubber tree; Panama rubber tree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CasEqu</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Casuarina equisetifolia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Casuarinaceae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ironwood</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CecObt</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Cecropia obtusifolia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Urticaceae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trumpet tree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CenEch</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Cenchrus echinatus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common sandbur</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CesNoc</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Cestrum nocturnum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Solanaceae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night cestrum</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ChlCom</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Chlorophytum comosum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Agavaceae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spider plant</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CinBur</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Cinnamomum burmanni</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Lauraceae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padang cassia</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CirVul</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Cirsium vulgare</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Asteraceae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bull-thistle, pua kala</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CitCau</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Citharexylum caudatum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Verbenaceae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fiddlewood</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CitSpi</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Citharexylum spinosum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Verbenaceae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fiddlewood</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CliHir</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Clidemia hirta var. hirta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Melastomataceae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Koster's curse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4</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CocGra</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Coccinia grandis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Cucurbitaceae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ivy gourd</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lastRenderedPageBreak/>
              <w:t>CofAra</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Coffea arabica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Rubiaceae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Arabian coffee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CoiLac</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Coix lacryma-jobi</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Job's tears, kukae-kolea</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D728CF" w:rsidP="007C319D">
            <w:pPr>
              <w:jc w:val="center"/>
              <w:rPr>
                <w:rFonts w:ascii="Arial" w:hAnsi="Arial" w:cs="Arial"/>
                <w:color w:val="000000"/>
                <w:sz w:val="18"/>
                <w:szCs w:val="18"/>
              </w:rPr>
            </w:pPr>
            <w:r>
              <w:rPr>
                <w:noProof/>
              </w:rPr>
              <mc:AlternateContent>
                <mc:Choice Requires="wps">
                  <w:drawing>
                    <wp:anchor distT="0" distB="0" distL="114300" distR="114300" simplePos="0" relativeHeight="25" behindDoc="0" locked="0" layoutInCell="1" allowOverlap="1">
                      <wp:simplePos x="0" y="0"/>
                      <wp:positionH relativeFrom="column">
                        <wp:posOffset>470535</wp:posOffset>
                      </wp:positionH>
                      <wp:positionV relativeFrom="paragraph">
                        <wp:posOffset>-684530</wp:posOffset>
                      </wp:positionV>
                      <wp:extent cx="875665" cy="237490"/>
                      <wp:effectExtent l="0" t="0" r="0" b="0"/>
                      <wp:wrapNone/>
                      <wp:docPr id="11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56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291537" w:rsidRDefault="002D3B59" w:rsidP="00291537">
                                  <w:pPr>
                                    <w:rPr>
                                      <w:rFonts w:ascii="Arial" w:hAnsi="Arial" w:cs="Arial"/>
                                      <w:sz w:val="20"/>
                                      <w:szCs w:val="20"/>
                                    </w:rPr>
                                  </w:pPr>
                                  <w:r>
                                    <w:rPr>
                                      <w:rFonts w:ascii="Arial" w:hAnsi="Arial" w:cs="Arial"/>
                                      <w:sz w:val="20"/>
                                      <w:szCs w:val="20"/>
                                    </w:rPr>
                                    <w:t>(Continued)</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7" o:spid="_x0000_s1032" type="#_x0000_t202" style="position:absolute;left:0;text-align:left;margin-left:37.05pt;margin-top:-53.9pt;width:68.95pt;height:18.7pt;z-index: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" filled="f" stroked="f">
                      <v:textbox style="mso-fit-shape-to-text:t">
                        <w:txbxContent>
                          <w:p w:rsidR="002D3B59" w:rsidRPr="00291537" w:rsidRDefault="002D3B59" w:rsidP="00291537">
                            <w:pPr>
                              <w:rPr>
                                <w:rFonts w:ascii="Arial" w:hAnsi="Arial" w:cs="Arial"/>
                                <w:sz w:val="20"/>
                                <w:szCs w:val="20"/>
                              </w:rPr>
                            </w:pPr>
                            <w:r>
                              <w:rPr>
                                <w:rFonts w:ascii="Arial" w:hAnsi="Arial" w:cs="Arial"/>
                                <w:sz w:val="20"/>
                                <w:szCs w:val="20"/>
                              </w:rPr>
                              <w:t>(Continued)</w:t>
                            </w:r>
                          </w:p>
                        </w:txbxContent>
                      </v:textbox>
                    </v:shape>
                  </w:pict>
                </mc:Fallback>
              </mc:AlternateConten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ComDif</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Commelina diffusa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Commelinaceae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honohono 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ConBon</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Conyza bonariensis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Asteraceae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hairy horseweed</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CorLan</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Coreopsis lanceolata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Asteraceae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tickseed</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CorJub</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Cortaderia jubata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Andean pampas 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CorSel</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Cortaderia selloana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pampas 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CotPan</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Cotoneaster pannosa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Rosaceae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Pr>
                <w:rFonts w:ascii="Arial" w:hAnsi="Arial" w:cs="Arial"/>
                <w:color w:val="000000"/>
                <w:sz w:val="18"/>
                <w:szCs w:val="18"/>
              </w:rPr>
              <w:t>c</w:t>
            </w:r>
            <w:r w:rsidRPr="007C319D">
              <w:rPr>
                <w:rFonts w:ascii="Arial" w:hAnsi="Arial" w:cs="Arial"/>
                <w:color w:val="000000"/>
                <w:sz w:val="18"/>
                <w:szCs w:val="18"/>
              </w:rPr>
              <w:t>otoneaster</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CypRot</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Cyperus rotundus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Cyperaceae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nut 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CytPal</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Cytisus palmensis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Fabaceae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tagasaste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DacGlo</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Dactylis glomerata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cocksfoot</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DelOdo</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Delairea odorata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Asteraceae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Cape ivy, German ivy</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DesCaj</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Desmodium cajanifolium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Fabaceae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tree desmodium</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DicFib</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Dicksonia fibrosa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Dicksoniaceae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New Zealand tree fern</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D728CF" w:rsidP="007C319D">
            <w:pPr>
              <w:jc w:val="center"/>
              <w:rPr>
                <w:rFonts w:ascii="Arial" w:hAnsi="Arial" w:cs="Arial"/>
                <w:color w:val="000000"/>
                <w:sz w:val="18"/>
                <w:szCs w:val="18"/>
              </w:rPr>
            </w:pPr>
            <w:r>
              <w:rPr>
                <w:noProof/>
              </w:rPr>
              <mc:AlternateContent>
                <mc:Choice Requires="wps">
                  <w:drawing>
                    <wp:anchor distT="0" distB="0" distL="114300" distR="114300" simplePos="0" relativeHeight="14" behindDoc="0" locked="0" layoutInCell="1" allowOverlap="1">
                      <wp:simplePos x="0" y="0"/>
                      <wp:positionH relativeFrom="column">
                        <wp:posOffset>527050</wp:posOffset>
                      </wp:positionH>
                      <wp:positionV relativeFrom="paragraph">
                        <wp:posOffset>111760</wp:posOffset>
                      </wp:positionV>
                      <wp:extent cx="494665" cy="849630"/>
                      <wp:effectExtent l="0" t="0" r="635" b="7620"/>
                      <wp:wrapNone/>
                      <wp:docPr id="111"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4665" cy="849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 o:spid="_x0000_s1026" style="position:absolute;margin-left:41.5pt;margin-top:8.8pt;width:38.95pt;height:66.9pt;z-index: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" stroked="f"/>
                  </w:pict>
                </mc:Fallback>
              </mc:AlternateContent>
            </w:r>
            <w:r w:rsidR="0049042A" w:rsidRPr="007C319D">
              <w:rPr>
                <w:rFonts w:ascii="Arial" w:hAnsi="Arial" w:cs="Arial"/>
                <w:color w:val="000000"/>
                <w:sz w:val="18"/>
                <w:szCs w:val="18"/>
              </w:rPr>
              <w:t>1</w:t>
            </w:r>
          </w:p>
        </w:tc>
      </w:tr>
      <w:tr w:rsidR="0049042A" w:rsidRPr="007C319D">
        <w:trPr>
          <w:trHeight w:val="48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DigCil</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Digitaria ciliaris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Henry's crabgrass, southern crabgrass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DigEri</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Digitaria eriantha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pangola 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EhrCal</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Ehrharta calycina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veldt 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EhrSti</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Ehrharta stipoides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meadow ricegrass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ElaUmb</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Elaeagnus umbellata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Elaeagnaceae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Autumn olive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EraBro</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Eragrostis brownei</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Brown's lovegrass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EriKar</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Erigeron karvinskianus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Asteraceae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daisy fleabane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EriJap</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Eriobotrya japonica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Rosaceae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loquat</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EscCal</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Eschscholzia californica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Papaveraceae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California poppy</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48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EucGlo</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Eucalyptus globulus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Myrtaceae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Tasmanian blue gum, southern blue gum, blue gum</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EucRob</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Eucalyptus robusta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Myrtaceae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swamp mahogany</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EucSpp</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Eucalyptus spp.</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Myrtaceae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Pr>
                <w:rFonts w:ascii="Arial" w:hAnsi="Arial" w:cs="Arial"/>
                <w:color w:val="000000"/>
                <w:sz w:val="18"/>
                <w:szCs w:val="18"/>
              </w:rPr>
              <w:t>e</w:t>
            </w:r>
            <w:r w:rsidRPr="007C319D">
              <w:rPr>
                <w:rFonts w:ascii="Arial" w:hAnsi="Arial" w:cs="Arial"/>
                <w:color w:val="000000"/>
                <w:sz w:val="18"/>
                <w:szCs w:val="18"/>
              </w:rPr>
              <w:t>ucalyptus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48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EugUni</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Eugenia uniflora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Myrtaceae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Surinam cherry, Brazilian cherry, Cayenne cherry</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FalMol</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Falcataria moluccana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Fabaceae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Pr>
                <w:rFonts w:ascii="Arial" w:hAnsi="Arial" w:cs="Arial"/>
                <w:color w:val="000000"/>
                <w:sz w:val="18"/>
                <w:szCs w:val="18"/>
              </w:rPr>
              <w:t>a</w:t>
            </w:r>
            <w:r w:rsidRPr="007C319D">
              <w:rPr>
                <w:rFonts w:ascii="Arial" w:hAnsi="Arial" w:cs="Arial"/>
                <w:color w:val="000000"/>
                <w:sz w:val="18"/>
                <w:szCs w:val="18"/>
              </w:rPr>
              <w:t>lbizzia</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4</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FeiSel</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Feijoa sellowiana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Myrtaceae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pineapple guava, guavasteen</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FicCar</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Ficus carica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Moraceae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common fig</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lastRenderedPageBreak/>
              <w:t>FicMac</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Ficus macrophylla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Moraceae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Moreton Bay fig</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FicMic</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Ficus microcarpa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Moraceae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Chinese banyan</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D728CF" w:rsidP="007C319D">
            <w:pPr>
              <w:jc w:val="center"/>
              <w:rPr>
                <w:rFonts w:ascii="Arial" w:hAnsi="Arial" w:cs="Arial"/>
                <w:color w:val="000000"/>
                <w:sz w:val="18"/>
                <w:szCs w:val="18"/>
              </w:rPr>
            </w:pPr>
            <w:r>
              <w:rPr>
                <w:noProof/>
              </w:rPr>
              <mc:AlternateContent>
                <mc:Choice Requires="wps">
                  <w:drawing>
                    <wp:anchor distT="0" distB="0" distL="114300" distR="114300" simplePos="0" relativeHeight="26" behindDoc="0" locked="0" layoutInCell="1" allowOverlap="1">
                      <wp:simplePos x="0" y="0"/>
                      <wp:positionH relativeFrom="column">
                        <wp:posOffset>468630</wp:posOffset>
                      </wp:positionH>
                      <wp:positionV relativeFrom="paragraph">
                        <wp:posOffset>-684530</wp:posOffset>
                      </wp:positionV>
                      <wp:extent cx="875665" cy="237490"/>
                      <wp:effectExtent l="0" t="0" r="0" b="0"/>
                      <wp:wrapNone/>
                      <wp:docPr id="97"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56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291537" w:rsidRDefault="002D3B59" w:rsidP="00291537">
                                  <w:pPr>
                                    <w:rPr>
                                      <w:rFonts w:ascii="Arial" w:hAnsi="Arial" w:cs="Arial"/>
                                      <w:sz w:val="20"/>
                                      <w:szCs w:val="20"/>
                                    </w:rPr>
                                  </w:pPr>
                                  <w:r>
                                    <w:rPr>
                                      <w:rFonts w:ascii="Arial" w:hAnsi="Arial" w:cs="Arial"/>
                                      <w:sz w:val="20"/>
                                      <w:szCs w:val="20"/>
                                    </w:rPr>
                                    <w:t>(Continued)</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9" o:spid="_x0000_s1033" type="#_x0000_t202" style="position:absolute;left:0;text-align:left;margin-left:36.9pt;margin-top:-53.9pt;width:68.95pt;height:18.7pt;z-index: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" filled="f" stroked="f">
                      <v:textbox style="mso-fit-shape-to-text:t">
                        <w:txbxContent>
                          <w:p w:rsidR="002D3B59" w:rsidRPr="00291537" w:rsidRDefault="002D3B59" w:rsidP="00291537">
                            <w:pPr>
                              <w:rPr>
                                <w:rFonts w:ascii="Arial" w:hAnsi="Arial" w:cs="Arial"/>
                                <w:sz w:val="20"/>
                                <w:szCs w:val="20"/>
                              </w:rPr>
                            </w:pPr>
                            <w:r>
                              <w:rPr>
                                <w:rFonts w:ascii="Arial" w:hAnsi="Arial" w:cs="Arial"/>
                                <w:sz w:val="20"/>
                                <w:szCs w:val="20"/>
                              </w:rPr>
                              <w:t>(Continued)</w:t>
                            </w:r>
                          </w:p>
                        </w:txbxContent>
                      </v:textbox>
                    </v:shape>
                  </w:pict>
                </mc:Fallback>
              </mc:AlternateConten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FicPum</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Ficus pumila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Moraceae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climbing fig</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FraUhd</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Fraxinus uhdei</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Oleaceae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tropical ash</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FucPan</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Fuchsia paniculata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Onagraceae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Fuchsia</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GreBan</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Grevillea banksii</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Proteaceae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bottlebrush</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GreRob</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Grevillea robusta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Proteaceae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silk oak, silver oak</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HedHel</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Hedera helix</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Araliaceae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English ivy</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HedCor</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Hedychium coronarium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Zingiberaceae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white ginger, 'awapuhi-ke'oke'o</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4</w:t>
            </w:r>
          </w:p>
        </w:tc>
      </w:tr>
      <w:tr w:rsidR="0049042A" w:rsidRPr="007C319D">
        <w:trPr>
          <w:trHeight w:val="48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HedFla</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Hedychium flavescens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Zingiberaceae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yellow ginger, 'awapuhi-melemele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HedGar</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Hedychium gardnerianum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Zingiberaceae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kahili ginger</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48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HelFoe</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Helichrysum foetidum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Asteraceae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stinking everlast; stinking strawflower</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HetSub</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Heterocentron subtriplinervium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Melastomataceae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pearl flower</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HetGra</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Heterotheca grandiflora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Asteraceae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telegraph weed</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HolLan</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Holcus lanatus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velvetgrass, Yorkshire fog</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HypRuf</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Hyparrhenia rufa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thatching grass, jaragua</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HypCan</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Hypericum canariense</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Hypericaceae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St. John's wort</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HypKou</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Hypericum kouytchense</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Hypericaceae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St. John's wort</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HypPec</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Hyptis pectinata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Lamiaceae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comb hyptis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IleAqu</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Ilex aquifolium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Aquifoliaceae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English holly</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ImpSod</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Impatiens sodenii</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Balsaminaceae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impatiens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IpoTri</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Ipomoea triloba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Convolvulaceae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little bell</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JacMim</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Jacaranda mimosifolia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Bignoniaceae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Pr>
                <w:rFonts w:ascii="Arial" w:hAnsi="Arial" w:cs="Arial"/>
                <w:color w:val="000000"/>
                <w:sz w:val="18"/>
                <w:szCs w:val="18"/>
              </w:rPr>
              <w:t>j</w:t>
            </w:r>
            <w:r w:rsidRPr="007C319D">
              <w:rPr>
                <w:rFonts w:ascii="Arial" w:hAnsi="Arial" w:cs="Arial"/>
                <w:color w:val="000000"/>
                <w:sz w:val="18"/>
                <w:szCs w:val="18"/>
              </w:rPr>
              <w:t>acaranda</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JasFlu</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Jasminum fluminense</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Oleaceae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Pr>
                <w:rFonts w:ascii="Arial" w:hAnsi="Arial" w:cs="Arial"/>
                <w:color w:val="000000"/>
                <w:sz w:val="18"/>
                <w:szCs w:val="18"/>
              </w:rPr>
              <w:t>j</w:t>
            </w:r>
            <w:r w:rsidRPr="007C319D">
              <w:rPr>
                <w:rFonts w:ascii="Arial" w:hAnsi="Arial" w:cs="Arial"/>
                <w:color w:val="000000"/>
                <w:sz w:val="18"/>
                <w:szCs w:val="18"/>
              </w:rPr>
              <w:t>asmine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JunBuf</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Juncus bufonius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Juncaceae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common toad rush</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JunEff</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Juncus effusus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Juncaceae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Japanese mat rush</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4</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JunEns</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Juncus ensifolius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Juncaceae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swordleaf rush</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JunPla</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Juncus planifolius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Juncaceae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broadleaf rush</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JunTen</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Juncus tenuis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Juncaceae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slender rush, path rush</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48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JusBet</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Justicia betonica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Acanthaceae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white shrimp plant, squirrels tail</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lastRenderedPageBreak/>
              <w:t>KalPin</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Kalanchoe pinnata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Crassulaceae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air plant</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4</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LanCam</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Lantana camara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Verbenaceae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Pr>
                <w:rFonts w:ascii="Arial" w:hAnsi="Arial" w:cs="Arial"/>
                <w:color w:val="000000"/>
                <w:sz w:val="18"/>
                <w:szCs w:val="18"/>
              </w:rPr>
              <w:t>l</w:t>
            </w:r>
            <w:r w:rsidRPr="007C319D">
              <w:rPr>
                <w:rFonts w:ascii="Arial" w:hAnsi="Arial" w:cs="Arial"/>
                <w:color w:val="000000"/>
                <w:sz w:val="18"/>
                <w:szCs w:val="18"/>
              </w:rPr>
              <w:t>antana</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D728CF" w:rsidP="007C319D">
            <w:pPr>
              <w:jc w:val="center"/>
              <w:rPr>
                <w:rFonts w:ascii="Arial" w:hAnsi="Arial" w:cs="Arial"/>
                <w:color w:val="000000"/>
                <w:sz w:val="18"/>
                <w:szCs w:val="18"/>
              </w:rPr>
            </w:pPr>
            <w:r>
              <w:rPr>
                <w:noProof/>
              </w:rPr>
              <mc:AlternateContent>
                <mc:Choice Requires="wps">
                  <w:drawing>
                    <wp:anchor distT="0" distB="0" distL="114300" distR="114300" simplePos="0" relativeHeight="27" behindDoc="0" locked="0" layoutInCell="1" allowOverlap="1">
                      <wp:simplePos x="0" y="0"/>
                      <wp:positionH relativeFrom="column">
                        <wp:posOffset>457200</wp:posOffset>
                      </wp:positionH>
                      <wp:positionV relativeFrom="paragraph">
                        <wp:posOffset>-684530</wp:posOffset>
                      </wp:positionV>
                      <wp:extent cx="875665" cy="237490"/>
                      <wp:effectExtent l="0" t="0" r="0" b="0"/>
                      <wp:wrapNone/>
                      <wp:docPr id="318"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56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291537" w:rsidRDefault="002D3B59" w:rsidP="00291537">
                                  <w:pPr>
                                    <w:rPr>
                                      <w:rFonts w:ascii="Arial" w:hAnsi="Arial" w:cs="Arial"/>
                                      <w:sz w:val="20"/>
                                      <w:szCs w:val="20"/>
                                    </w:rPr>
                                  </w:pPr>
                                  <w:r>
                                    <w:rPr>
                                      <w:rFonts w:ascii="Arial" w:hAnsi="Arial" w:cs="Arial"/>
                                      <w:sz w:val="20"/>
                                      <w:szCs w:val="20"/>
                                    </w:rPr>
                                    <w:t>(Continued)</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1" o:spid="_x0000_s1034" type="#_x0000_t202" style="position:absolute;left:0;text-align:left;margin-left:36pt;margin-top:-53.9pt;width:68.95pt;height:18.7pt;z-index: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" filled="f" stroked="f">
                      <v:textbox style="mso-fit-shape-to-text:t">
                        <w:txbxContent>
                          <w:p w:rsidR="002D3B59" w:rsidRPr="00291537" w:rsidRDefault="002D3B59" w:rsidP="00291537">
                            <w:pPr>
                              <w:rPr>
                                <w:rFonts w:ascii="Arial" w:hAnsi="Arial" w:cs="Arial"/>
                                <w:sz w:val="20"/>
                                <w:szCs w:val="20"/>
                              </w:rPr>
                            </w:pPr>
                            <w:r>
                              <w:rPr>
                                <w:rFonts w:ascii="Arial" w:hAnsi="Arial" w:cs="Arial"/>
                                <w:sz w:val="20"/>
                                <w:szCs w:val="20"/>
                              </w:rPr>
                              <w:t>(Continued)</w:t>
                            </w:r>
                          </w:p>
                        </w:txbxContent>
                      </v:textbox>
                    </v:shape>
                  </w:pict>
                </mc:Fallback>
              </mc:AlternateContent>
            </w:r>
            <w:r w:rsidR="0049042A"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4</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LatOdo</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Lathyrus odoratus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Fabaceae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sweet pea</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LigLuc</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Ligustrum lucidum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Oleaceae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glossy privit</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LigOva</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Ligustrum ovalifolium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Oleaceae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California privet</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LigSin</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Ligustrum sinense</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Oleaceae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Chinese privit</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LigVul</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Ligustrum vulgare</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Oleaceae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privet</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LonJap</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Lonicera japonica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Caprifoliaceae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Japanese honeysuckle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LopEru</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Lophospermum erubescens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Plantaginaceae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roving sailor</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LucGra</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Luculia gratissima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Rubiaceae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Pr>
                <w:rFonts w:ascii="Arial" w:hAnsi="Arial" w:cs="Arial"/>
                <w:color w:val="000000"/>
                <w:sz w:val="18"/>
                <w:szCs w:val="18"/>
              </w:rPr>
              <w:t>l</w:t>
            </w:r>
            <w:r w:rsidRPr="007C319D">
              <w:rPr>
                <w:rFonts w:ascii="Arial" w:hAnsi="Arial" w:cs="Arial"/>
                <w:color w:val="000000"/>
                <w:sz w:val="18"/>
                <w:szCs w:val="18"/>
              </w:rPr>
              <w:t>uculia</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LupHyb</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Lupinus hybridus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Fabaceae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lupine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MacMap</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Macaranga mappa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Euphorbiaceae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bingabing</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MacTan</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Macaranga tanarius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Euphorbiaceae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bingabing</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ManGla</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Manihot glaziovii</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Euphorbiaceae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ceara rubber tree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D728CF" w:rsidP="007C319D">
            <w:pPr>
              <w:jc w:val="center"/>
              <w:rPr>
                <w:rFonts w:ascii="Arial" w:hAnsi="Arial" w:cs="Arial"/>
                <w:color w:val="000000"/>
                <w:sz w:val="18"/>
                <w:szCs w:val="18"/>
              </w:rPr>
            </w:pPr>
            <w:r>
              <w:rPr>
                <w:noProof/>
              </w:rPr>
              <mc:AlternateContent>
                <mc:Choice Requires="wps">
                  <w:drawing>
                    <wp:anchor distT="0" distB="0" distL="114300" distR="114300" simplePos="0" relativeHeight="16" behindDoc="0" locked="0" layoutInCell="1" allowOverlap="1">
                      <wp:simplePos x="0" y="0"/>
                      <wp:positionH relativeFrom="column">
                        <wp:posOffset>530860</wp:posOffset>
                      </wp:positionH>
                      <wp:positionV relativeFrom="paragraph">
                        <wp:posOffset>94615</wp:posOffset>
                      </wp:positionV>
                      <wp:extent cx="494665" cy="849630"/>
                      <wp:effectExtent l="0" t="0" r="635" b="7620"/>
                      <wp:wrapNone/>
                      <wp:docPr id="317"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4665" cy="849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 o:spid="_x0000_s1026" style="position:absolute;margin-left:41.8pt;margin-top:7.45pt;width:38.95pt;height:66.9pt;z-index: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" stroked="f"/>
                  </w:pict>
                </mc:Fallback>
              </mc:AlternateContent>
            </w:r>
            <w:r w:rsidR="0049042A"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MarVul</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Marrubium vulgare</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Lamiaceae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common horehound</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48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MedMag</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Medinilla magnifica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Melastomataceae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magnificent Medinilla, kapa-kapa</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MelQui</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Melaleuca quinquenervia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Myrtaceae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paperbark tree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48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MelCan</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Melastoma candidum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Melastomataceae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Malabar melastome, Indian rhododendron</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MelAze</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Melia azedarach</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Meliaceae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pride of India, Chinaberry</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MelMin</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Melinis minutiflora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molasses 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5</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MelRep</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Melinis repens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natal redtop</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MelUmb</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Melochia umbellata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Sterculiaceae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Pr>
                <w:rFonts w:ascii="Arial" w:hAnsi="Arial" w:cs="Arial"/>
                <w:color w:val="000000"/>
                <w:sz w:val="18"/>
                <w:szCs w:val="18"/>
              </w:rPr>
              <w:t>m</w:t>
            </w:r>
            <w:r w:rsidRPr="007C319D">
              <w:rPr>
                <w:rFonts w:ascii="Arial" w:hAnsi="Arial" w:cs="Arial"/>
                <w:color w:val="000000"/>
                <w:sz w:val="18"/>
                <w:szCs w:val="18"/>
              </w:rPr>
              <w:t>elochia</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MerTub</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Merremia tuberosa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Convolvulaceae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wood rose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MicCal</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Miconia calvescens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Melastomataceae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velvet tree, Miconia</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48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MikMic</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Mikania micrantha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Asteraceae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mile-a-minute weed, climbing hempweed</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MimDip</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Mimosa diplotricha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Fabaceae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giant sensitive plant</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MonHib</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Montanoa hibiscifolia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Asteraceae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tree daisy</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MorFay</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Morella faya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Myricaceae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firetree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MueAxi</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Muehlenbeckia axillaris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Polygonaceae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wire vine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MyrCau</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Myrciaria cauliflora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Myrtaceae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Pr>
                <w:rFonts w:ascii="Arial" w:hAnsi="Arial" w:cs="Arial"/>
                <w:color w:val="000000"/>
                <w:sz w:val="18"/>
                <w:szCs w:val="18"/>
              </w:rPr>
              <w:t>j</w:t>
            </w:r>
            <w:r w:rsidRPr="007C319D">
              <w:rPr>
                <w:rFonts w:ascii="Arial" w:hAnsi="Arial" w:cs="Arial"/>
                <w:color w:val="000000"/>
                <w:sz w:val="18"/>
                <w:szCs w:val="18"/>
              </w:rPr>
              <w:t>aboticaba</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48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lastRenderedPageBreak/>
              <w:t>NeoWig</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Neonotonia wightii</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Fabaceae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tinaroo, glycine, perennial soybean</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D728CF" w:rsidP="007C319D">
            <w:pPr>
              <w:jc w:val="center"/>
              <w:rPr>
                <w:rFonts w:ascii="Arial" w:hAnsi="Arial" w:cs="Arial"/>
                <w:color w:val="000000"/>
                <w:sz w:val="18"/>
                <w:szCs w:val="18"/>
              </w:rPr>
            </w:pPr>
            <w:r>
              <w:rPr>
                <w:noProof/>
              </w:rPr>
              <mc:AlternateContent>
                <mc:Choice Requires="wps">
                  <w:drawing>
                    <wp:anchor distT="0" distB="0" distL="114300" distR="114300" simplePos="0" relativeHeight="28" behindDoc="0" locked="0" layoutInCell="1" allowOverlap="1">
                      <wp:simplePos x="0" y="0"/>
                      <wp:positionH relativeFrom="column">
                        <wp:posOffset>471805</wp:posOffset>
                      </wp:positionH>
                      <wp:positionV relativeFrom="paragraph">
                        <wp:posOffset>-684530</wp:posOffset>
                      </wp:positionV>
                      <wp:extent cx="875665" cy="237490"/>
                      <wp:effectExtent l="0" t="0" r="0" b="0"/>
                      <wp:wrapNone/>
                      <wp:docPr id="31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56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291537" w:rsidRDefault="002D3B59" w:rsidP="00291537">
                                  <w:pPr>
                                    <w:rPr>
                                      <w:rFonts w:ascii="Arial" w:hAnsi="Arial" w:cs="Arial"/>
                                      <w:sz w:val="20"/>
                                      <w:szCs w:val="20"/>
                                    </w:rPr>
                                  </w:pPr>
                                  <w:r>
                                    <w:rPr>
                                      <w:rFonts w:ascii="Arial" w:hAnsi="Arial" w:cs="Arial"/>
                                      <w:sz w:val="20"/>
                                      <w:szCs w:val="20"/>
                                    </w:rPr>
                                    <w:t>(Continued)</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3" o:spid="_x0000_s1035" type="#_x0000_t202" style="position:absolute;left:0;text-align:left;margin-left:37.15pt;margin-top:-53.9pt;width:68.95pt;height:18.7pt;z-index: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" filled="f" stroked="f">
                      <v:textbox style="mso-fit-shape-to-text:t">
                        <w:txbxContent>
                          <w:p w:rsidR="002D3B59" w:rsidRPr="00291537" w:rsidRDefault="002D3B59" w:rsidP="00291537">
                            <w:pPr>
                              <w:rPr>
                                <w:rFonts w:ascii="Arial" w:hAnsi="Arial" w:cs="Arial"/>
                                <w:sz w:val="20"/>
                                <w:szCs w:val="20"/>
                              </w:rPr>
                            </w:pPr>
                            <w:r>
                              <w:rPr>
                                <w:rFonts w:ascii="Arial" w:hAnsi="Arial" w:cs="Arial"/>
                                <w:sz w:val="20"/>
                                <w:szCs w:val="20"/>
                              </w:rPr>
                              <w:t>(Continued)</w:t>
                            </w:r>
                          </w:p>
                        </w:txbxContent>
                      </v:textbox>
                    </v:shape>
                  </w:pict>
                </mc:Fallback>
              </mc:AlternateContent>
            </w:r>
            <w:r w:rsidR="0049042A"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NepFal</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Nephrolepis falcata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Nephrolepidaceae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fishtail fern</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NepMul</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Nephrolepis multiflora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Nephrolepidaceae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swordfern</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NorEma</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Noronhia emarginata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Oleaceae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Madagascar olive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OchTho</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Ochna thomasiana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Ochnaceae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mickey-mouse plant</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OleEur</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Olea europaea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Oleaceae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Russian olive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OpeVen</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Operculina ventricosa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Convolvulaceae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paper rose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OplHir</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Oplismenus hirtellus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basket 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4</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OpuFic</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Opuntia ficus-indica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Cactaceae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prickly pear, panini</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PaeFoe</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Paederia foetida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Rubiaceae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maile pilau</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PanMax</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Panicum maximum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Guinea 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PanRep</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Panicum repens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panic 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PasCon</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Paspalum conjugatum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Hilo 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 </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5</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PasDil</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Paspalum dilatatum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dallisgrass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4</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PasPan</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Paspalum paniculatum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angel grass, galmarra 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PasScr</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Paspalum scrobiculatum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ricegrass, mau'u-laiki</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 </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PasUrv</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Paspalum urvillei</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vasey 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4</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PasEdu</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Passiflora edulis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Passifloraceae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passion fruit</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PasLau</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Passiflora laurifolia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Passifloraceae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yellow granadilla, bell apple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PasLig</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Passiflora ligularis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Passifloraceae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sweet grandilla</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48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PasSub</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Passiflora suberosa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Passifloraceae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corky passionflower, indigo berry</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PasTar</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Passiflora tarminiana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Passifloraceae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banana poka</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PenCla</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Pennisetum clandestinum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kikuyu 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4</w:t>
            </w:r>
          </w:p>
        </w:tc>
      </w:tr>
      <w:tr w:rsidR="0049042A" w:rsidRPr="007C319D">
        <w:trPr>
          <w:trHeight w:val="48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PenPol</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Pennisetum polystachion</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feather pennisetum, mission 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PenPur</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Pennisetum purpureum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napier grass,elephant 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PenSet</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Pennisetum setaceum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fountain 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PerAme</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Persea americana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Lauraceae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avocado</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3</w:t>
            </w:r>
          </w:p>
        </w:tc>
      </w:tr>
      <w:tr w:rsidR="0049042A" w:rsidRPr="007C319D">
        <w:trPr>
          <w:trHeight w:val="48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PerCap</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Persicaria capitata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Polygonaceae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pinkhead knotweed, pinkhead smartweed</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PhiSpp</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Philodendron spp.</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Pr>
                <w:rFonts w:ascii="Arial" w:hAnsi="Arial" w:cs="Arial"/>
                <w:color w:val="000000"/>
                <w:sz w:val="18"/>
                <w:szCs w:val="18"/>
              </w:rPr>
              <w:t>p</w:t>
            </w:r>
            <w:r w:rsidRPr="007C319D">
              <w:rPr>
                <w:rFonts w:ascii="Arial" w:hAnsi="Arial" w:cs="Arial"/>
                <w:color w:val="000000"/>
                <w:sz w:val="18"/>
                <w:szCs w:val="18"/>
              </w:rPr>
              <w:t>hilodendron</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lastRenderedPageBreak/>
              <w:t>PhoTen</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Phormium tenax</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Agavaceae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New Zealand flax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D728CF" w:rsidP="007C319D">
            <w:pPr>
              <w:jc w:val="center"/>
              <w:rPr>
                <w:rFonts w:ascii="Arial" w:hAnsi="Arial" w:cs="Arial"/>
                <w:color w:val="000000"/>
                <w:sz w:val="18"/>
                <w:szCs w:val="18"/>
              </w:rPr>
            </w:pPr>
            <w:r>
              <w:rPr>
                <w:noProof/>
              </w:rPr>
              <mc:AlternateContent>
                <mc:Choice Requires="wps">
                  <w:drawing>
                    <wp:anchor distT="0" distB="0" distL="114300" distR="114300" simplePos="0" relativeHeight="29" behindDoc="0" locked="0" layoutInCell="1" allowOverlap="1">
                      <wp:simplePos x="0" y="0"/>
                      <wp:positionH relativeFrom="column">
                        <wp:posOffset>485775</wp:posOffset>
                      </wp:positionH>
                      <wp:positionV relativeFrom="paragraph">
                        <wp:posOffset>-671830</wp:posOffset>
                      </wp:positionV>
                      <wp:extent cx="875665" cy="237490"/>
                      <wp:effectExtent l="0" t="0" r="0" b="0"/>
                      <wp:wrapNone/>
                      <wp:docPr id="31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56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291537" w:rsidRDefault="002D3B59" w:rsidP="00291537">
                                  <w:pPr>
                                    <w:rPr>
                                      <w:rFonts w:ascii="Arial" w:hAnsi="Arial" w:cs="Arial"/>
                                      <w:sz w:val="20"/>
                                      <w:szCs w:val="20"/>
                                    </w:rPr>
                                  </w:pPr>
                                  <w:r>
                                    <w:rPr>
                                      <w:rFonts w:ascii="Arial" w:hAnsi="Arial" w:cs="Arial"/>
                                      <w:sz w:val="20"/>
                                      <w:szCs w:val="20"/>
                                    </w:rPr>
                                    <w:t>(Continued)</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5" o:spid="_x0000_s1036" type="#_x0000_t202" style="position:absolute;left:0;text-align:left;margin-left:38.25pt;margin-top:-52.9pt;width:68.95pt;height:18.7pt;z-index: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" filled="f" stroked="f">
                      <v:textbox style="mso-fit-shape-to-text:t">
                        <w:txbxContent>
                          <w:p w:rsidR="002D3B59" w:rsidRPr="00291537" w:rsidRDefault="002D3B59" w:rsidP="00291537">
                            <w:pPr>
                              <w:rPr>
                                <w:rFonts w:ascii="Arial" w:hAnsi="Arial" w:cs="Arial"/>
                                <w:sz w:val="20"/>
                                <w:szCs w:val="20"/>
                              </w:rPr>
                            </w:pPr>
                            <w:r>
                              <w:rPr>
                                <w:rFonts w:ascii="Arial" w:hAnsi="Arial" w:cs="Arial"/>
                                <w:sz w:val="20"/>
                                <w:szCs w:val="20"/>
                              </w:rPr>
                              <w:t>(Continued)</w:t>
                            </w:r>
                          </w:p>
                        </w:txbxContent>
                      </v:textbox>
                    </v:shape>
                  </w:pict>
                </mc:Fallback>
              </mc:AlternateConten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PhyNig</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Phyllostachys nigra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black bamboo</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PinPat</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Pinus patula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Pinaceae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Mexican weeping pine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PinPin</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Pinus pinaster</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Pinaceae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maritime pine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PinRad</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Pinus radiata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Pinaceae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Monterey pine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PinSpp</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Pinus spp.</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Pinaceae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pine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3</w:t>
            </w:r>
          </w:p>
        </w:tc>
      </w:tr>
      <w:tr w:rsidR="0049042A" w:rsidRPr="007C319D">
        <w:trPr>
          <w:trHeight w:val="48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PitUnd</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Pittosporum undulatum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Pittosporaceae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Pr>
                <w:rFonts w:ascii="Arial" w:hAnsi="Arial" w:cs="Arial"/>
                <w:color w:val="000000"/>
                <w:sz w:val="18"/>
                <w:szCs w:val="18"/>
              </w:rPr>
              <w:t>v</w:t>
            </w:r>
            <w:r w:rsidRPr="007C319D">
              <w:rPr>
                <w:rFonts w:ascii="Arial" w:hAnsi="Arial" w:cs="Arial"/>
                <w:color w:val="000000"/>
                <w:sz w:val="18"/>
                <w:szCs w:val="18"/>
              </w:rPr>
              <w:t>ictorian box, orange pittosporum</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PitVir</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Pittosporum viridiflorum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Pittosporaceae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cape pittosporum</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PitAus</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Pityrogramma austroamericana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Pteridaceae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golden fern</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PluCar</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Pluchea carolinensis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Asteraceae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sour bush</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4</w:t>
            </w:r>
          </w:p>
        </w:tc>
      </w:tr>
      <w:tr w:rsidR="0049042A" w:rsidRPr="007C319D">
        <w:trPr>
          <w:trHeight w:val="48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PluInd</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Pluchea indica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Asteraceae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Indian camphorweed, Indian fleabane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PluAur</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Plumbago auriculata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Plumbaginaceae</w:t>
            </w:r>
          </w:p>
        </w:tc>
        <w:tc>
          <w:tcPr>
            <w:tcW w:w="2588" w:type="dxa"/>
            <w:tcBorders>
              <w:top w:val="nil"/>
              <w:left w:val="nil"/>
              <w:bottom w:val="nil"/>
              <w:right w:val="nil"/>
            </w:tcBorders>
          </w:tcPr>
          <w:p w:rsidR="0049042A" w:rsidRPr="007C319D" w:rsidRDefault="0049042A" w:rsidP="00565DB9">
            <w:pPr>
              <w:ind w:left="140" w:hanging="140"/>
              <w:rPr>
                <w:rFonts w:ascii="Arial" w:hAnsi="Arial" w:cs="Arial"/>
                <w:color w:val="000000"/>
                <w:sz w:val="18"/>
                <w:szCs w:val="18"/>
              </w:rPr>
            </w:pPr>
            <w:r>
              <w:rPr>
                <w:rFonts w:ascii="Arial" w:hAnsi="Arial" w:cs="Arial"/>
                <w:color w:val="000000"/>
                <w:sz w:val="18"/>
                <w:szCs w:val="18"/>
              </w:rPr>
              <w:t>u</w:t>
            </w:r>
            <w:r w:rsidRPr="007C319D">
              <w:rPr>
                <w:rFonts w:ascii="Arial" w:hAnsi="Arial" w:cs="Arial"/>
                <w:color w:val="000000"/>
                <w:sz w:val="18"/>
                <w:szCs w:val="18"/>
              </w:rPr>
              <w:t xml:space="preserve">a huka, </w:t>
            </w:r>
            <w:r>
              <w:rPr>
                <w:rFonts w:ascii="Arial" w:hAnsi="Arial" w:cs="Arial"/>
                <w:color w:val="000000"/>
                <w:sz w:val="18"/>
                <w:szCs w:val="18"/>
              </w:rPr>
              <w:t>p</w:t>
            </w:r>
            <w:r w:rsidRPr="007C319D">
              <w:rPr>
                <w:rFonts w:ascii="Arial" w:hAnsi="Arial" w:cs="Arial"/>
                <w:color w:val="000000"/>
                <w:sz w:val="18"/>
                <w:szCs w:val="18"/>
              </w:rPr>
              <w:t>lumbago</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D728CF" w:rsidP="007C319D">
            <w:pPr>
              <w:jc w:val="center"/>
              <w:rPr>
                <w:rFonts w:ascii="Arial" w:hAnsi="Arial" w:cs="Arial"/>
                <w:color w:val="000000"/>
                <w:sz w:val="18"/>
                <w:szCs w:val="18"/>
              </w:rPr>
            </w:pPr>
            <w:r>
              <w:rPr>
                <w:noProof/>
              </w:rPr>
              <mc:AlternateContent>
                <mc:Choice Requires="wps">
                  <w:drawing>
                    <wp:anchor distT="0" distB="0" distL="114300" distR="114300" simplePos="0" relativeHeight="18" behindDoc="0" locked="0" layoutInCell="1" allowOverlap="1">
                      <wp:simplePos x="0" y="0"/>
                      <wp:positionH relativeFrom="column">
                        <wp:posOffset>523240</wp:posOffset>
                      </wp:positionH>
                      <wp:positionV relativeFrom="paragraph">
                        <wp:posOffset>-1270</wp:posOffset>
                      </wp:positionV>
                      <wp:extent cx="494665" cy="849630"/>
                      <wp:effectExtent l="0" t="0" r="635" b="7620"/>
                      <wp:wrapNone/>
                      <wp:docPr id="314"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4665" cy="849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6" o:spid="_x0000_s1026" style="position:absolute;margin-left:41.2pt;margin-top:-.1pt;width:38.95pt;height:66.9pt;z-index: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" stroked="f"/>
                  </w:pict>
                </mc:Fallback>
              </mc:AlternateContent>
            </w:r>
            <w:r w:rsidR="0049042A"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PruCer</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Prunus cerasifera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Rosaceae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methley plum</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PruPer</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Prunus persica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Rosaceae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peach</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PsiCat</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Psidium cattleianum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Myrtaceae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strawberry guava, waiawi</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4</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PsiGua</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Psidium guajava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Myrtaceae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common guava</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5</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PteGlo</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Pterolepis glomerata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Melastomataceae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false meadowbeauty</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PueMon</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Pueraria montana var. lobata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Fabaceae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kudzu</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PyrAng</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Pyracantha angustifolia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Rosaceae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firethorn</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48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PyrCre</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Pyracantha crenatoserrata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Rosaceae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Chinese firethorn, Graber's firethorn</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PyrKoi</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Pyracantha koidzumii</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Rosaceae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Formosa firethorn</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PyrMal</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Pyrus malus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Rosaceae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apple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RhoTom</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Rhodomyrtus tomentosa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Myrtaceae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downy rose myrtle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RhyCad</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Rhynchospora caduca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Cyperaceae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angelstem breaksedge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RicCom</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Ricinus communis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Euphorbiaceae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castor bean</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4</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RubArg</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Rubus argutus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Rosaceae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Florida prickly blackberry</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4</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RubEll</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Rubus ellipticus var. obcordatus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Rosaceae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yellow Himalayan raspberry</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RubGla</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Rubus glaucus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Rosaceae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Andean raspberry</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RubNiv</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Rubus niveus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Rosaceae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hill raspberry, Mysore raspberry</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 </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RubRos</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Rubus rosifolius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Rosaceae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thimbleberry</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lastRenderedPageBreak/>
              <w:t>SacInd</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Sacciolepis indica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Glenwood 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D728CF" w:rsidP="007C319D">
            <w:pPr>
              <w:jc w:val="center"/>
              <w:rPr>
                <w:rFonts w:ascii="Arial" w:hAnsi="Arial" w:cs="Arial"/>
                <w:color w:val="000000"/>
                <w:sz w:val="18"/>
                <w:szCs w:val="18"/>
              </w:rPr>
            </w:pPr>
            <w:r>
              <w:rPr>
                <w:noProof/>
              </w:rPr>
              <mc:AlternateContent>
                <mc:Choice Requires="wps">
                  <w:drawing>
                    <wp:anchor distT="0" distB="0" distL="114300" distR="114300" simplePos="0" relativeHeight="30" behindDoc="0" locked="0" layoutInCell="1" allowOverlap="1">
                      <wp:simplePos x="0" y="0"/>
                      <wp:positionH relativeFrom="column">
                        <wp:posOffset>484505</wp:posOffset>
                      </wp:positionH>
                      <wp:positionV relativeFrom="paragraph">
                        <wp:posOffset>-684530</wp:posOffset>
                      </wp:positionV>
                      <wp:extent cx="875665" cy="237490"/>
                      <wp:effectExtent l="0" t="0" r="0" b="0"/>
                      <wp:wrapNone/>
                      <wp:docPr id="31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56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291537" w:rsidRDefault="002D3B59" w:rsidP="00291537">
                                  <w:pPr>
                                    <w:rPr>
                                      <w:rFonts w:ascii="Arial" w:hAnsi="Arial" w:cs="Arial"/>
                                      <w:sz w:val="20"/>
                                      <w:szCs w:val="20"/>
                                    </w:rPr>
                                  </w:pPr>
                                  <w:r>
                                    <w:rPr>
                                      <w:rFonts w:ascii="Arial" w:hAnsi="Arial" w:cs="Arial"/>
                                      <w:sz w:val="20"/>
                                      <w:szCs w:val="20"/>
                                    </w:rPr>
                                    <w:t>(Continued)</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7" o:spid="_x0000_s1037" type="#_x0000_t202" style="position:absolute;left:0;text-align:left;margin-left:38.15pt;margin-top:-53.9pt;width:68.95pt;height:18.7pt;z-index: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AMquwIAAMM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" filled="f" stroked="f">
                      <v:textbox style="mso-fit-shape-to-text:t">
                        <w:txbxContent>
                          <w:p w:rsidR="002D3B59" w:rsidRPr="00291537" w:rsidRDefault="002D3B59" w:rsidP="00291537">
                            <w:pPr>
                              <w:rPr>
                                <w:rFonts w:ascii="Arial" w:hAnsi="Arial" w:cs="Arial"/>
                                <w:sz w:val="20"/>
                                <w:szCs w:val="20"/>
                              </w:rPr>
                            </w:pPr>
                            <w:r>
                              <w:rPr>
                                <w:rFonts w:ascii="Arial" w:hAnsi="Arial" w:cs="Arial"/>
                                <w:sz w:val="20"/>
                                <w:szCs w:val="20"/>
                              </w:rPr>
                              <w:t>(Continued)</w:t>
                            </w:r>
                          </w:p>
                        </w:txbxContent>
                      </v:textbox>
                    </v:shape>
                  </w:pict>
                </mc:Fallback>
              </mc:AlternateContent>
            </w:r>
            <w:r w:rsidR="0049042A"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SalTra</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Salsola tragus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Chenopodiaceae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Russian thistle, tumbleweed</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SamMex</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Sambucus mexicana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Caprifoliaceae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Mexican elderberry</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SchAct</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Schefflera actinophylla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Araliaceae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octopus tree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SchArb</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Schefflera arboricola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Araliaceae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dwarf octopus tree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cantSplit/>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SchMol</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Schinus molle</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Anacardiaceae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pepper tree, California pepper</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48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SchTer</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Schinus terebinthifolius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Anacardiaceae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Christmasberry, Brazilian peppertree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5</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SchCon</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Schizachyrium condensatum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beardgrass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SecEdu</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Sechium edule</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Cucurbitaceae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pipinola, chayote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SenMad</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Senecio madagascariensis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Asteraceae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fireweed</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48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SenOcc</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Senna occidentalis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Fabaceae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coffee senna, 'auko'i, miki palalo</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SenPen</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Senna pendula var. advena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Fabaceae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golder shower ,valamuerto,</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48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SenSep</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Senna septemtrionalis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Fabaceae</w:t>
            </w:r>
          </w:p>
        </w:tc>
        <w:tc>
          <w:tcPr>
            <w:tcW w:w="2588" w:type="dxa"/>
            <w:tcBorders>
              <w:top w:val="nil"/>
              <w:left w:val="nil"/>
              <w:bottom w:val="nil"/>
              <w:right w:val="nil"/>
            </w:tcBorders>
          </w:tcPr>
          <w:p w:rsidR="0049042A" w:rsidRPr="007C319D" w:rsidRDefault="0049042A" w:rsidP="00565DB9">
            <w:pPr>
              <w:ind w:left="140" w:hanging="140"/>
              <w:rPr>
                <w:rFonts w:ascii="Arial" w:hAnsi="Arial" w:cs="Arial"/>
                <w:color w:val="000000"/>
                <w:sz w:val="18"/>
                <w:szCs w:val="18"/>
              </w:rPr>
            </w:pPr>
            <w:r w:rsidRPr="007C319D">
              <w:rPr>
                <w:rFonts w:ascii="Arial" w:hAnsi="Arial" w:cs="Arial"/>
                <w:color w:val="000000"/>
                <w:sz w:val="18"/>
                <w:szCs w:val="18"/>
              </w:rPr>
              <w:t xml:space="preserve">arsenic bush, buttercup bush, </w:t>
            </w:r>
            <w:r>
              <w:rPr>
                <w:rFonts w:ascii="Arial" w:hAnsi="Arial" w:cs="Arial"/>
                <w:color w:val="000000"/>
                <w:sz w:val="18"/>
                <w:szCs w:val="18"/>
              </w:rPr>
              <w:t>d</w:t>
            </w:r>
            <w:r w:rsidRPr="007C319D">
              <w:rPr>
                <w:rFonts w:ascii="Arial" w:hAnsi="Arial" w:cs="Arial"/>
                <w:color w:val="000000"/>
                <w:sz w:val="18"/>
                <w:szCs w:val="18"/>
              </w:rPr>
              <w:t>ooleyweed</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SenSur</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Senna surattensis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Fabaceae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kolomona</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SetPal</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Setaria palmifolia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palm 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SolLin</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Solanum linnaeanum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Solanaceae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apple of Sodom</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SolPse</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Solanum pseudocapsicum</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Solanaceae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Jerusalem cherry</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SolSes</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Soliva sessilis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Asteraceae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Pr>
                <w:rFonts w:ascii="Arial" w:hAnsi="Arial" w:cs="Arial"/>
                <w:color w:val="000000"/>
                <w:sz w:val="18"/>
                <w:szCs w:val="18"/>
              </w:rPr>
              <w:t>s</w:t>
            </w:r>
            <w:r w:rsidRPr="007C319D">
              <w:rPr>
                <w:rFonts w:ascii="Arial" w:hAnsi="Arial" w:cs="Arial"/>
                <w:color w:val="000000"/>
                <w:sz w:val="18"/>
                <w:szCs w:val="18"/>
              </w:rPr>
              <w:t>oliva</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SpaCam</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Spathodea campanulata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Bignoniaceae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African tulip tree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4</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SpeAss</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Spermacoce assurgens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Rubiaceae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buttonweed</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SphCoo</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Sphaeropteris cooperi</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Cyatheaceae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Australian tree fern</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48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SphTri</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Sphagneticola trilobata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Asteraceae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Pr>
                <w:rFonts w:ascii="Arial" w:hAnsi="Arial" w:cs="Arial"/>
                <w:color w:val="000000"/>
                <w:sz w:val="18"/>
                <w:szCs w:val="18"/>
              </w:rPr>
              <w:t>w</w:t>
            </w:r>
            <w:r w:rsidRPr="007C319D">
              <w:rPr>
                <w:rFonts w:ascii="Arial" w:hAnsi="Arial" w:cs="Arial"/>
                <w:color w:val="000000"/>
                <w:sz w:val="18"/>
                <w:szCs w:val="18"/>
              </w:rPr>
              <w:t>edelia, Bay Biscayne creeping-oxeye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SpiCan</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Spiraea cantoniensis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Rosaceae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Pr>
                <w:rFonts w:ascii="Arial" w:hAnsi="Arial" w:cs="Arial"/>
                <w:color w:val="000000"/>
                <w:sz w:val="18"/>
                <w:szCs w:val="18"/>
              </w:rPr>
              <w:t>s</w:t>
            </w:r>
            <w:r w:rsidRPr="007C319D">
              <w:rPr>
                <w:rFonts w:ascii="Arial" w:hAnsi="Arial" w:cs="Arial"/>
                <w:color w:val="000000"/>
                <w:sz w:val="18"/>
                <w:szCs w:val="18"/>
              </w:rPr>
              <w:t>pirea</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SpoAfr</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Sporobolus africanus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African dropseed, rattail 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StiCer</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Stipa cernua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needlegrass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SyzCum</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Syzygium cumini</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Myrtaceae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Java plum</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SyzJam</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Syzygium jambos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Myrtaceae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rose apple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TecSta</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Tecoma stans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Bignoniaceae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trumpet bush, yellow bells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lastRenderedPageBreak/>
              <w:t>TerCat</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Terminalia catappa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Combretaceae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tropical almond, false kamani</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D728CF" w:rsidP="007C319D">
            <w:pPr>
              <w:jc w:val="center"/>
              <w:rPr>
                <w:rFonts w:ascii="Arial" w:hAnsi="Arial" w:cs="Arial"/>
                <w:color w:val="000000"/>
                <w:sz w:val="18"/>
                <w:szCs w:val="18"/>
              </w:rPr>
            </w:pPr>
            <w:r>
              <w:rPr>
                <w:noProof/>
              </w:rPr>
              <mc:AlternateContent>
                <mc:Choice Requires="wps">
                  <w:drawing>
                    <wp:anchor distT="0" distB="0" distL="114300" distR="114300" simplePos="0" relativeHeight="31" behindDoc="0" locked="0" layoutInCell="1" allowOverlap="1">
                      <wp:simplePos x="0" y="0"/>
                      <wp:positionH relativeFrom="column">
                        <wp:posOffset>474345</wp:posOffset>
                      </wp:positionH>
                      <wp:positionV relativeFrom="paragraph">
                        <wp:posOffset>-671830</wp:posOffset>
                      </wp:positionV>
                      <wp:extent cx="875665" cy="237490"/>
                      <wp:effectExtent l="0" t="0" r="0" b="0"/>
                      <wp:wrapNone/>
                      <wp:docPr id="312"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566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291537" w:rsidRDefault="002D3B59" w:rsidP="00291537">
                                  <w:pPr>
                                    <w:rPr>
                                      <w:rFonts w:ascii="Arial" w:hAnsi="Arial" w:cs="Arial"/>
                                      <w:sz w:val="20"/>
                                      <w:szCs w:val="20"/>
                                    </w:rPr>
                                  </w:pPr>
                                  <w:r>
                                    <w:rPr>
                                      <w:rFonts w:ascii="Arial" w:hAnsi="Arial" w:cs="Arial"/>
                                      <w:sz w:val="20"/>
                                      <w:szCs w:val="20"/>
                                    </w:rPr>
                                    <w:t>(Continued)</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9" o:spid="_x0000_s1038" type="#_x0000_t202" style="position:absolute;left:0;text-align:left;margin-left:37.35pt;margin-top:-52.9pt;width:68.95pt;height:18.7pt;z-index: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" filled="f" stroked="f">
                      <v:textbox style="mso-fit-shape-to-text:t">
                        <w:txbxContent>
                          <w:p w:rsidR="002D3B59" w:rsidRPr="00291537" w:rsidRDefault="002D3B59" w:rsidP="00291537">
                            <w:pPr>
                              <w:rPr>
                                <w:rFonts w:ascii="Arial" w:hAnsi="Arial" w:cs="Arial"/>
                                <w:sz w:val="20"/>
                                <w:szCs w:val="20"/>
                              </w:rPr>
                            </w:pPr>
                            <w:r>
                              <w:rPr>
                                <w:rFonts w:ascii="Arial" w:hAnsi="Arial" w:cs="Arial"/>
                                <w:sz w:val="20"/>
                                <w:szCs w:val="20"/>
                              </w:rPr>
                              <w:t>(Continued)</w:t>
                            </w:r>
                          </w:p>
                        </w:txbxContent>
                      </v:textbox>
                    </v:shape>
                  </w:pict>
                </mc:Fallback>
              </mc:AlternateConten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TetBic</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Tetrazygia bicolor</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Melastomataceae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Florida clover ash</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TheVil</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Themeda villosa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Poaceae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Lyon's grass</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ThePer</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Thevetia peruviana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Apocynaceae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yellow oleander</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ThuAla</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Thunbergia alata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Acanthaceae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black-eyed susan vine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TibHer</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Tibouchina herbacea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Melastomataceae</w:t>
            </w:r>
          </w:p>
        </w:tc>
        <w:tc>
          <w:tcPr>
            <w:tcW w:w="2588" w:type="dxa"/>
            <w:tcBorders>
              <w:top w:val="nil"/>
              <w:left w:val="nil"/>
              <w:bottom w:val="nil"/>
              <w:right w:val="nil"/>
            </w:tcBorders>
          </w:tcPr>
          <w:p w:rsidR="0049042A" w:rsidRPr="007C319D" w:rsidRDefault="0049042A" w:rsidP="00565DB9">
            <w:pPr>
              <w:ind w:left="140" w:hanging="140"/>
              <w:rPr>
                <w:rFonts w:ascii="Arial" w:hAnsi="Arial" w:cs="Arial"/>
                <w:color w:val="000000"/>
                <w:sz w:val="18"/>
                <w:szCs w:val="18"/>
              </w:rPr>
            </w:pPr>
            <w:r w:rsidRPr="007C319D">
              <w:rPr>
                <w:rFonts w:ascii="Arial" w:hAnsi="Arial" w:cs="Arial"/>
                <w:color w:val="000000"/>
                <w:sz w:val="18"/>
                <w:szCs w:val="18"/>
              </w:rPr>
              <w:t xml:space="preserve">cane </w:t>
            </w:r>
            <w:r>
              <w:rPr>
                <w:rFonts w:ascii="Arial" w:hAnsi="Arial" w:cs="Arial"/>
                <w:color w:val="000000"/>
                <w:sz w:val="18"/>
                <w:szCs w:val="18"/>
              </w:rPr>
              <w:t>t</w:t>
            </w:r>
            <w:r w:rsidRPr="007C319D">
              <w:rPr>
                <w:rFonts w:ascii="Arial" w:hAnsi="Arial" w:cs="Arial"/>
                <w:color w:val="000000"/>
                <w:sz w:val="18"/>
                <w:szCs w:val="18"/>
              </w:rPr>
              <w:t>ibouchina</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 </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48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TibLon</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Tibouchina longifolia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Melastomataceae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white flower tibouchina, longleaf glorytree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TibUrv</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Tibouchina urvilleana var. urvilleana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Melastomataceae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glory bush, princess flower</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TitDiv</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Tithonia diversifolia</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Asteraceae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tree marigold</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TreOri</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Trema orientalis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Ulmaceae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gunpowder tree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TriArv</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Trifolium arvense var. arvense</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Fabaceae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rabbit-foot clover</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1</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TroMaj</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Tropaeolum majus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Tropaeolaceae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nasturtium</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D728CF" w:rsidP="007C319D">
            <w:pPr>
              <w:jc w:val="center"/>
              <w:rPr>
                <w:rFonts w:ascii="Arial" w:hAnsi="Arial" w:cs="Arial"/>
                <w:color w:val="000000"/>
                <w:sz w:val="18"/>
                <w:szCs w:val="18"/>
              </w:rPr>
            </w:pPr>
            <w:r>
              <w:rPr>
                <w:noProof/>
              </w:rPr>
              <mc:AlternateContent>
                <mc:Choice Requires="wps">
                  <w:drawing>
                    <wp:anchor distT="0" distB="0" distL="114300" distR="114300" simplePos="0" relativeHeight="20" behindDoc="0" locked="0" layoutInCell="1" allowOverlap="1">
                      <wp:simplePos x="0" y="0"/>
                      <wp:positionH relativeFrom="column">
                        <wp:posOffset>546735</wp:posOffset>
                      </wp:positionH>
                      <wp:positionV relativeFrom="paragraph">
                        <wp:posOffset>120650</wp:posOffset>
                      </wp:positionV>
                      <wp:extent cx="494665" cy="849630"/>
                      <wp:effectExtent l="0" t="0" r="635" b="7620"/>
                      <wp:wrapNone/>
                      <wp:docPr id="311"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4665" cy="8496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0" o:spid="_x0000_s1026" style="position:absolute;margin-left:43.05pt;margin-top:9.5pt;width:38.95pt;height:66.9pt;z-index: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" stroked="f"/>
                  </w:pict>
                </mc:Fallback>
              </mc:AlternateContent>
            </w:r>
            <w:r w:rsidR="0049042A"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UleEur</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Ulex europaeus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Fabaceae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gorse</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2</w:t>
            </w:r>
          </w:p>
        </w:tc>
      </w:tr>
      <w:tr w:rsidR="0049042A" w:rsidRPr="007C319D">
        <w:trPr>
          <w:trHeight w:val="240"/>
        </w:trPr>
        <w:tc>
          <w:tcPr>
            <w:tcW w:w="927"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VerTha</w:t>
            </w:r>
          </w:p>
        </w:tc>
        <w:tc>
          <w:tcPr>
            <w:tcW w:w="2776" w:type="dxa"/>
            <w:tcBorders>
              <w:top w:val="nil"/>
              <w:left w:val="nil"/>
              <w:bottom w:val="nil"/>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Verbascum thapsus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Scrophulariaceae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mullein</w:t>
            </w: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6"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7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p>
        </w:tc>
        <w:tc>
          <w:tcPr>
            <w:tcW w:w="817" w:type="dxa"/>
            <w:tcBorders>
              <w:top w:val="nil"/>
              <w:left w:val="nil"/>
              <w:bottom w:val="nil"/>
              <w:right w:val="nil"/>
            </w:tcBorders>
            <w:noWrap/>
          </w:tcPr>
          <w:p w:rsidR="0049042A" w:rsidRPr="007C319D" w:rsidRDefault="0049042A" w:rsidP="007C319D">
            <w:pPr>
              <w:jc w:val="center"/>
              <w:rPr>
                <w:rFonts w:ascii="Arial" w:hAnsi="Arial" w:cs="Arial"/>
                <w:color w:val="000000"/>
                <w:sz w:val="18"/>
                <w:szCs w:val="18"/>
              </w:rPr>
            </w:pPr>
            <w:r>
              <w:rPr>
                <w:rFonts w:ascii="Arial" w:hAnsi="Arial" w:cs="Arial"/>
                <w:color w:val="000000"/>
                <w:sz w:val="18"/>
                <w:szCs w:val="18"/>
              </w:rPr>
              <w:t>2</w:t>
            </w:r>
          </w:p>
        </w:tc>
      </w:tr>
      <w:tr w:rsidR="0049042A" w:rsidRPr="007C319D">
        <w:trPr>
          <w:trHeight w:val="255"/>
        </w:trPr>
        <w:tc>
          <w:tcPr>
            <w:tcW w:w="927" w:type="dxa"/>
            <w:tcBorders>
              <w:top w:val="nil"/>
              <w:left w:val="nil"/>
              <w:bottom w:val="double" w:sz="6" w:space="0" w:color="auto"/>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VerEnc</w:t>
            </w:r>
          </w:p>
        </w:tc>
        <w:tc>
          <w:tcPr>
            <w:tcW w:w="2776" w:type="dxa"/>
            <w:tcBorders>
              <w:top w:val="nil"/>
              <w:left w:val="nil"/>
              <w:bottom w:val="double" w:sz="6" w:space="0" w:color="auto"/>
              <w:right w:val="nil"/>
            </w:tcBorders>
            <w:noWrap/>
          </w:tcPr>
          <w:p w:rsidR="0049042A" w:rsidRPr="007C319D" w:rsidRDefault="0049042A" w:rsidP="007C319D">
            <w:pPr>
              <w:ind w:left="148" w:hanging="148"/>
              <w:rPr>
                <w:rFonts w:ascii="Arial" w:hAnsi="Arial" w:cs="Arial"/>
                <w:color w:val="000000"/>
                <w:sz w:val="18"/>
                <w:szCs w:val="18"/>
              </w:rPr>
            </w:pPr>
            <w:r w:rsidRPr="007C319D">
              <w:rPr>
                <w:rFonts w:ascii="Arial" w:hAnsi="Arial" w:cs="Arial"/>
                <w:color w:val="000000"/>
                <w:sz w:val="18"/>
                <w:szCs w:val="18"/>
              </w:rPr>
              <w:t>Verbesina encelioides</w:t>
            </w:r>
          </w:p>
        </w:tc>
        <w:tc>
          <w:tcPr>
            <w:tcW w:w="1822" w:type="dxa"/>
            <w:tcBorders>
              <w:top w:val="nil"/>
              <w:left w:val="nil"/>
              <w:bottom w:val="nil"/>
              <w:right w:val="nil"/>
            </w:tcBorders>
            <w:noWrap/>
          </w:tcPr>
          <w:p w:rsidR="0049042A" w:rsidRPr="007C319D" w:rsidRDefault="0049042A" w:rsidP="007C319D">
            <w:pPr>
              <w:rPr>
                <w:rFonts w:ascii="Arial" w:hAnsi="Arial" w:cs="Arial"/>
                <w:color w:val="000000"/>
                <w:sz w:val="18"/>
                <w:szCs w:val="18"/>
              </w:rPr>
            </w:pPr>
            <w:r w:rsidRPr="007C319D">
              <w:rPr>
                <w:rFonts w:ascii="Arial" w:hAnsi="Arial" w:cs="Arial"/>
                <w:color w:val="000000"/>
                <w:sz w:val="18"/>
                <w:szCs w:val="18"/>
              </w:rPr>
              <w:t>Asteraceae</w:t>
            </w:r>
          </w:p>
        </w:tc>
        <w:tc>
          <w:tcPr>
            <w:tcW w:w="2588" w:type="dxa"/>
            <w:tcBorders>
              <w:top w:val="nil"/>
              <w:left w:val="nil"/>
              <w:bottom w:val="nil"/>
              <w:right w:val="nil"/>
            </w:tcBorders>
          </w:tcPr>
          <w:p w:rsidR="0049042A" w:rsidRPr="007C319D" w:rsidRDefault="0049042A" w:rsidP="007C319D">
            <w:pPr>
              <w:ind w:left="140" w:hanging="140"/>
              <w:rPr>
                <w:rFonts w:ascii="Arial" w:hAnsi="Arial" w:cs="Arial"/>
                <w:color w:val="000000"/>
                <w:sz w:val="18"/>
                <w:szCs w:val="18"/>
              </w:rPr>
            </w:pPr>
            <w:r w:rsidRPr="007C319D">
              <w:rPr>
                <w:rFonts w:ascii="Arial" w:hAnsi="Arial" w:cs="Arial"/>
                <w:color w:val="000000"/>
                <w:sz w:val="18"/>
                <w:szCs w:val="18"/>
              </w:rPr>
              <w:t>golden crown-beard</w:t>
            </w:r>
          </w:p>
        </w:tc>
        <w:tc>
          <w:tcPr>
            <w:tcW w:w="810" w:type="dxa"/>
            <w:tcBorders>
              <w:top w:val="nil"/>
              <w:left w:val="nil"/>
              <w:bottom w:val="double" w:sz="6" w:space="0" w:color="auto"/>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810" w:type="dxa"/>
            <w:tcBorders>
              <w:top w:val="nil"/>
              <w:left w:val="nil"/>
              <w:bottom w:val="double" w:sz="6" w:space="0" w:color="auto"/>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990" w:type="dxa"/>
            <w:tcBorders>
              <w:top w:val="nil"/>
              <w:left w:val="nil"/>
              <w:bottom w:val="double" w:sz="6" w:space="0" w:color="auto"/>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 </w:t>
            </w:r>
          </w:p>
        </w:tc>
        <w:tc>
          <w:tcPr>
            <w:tcW w:w="716" w:type="dxa"/>
            <w:tcBorders>
              <w:top w:val="nil"/>
              <w:left w:val="nil"/>
              <w:bottom w:val="double" w:sz="6" w:space="0" w:color="auto"/>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X</w:t>
            </w:r>
          </w:p>
        </w:tc>
        <w:tc>
          <w:tcPr>
            <w:tcW w:w="717" w:type="dxa"/>
            <w:tcBorders>
              <w:top w:val="nil"/>
              <w:left w:val="nil"/>
              <w:bottom w:val="double" w:sz="6" w:space="0" w:color="auto"/>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 </w:t>
            </w:r>
          </w:p>
        </w:tc>
        <w:tc>
          <w:tcPr>
            <w:tcW w:w="817" w:type="dxa"/>
            <w:tcBorders>
              <w:top w:val="nil"/>
              <w:left w:val="nil"/>
              <w:bottom w:val="double" w:sz="6" w:space="0" w:color="auto"/>
              <w:right w:val="nil"/>
            </w:tcBorders>
            <w:noWrap/>
          </w:tcPr>
          <w:p w:rsidR="0049042A" w:rsidRPr="007C319D" w:rsidRDefault="0049042A" w:rsidP="007C319D">
            <w:pPr>
              <w:jc w:val="center"/>
              <w:rPr>
                <w:rFonts w:ascii="Arial" w:hAnsi="Arial" w:cs="Arial"/>
                <w:color w:val="000000"/>
                <w:sz w:val="18"/>
                <w:szCs w:val="18"/>
              </w:rPr>
            </w:pPr>
            <w:r w:rsidRPr="007C319D">
              <w:rPr>
                <w:rFonts w:ascii="Arial" w:hAnsi="Arial" w:cs="Arial"/>
                <w:color w:val="000000"/>
                <w:sz w:val="18"/>
                <w:szCs w:val="18"/>
              </w:rPr>
              <w:t>3</w:t>
            </w:r>
          </w:p>
        </w:tc>
      </w:tr>
      <w:tr w:rsidR="0049042A" w:rsidRPr="007C319D">
        <w:trPr>
          <w:trHeight w:val="255"/>
        </w:trPr>
        <w:tc>
          <w:tcPr>
            <w:tcW w:w="3703" w:type="dxa"/>
            <w:gridSpan w:val="2"/>
            <w:tcBorders>
              <w:top w:val="nil"/>
              <w:left w:val="nil"/>
              <w:bottom w:val="single" w:sz="4" w:space="0" w:color="auto"/>
              <w:right w:val="nil"/>
            </w:tcBorders>
            <w:noWrap/>
            <w:vAlign w:val="bottom"/>
          </w:tcPr>
          <w:p w:rsidR="0049042A" w:rsidRPr="007C319D" w:rsidRDefault="0049042A" w:rsidP="00C13307">
            <w:pPr>
              <w:rPr>
                <w:rFonts w:ascii="Arial" w:hAnsi="Arial" w:cs="Arial"/>
                <w:b/>
                <w:bCs/>
                <w:color w:val="000000"/>
                <w:sz w:val="18"/>
                <w:szCs w:val="18"/>
              </w:rPr>
            </w:pPr>
            <w:r w:rsidRPr="00C13307">
              <w:rPr>
                <w:rFonts w:ascii="Arial" w:hAnsi="Arial" w:cs="Arial"/>
                <w:b/>
                <w:bCs/>
                <w:color w:val="000000"/>
                <w:sz w:val="18"/>
                <w:szCs w:val="18"/>
              </w:rPr>
              <w:t xml:space="preserve">Total No. of Species </w:t>
            </w:r>
          </w:p>
        </w:tc>
        <w:tc>
          <w:tcPr>
            <w:tcW w:w="1822" w:type="dxa"/>
            <w:tcBorders>
              <w:top w:val="double" w:sz="6" w:space="0" w:color="auto"/>
              <w:left w:val="nil"/>
              <w:bottom w:val="single" w:sz="4" w:space="0" w:color="auto"/>
              <w:right w:val="nil"/>
            </w:tcBorders>
            <w:noWrap/>
          </w:tcPr>
          <w:p w:rsidR="0049042A" w:rsidRPr="007C319D" w:rsidRDefault="0049042A" w:rsidP="007C319D">
            <w:pPr>
              <w:jc w:val="center"/>
              <w:rPr>
                <w:rFonts w:ascii="Arial" w:hAnsi="Arial" w:cs="Arial"/>
                <w:b/>
                <w:bCs/>
                <w:color w:val="000000"/>
                <w:sz w:val="18"/>
                <w:szCs w:val="18"/>
              </w:rPr>
            </w:pPr>
            <w:r w:rsidRPr="007C319D">
              <w:rPr>
                <w:rFonts w:ascii="Arial" w:hAnsi="Arial" w:cs="Arial"/>
                <w:b/>
                <w:bCs/>
                <w:color w:val="000000"/>
                <w:sz w:val="18"/>
                <w:szCs w:val="18"/>
              </w:rPr>
              <w:t> </w:t>
            </w:r>
          </w:p>
        </w:tc>
        <w:tc>
          <w:tcPr>
            <w:tcW w:w="2588" w:type="dxa"/>
            <w:tcBorders>
              <w:top w:val="double" w:sz="6" w:space="0" w:color="auto"/>
              <w:left w:val="nil"/>
              <w:bottom w:val="single" w:sz="4" w:space="0" w:color="auto"/>
              <w:right w:val="nil"/>
            </w:tcBorders>
            <w:noWrap/>
          </w:tcPr>
          <w:p w:rsidR="0049042A" w:rsidRPr="007C319D" w:rsidRDefault="0049042A" w:rsidP="007C319D">
            <w:pPr>
              <w:ind w:left="140" w:hanging="140"/>
              <w:jc w:val="center"/>
              <w:rPr>
                <w:rFonts w:ascii="Arial" w:hAnsi="Arial" w:cs="Arial"/>
                <w:b/>
                <w:bCs/>
                <w:color w:val="000000"/>
                <w:sz w:val="18"/>
                <w:szCs w:val="18"/>
              </w:rPr>
            </w:pPr>
          </w:p>
        </w:tc>
        <w:tc>
          <w:tcPr>
            <w:tcW w:w="810" w:type="dxa"/>
            <w:tcBorders>
              <w:top w:val="nil"/>
              <w:left w:val="nil"/>
              <w:bottom w:val="single" w:sz="4" w:space="0" w:color="auto"/>
              <w:right w:val="nil"/>
            </w:tcBorders>
            <w:noWrap/>
          </w:tcPr>
          <w:p w:rsidR="0049042A" w:rsidRPr="007C319D" w:rsidRDefault="0049042A" w:rsidP="007C319D">
            <w:pPr>
              <w:jc w:val="center"/>
              <w:rPr>
                <w:rFonts w:ascii="Arial" w:hAnsi="Arial" w:cs="Arial"/>
                <w:b/>
                <w:bCs/>
                <w:color w:val="000000"/>
                <w:sz w:val="18"/>
                <w:szCs w:val="18"/>
              </w:rPr>
            </w:pPr>
            <w:r>
              <w:rPr>
                <w:rFonts w:ascii="Arial" w:hAnsi="Arial" w:cs="Arial"/>
                <w:b/>
                <w:bCs/>
                <w:color w:val="000000"/>
                <w:sz w:val="18"/>
                <w:szCs w:val="18"/>
              </w:rPr>
              <w:t>122</w:t>
            </w:r>
          </w:p>
        </w:tc>
        <w:tc>
          <w:tcPr>
            <w:tcW w:w="810" w:type="dxa"/>
            <w:tcBorders>
              <w:top w:val="nil"/>
              <w:left w:val="nil"/>
              <w:bottom w:val="single" w:sz="4" w:space="0" w:color="auto"/>
              <w:right w:val="nil"/>
            </w:tcBorders>
            <w:noWrap/>
          </w:tcPr>
          <w:p w:rsidR="0049042A" w:rsidRPr="007C319D" w:rsidRDefault="0049042A" w:rsidP="007C319D">
            <w:pPr>
              <w:jc w:val="center"/>
              <w:rPr>
                <w:rFonts w:ascii="Arial" w:hAnsi="Arial" w:cs="Arial"/>
                <w:b/>
                <w:bCs/>
                <w:color w:val="000000"/>
                <w:sz w:val="18"/>
                <w:szCs w:val="18"/>
              </w:rPr>
            </w:pPr>
            <w:r w:rsidRPr="007C319D">
              <w:rPr>
                <w:rFonts w:ascii="Arial" w:hAnsi="Arial" w:cs="Arial"/>
                <w:b/>
                <w:bCs/>
                <w:color w:val="000000"/>
                <w:sz w:val="18"/>
                <w:szCs w:val="18"/>
              </w:rPr>
              <w:t>192</w:t>
            </w:r>
          </w:p>
        </w:tc>
        <w:tc>
          <w:tcPr>
            <w:tcW w:w="990" w:type="dxa"/>
            <w:tcBorders>
              <w:top w:val="nil"/>
              <w:left w:val="nil"/>
              <w:bottom w:val="single" w:sz="4" w:space="0" w:color="auto"/>
              <w:right w:val="nil"/>
            </w:tcBorders>
            <w:noWrap/>
          </w:tcPr>
          <w:p w:rsidR="0049042A" w:rsidRPr="007C319D" w:rsidRDefault="0049042A" w:rsidP="007C319D">
            <w:pPr>
              <w:jc w:val="center"/>
              <w:rPr>
                <w:rFonts w:ascii="Arial" w:hAnsi="Arial" w:cs="Arial"/>
                <w:b/>
                <w:bCs/>
                <w:color w:val="000000"/>
                <w:sz w:val="18"/>
                <w:szCs w:val="18"/>
              </w:rPr>
            </w:pPr>
            <w:r w:rsidRPr="007C319D">
              <w:rPr>
                <w:rFonts w:ascii="Arial" w:hAnsi="Arial" w:cs="Arial"/>
                <w:b/>
                <w:bCs/>
                <w:color w:val="000000"/>
                <w:sz w:val="18"/>
                <w:szCs w:val="18"/>
              </w:rPr>
              <w:t>105</w:t>
            </w:r>
          </w:p>
        </w:tc>
        <w:tc>
          <w:tcPr>
            <w:tcW w:w="716" w:type="dxa"/>
            <w:tcBorders>
              <w:top w:val="nil"/>
              <w:left w:val="nil"/>
              <w:bottom w:val="single" w:sz="4" w:space="0" w:color="auto"/>
              <w:right w:val="nil"/>
            </w:tcBorders>
            <w:noWrap/>
          </w:tcPr>
          <w:p w:rsidR="0049042A" w:rsidRPr="007C319D" w:rsidRDefault="0049042A" w:rsidP="007C319D">
            <w:pPr>
              <w:jc w:val="center"/>
              <w:rPr>
                <w:rFonts w:ascii="Arial" w:hAnsi="Arial" w:cs="Arial"/>
                <w:b/>
                <w:bCs/>
                <w:color w:val="000000"/>
                <w:sz w:val="18"/>
                <w:szCs w:val="18"/>
              </w:rPr>
            </w:pPr>
            <w:r w:rsidRPr="007C319D">
              <w:rPr>
                <w:rFonts w:ascii="Arial" w:hAnsi="Arial" w:cs="Arial"/>
                <w:b/>
                <w:bCs/>
                <w:color w:val="000000"/>
                <w:sz w:val="18"/>
                <w:szCs w:val="18"/>
              </w:rPr>
              <w:t>19</w:t>
            </w:r>
          </w:p>
        </w:tc>
        <w:tc>
          <w:tcPr>
            <w:tcW w:w="717" w:type="dxa"/>
            <w:tcBorders>
              <w:top w:val="nil"/>
              <w:left w:val="nil"/>
              <w:bottom w:val="single" w:sz="4" w:space="0" w:color="auto"/>
              <w:right w:val="nil"/>
            </w:tcBorders>
            <w:noWrap/>
          </w:tcPr>
          <w:p w:rsidR="0049042A" w:rsidRPr="007C319D" w:rsidRDefault="0049042A" w:rsidP="007C319D">
            <w:pPr>
              <w:jc w:val="center"/>
              <w:rPr>
                <w:rFonts w:ascii="Arial" w:hAnsi="Arial" w:cs="Arial"/>
                <w:b/>
                <w:bCs/>
                <w:color w:val="000000"/>
                <w:sz w:val="18"/>
                <w:szCs w:val="18"/>
              </w:rPr>
            </w:pPr>
            <w:r w:rsidRPr="007C319D">
              <w:rPr>
                <w:rFonts w:ascii="Arial" w:hAnsi="Arial" w:cs="Arial"/>
                <w:b/>
                <w:bCs/>
                <w:color w:val="000000"/>
                <w:sz w:val="18"/>
                <w:szCs w:val="18"/>
              </w:rPr>
              <w:t>29</w:t>
            </w:r>
          </w:p>
        </w:tc>
        <w:tc>
          <w:tcPr>
            <w:tcW w:w="817" w:type="dxa"/>
            <w:tcBorders>
              <w:top w:val="nil"/>
              <w:left w:val="nil"/>
              <w:bottom w:val="single" w:sz="4" w:space="0" w:color="auto"/>
              <w:right w:val="nil"/>
            </w:tcBorders>
            <w:noWrap/>
          </w:tcPr>
          <w:p w:rsidR="0049042A" w:rsidRPr="007C319D" w:rsidRDefault="0049042A" w:rsidP="007C319D">
            <w:pPr>
              <w:jc w:val="center"/>
              <w:rPr>
                <w:rFonts w:ascii="Arial" w:hAnsi="Arial" w:cs="Arial"/>
                <w:b/>
                <w:bCs/>
                <w:color w:val="000000"/>
                <w:sz w:val="18"/>
                <w:szCs w:val="18"/>
              </w:rPr>
            </w:pPr>
            <w:r w:rsidRPr="007C319D">
              <w:rPr>
                <w:rFonts w:ascii="Arial" w:hAnsi="Arial" w:cs="Arial"/>
                <w:b/>
                <w:bCs/>
                <w:color w:val="000000"/>
                <w:sz w:val="18"/>
                <w:szCs w:val="18"/>
              </w:rPr>
              <w:t> </w:t>
            </w:r>
          </w:p>
        </w:tc>
      </w:tr>
    </w:tbl>
    <w:p w:rsidR="0049042A" w:rsidRDefault="0049042A" w:rsidP="00F54400"/>
    <w:p w:rsidR="0049042A" w:rsidRDefault="0049042A">
      <w:r>
        <w:br w:type="page"/>
      </w:r>
    </w:p>
    <w:p w:rsidR="0049042A" w:rsidRDefault="0049042A" w:rsidP="00F54400"/>
    <w:p w:rsidR="0049042A" w:rsidRDefault="00D728CF" w:rsidP="007F7F41">
      <w:pPr>
        <w:pStyle w:val="TableCaptionBold"/>
      </w:pPr>
      <w:r>
        <w:rPr>
          <w:noProof/>
        </w:rPr>
        <mc:AlternateContent>
          <mc:Choice Requires="wps">
            <w:drawing>
              <wp:anchor distT="0" distB="0" distL="114300" distR="114300" simplePos="0" relativeHeight="33" behindDoc="0" locked="0" layoutInCell="1" allowOverlap="1">
                <wp:simplePos x="0" y="0"/>
                <wp:positionH relativeFrom="column">
                  <wp:posOffset>8154035</wp:posOffset>
                </wp:positionH>
                <wp:positionV relativeFrom="paragraph">
                  <wp:posOffset>2051685</wp:posOffset>
                </wp:positionV>
                <wp:extent cx="516890" cy="1624330"/>
                <wp:effectExtent l="0" t="0" r="0" b="0"/>
                <wp:wrapNone/>
                <wp:docPr id="310"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6890" cy="1624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1" o:spid="_x0000_s1026" style="position:absolute;margin-left:642.05pt;margin-top:161.55pt;width:40.7pt;height:127.9pt;z-index: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" stroked="f"/>
            </w:pict>
          </mc:Fallback>
        </mc:AlternateContent>
      </w:r>
      <w:r>
        <w:rPr>
          <w:noProof/>
        </w:rPr>
        <mc:AlternateContent>
          <mc:Choice Requires="wps">
            <w:drawing>
              <wp:anchor distT="0" distB="0" distL="114300" distR="114300" simplePos="0" relativeHeight="32" behindDoc="0" locked="0" layoutInCell="1" allowOverlap="1">
                <wp:simplePos x="0" y="0"/>
                <wp:positionH relativeFrom="column">
                  <wp:posOffset>-635000</wp:posOffset>
                </wp:positionH>
                <wp:positionV relativeFrom="paragraph">
                  <wp:posOffset>2126615</wp:posOffset>
                </wp:positionV>
                <wp:extent cx="667385" cy="1549400"/>
                <wp:effectExtent l="0" t="0" r="0" b="0"/>
                <wp:wrapNone/>
                <wp:docPr id="309"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7385" cy="1549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2" o:spid="_x0000_s1026" style="position:absolute;margin-left:-50pt;margin-top:167.45pt;width:52.55pt;height:122pt;z-index: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" stroked="f"/>
            </w:pict>
          </mc:Fallback>
        </mc:AlternateContent>
      </w:r>
    </w:p>
    <w:p w:rsidR="0049042A" w:rsidRDefault="0049042A" w:rsidP="00215C53">
      <w:pPr>
        <w:pStyle w:val="PACNReportTitle"/>
        <w:pBdr>
          <w:bottom w:val="single" w:sz="8" w:space="31" w:color="4F81BD"/>
        </w:pBdr>
        <w:sectPr w:rsidR="0049042A" w:rsidSect="00275B2C">
          <w:headerReference w:type="default" r:id="rId211"/>
          <w:footerReference w:type="default" r:id="rId212"/>
          <w:pgSz w:w="15840" w:h="12240" w:orient="landscape" w:code="1"/>
          <w:pgMar w:top="1440" w:right="1440" w:bottom="1440" w:left="1440" w:header="720" w:footer="720" w:gutter="0"/>
          <w:pgNumType w:start="1"/>
          <w:cols w:space="720"/>
          <w:docGrid w:linePitch="360"/>
        </w:sectPr>
      </w:pPr>
    </w:p>
    <w:p w:rsidR="0049042A" w:rsidRPr="002041F8" w:rsidRDefault="0049042A" w:rsidP="00FF1C5D">
      <w:pPr>
        <w:pStyle w:val="SOPTitle"/>
        <w:rPr>
          <w:sz w:val="32"/>
          <w:szCs w:val="32"/>
        </w:rPr>
      </w:pPr>
      <w:bookmarkStart w:id="526" w:name="_Toc261510602"/>
      <w:bookmarkStart w:id="527" w:name="_Toc322933325"/>
      <w:r w:rsidRPr="002041F8">
        <w:rPr>
          <w:sz w:val="32"/>
          <w:szCs w:val="32"/>
        </w:rPr>
        <w:lastRenderedPageBreak/>
        <w:t>Standard Operating Procedure (SOP) #1</w:t>
      </w:r>
      <w:bookmarkEnd w:id="526"/>
      <w:bookmarkEnd w:id="527"/>
    </w:p>
    <w:p w:rsidR="0049042A" w:rsidRPr="002041F8" w:rsidRDefault="0049042A" w:rsidP="00FF1C5D">
      <w:pPr>
        <w:pStyle w:val="SOPSubtitle"/>
        <w:rPr>
          <w:sz w:val="32"/>
          <w:szCs w:val="32"/>
        </w:rPr>
      </w:pPr>
      <w:bookmarkStart w:id="528" w:name="_Toc261510603"/>
      <w:bookmarkStart w:id="529" w:name="_Toc261510803"/>
      <w:bookmarkStart w:id="530" w:name="_Toc265743817"/>
      <w:r w:rsidRPr="002041F8">
        <w:rPr>
          <w:sz w:val="32"/>
          <w:szCs w:val="32"/>
        </w:rPr>
        <w:t>Before the Field Season</w:t>
      </w:r>
      <w:bookmarkEnd w:id="528"/>
      <w:bookmarkEnd w:id="529"/>
      <w:bookmarkEnd w:id="530"/>
    </w:p>
    <w:p w:rsidR="0049042A" w:rsidRDefault="0049042A" w:rsidP="00093238"/>
    <w:p w:rsidR="0049042A" w:rsidRDefault="0049042A" w:rsidP="00093238">
      <w:r>
        <w:t xml:space="preserve">Version </w:t>
      </w:r>
      <w:proofErr w:type="gramStart"/>
      <w:r>
        <w:t>1.0</w:t>
      </w:r>
      <w:ins w:id="531" w:author="Ainsworth, Alison" w:date="2012-07-27T13:25:00Z">
        <w:r w:rsidR="00E368E6">
          <w:t>1</w:t>
        </w:r>
      </w:ins>
      <w:r>
        <w:t xml:space="preserve"> </w:t>
      </w:r>
      <w:ins w:id="532" w:author="Ainsworth, Alison" w:date="2012-07-27T13:13:00Z">
        <w:r w:rsidR="00B57FC5">
          <w:t xml:space="preserve"> </w:t>
        </w:r>
      </w:ins>
      <w:r>
        <w:t>(</w:t>
      </w:r>
      <w:proofErr w:type="gramEnd"/>
      <w:del w:id="533" w:author="Ainsworth, Alison" w:date="2012-07-27T13:13:00Z">
        <w:r w:rsidDel="00B57FC5">
          <w:delText xml:space="preserve">April </w:delText>
        </w:r>
      </w:del>
      <w:ins w:id="534" w:author="Ainsworth, Alison" w:date="2012-07-27T13:13:00Z">
        <w:r w:rsidR="00B57FC5">
          <w:t xml:space="preserve">July </w:t>
        </w:r>
      </w:ins>
      <w:r>
        <w:t xml:space="preserve">27, </w:t>
      </w:r>
      <w:del w:id="535" w:author="Ainsworth, Alison" w:date="2012-07-27T13:13:00Z">
        <w:r w:rsidDel="00B57FC5">
          <w:delText>2010</w:delText>
        </w:r>
      </w:del>
      <w:ins w:id="536" w:author="Ainsworth, Alison" w:date="2012-07-27T13:13:00Z">
        <w:r w:rsidR="00B57FC5">
          <w:t>2012</w:t>
        </w:r>
      </w:ins>
      <w:r>
        <w:t>)</w:t>
      </w:r>
    </w:p>
    <w:p w:rsidR="0049042A" w:rsidRDefault="0049042A" w:rsidP="000E5B44"/>
    <w:p w:rsidR="0049042A" w:rsidRDefault="0049042A" w:rsidP="00F141F6">
      <w:pPr>
        <w:pStyle w:val="SOP2nd"/>
      </w:pPr>
      <w:r w:rsidRPr="00437523">
        <w:t>Change History</w:t>
      </w:r>
    </w:p>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4"/>
        <w:gridCol w:w="1385"/>
        <w:gridCol w:w="2340"/>
        <w:gridCol w:w="2160"/>
        <w:gridCol w:w="2340"/>
      </w:tblGrid>
      <w:tr w:rsidR="0049042A" w:rsidRPr="00F141F6">
        <w:trPr>
          <w:trHeight w:val="404"/>
        </w:trPr>
        <w:tc>
          <w:tcPr>
            <w:tcW w:w="1364"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Version #</w:t>
            </w:r>
          </w:p>
        </w:tc>
        <w:tc>
          <w:tcPr>
            <w:tcW w:w="1385"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Date</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Revised by</w:t>
            </w:r>
          </w:p>
        </w:tc>
        <w:tc>
          <w:tcPr>
            <w:tcW w:w="216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Changes</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Justification</w:t>
            </w:r>
          </w:p>
        </w:tc>
      </w:tr>
      <w:tr w:rsidR="0049042A">
        <w:trPr>
          <w:trHeight w:val="188"/>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B57FC5" w:rsidP="00B57FC5">
            <w:pPr>
              <w:pStyle w:val="BodyText"/>
              <w:spacing w:after="0"/>
              <w:rPr>
                <w:rFonts w:eastAsia="Times New Roman" w:cs="Arial"/>
                <w:szCs w:val="22"/>
              </w:rPr>
            </w:pPr>
            <w:ins w:id="537" w:author="Ainsworth, Alison" w:date="2012-07-27T13:13:00Z">
              <w:r>
                <w:rPr>
                  <w:rFonts w:eastAsia="Times New Roman" w:cs="Arial"/>
                  <w:szCs w:val="22"/>
                </w:rPr>
                <w:t>1.</w:t>
              </w:r>
            </w:ins>
            <w:ins w:id="538" w:author="Ainsworth, Alison" w:date="2012-07-27T13:14:00Z">
              <w:r>
                <w:rPr>
                  <w:rFonts w:eastAsia="Times New Roman" w:cs="Arial"/>
                  <w:szCs w:val="22"/>
                </w:rPr>
                <w:t>1</w:t>
              </w:r>
            </w:ins>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B57FC5" w:rsidP="00F141F6">
            <w:pPr>
              <w:pStyle w:val="BodyText"/>
              <w:rPr>
                <w:rFonts w:eastAsia="Times New Roman" w:cs="Arial"/>
                <w:szCs w:val="22"/>
              </w:rPr>
            </w:pPr>
            <w:ins w:id="539" w:author="Ainsworth, Alison" w:date="2012-07-27T13:13:00Z">
              <w:r>
                <w:rPr>
                  <w:rFonts w:eastAsia="Times New Roman" w:cs="Arial"/>
                  <w:szCs w:val="22"/>
                </w:rPr>
                <w:t>7/12/2012</w:t>
              </w:r>
            </w:ins>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B57FC5" w:rsidP="00F141F6">
            <w:pPr>
              <w:pStyle w:val="BodyText"/>
              <w:rPr>
                <w:rFonts w:eastAsia="Times New Roman" w:cs="Arial"/>
                <w:szCs w:val="22"/>
              </w:rPr>
            </w:pPr>
            <w:ins w:id="540" w:author="Ainsworth, Alison" w:date="2012-07-27T13:13:00Z">
              <w:r>
                <w:rPr>
                  <w:rFonts w:eastAsia="Times New Roman" w:cs="Arial"/>
                  <w:szCs w:val="22"/>
                </w:rPr>
                <w:t>Alison Ainsworth</w:t>
              </w:r>
            </w:ins>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B57FC5" w:rsidP="00F141F6">
            <w:pPr>
              <w:pStyle w:val="BodyText"/>
              <w:rPr>
                <w:rFonts w:eastAsia="Times New Roman" w:cs="Arial"/>
                <w:szCs w:val="22"/>
              </w:rPr>
            </w:pPr>
            <w:ins w:id="541" w:author="Ainsworth, Alison" w:date="2012-07-27T13:14:00Z">
              <w:r>
                <w:rPr>
                  <w:rFonts w:eastAsia="Times New Roman" w:cs="Arial"/>
                  <w:szCs w:val="22"/>
                </w:rPr>
                <w:t>Add</w:t>
              </w:r>
            </w:ins>
            <w:ins w:id="542" w:author="Ainsworth, Alison" w:date="2012-07-27T13:25:00Z">
              <w:r w:rsidR="00E368E6">
                <w:rPr>
                  <w:rFonts w:eastAsia="Times New Roman" w:cs="Arial"/>
                  <w:szCs w:val="22"/>
                </w:rPr>
                <w:t>ed</w:t>
              </w:r>
            </w:ins>
            <w:ins w:id="543" w:author="Ainsworth, Alison" w:date="2012-07-27T13:14:00Z">
              <w:r>
                <w:rPr>
                  <w:rFonts w:eastAsia="Times New Roman" w:cs="Arial"/>
                  <w:szCs w:val="22"/>
                </w:rPr>
                <w:t xml:space="preserve"> PACN Safety Plan for required reading</w:t>
              </w:r>
            </w:ins>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B57FC5" w:rsidP="00F141F6">
            <w:pPr>
              <w:pStyle w:val="BodyText"/>
              <w:rPr>
                <w:rFonts w:eastAsia="Times New Roman" w:cs="Arial"/>
                <w:szCs w:val="22"/>
              </w:rPr>
            </w:pPr>
            <w:ins w:id="544" w:author="Ainsworth, Alison" w:date="2012-07-27T13:14:00Z">
              <w:r>
                <w:rPr>
                  <w:rFonts w:eastAsia="Times New Roman" w:cs="Arial"/>
                  <w:szCs w:val="22"/>
                </w:rPr>
                <w:t>Safety</w:t>
              </w:r>
            </w:ins>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bl>
    <w:p w:rsidR="0049042A" w:rsidRDefault="0049042A" w:rsidP="00F141F6"/>
    <w:p w:rsidR="0049042A" w:rsidRDefault="0049042A" w:rsidP="00F141F6">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49042A" w:rsidRDefault="0049042A" w:rsidP="004D0E95"/>
    <w:p w:rsidR="0049042A" w:rsidRDefault="0049042A" w:rsidP="004D0E95">
      <w:pPr>
        <w:pStyle w:val="SOP2nd"/>
      </w:pPr>
      <w:r>
        <w:t>Purpose</w:t>
      </w:r>
    </w:p>
    <w:p w:rsidR="0049042A" w:rsidRDefault="0049042A" w:rsidP="000E5B44">
      <w:r w:rsidRPr="0001261A">
        <w:t xml:space="preserve">This SOP outlines the steps to prepare for a </w:t>
      </w:r>
      <w:r>
        <w:t>Pacific Island Network</w:t>
      </w:r>
      <w:r w:rsidRPr="0001175C">
        <w:t xml:space="preserve"> </w:t>
      </w:r>
      <w:r>
        <w:t xml:space="preserve">(PACN) Inventory and Monitoring Program (I&amp;M) </w:t>
      </w:r>
      <w:r w:rsidRPr="0001261A">
        <w:t>field season and ensures that the proper equipment is available prior to the start of monitoring.</w:t>
      </w:r>
    </w:p>
    <w:p w:rsidR="0049042A" w:rsidRDefault="0049042A" w:rsidP="000E5B44"/>
    <w:p w:rsidR="0049042A" w:rsidRDefault="0049042A" w:rsidP="004D0E95">
      <w:pPr>
        <w:pStyle w:val="SOP2nd"/>
      </w:pPr>
      <w:r w:rsidRPr="001779A1">
        <w:t>Procedures</w:t>
      </w:r>
    </w:p>
    <w:p w:rsidR="0049042A" w:rsidRDefault="0049042A" w:rsidP="000E5B44">
      <w:r>
        <w:t>Prior to surveying all observers should review the entire monitoring protocol, including SOPs</w:t>
      </w:r>
      <w:ins w:id="545" w:author="Ainsworth, Alison" w:date="2012-07-27T13:15:00Z">
        <w:r w:rsidR="00B57FC5">
          <w:t>, and the PACN Safety Plan</w:t>
        </w:r>
      </w:ins>
      <w:r>
        <w:t xml:space="preserve">. Review of invasive plant species identification is particularly important as misidentification of a species is one of the most serious errors crew members can make during monitoring. This SOP also gives a brief description of how invasive plant species monitoring should be scheduled at </w:t>
      </w:r>
      <w:del w:id="546" w:author="Ainsworth, Alison" w:date="2012-07-27T13:15:00Z">
        <w:r w:rsidDel="00B57FC5">
          <w:delText>Pacific Island Network (</w:delText>
        </w:r>
      </w:del>
      <w:r>
        <w:t>PACN</w:t>
      </w:r>
      <w:del w:id="547" w:author="Ainsworth, Alison" w:date="2012-07-27T13:15:00Z">
        <w:r w:rsidDel="00B57FC5">
          <w:delText>)</w:delText>
        </w:r>
      </w:del>
      <w:r>
        <w:t xml:space="preserve"> park units. Preseason planning facilitates the completion of scheduled work. All of the equipment and supplies listed in this SOP should be organized and made ready for the field season, and copies of the field data forms in Appendix E “Forms for Recording Field Data” should be made. All field data forms should be copied to waterproof paper. As a precaution some data forms should be taken into the field even if data will be collected electronically. If the field crew will collect data on laptops, then the database tables and forms need to be installed prior to the field season.</w:t>
      </w:r>
    </w:p>
    <w:p w:rsidR="0049042A" w:rsidRPr="004D0E95" w:rsidRDefault="0049042A" w:rsidP="004D0E95"/>
    <w:p w:rsidR="0049042A" w:rsidRDefault="0049042A" w:rsidP="00CD3524">
      <w:pPr>
        <w:pStyle w:val="SOP2nd"/>
        <w:keepLines/>
      </w:pPr>
      <w:bookmarkStart w:id="548" w:name="_Toc142903314"/>
      <w:r>
        <w:lastRenderedPageBreak/>
        <w:t>General Preparation a</w:t>
      </w:r>
      <w:r w:rsidRPr="007A2EAF">
        <w:t>nd Review</w:t>
      </w:r>
      <w:bookmarkEnd w:id="548"/>
    </w:p>
    <w:p w:rsidR="0049042A" w:rsidRDefault="0049042A" w:rsidP="00CD3524">
      <w:pPr>
        <w:pStyle w:val="PACNReportHeader20"/>
        <w:keepNext/>
        <w:keepLines/>
      </w:pPr>
    </w:p>
    <w:p w:rsidR="0049042A" w:rsidRDefault="0049042A" w:rsidP="00CD3524">
      <w:pPr>
        <w:pStyle w:val="SOP3rd"/>
        <w:keepLines/>
      </w:pPr>
      <w:r w:rsidRPr="004D0E95">
        <w:t>Notebooks</w:t>
      </w:r>
    </w:p>
    <w:p w:rsidR="0049042A" w:rsidRDefault="0049042A" w:rsidP="000E5B44">
      <w:r>
        <w:t xml:space="preserve">Notebooks and reports from previous </w:t>
      </w:r>
      <w:r w:rsidR="007C5C43">
        <w:t>monitoring efforts</w:t>
      </w:r>
      <w:r>
        <w:t xml:space="preserve"> should be reviewed if available to identify any unique events that may be encountered. A field notebook for the survey year should be prepared with pages for entry of sampling schedules, observer names, field hours and unique happenings that may influence how the data are reported. </w:t>
      </w:r>
    </w:p>
    <w:p w:rsidR="0049042A" w:rsidRDefault="0049042A" w:rsidP="00F82298"/>
    <w:p w:rsidR="0049042A" w:rsidRDefault="0049042A" w:rsidP="004D0E95">
      <w:pPr>
        <w:pStyle w:val="SOP3rd"/>
      </w:pPr>
      <w:r w:rsidRPr="0083429F">
        <w:t xml:space="preserve">Compile </w:t>
      </w:r>
      <w:r w:rsidRPr="004D0E95">
        <w:t>Species</w:t>
      </w:r>
      <w:r w:rsidRPr="0083429F">
        <w:t xml:space="preserve"> Lists</w:t>
      </w:r>
    </w:p>
    <w:p w:rsidR="0049042A" w:rsidRPr="007A2EAF" w:rsidRDefault="0049042A" w:rsidP="000E5B44">
      <w:r>
        <w:t xml:space="preserve">Prior knowledge of the invasive plant species most likely to be encountered will aid observers in preparing for the monitoring season. Field crew members should familiarize themselves with park resources management invasive species lists, the results of </w:t>
      </w:r>
      <w:r w:rsidR="007C5C43">
        <w:t>monitoring efforts</w:t>
      </w:r>
      <w:r>
        <w:t xml:space="preserve"> from previous years, as well as species lists from adjacent regions. Crew members should become familiar with threatening invasive species not previously recorded but which have some probability of being found in the upcoming </w:t>
      </w:r>
      <w:r w:rsidR="007C5C43">
        <w:t>monitoring efforts</w:t>
      </w:r>
      <w:r>
        <w:t xml:space="preserve">. Copies of the species lists with photos of seedlings and mature plants should be carried into the field as quick references in helping to identify unknown plants. </w:t>
      </w:r>
    </w:p>
    <w:p w:rsidR="0049042A" w:rsidRDefault="0049042A" w:rsidP="00F82298"/>
    <w:p w:rsidR="0049042A" w:rsidRDefault="0049042A" w:rsidP="004D0E95">
      <w:pPr>
        <w:pStyle w:val="SOP3rd"/>
      </w:pPr>
      <w:r w:rsidRPr="0083429F">
        <w:t xml:space="preserve">Load </w:t>
      </w:r>
      <w:r w:rsidRPr="004D0E95">
        <w:t>Waypoints</w:t>
      </w:r>
    </w:p>
    <w:p w:rsidR="0049042A" w:rsidRDefault="0049042A" w:rsidP="000E5B44">
      <w:r>
        <w:t>The field leader should consult the Geographic Information System (GIS) specialist to download all needed waypoints for the field season. Waypoints for each transect (transect start and end points, plus every 100 m if possible) must be loaded onto the Global Positioning System (GPS) unit prior to the start of field work. Waypoints consist of the X and Y coordinates that can be used to navigate to locations being surveyed. SOP #5 “Transect Generation” contains information on locating transects and preparing maps. SOP #6 “Using GPS to Navigate to and Mark Waypoints” describes how to use GPS units, including uploading and navigating to waypoints. Copies of waypoint lists should be carried into the field to ensure that the location of each station is known in the event of a GPS malfunction. This is especially important for fixed transects.</w:t>
      </w:r>
    </w:p>
    <w:p w:rsidR="0049042A" w:rsidRPr="001779A1" w:rsidRDefault="0049042A" w:rsidP="000E5B44"/>
    <w:p w:rsidR="0049042A" w:rsidRDefault="0049042A" w:rsidP="004D0E95">
      <w:pPr>
        <w:pStyle w:val="SOP2nd"/>
      </w:pPr>
      <w:bookmarkStart w:id="549" w:name="_Toc142903315"/>
      <w:r>
        <w:t>Scheduling Field Work</w:t>
      </w:r>
      <w:bookmarkEnd w:id="549"/>
    </w:p>
    <w:p w:rsidR="0049042A" w:rsidRDefault="0049042A" w:rsidP="00F82298"/>
    <w:p w:rsidR="0049042A" w:rsidRPr="004D0E95" w:rsidRDefault="0049042A" w:rsidP="004D0E95">
      <w:pPr>
        <w:pStyle w:val="SOP3rd"/>
      </w:pPr>
      <w:r w:rsidRPr="004D0E95">
        <w:t>Sampling Dates</w:t>
      </w:r>
    </w:p>
    <w:p w:rsidR="0049042A" w:rsidRPr="00BF2467" w:rsidRDefault="0049042A" w:rsidP="000E5B44">
      <w:r>
        <w:t xml:space="preserve">Invasive plant species </w:t>
      </w:r>
      <w:r w:rsidR="00404357">
        <w:t xml:space="preserve">sampling </w:t>
      </w:r>
      <w:r>
        <w:t xml:space="preserve">(in combination with the I&amp;M focal terrestrial plant communities </w:t>
      </w:r>
      <w:r w:rsidR="00404357">
        <w:t>sampling</w:t>
      </w:r>
      <w:r>
        <w:t xml:space="preserve">) will begin in April and end approximately 6 months later depending upon the park, number of transects being surveyed, and other logistical issues. This allows for approximately 180 days (or 130 weekdays) in a typical field season. Inclement weather and personnel workloads will preclude the scheduling of sampling events to specific annual dates. Sampling dates should be scheduled and logistics organized prior to the start of each field season. </w:t>
      </w:r>
    </w:p>
    <w:p w:rsidR="0049042A" w:rsidRDefault="0049042A" w:rsidP="00F82298"/>
    <w:p w:rsidR="0049042A" w:rsidRDefault="0049042A" w:rsidP="004D0E95">
      <w:pPr>
        <w:pStyle w:val="SOP3rd"/>
      </w:pPr>
      <w:r w:rsidRPr="004D0E95">
        <w:t>Crew</w:t>
      </w:r>
    </w:p>
    <w:p w:rsidR="0049042A" w:rsidRPr="00BF2467" w:rsidRDefault="0049042A" w:rsidP="000E5B44">
      <w:r>
        <w:t xml:space="preserve">Monitoring for invasive species along transects within each PACN park will require a two-person field crew. In general, one or both crew members will survey for invasive species while one of the crew members records data on the data forms or laptop. </w:t>
      </w:r>
    </w:p>
    <w:p w:rsidR="0049042A" w:rsidRDefault="0049042A" w:rsidP="00F82298"/>
    <w:p w:rsidR="0049042A" w:rsidRDefault="0049042A">
      <w:pPr>
        <w:pStyle w:val="SOP3rd"/>
      </w:pPr>
      <w:r w:rsidRPr="0083429F">
        <w:lastRenderedPageBreak/>
        <w:t>Timing and Collection</w:t>
      </w:r>
    </w:p>
    <w:p w:rsidR="0049042A" w:rsidRPr="00972D87" w:rsidRDefault="0049042A" w:rsidP="000E5B44">
      <w:pPr>
        <w:rPr>
          <w:rFonts w:cs="Arial"/>
        </w:rPr>
      </w:pPr>
      <w:r w:rsidRPr="00972D87">
        <w:rPr>
          <w:rFonts w:cs="Arial"/>
        </w:rPr>
        <w:t xml:space="preserve">The amount of time required to survey </w:t>
      </w:r>
      <w:r>
        <w:rPr>
          <w:rFonts w:cs="Arial"/>
        </w:rPr>
        <w:t xml:space="preserve">transects </w:t>
      </w:r>
      <w:r w:rsidRPr="00972D87">
        <w:rPr>
          <w:rFonts w:cs="Arial"/>
        </w:rPr>
        <w:t xml:space="preserve">will vary </w:t>
      </w:r>
      <w:r>
        <w:rPr>
          <w:rFonts w:cs="Arial"/>
        </w:rPr>
        <w:t>greatly depending upon the</w:t>
      </w:r>
      <w:r w:rsidRPr="00972D87">
        <w:rPr>
          <w:rFonts w:cs="Arial"/>
        </w:rPr>
        <w:t xml:space="preserve"> park, </w:t>
      </w:r>
      <w:r>
        <w:rPr>
          <w:rFonts w:cs="Arial"/>
        </w:rPr>
        <w:t>terrain, vegetation type, and transect location. In steep, densely vegetated wet forest,</w:t>
      </w:r>
      <w:r w:rsidRPr="006718B1">
        <w:rPr>
          <w:rFonts w:cs="Arial"/>
        </w:rPr>
        <w:t xml:space="preserve"> crew members may survey as little as </w:t>
      </w:r>
      <w:r>
        <w:rPr>
          <w:rFonts w:cs="Arial"/>
        </w:rPr>
        <w:t>one or part of one transect &lt;</w:t>
      </w:r>
      <w:r w:rsidRPr="006718B1">
        <w:rPr>
          <w:rFonts w:cs="Arial"/>
        </w:rPr>
        <w:t>1</w:t>
      </w:r>
      <w:r>
        <w:rPr>
          <w:rFonts w:cs="Arial"/>
        </w:rPr>
        <w:t>0</w:t>
      </w:r>
      <w:r w:rsidRPr="006718B1">
        <w:rPr>
          <w:rFonts w:cs="Arial"/>
        </w:rPr>
        <w:t>00</w:t>
      </w:r>
      <w:r>
        <w:rPr>
          <w:rFonts w:cs="Arial"/>
        </w:rPr>
        <w:t xml:space="preserve"> </w:t>
      </w:r>
      <w:r w:rsidRPr="006718B1">
        <w:rPr>
          <w:rFonts w:cs="Arial"/>
        </w:rPr>
        <w:t>m per day, while on open subalpine transects surveyors may cover up to</w:t>
      </w:r>
      <w:r>
        <w:rPr>
          <w:rFonts w:cs="Arial"/>
        </w:rPr>
        <w:t xml:space="preserve"> four transects</w:t>
      </w:r>
      <w:r w:rsidR="00A10218">
        <w:rPr>
          <w:rFonts w:cs="Arial"/>
        </w:rPr>
        <w:t xml:space="preserve"> </w:t>
      </w:r>
      <w:r>
        <w:rPr>
          <w:rFonts w:cs="Arial"/>
        </w:rPr>
        <w:t>2</w:t>
      </w:r>
      <w:r w:rsidRPr="006718B1">
        <w:rPr>
          <w:rFonts w:cs="Arial"/>
        </w:rPr>
        <w:t>000</w:t>
      </w:r>
      <w:r>
        <w:rPr>
          <w:rFonts w:cs="Arial"/>
        </w:rPr>
        <w:t xml:space="preserve"> </w:t>
      </w:r>
      <w:r w:rsidRPr="006718B1">
        <w:rPr>
          <w:rFonts w:cs="Arial"/>
        </w:rPr>
        <w:t>m</w:t>
      </w:r>
      <w:r>
        <w:rPr>
          <w:rFonts w:cs="Arial"/>
        </w:rPr>
        <w:t xml:space="preserve"> in a day. </w:t>
      </w:r>
      <w:r w:rsidRPr="00972D87">
        <w:rPr>
          <w:rFonts w:cs="Arial"/>
        </w:rPr>
        <w:t xml:space="preserve">Access issues and logistics will play a major role in scheduling and timing, as </w:t>
      </w:r>
      <w:r w:rsidRPr="00C72727">
        <w:rPr>
          <w:rFonts w:cs="Arial"/>
        </w:rPr>
        <w:t xml:space="preserve">helicopter support (e.g., </w:t>
      </w:r>
      <w:r>
        <w:rPr>
          <w:rFonts w:cs="Arial"/>
        </w:rPr>
        <w:t>HAVO</w:t>
      </w:r>
      <w:r w:rsidRPr="00C72727">
        <w:rPr>
          <w:rFonts w:cs="Arial"/>
        </w:rPr>
        <w:t xml:space="preserve"> and HALE</w:t>
      </w:r>
      <w:r>
        <w:rPr>
          <w:rFonts w:cs="Arial"/>
        </w:rPr>
        <w:t xml:space="preserve"> most likely</w:t>
      </w:r>
      <w:r w:rsidRPr="00C72727">
        <w:rPr>
          <w:rFonts w:cs="Arial"/>
        </w:rPr>
        <w:t xml:space="preserve">) </w:t>
      </w:r>
      <w:r w:rsidRPr="00972D87">
        <w:rPr>
          <w:rFonts w:cs="Arial"/>
        </w:rPr>
        <w:t xml:space="preserve">and coordination with </w:t>
      </w:r>
      <w:r>
        <w:rPr>
          <w:rFonts w:cs="Arial"/>
        </w:rPr>
        <w:t>PACN l</w:t>
      </w:r>
      <w:r w:rsidRPr="00972D87">
        <w:rPr>
          <w:rFonts w:cs="Arial"/>
        </w:rPr>
        <w:t xml:space="preserve">andbird </w:t>
      </w:r>
      <w:r>
        <w:rPr>
          <w:rFonts w:cs="Arial"/>
        </w:rPr>
        <w:t xml:space="preserve">and focal terrestrial plant community </w:t>
      </w:r>
      <w:r w:rsidRPr="00972D87">
        <w:rPr>
          <w:rFonts w:cs="Arial"/>
        </w:rPr>
        <w:t xml:space="preserve">monitoring efforts </w:t>
      </w:r>
      <w:r>
        <w:rPr>
          <w:rFonts w:cs="Arial"/>
        </w:rPr>
        <w:t>may</w:t>
      </w:r>
      <w:r w:rsidRPr="00972D87">
        <w:rPr>
          <w:rFonts w:cs="Arial"/>
        </w:rPr>
        <w:t xml:space="preserve"> be required</w:t>
      </w:r>
      <w:r>
        <w:rPr>
          <w:rFonts w:cs="Arial"/>
        </w:rPr>
        <w:t xml:space="preserve">. </w:t>
      </w:r>
      <w:r w:rsidRPr="00972D87">
        <w:rPr>
          <w:rFonts w:cs="Arial"/>
        </w:rPr>
        <w:t>Some areas will re</w:t>
      </w:r>
      <w:r>
        <w:rPr>
          <w:rFonts w:cs="Arial"/>
        </w:rPr>
        <w:t>quire multiple-</w:t>
      </w:r>
      <w:r w:rsidRPr="00972D87">
        <w:rPr>
          <w:rFonts w:cs="Arial"/>
        </w:rPr>
        <w:t>day field trips in order to complete the work efficiently and cost effectively</w:t>
      </w:r>
      <w:r>
        <w:rPr>
          <w:rFonts w:cs="Arial"/>
        </w:rPr>
        <w:t xml:space="preserve">. Transects </w:t>
      </w:r>
      <w:r w:rsidRPr="00972D87">
        <w:rPr>
          <w:rFonts w:cs="Arial"/>
        </w:rPr>
        <w:t xml:space="preserve">separated by the least amount of distance </w:t>
      </w:r>
      <w:r>
        <w:rPr>
          <w:rFonts w:cs="Arial"/>
        </w:rPr>
        <w:t>will</w:t>
      </w:r>
      <w:r w:rsidRPr="00972D87">
        <w:rPr>
          <w:rFonts w:cs="Arial"/>
        </w:rPr>
        <w:t xml:space="preserve"> be scheduled together when possible</w:t>
      </w:r>
      <w:r>
        <w:rPr>
          <w:rFonts w:cs="Arial"/>
        </w:rPr>
        <w:t xml:space="preserve">. </w:t>
      </w:r>
    </w:p>
    <w:p w:rsidR="0049042A" w:rsidRDefault="0049042A" w:rsidP="000E5B44">
      <w:pPr>
        <w:rPr>
          <w:rFonts w:ascii="Arial" w:hAnsi="Arial" w:cs="Arial"/>
        </w:rPr>
      </w:pPr>
    </w:p>
    <w:p w:rsidR="0049042A" w:rsidRDefault="0049042A">
      <w:pPr>
        <w:pStyle w:val="SOP2nd"/>
      </w:pPr>
      <w:bookmarkStart w:id="550" w:name="_Toc142903316"/>
      <w:r>
        <w:t>Organizing Supplies and Equipment</w:t>
      </w:r>
      <w:bookmarkEnd w:id="550"/>
    </w:p>
    <w:p w:rsidR="0049042A" w:rsidRDefault="0049042A" w:rsidP="00F141F6"/>
    <w:p w:rsidR="0049042A" w:rsidRDefault="0049042A">
      <w:pPr>
        <w:pStyle w:val="SOP3rd"/>
      </w:pPr>
      <w:r w:rsidRPr="0083429F">
        <w:t>Review Equipment Lists</w:t>
      </w:r>
    </w:p>
    <w:p w:rsidR="0049042A" w:rsidRDefault="0049042A" w:rsidP="000E5B44">
      <w:r>
        <w:t xml:space="preserve">An equipment list should be compiled, and equipment organized and made ready prior to the field season. Time to make needed repairs and order equipment should be allocated before fieldwork starts; we suggest at least two months in advance. </w:t>
      </w:r>
    </w:p>
    <w:p w:rsidR="0049042A" w:rsidRDefault="0049042A" w:rsidP="004D0E95"/>
    <w:p w:rsidR="0049042A" w:rsidRDefault="0049042A">
      <w:pPr>
        <w:pStyle w:val="SOP3rd"/>
      </w:pPr>
      <w:r w:rsidRPr="0083429F">
        <w:t xml:space="preserve">Equipment Required to Establish and Survey One </w:t>
      </w:r>
      <w:r>
        <w:t>Transect</w:t>
      </w:r>
    </w:p>
    <w:p w:rsidR="0049042A" w:rsidRDefault="0049042A" w:rsidP="000E5B44">
      <w:r>
        <w:t xml:space="preserve">The following list presents the field equipment required to survey transects. </w:t>
      </w:r>
    </w:p>
    <w:p w:rsidR="0049042A" w:rsidRDefault="0049042A" w:rsidP="00EF5B5B">
      <w:pPr>
        <w:numPr>
          <w:ilvl w:val="0"/>
          <w:numId w:val="16"/>
        </w:numPr>
        <w:spacing w:after="60"/>
      </w:pPr>
      <w:r>
        <w:t>Two small stakes (used to anchor the start of each transect segment)</w:t>
      </w:r>
    </w:p>
    <w:p w:rsidR="0049042A" w:rsidRDefault="0049042A" w:rsidP="00EF5B5B">
      <w:pPr>
        <w:numPr>
          <w:ilvl w:val="0"/>
          <w:numId w:val="16"/>
        </w:numPr>
        <w:spacing w:after="60"/>
      </w:pPr>
      <w:r>
        <w:t>One 20 m cord (marked and labeled every 10 m) or tape</w:t>
      </w:r>
    </w:p>
    <w:p w:rsidR="0049042A" w:rsidRDefault="0049042A" w:rsidP="00EF5B5B">
      <w:pPr>
        <w:numPr>
          <w:ilvl w:val="0"/>
          <w:numId w:val="16"/>
        </w:numPr>
        <w:spacing w:after="60"/>
      </w:pPr>
      <w:r>
        <w:t>One 2.5 m lightweight folding pole (e.g., old tent pole cut to length)</w:t>
      </w:r>
    </w:p>
    <w:p w:rsidR="0049042A" w:rsidRPr="00F96C01" w:rsidRDefault="0049042A" w:rsidP="00EF5B5B">
      <w:pPr>
        <w:numPr>
          <w:ilvl w:val="0"/>
          <w:numId w:val="16"/>
        </w:numPr>
        <w:spacing w:after="60"/>
      </w:pPr>
      <w:r w:rsidRPr="00F96C01">
        <w:t>Aluminum tags (to mark and label transect markers)</w:t>
      </w:r>
    </w:p>
    <w:p w:rsidR="0049042A" w:rsidRDefault="0049042A" w:rsidP="00EF5B5B">
      <w:pPr>
        <w:numPr>
          <w:ilvl w:val="0"/>
          <w:numId w:val="16"/>
        </w:numPr>
        <w:spacing w:after="60"/>
      </w:pPr>
      <w:r>
        <w:t>Arctic flagging (heavy duty)</w:t>
      </w:r>
    </w:p>
    <w:p w:rsidR="0049042A" w:rsidRDefault="0049042A" w:rsidP="00EF5B5B">
      <w:pPr>
        <w:numPr>
          <w:ilvl w:val="0"/>
          <w:numId w:val="16"/>
        </w:numPr>
        <w:spacing w:after="60"/>
      </w:pPr>
      <w:r>
        <w:t>Digital camera and associated equipment (charger, cables for uploading, batteries, etc.)</w:t>
      </w:r>
    </w:p>
    <w:p w:rsidR="0049042A" w:rsidRDefault="0049042A" w:rsidP="00EF5B5B">
      <w:pPr>
        <w:numPr>
          <w:ilvl w:val="0"/>
          <w:numId w:val="16"/>
        </w:numPr>
        <w:spacing w:after="60"/>
      </w:pPr>
      <w:r>
        <w:t>Two compasses</w:t>
      </w:r>
    </w:p>
    <w:p w:rsidR="0049042A" w:rsidRDefault="0049042A" w:rsidP="00EF5B5B">
      <w:pPr>
        <w:numPr>
          <w:ilvl w:val="0"/>
          <w:numId w:val="16"/>
        </w:numPr>
        <w:spacing w:after="60"/>
      </w:pPr>
      <w:r>
        <w:t>One GPS units and extra batteries</w:t>
      </w:r>
    </w:p>
    <w:p w:rsidR="0049042A" w:rsidRDefault="0049042A" w:rsidP="00EF5B5B">
      <w:pPr>
        <w:numPr>
          <w:ilvl w:val="0"/>
          <w:numId w:val="16"/>
        </w:numPr>
        <w:spacing w:after="60"/>
      </w:pPr>
      <w:r>
        <w:t>Waterproof data forms, multiple pencils, clipboards</w:t>
      </w:r>
    </w:p>
    <w:p w:rsidR="0049042A" w:rsidRDefault="0049042A" w:rsidP="00EF5B5B">
      <w:pPr>
        <w:numPr>
          <w:ilvl w:val="0"/>
          <w:numId w:val="16"/>
        </w:numPr>
        <w:spacing w:after="60"/>
      </w:pPr>
      <w:r>
        <w:t>One laptop, waterproof casing, two flash drives, extra batteries (if data will be collected digitally)</w:t>
      </w:r>
    </w:p>
    <w:p w:rsidR="0049042A" w:rsidRDefault="0049042A" w:rsidP="00EF5B5B">
      <w:pPr>
        <w:numPr>
          <w:ilvl w:val="0"/>
          <w:numId w:val="16"/>
        </w:numPr>
        <w:spacing w:after="60"/>
      </w:pPr>
      <w:r>
        <w:t>Invasive plant species lists and reference books</w:t>
      </w:r>
    </w:p>
    <w:p w:rsidR="0049042A" w:rsidRDefault="0049042A" w:rsidP="00EF5B5B">
      <w:pPr>
        <w:numPr>
          <w:ilvl w:val="0"/>
          <w:numId w:val="16"/>
        </w:numPr>
        <w:spacing w:after="60"/>
      </w:pPr>
      <w:r>
        <w:t>Hand lens for identifying invasive plant species.</w:t>
      </w:r>
    </w:p>
    <w:p w:rsidR="0049042A" w:rsidRDefault="0049042A" w:rsidP="00EF5B5B">
      <w:pPr>
        <w:numPr>
          <w:ilvl w:val="0"/>
          <w:numId w:val="16"/>
        </w:numPr>
        <w:spacing w:after="60"/>
      </w:pPr>
      <w:r>
        <w:t>Maps of the survey area and transects</w:t>
      </w:r>
    </w:p>
    <w:p w:rsidR="0049042A" w:rsidRDefault="0049042A" w:rsidP="000E5B44">
      <w:pPr>
        <w:ind w:left="360"/>
      </w:pPr>
    </w:p>
    <w:p w:rsidR="0049042A" w:rsidRDefault="0049042A">
      <w:pPr>
        <w:pStyle w:val="SOP3rd"/>
      </w:pPr>
      <w:r w:rsidRPr="0083429F">
        <w:t>Miscellaneous Equipment</w:t>
      </w:r>
    </w:p>
    <w:p w:rsidR="0049042A" w:rsidRDefault="0049042A" w:rsidP="00EF5B5B">
      <w:pPr>
        <w:numPr>
          <w:ilvl w:val="0"/>
          <w:numId w:val="17"/>
        </w:numPr>
        <w:spacing w:after="60"/>
      </w:pPr>
      <w:r>
        <w:t>One 4-Wheel-Drive vehicle</w:t>
      </w:r>
    </w:p>
    <w:p w:rsidR="0049042A" w:rsidRPr="00C72727" w:rsidRDefault="0049042A" w:rsidP="00EF5B5B">
      <w:pPr>
        <w:numPr>
          <w:ilvl w:val="0"/>
          <w:numId w:val="17"/>
        </w:numPr>
        <w:spacing w:after="60"/>
      </w:pPr>
      <w:r>
        <w:t>Personal protective equipment when traveling by h</w:t>
      </w:r>
      <w:r w:rsidRPr="00C72727">
        <w:t xml:space="preserve">elicopter (flight suits, </w:t>
      </w:r>
      <w:r>
        <w:t>helmet, etc.)</w:t>
      </w:r>
    </w:p>
    <w:p w:rsidR="0049042A" w:rsidRDefault="0049042A" w:rsidP="00EF5B5B">
      <w:pPr>
        <w:numPr>
          <w:ilvl w:val="0"/>
          <w:numId w:val="17"/>
        </w:numPr>
        <w:spacing w:after="60"/>
      </w:pPr>
      <w:r>
        <w:t>First aid kit</w:t>
      </w:r>
    </w:p>
    <w:p w:rsidR="0049042A" w:rsidRDefault="0049042A" w:rsidP="00EF5B5B">
      <w:pPr>
        <w:numPr>
          <w:ilvl w:val="0"/>
          <w:numId w:val="17"/>
        </w:numPr>
        <w:spacing w:after="60"/>
      </w:pPr>
      <w:r>
        <w:t>Sunscreen</w:t>
      </w:r>
    </w:p>
    <w:p w:rsidR="0049042A" w:rsidRDefault="0049042A" w:rsidP="00EF5B5B">
      <w:pPr>
        <w:numPr>
          <w:ilvl w:val="0"/>
          <w:numId w:val="17"/>
        </w:numPr>
        <w:spacing w:after="60"/>
      </w:pPr>
      <w:r>
        <w:t>Folding pocket knife</w:t>
      </w:r>
    </w:p>
    <w:p w:rsidR="0049042A" w:rsidRDefault="0049042A" w:rsidP="00EF5B5B">
      <w:pPr>
        <w:numPr>
          <w:ilvl w:val="0"/>
          <w:numId w:val="17"/>
        </w:numPr>
        <w:spacing w:after="60"/>
      </w:pPr>
      <w:r>
        <w:t>Duct tape</w:t>
      </w:r>
    </w:p>
    <w:p w:rsidR="0049042A" w:rsidRDefault="0049042A" w:rsidP="00EF5B5B">
      <w:pPr>
        <w:numPr>
          <w:ilvl w:val="0"/>
          <w:numId w:val="17"/>
        </w:numPr>
        <w:spacing w:after="60"/>
      </w:pPr>
      <w:r>
        <w:t>Protective clothing (e.g., warm and waterproof layers for montane wet forest)</w:t>
      </w:r>
    </w:p>
    <w:p w:rsidR="0049042A" w:rsidRDefault="0049042A" w:rsidP="00EF5B5B">
      <w:pPr>
        <w:numPr>
          <w:ilvl w:val="0"/>
          <w:numId w:val="17"/>
        </w:numPr>
        <w:spacing w:after="60"/>
      </w:pPr>
      <w:r>
        <w:lastRenderedPageBreak/>
        <w:t>Sturdy boots</w:t>
      </w:r>
    </w:p>
    <w:p w:rsidR="0049042A" w:rsidRDefault="0049042A" w:rsidP="00EF5B5B">
      <w:pPr>
        <w:numPr>
          <w:ilvl w:val="0"/>
          <w:numId w:val="17"/>
        </w:numPr>
        <w:spacing w:after="60"/>
      </w:pPr>
      <w:r>
        <w:t>Wrist watch</w:t>
      </w:r>
    </w:p>
    <w:p w:rsidR="0049042A" w:rsidRDefault="0049042A" w:rsidP="00EF5B5B">
      <w:pPr>
        <w:numPr>
          <w:ilvl w:val="0"/>
          <w:numId w:val="17"/>
        </w:numPr>
        <w:spacing w:after="60"/>
      </w:pPr>
      <w:r>
        <w:t>Gallon storage bags (to keep data forms dry)</w:t>
      </w:r>
    </w:p>
    <w:p w:rsidR="0049042A" w:rsidRDefault="0049042A" w:rsidP="00EF5B5B">
      <w:pPr>
        <w:numPr>
          <w:ilvl w:val="0"/>
          <w:numId w:val="17"/>
        </w:numPr>
        <w:spacing w:after="60"/>
      </w:pPr>
      <w:r>
        <w:t>Field radios and/or cell phones (see SOP #3 “Safety”)</w:t>
      </w:r>
    </w:p>
    <w:p w:rsidR="0049042A" w:rsidRDefault="0049042A" w:rsidP="00EF5B5B">
      <w:pPr>
        <w:numPr>
          <w:ilvl w:val="0"/>
          <w:numId w:val="17"/>
        </w:numPr>
        <w:spacing w:after="60"/>
      </w:pPr>
      <w:r>
        <w:t>Materials for collecting and vouchering (see SOP #8 “Collecting and Vouchering”)</w:t>
      </w:r>
    </w:p>
    <w:p w:rsidR="0049042A" w:rsidRDefault="0049042A" w:rsidP="004D0E95"/>
    <w:p w:rsidR="0049042A" w:rsidRPr="002041F8" w:rsidRDefault="0049042A">
      <w:pPr>
        <w:pStyle w:val="SOP2nd"/>
        <w:rPr>
          <w:i/>
          <w:sz w:val="22"/>
          <w:szCs w:val="22"/>
        </w:rPr>
      </w:pPr>
      <w:r w:rsidRPr="002041F8">
        <w:rPr>
          <w:i/>
          <w:sz w:val="22"/>
          <w:szCs w:val="22"/>
        </w:rPr>
        <w:t>Field Data Forms</w:t>
      </w:r>
    </w:p>
    <w:p w:rsidR="0049042A" w:rsidRDefault="0049042A" w:rsidP="000E5B44">
      <w:r>
        <w:t xml:space="preserve">Copies of the field data forms should be made on waterproof paper (e.g., Rite-in-the-Rain waterproof paper). Field </w:t>
      </w:r>
      <w:r w:rsidR="005D2D96">
        <w:t xml:space="preserve">data </w:t>
      </w:r>
      <w:r>
        <w:t>forms can be found in Appendix E “Forms for Recording Field Data.”</w:t>
      </w:r>
    </w:p>
    <w:p w:rsidR="0049042A" w:rsidRDefault="0049042A" w:rsidP="00AF3036">
      <w:bookmarkStart w:id="551" w:name="_Toc204764933"/>
    </w:p>
    <w:p w:rsidR="0049042A" w:rsidRDefault="0049042A" w:rsidP="00B2104B">
      <w:pPr>
        <w:pStyle w:val="SOPTitle"/>
        <w:sectPr w:rsidR="0049042A" w:rsidSect="00FE31B4">
          <w:headerReference w:type="default" r:id="rId213"/>
          <w:footerReference w:type="default" r:id="rId214"/>
          <w:pgSz w:w="12240" w:h="15840" w:code="1"/>
          <w:pgMar w:top="1440" w:right="1440" w:bottom="1440" w:left="1440" w:header="720" w:footer="720" w:gutter="0"/>
          <w:pgNumType w:start="1" w:chapStyle="1"/>
          <w:cols w:space="720"/>
          <w:docGrid w:linePitch="360"/>
        </w:sectPr>
      </w:pPr>
    </w:p>
    <w:p w:rsidR="0049042A" w:rsidRPr="002041F8" w:rsidRDefault="0049042A">
      <w:pPr>
        <w:pStyle w:val="SOPTitle"/>
        <w:rPr>
          <w:sz w:val="32"/>
          <w:szCs w:val="32"/>
        </w:rPr>
      </w:pPr>
      <w:bookmarkStart w:id="552" w:name="_Toc261510604"/>
      <w:bookmarkStart w:id="553" w:name="_Toc322933326"/>
      <w:r w:rsidRPr="002041F8">
        <w:rPr>
          <w:sz w:val="32"/>
          <w:szCs w:val="32"/>
        </w:rPr>
        <w:lastRenderedPageBreak/>
        <w:t>Standard Operating Procedure (SOP) #2</w:t>
      </w:r>
      <w:bookmarkEnd w:id="552"/>
      <w:bookmarkEnd w:id="553"/>
    </w:p>
    <w:p w:rsidR="0049042A" w:rsidRPr="002041F8" w:rsidRDefault="0049042A">
      <w:pPr>
        <w:pStyle w:val="SOPSubtitle"/>
        <w:rPr>
          <w:sz w:val="32"/>
          <w:szCs w:val="32"/>
        </w:rPr>
      </w:pPr>
      <w:bookmarkStart w:id="554" w:name="_Toc261510605"/>
      <w:bookmarkStart w:id="555" w:name="_Toc261510804"/>
      <w:bookmarkStart w:id="556" w:name="_Toc265743818"/>
      <w:r w:rsidRPr="002041F8">
        <w:rPr>
          <w:sz w:val="32"/>
          <w:szCs w:val="32"/>
        </w:rPr>
        <w:t>Training Observers</w:t>
      </w:r>
      <w:bookmarkEnd w:id="551"/>
      <w:bookmarkEnd w:id="554"/>
      <w:bookmarkEnd w:id="555"/>
      <w:bookmarkEnd w:id="556"/>
    </w:p>
    <w:p w:rsidR="0049042A" w:rsidRDefault="0049042A" w:rsidP="00AF3036"/>
    <w:p w:rsidR="0049042A" w:rsidRDefault="0049042A" w:rsidP="00093238">
      <w:r>
        <w:t>Version 1.0</w:t>
      </w:r>
      <w:ins w:id="557" w:author="Ainsworth, Alison" w:date="2012-07-27T13:16:00Z">
        <w:r w:rsidR="00B57FC5">
          <w:t>1</w:t>
        </w:r>
      </w:ins>
      <w:r>
        <w:t xml:space="preserve"> (</w:t>
      </w:r>
      <w:del w:id="558" w:author="Ainsworth, Alison" w:date="2012-07-27T13:16:00Z">
        <w:r w:rsidDel="00B57FC5">
          <w:delText xml:space="preserve">April </w:delText>
        </w:r>
      </w:del>
      <w:ins w:id="559" w:author="Ainsworth, Alison" w:date="2012-07-27T13:16:00Z">
        <w:r w:rsidR="00B57FC5">
          <w:t xml:space="preserve">July </w:t>
        </w:r>
      </w:ins>
      <w:r>
        <w:t xml:space="preserve">27, </w:t>
      </w:r>
      <w:del w:id="560" w:author="Ainsworth, Alison" w:date="2012-07-27T13:16:00Z">
        <w:r w:rsidDel="00B57FC5">
          <w:delText>2010</w:delText>
        </w:r>
      </w:del>
      <w:ins w:id="561" w:author="Ainsworth, Alison" w:date="2012-07-27T13:16:00Z">
        <w:r w:rsidR="00B57FC5">
          <w:t>2012</w:t>
        </w:r>
      </w:ins>
      <w:r>
        <w:t>)</w:t>
      </w:r>
    </w:p>
    <w:p w:rsidR="0049042A" w:rsidRDefault="0049042A" w:rsidP="00093238"/>
    <w:p w:rsidR="0049042A" w:rsidRDefault="0049042A" w:rsidP="00F141F6">
      <w:pPr>
        <w:pStyle w:val="SOP2nd"/>
      </w:pPr>
      <w:r w:rsidRPr="00437523">
        <w:t>Change History</w:t>
      </w:r>
    </w:p>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4"/>
        <w:gridCol w:w="1385"/>
        <w:gridCol w:w="2340"/>
        <w:gridCol w:w="2160"/>
        <w:gridCol w:w="2340"/>
      </w:tblGrid>
      <w:tr w:rsidR="0049042A" w:rsidRPr="00F141F6">
        <w:trPr>
          <w:trHeight w:val="404"/>
        </w:trPr>
        <w:tc>
          <w:tcPr>
            <w:tcW w:w="1364"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Version #</w:t>
            </w:r>
          </w:p>
        </w:tc>
        <w:tc>
          <w:tcPr>
            <w:tcW w:w="1385"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Date</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Revised by</w:t>
            </w:r>
          </w:p>
        </w:tc>
        <w:tc>
          <w:tcPr>
            <w:tcW w:w="216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Changes</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Justification</w:t>
            </w:r>
          </w:p>
        </w:tc>
      </w:tr>
      <w:tr w:rsidR="0049042A">
        <w:trPr>
          <w:trHeight w:val="188"/>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B57FC5" w:rsidP="00F141F6">
            <w:pPr>
              <w:pStyle w:val="BodyText"/>
              <w:spacing w:after="0"/>
              <w:rPr>
                <w:rFonts w:eastAsia="Times New Roman" w:cs="Arial"/>
                <w:szCs w:val="22"/>
              </w:rPr>
            </w:pPr>
            <w:ins w:id="562" w:author="Ainsworth, Alison" w:date="2012-07-27T13:16:00Z">
              <w:r>
                <w:rPr>
                  <w:rFonts w:eastAsia="Times New Roman" w:cs="Arial"/>
                  <w:szCs w:val="22"/>
                </w:rPr>
                <w:t>1.</w:t>
              </w:r>
            </w:ins>
            <w:ins w:id="563" w:author="Ainsworth, Alison" w:date="2012-07-27T13:26:00Z">
              <w:r w:rsidR="00E368E6">
                <w:rPr>
                  <w:rFonts w:eastAsia="Times New Roman" w:cs="Arial"/>
                  <w:szCs w:val="22"/>
                </w:rPr>
                <w:t>0</w:t>
              </w:r>
            </w:ins>
            <w:ins w:id="564" w:author="Ainsworth, Alison" w:date="2012-07-27T13:16:00Z">
              <w:r>
                <w:rPr>
                  <w:rFonts w:eastAsia="Times New Roman" w:cs="Arial"/>
                  <w:szCs w:val="22"/>
                </w:rPr>
                <w:t>1</w:t>
              </w:r>
            </w:ins>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B57FC5" w:rsidP="00F141F6">
            <w:pPr>
              <w:pStyle w:val="BodyText"/>
              <w:rPr>
                <w:rFonts w:eastAsia="Times New Roman" w:cs="Arial"/>
                <w:szCs w:val="22"/>
              </w:rPr>
            </w:pPr>
            <w:ins w:id="565" w:author="Ainsworth, Alison" w:date="2012-07-27T13:16:00Z">
              <w:r>
                <w:rPr>
                  <w:rFonts w:eastAsia="Times New Roman" w:cs="Arial"/>
                  <w:szCs w:val="22"/>
                </w:rPr>
                <w:t>7/27/2012</w:t>
              </w:r>
            </w:ins>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B57FC5" w:rsidP="00F141F6">
            <w:pPr>
              <w:pStyle w:val="BodyText"/>
              <w:rPr>
                <w:rFonts w:eastAsia="Times New Roman" w:cs="Arial"/>
                <w:szCs w:val="22"/>
              </w:rPr>
            </w:pPr>
            <w:ins w:id="566" w:author="Ainsworth, Alison" w:date="2012-07-27T13:16:00Z">
              <w:r>
                <w:rPr>
                  <w:rFonts w:eastAsia="Times New Roman" w:cs="Arial"/>
                  <w:szCs w:val="22"/>
                </w:rPr>
                <w:t>Alison Ainsworth</w:t>
              </w:r>
            </w:ins>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E368E6" w:rsidP="00E368E6">
            <w:pPr>
              <w:pStyle w:val="BodyText"/>
              <w:rPr>
                <w:rFonts w:eastAsia="Times New Roman" w:cs="Arial"/>
                <w:szCs w:val="22"/>
              </w:rPr>
            </w:pPr>
            <w:ins w:id="567" w:author="Ainsworth, Alison" w:date="2012-07-27T13:18:00Z">
              <w:r>
                <w:rPr>
                  <w:rFonts w:eastAsia="Times New Roman" w:cs="Arial"/>
                  <w:szCs w:val="22"/>
                </w:rPr>
                <w:t xml:space="preserve">Added PACN </w:t>
              </w:r>
            </w:ins>
            <w:ins w:id="568" w:author="Ainsworth, Alison" w:date="2012-07-27T13:16:00Z">
              <w:r w:rsidR="00B57FC5">
                <w:rPr>
                  <w:rFonts w:eastAsia="Times New Roman" w:cs="Arial"/>
                  <w:szCs w:val="22"/>
                </w:rPr>
                <w:t xml:space="preserve">Safety </w:t>
              </w:r>
            </w:ins>
            <w:ins w:id="569" w:author="Ainsworth, Alison" w:date="2012-07-27T13:18:00Z">
              <w:r>
                <w:rPr>
                  <w:rFonts w:eastAsia="Times New Roman" w:cs="Arial"/>
                  <w:szCs w:val="22"/>
                </w:rPr>
                <w:t>Plan as required reading</w:t>
              </w:r>
            </w:ins>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B57FC5" w:rsidP="00F141F6">
            <w:pPr>
              <w:pStyle w:val="BodyText"/>
              <w:rPr>
                <w:rFonts w:eastAsia="Times New Roman" w:cs="Arial"/>
                <w:szCs w:val="22"/>
              </w:rPr>
            </w:pPr>
            <w:ins w:id="570" w:author="Ainsworth, Alison" w:date="2012-07-27T13:17:00Z">
              <w:r>
                <w:rPr>
                  <w:rFonts w:eastAsia="Times New Roman" w:cs="Arial"/>
                  <w:szCs w:val="22"/>
                </w:rPr>
                <w:t>Safety</w:t>
              </w:r>
            </w:ins>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bl>
    <w:p w:rsidR="0049042A" w:rsidRDefault="0049042A" w:rsidP="00F141F6"/>
    <w:p w:rsidR="0049042A" w:rsidRDefault="0049042A" w:rsidP="00F141F6">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49042A" w:rsidRDefault="0049042A" w:rsidP="00AF3036"/>
    <w:p w:rsidR="0049042A" w:rsidRDefault="0049042A" w:rsidP="004D0E95">
      <w:pPr>
        <w:pStyle w:val="SOP2nd"/>
      </w:pPr>
      <w:r>
        <w:t>Purpose</w:t>
      </w:r>
    </w:p>
    <w:p w:rsidR="0049042A" w:rsidRDefault="0049042A" w:rsidP="00C63F3A">
      <w:r w:rsidRPr="0001261A">
        <w:t xml:space="preserve">This SOP outlines the steps to </w:t>
      </w:r>
      <w:r>
        <w:t>train observers to identify nonnative plant species within the Pacific Island Network (PACN) parks and to become familiar with methods used to collect field data along transects</w:t>
      </w:r>
      <w:r w:rsidRPr="0001261A">
        <w:t>.</w:t>
      </w:r>
      <w:r>
        <w:t xml:space="preserve"> </w:t>
      </w:r>
      <w:r w:rsidRPr="0083500D">
        <w:t xml:space="preserve">Skill in plant identification is particularly important as misidentification of a species is one of the most serious errors crew members can make during </w:t>
      </w:r>
      <w:r>
        <w:t>invasive species</w:t>
      </w:r>
      <w:r w:rsidRPr="0083500D">
        <w:t xml:space="preserve"> monitoring</w:t>
      </w:r>
      <w:r>
        <w:t xml:space="preserve">. </w:t>
      </w:r>
    </w:p>
    <w:p w:rsidR="0049042A" w:rsidRDefault="0049042A" w:rsidP="00AF3036"/>
    <w:p w:rsidR="0049042A" w:rsidRDefault="0049042A" w:rsidP="00B8467F">
      <w:pPr>
        <w:pStyle w:val="SOP2nd"/>
      </w:pPr>
      <w:r w:rsidRPr="0083500D">
        <w:t>Procedures</w:t>
      </w:r>
    </w:p>
    <w:p w:rsidR="0049042A" w:rsidRPr="0083500D" w:rsidRDefault="0049042A" w:rsidP="00B8467F">
      <w:r w:rsidRPr="0083500D">
        <w:t xml:space="preserve">Prior to initiating </w:t>
      </w:r>
      <w:r>
        <w:t>monitoring</w:t>
      </w:r>
      <w:r w:rsidRPr="0083500D">
        <w:t xml:space="preserve"> all </w:t>
      </w:r>
      <w:r>
        <w:t>field crew members</w:t>
      </w:r>
      <w:r w:rsidRPr="0083500D">
        <w:t xml:space="preserve"> </w:t>
      </w:r>
      <w:r w:rsidR="00C676D4">
        <w:t>will</w:t>
      </w:r>
      <w:r w:rsidRPr="0083500D">
        <w:t xml:space="preserve"> review the entire monito</w:t>
      </w:r>
      <w:r>
        <w:t>ring protocol, including SOPs</w:t>
      </w:r>
      <w:ins w:id="571" w:author="Ainsworth, Alison" w:date="2012-07-27T13:17:00Z">
        <w:r w:rsidR="00E368E6">
          <w:t>, and the PACN Safety Plan</w:t>
        </w:r>
      </w:ins>
      <w:r>
        <w:t xml:space="preserve">. </w:t>
      </w:r>
      <w:r w:rsidR="008C174A">
        <w:t>Formal safety (detailed in SOP #3 “Safety”)</w:t>
      </w:r>
      <w:r w:rsidR="00C676D4">
        <w:t xml:space="preserve"> </w:t>
      </w:r>
      <w:r w:rsidR="008C174A">
        <w:t>and other trainings</w:t>
      </w:r>
      <w:r w:rsidR="00C676D4">
        <w:t xml:space="preserve"> (e.g., computer security, defensive driving)</w:t>
      </w:r>
      <w:r w:rsidR="008C174A">
        <w:t xml:space="preserve"> will be provided</w:t>
      </w:r>
      <w:r w:rsidR="00C676D4">
        <w:t xml:space="preserve">. </w:t>
      </w:r>
      <w:r w:rsidR="008C174A">
        <w:t xml:space="preserve">Additionally, time will </w:t>
      </w:r>
      <w:r>
        <w:t>be spent learning or reviewing field identification characteristics for plant species that may be observed during the field season as well as practicing field collection methods and calibrating observers for percent cover estimation.</w:t>
      </w:r>
    </w:p>
    <w:p w:rsidR="0049042A" w:rsidRPr="004C2DCB" w:rsidRDefault="0049042A" w:rsidP="00AF3036"/>
    <w:p w:rsidR="0049042A" w:rsidRPr="00FD1104" w:rsidRDefault="0049042A" w:rsidP="00A1437F">
      <w:pPr>
        <w:pStyle w:val="SOP3rd"/>
      </w:pPr>
      <w:r w:rsidRPr="00FD1104">
        <w:t>Species Identification</w:t>
      </w:r>
    </w:p>
    <w:p w:rsidR="0049042A" w:rsidRDefault="0049042A" w:rsidP="00B8467F">
      <w:r>
        <w:t>The ability to identify both native and nonnative plant species is essential to the c</w:t>
      </w:r>
      <w:r w:rsidRPr="0004726D">
        <w:t xml:space="preserve">ollection of credible, high-quality </w:t>
      </w:r>
      <w:r>
        <w:t>invasive species</w:t>
      </w:r>
      <w:r w:rsidRPr="0004726D">
        <w:t xml:space="preserve"> data</w:t>
      </w:r>
      <w:r>
        <w:t>. Recognizing</w:t>
      </w:r>
      <w:r w:rsidRPr="0004726D">
        <w:t xml:space="preserve"> that a species is unknown and </w:t>
      </w:r>
      <w:r>
        <w:t>collecting</w:t>
      </w:r>
      <w:r w:rsidRPr="0004726D">
        <w:t xml:space="preserve"> a voucher specimen</w:t>
      </w:r>
      <w:r>
        <w:t xml:space="preserve"> is equally as crucial</w:t>
      </w:r>
      <w:r w:rsidRPr="0004726D">
        <w:t xml:space="preserve">. </w:t>
      </w:r>
      <w:r>
        <w:t>I</w:t>
      </w:r>
      <w:r w:rsidRPr="0004726D">
        <w:t xml:space="preserve">t is important that each member of the field </w:t>
      </w:r>
      <w:r>
        <w:t>crew</w:t>
      </w:r>
      <w:r w:rsidRPr="0004726D">
        <w:t xml:space="preserve"> has a basic understanding of field botany as well as plant anatomy. </w:t>
      </w:r>
      <w:r>
        <w:t>The field leader will have a more advanced understanding of field botany and ability to identify plant species; h</w:t>
      </w:r>
      <w:r w:rsidRPr="0004726D">
        <w:t xml:space="preserve">owever, </w:t>
      </w:r>
      <w:r>
        <w:t>there will be times when an</w:t>
      </w:r>
      <w:r w:rsidRPr="0004726D">
        <w:t xml:space="preserve"> </w:t>
      </w:r>
      <w:r>
        <w:t xml:space="preserve">unknown </w:t>
      </w:r>
      <w:r w:rsidRPr="0004726D">
        <w:t xml:space="preserve">plant </w:t>
      </w:r>
      <w:r>
        <w:t xml:space="preserve">is encountered and cannot be </w:t>
      </w:r>
      <w:r w:rsidRPr="0004726D">
        <w:t>identif</w:t>
      </w:r>
      <w:r>
        <w:t>ied</w:t>
      </w:r>
      <w:r w:rsidRPr="0004726D">
        <w:t xml:space="preserve"> to </w:t>
      </w:r>
      <w:r w:rsidRPr="0004726D">
        <w:lastRenderedPageBreak/>
        <w:t xml:space="preserve">the desired taxonomic level. In these cases, a voucher specimen must be collected and </w:t>
      </w:r>
      <w:r>
        <w:t>assigned a</w:t>
      </w:r>
      <w:r w:rsidRPr="0004726D">
        <w:t xml:space="preserve"> temporary name </w:t>
      </w:r>
      <w:r>
        <w:t>to be recorded in the</w:t>
      </w:r>
      <w:r w:rsidRPr="0004726D">
        <w:t xml:space="preserve"> field </w:t>
      </w:r>
      <w:r>
        <w:t>records</w:t>
      </w:r>
      <w:r w:rsidRPr="0004726D">
        <w:t xml:space="preserve"> until a proper determination </w:t>
      </w:r>
      <w:r>
        <w:t>can be</w:t>
      </w:r>
      <w:r w:rsidRPr="0004726D">
        <w:t xml:space="preserve"> made</w:t>
      </w:r>
      <w:r>
        <w:t xml:space="preserve"> for that specimen (see SOP #8 “</w:t>
      </w:r>
      <w:r w:rsidRPr="0004726D">
        <w:t>Collecting and Vouchering</w:t>
      </w:r>
      <w:r>
        <w:t>”</w:t>
      </w:r>
      <w:r w:rsidRPr="0004726D">
        <w:t>).</w:t>
      </w:r>
    </w:p>
    <w:p w:rsidR="0049042A" w:rsidRPr="0004726D" w:rsidRDefault="0049042A" w:rsidP="00B8467F"/>
    <w:p w:rsidR="0049042A" w:rsidRPr="0004726D" w:rsidRDefault="0049042A" w:rsidP="00B8467F">
      <w:r w:rsidRPr="0004726D">
        <w:t xml:space="preserve">Species identification training (or refresher training) will be conducted prior to the initiation of data collection in the field. </w:t>
      </w:r>
      <w:r>
        <w:t>Training</w:t>
      </w:r>
      <w:r w:rsidRPr="0004726D">
        <w:t xml:space="preserve"> will involve reviewing </w:t>
      </w:r>
      <w:r>
        <w:t xml:space="preserve">lists of invasive </w:t>
      </w:r>
      <w:r w:rsidRPr="0004726D">
        <w:t>species</w:t>
      </w:r>
      <w:r>
        <w:t xml:space="preserve"> </w:t>
      </w:r>
      <w:r w:rsidRPr="0004726D">
        <w:t xml:space="preserve">for each sampling area </w:t>
      </w:r>
      <w:r w:rsidRPr="009A1991">
        <w:t xml:space="preserve">as well as </w:t>
      </w:r>
      <w:r>
        <w:t xml:space="preserve">other </w:t>
      </w:r>
      <w:r w:rsidRPr="009A1991">
        <w:t>known locations</w:t>
      </w:r>
      <w:r>
        <w:t>,</w:t>
      </w:r>
      <w:r w:rsidRPr="009A1991">
        <w:t xml:space="preserve"> </w:t>
      </w:r>
      <w:r w:rsidRPr="0004726D">
        <w:t xml:space="preserve">and becoming </w:t>
      </w:r>
      <w:r>
        <w:t>proficient</w:t>
      </w:r>
      <w:r w:rsidRPr="0004726D">
        <w:t xml:space="preserve"> with field identification of most of the species that could be </w:t>
      </w:r>
      <w:r>
        <w:t>encountered</w:t>
      </w:r>
      <w:r w:rsidRPr="0004726D">
        <w:t xml:space="preserve">. </w:t>
      </w:r>
      <w:r w:rsidR="005C06B9">
        <w:t xml:space="preserve">In order to become familiar with the flora of an intended sampling frame, field crew members will examine books, reports, journal publications, websites, photographs, and herbarium collections that contain examples of all plant species expected to be encountered during the monitoring effort that coming year. </w:t>
      </w:r>
      <w:r w:rsidRPr="0004726D">
        <w:t xml:space="preserve">A list of references is provided in the </w:t>
      </w:r>
      <w:r>
        <w:t>“Suggested Reading” section</w:t>
      </w:r>
      <w:r w:rsidRPr="0004726D">
        <w:t xml:space="preserve"> of this SOP.</w:t>
      </w:r>
      <w:r>
        <w:t xml:space="preserve"> Copies of most of these resources should be available at each park so they can be used to assist with field identifications as needed.</w:t>
      </w:r>
    </w:p>
    <w:p w:rsidR="0049042A" w:rsidRDefault="0049042A" w:rsidP="00B8467F"/>
    <w:p w:rsidR="0049042A" w:rsidRPr="00FD1104" w:rsidRDefault="0049042A" w:rsidP="00A1437F">
      <w:pPr>
        <w:pStyle w:val="SOP3rd"/>
      </w:pPr>
      <w:r w:rsidRPr="00FD1104">
        <w:t>Field Sampling Methodology</w:t>
      </w:r>
    </w:p>
    <w:p w:rsidR="0049042A" w:rsidRPr="00835D9E" w:rsidRDefault="0049042A" w:rsidP="00835D9E">
      <w:r w:rsidRPr="00835D9E">
        <w:t>A detailed description of the methods used to monitor for invasive species is provided in SOP #</w:t>
      </w:r>
      <w:r w:rsidRPr="003443EA">
        <w:t>7 “</w:t>
      </w:r>
      <w:r w:rsidR="007C5C43">
        <w:t>Sampling</w:t>
      </w:r>
      <w:r w:rsidRPr="003443EA">
        <w:t xml:space="preserve"> Invasive Plant Species.” Additional procedures used during monitoring are described in SOP #6 “Using GPS to </w:t>
      </w:r>
      <w:proofErr w:type="gramStart"/>
      <w:r w:rsidRPr="003443EA">
        <w:t>Navigate</w:t>
      </w:r>
      <w:proofErr w:type="gramEnd"/>
      <w:r w:rsidRPr="003443EA">
        <w:t xml:space="preserve"> to and Mark Waypoints.” These techniques are based on standard vegetation sampling procedures that are described in several of the references listed in the Suggested Reading. During the training period prior to each field season, the entire crew should establish at least one practice sampling plot for transect monitoring and review all data collection and recording procedures that will be required in the field. </w:t>
      </w:r>
      <w:r>
        <w:t>The field crew leader and f</w:t>
      </w:r>
      <w:r w:rsidRPr="00835D9E">
        <w:t xml:space="preserve">ield crew members </w:t>
      </w:r>
      <w:r>
        <w:t>will</w:t>
      </w:r>
      <w:r w:rsidRPr="00835D9E">
        <w:t xml:space="preserve"> calibrate their Braun-Blanquet cover estimates</w:t>
      </w:r>
      <w:r>
        <w:t xml:space="preserve"> by practicing and comparing estimates with each other.</w:t>
      </w:r>
      <w:r w:rsidRPr="00835D9E">
        <w:t xml:space="preserve"> </w:t>
      </w:r>
      <w:r>
        <w:t xml:space="preserve">Each individual will </w:t>
      </w:r>
      <w:r w:rsidRPr="00835D9E">
        <w:t xml:space="preserve">independently take data for multiple sampling plots, and compare their data to those of others in the group.  This will elucidate any tendencies toward over- or under-estimation. </w:t>
      </w:r>
      <w:r>
        <w:t>The group will discuss</w:t>
      </w:r>
      <w:r w:rsidRPr="00835D9E">
        <w:t xml:space="preserve"> the process of how each person arrive</w:t>
      </w:r>
      <w:r>
        <w:t>d</w:t>
      </w:r>
      <w:r w:rsidRPr="00835D9E">
        <w:t xml:space="preserve"> at a cover estimate for a given species </w:t>
      </w:r>
      <w:r>
        <w:t>to build c</w:t>
      </w:r>
      <w:r w:rsidRPr="00835D9E">
        <w:t>onsistency among field crew members.</w:t>
      </w:r>
      <w:r>
        <w:t xml:space="preserve"> </w:t>
      </w:r>
      <w:r w:rsidRPr="00835D9E">
        <w:t>Post-processing procedures should also be reviewed at this time.</w:t>
      </w:r>
    </w:p>
    <w:p w:rsidR="0049042A" w:rsidRDefault="0049042A" w:rsidP="00B8467F"/>
    <w:p w:rsidR="0049042A" w:rsidRPr="002A0DDA" w:rsidRDefault="0049042A" w:rsidP="00B8467F">
      <w:pPr>
        <w:pStyle w:val="SOP2nd"/>
      </w:pPr>
      <w:r>
        <w:t>Suggested Reading</w:t>
      </w:r>
    </w:p>
    <w:p w:rsidR="0049042A" w:rsidRPr="0079034A" w:rsidRDefault="0049042A" w:rsidP="00B8467F"/>
    <w:p w:rsidR="0049042A" w:rsidRPr="004C2DCB" w:rsidRDefault="0049042A" w:rsidP="00A1437F">
      <w:pPr>
        <w:pStyle w:val="SOP3rd"/>
      </w:pPr>
      <w:r w:rsidRPr="004C2DCB">
        <w:t>Field Sampling Methods</w:t>
      </w:r>
    </w:p>
    <w:p w:rsidR="0049042A" w:rsidRPr="007D547C" w:rsidRDefault="0049042A" w:rsidP="00B8467F">
      <w:pPr>
        <w:widowControl w:val="0"/>
        <w:autoSpaceDE w:val="0"/>
        <w:autoSpaceDN w:val="0"/>
        <w:adjustRightInd w:val="0"/>
        <w:ind w:left="720" w:hanging="720"/>
      </w:pPr>
      <w:r w:rsidRPr="007D547C">
        <w:t>Elzinga, C. L., D. W. Salzer,</w:t>
      </w:r>
      <w:r>
        <w:t xml:space="preserve"> J. W. Willoughby and J. Gibbs. 2001</w:t>
      </w:r>
      <w:r w:rsidRPr="007D547C">
        <w:t xml:space="preserve">. Monitoring Plant and Animal Populations. </w:t>
      </w:r>
      <w:proofErr w:type="gramStart"/>
      <w:r w:rsidRPr="007D547C">
        <w:t>Blackwell Science Ltd</w:t>
      </w:r>
      <w:r>
        <w:t>., Denver, CO</w:t>
      </w:r>
      <w:r w:rsidRPr="007D547C">
        <w:t>.</w:t>
      </w:r>
      <w:proofErr w:type="gramEnd"/>
    </w:p>
    <w:p w:rsidR="0049042A" w:rsidRPr="007D547C" w:rsidRDefault="0049042A" w:rsidP="00B8467F">
      <w:pPr>
        <w:widowControl w:val="0"/>
        <w:autoSpaceDE w:val="0"/>
        <w:autoSpaceDN w:val="0"/>
        <w:adjustRightInd w:val="0"/>
        <w:ind w:left="720" w:hanging="720"/>
      </w:pPr>
      <w:r w:rsidRPr="007D547C">
        <w:tab/>
      </w:r>
    </w:p>
    <w:p w:rsidR="0049042A" w:rsidRPr="007D547C" w:rsidRDefault="0049042A" w:rsidP="00B8467F">
      <w:pPr>
        <w:widowControl w:val="0"/>
        <w:autoSpaceDE w:val="0"/>
        <w:autoSpaceDN w:val="0"/>
        <w:adjustRightInd w:val="0"/>
        <w:ind w:left="720" w:hanging="720"/>
      </w:pPr>
      <w:proofErr w:type="gramStart"/>
      <w:r w:rsidRPr="007D547C">
        <w:t>Muelle</w:t>
      </w:r>
      <w:r>
        <w:t>r-Dombois, D. and H. Ellenberg.</w:t>
      </w:r>
      <w:proofErr w:type="gramEnd"/>
      <w:r>
        <w:t xml:space="preserve"> 1974</w:t>
      </w:r>
      <w:r w:rsidRPr="007D547C">
        <w:t xml:space="preserve">. </w:t>
      </w:r>
      <w:r w:rsidRPr="00E54AE5">
        <w:t>Aims and Methods of Vegetation Ecology</w:t>
      </w:r>
      <w:r w:rsidRPr="007D547C">
        <w:t xml:space="preserve">. </w:t>
      </w:r>
      <w:proofErr w:type="gramStart"/>
      <w:r w:rsidRPr="007D547C">
        <w:t>John Wiley and Sons</w:t>
      </w:r>
      <w:r>
        <w:t xml:space="preserve">, </w:t>
      </w:r>
      <w:r w:rsidRPr="007D547C">
        <w:t xml:space="preserve">New York, </w:t>
      </w:r>
      <w:r>
        <w:t>NY</w:t>
      </w:r>
      <w:r w:rsidRPr="007D547C">
        <w:t>.</w:t>
      </w:r>
      <w:proofErr w:type="gramEnd"/>
    </w:p>
    <w:p w:rsidR="0049042A" w:rsidRPr="004C2DCB" w:rsidRDefault="0049042A" w:rsidP="00AF3036"/>
    <w:p w:rsidR="0049042A" w:rsidRPr="004C2DCB" w:rsidRDefault="0049042A" w:rsidP="00A1437F">
      <w:pPr>
        <w:pStyle w:val="SOP3rd"/>
      </w:pPr>
      <w:r w:rsidRPr="004C2DCB">
        <w:t>Species Identification</w:t>
      </w:r>
    </w:p>
    <w:p w:rsidR="0049042A" w:rsidRPr="007D547C" w:rsidRDefault="0049042A" w:rsidP="00B8467F">
      <w:pPr>
        <w:widowControl w:val="0"/>
        <w:autoSpaceDE w:val="0"/>
        <w:autoSpaceDN w:val="0"/>
        <w:adjustRightInd w:val="0"/>
        <w:ind w:left="720" w:hanging="720"/>
      </w:pPr>
      <w:r>
        <w:t>Bohm, B. A. 2004</w:t>
      </w:r>
      <w:r w:rsidRPr="007D547C">
        <w:t xml:space="preserve">. </w:t>
      </w:r>
      <w:proofErr w:type="gramStart"/>
      <w:r>
        <w:t>Hawai‘i</w:t>
      </w:r>
      <w:r w:rsidRPr="007D547C">
        <w:t>'s Native Plants.</w:t>
      </w:r>
      <w:proofErr w:type="gramEnd"/>
      <w:r w:rsidRPr="007D547C">
        <w:t xml:space="preserve"> </w:t>
      </w:r>
      <w:proofErr w:type="gramStart"/>
      <w:r w:rsidRPr="007D547C">
        <w:t>Mutual Publishing</w:t>
      </w:r>
      <w:r>
        <w:t>,</w:t>
      </w:r>
      <w:r w:rsidRPr="007D547C">
        <w:t xml:space="preserve"> </w:t>
      </w:r>
      <w:r>
        <w:t xml:space="preserve">Honolulu, </w:t>
      </w:r>
      <w:r>
        <w:rPr>
          <w:noProof/>
        </w:rPr>
        <w:t>Hawaii.</w:t>
      </w:r>
      <w:proofErr w:type="gramEnd"/>
    </w:p>
    <w:p w:rsidR="0049042A" w:rsidRPr="007D547C" w:rsidRDefault="0049042A" w:rsidP="00B8467F">
      <w:pPr>
        <w:widowControl w:val="0"/>
        <w:autoSpaceDE w:val="0"/>
        <w:autoSpaceDN w:val="0"/>
        <w:adjustRightInd w:val="0"/>
        <w:ind w:left="720" w:hanging="720"/>
      </w:pPr>
      <w:r w:rsidRPr="007D547C">
        <w:tab/>
      </w:r>
    </w:p>
    <w:p w:rsidR="0049042A" w:rsidRPr="007D547C" w:rsidRDefault="0049042A" w:rsidP="00B8467F">
      <w:pPr>
        <w:widowControl w:val="0"/>
        <w:autoSpaceDE w:val="0"/>
        <w:autoSpaceDN w:val="0"/>
        <w:adjustRightInd w:val="0"/>
        <w:ind w:left="720" w:hanging="720"/>
      </w:pPr>
      <w:r w:rsidRPr="007D547C">
        <w:t xml:space="preserve">Craig, P. </w:t>
      </w:r>
      <w:r>
        <w:t xml:space="preserve">2010. </w:t>
      </w:r>
      <w:r w:rsidRPr="007D547C">
        <w:t>National Park of American Samoa</w:t>
      </w:r>
      <w:r>
        <w:t>:</w:t>
      </w:r>
      <w:r w:rsidRPr="007D547C">
        <w:t xml:space="preserve"> </w:t>
      </w:r>
      <w:r>
        <w:t>Nature and Science</w:t>
      </w:r>
      <w:r w:rsidRPr="007D547C">
        <w:t>.</w:t>
      </w:r>
      <w:r>
        <w:t xml:space="preserve"> </w:t>
      </w:r>
      <w:proofErr w:type="gramStart"/>
      <w:r>
        <w:t>Department of the Interior, National Park Service.</w:t>
      </w:r>
      <w:proofErr w:type="gramEnd"/>
      <w:r>
        <w:t xml:space="preserve"> Available </w:t>
      </w:r>
      <w:proofErr w:type="gramStart"/>
      <w:r>
        <w:t xml:space="preserve">at </w:t>
      </w:r>
      <w:r w:rsidRPr="007D547C">
        <w:t xml:space="preserve"> </w:t>
      </w:r>
      <w:proofErr w:type="gramEnd"/>
      <w:r w:rsidR="002D3B59">
        <w:fldChar w:fldCharType="begin"/>
      </w:r>
      <w:r w:rsidR="002D3B59">
        <w:instrText xml:space="preserve"> HYPERLINK "http://www.nps.gov/npsa/naturescience/index.htm" </w:instrText>
      </w:r>
      <w:r w:rsidR="002D3B59">
        <w:fldChar w:fldCharType="separate"/>
      </w:r>
      <w:r w:rsidRPr="00EA7E0A">
        <w:rPr>
          <w:rStyle w:val="Hyperlink"/>
          <w:sz w:val="24"/>
          <w:szCs w:val="22"/>
        </w:rPr>
        <w:t>http://www.nps.gov/npsa/naturescience/index.htm</w:t>
      </w:r>
      <w:r w:rsidR="002D3B59">
        <w:rPr>
          <w:rStyle w:val="Hyperlink"/>
          <w:sz w:val="24"/>
          <w:szCs w:val="22"/>
        </w:rPr>
        <w:fldChar w:fldCharType="end"/>
      </w:r>
      <w:r>
        <w:t xml:space="preserve"> (accessed 17 Apr 2010)</w:t>
      </w:r>
      <w:r w:rsidRPr="007D547C">
        <w:t>.</w:t>
      </w:r>
    </w:p>
    <w:p w:rsidR="0049042A" w:rsidRPr="007D547C" w:rsidRDefault="0049042A" w:rsidP="00B8467F">
      <w:pPr>
        <w:widowControl w:val="0"/>
        <w:autoSpaceDE w:val="0"/>
        <w:autoSpaceDN w:val="0"/>
        <w:adjustRightInd w:val="0"/>
        <w:ind w:left="720" w:hanging="720"/>
      </w:pPr>
      <w:r w:rsidRPr="007D547C">
        <w:tab/>
      </w:r>
    </w:p>
    <w:p w:rsidR="0049042A" w:rsidRPr="00860FE1" w:rsidRDefault="002041F8" w:rsidP="00860FE1">
      <w:pPr>
        <w:autoSpaceDE w:val="0"/>
        <w:autoSpaceDN w:val="0"/>
        <w:adjustRightInd w:val="0"/>
        <w:ind w:left="720" w:hanging="720"/>
        <w:rPr>
          <w:szCs w:val="24"/>
        </w:rPr>
      </w:pPr>
      <w:r>
        <w:rPr>
          <w:szCs w:val="24"/>
        </w:rPr>
        <w:br w:type="page"/>
      </w:r>
      <w:r w:rsidR="0049042A" w:rsidRPr="00860FE1">
        <w:rPr>
          <w:szCs w:val="24"/>
        </w:rPr>
        <w:lastRenderedPageBreak/>
        <w:t xml:space="preserve">Craig, P., editor. </w:t>
      </w:r>
      <w:r w:rsidR="0049042A">
        <w:rPr>
          <w:szCs w:val="24"/>
        </w:rPr>
        <w:t>2009</w:t>
      </w:r>
      <w:r w:rsidR="0049042A" w:rsidRPr="00860FE1">
        <w:rPr>
          <w:szCs w:val="24"/>
        </w:rPr>
        <w:t>. Natural History Guide to American Samoa</w:t>
      </w:r>
      <w:r w:rsidR="0049042A">
        <w:rPr>
          <w:szCs w:val="24"/>
        </w:rPr>
        <w:t xml:space="preserve"> (3</w:t>
      </w:r>
      <w:r w:rsidR="0049042A" w:rsidRPr="00860FE1">
        <w:rPr>
          <w:szCs w:val="24"/>
          <w:vertAlign w:val="superscript"/>
        </w:rPr>
        <w:t>rd</w:t>
      </w:r>
      <w:r w:rsidR="0049042A">
        <w:rPr>
          <w:szCs w:val="24"/>
        </w:rPr>
        <w:t xml:space="preserve"> edition)</w:t>
      </w:r>
      <w:r w:rsidR="0049042A" w:rsidRPr="00860FE1">
        <w:rPr>
          <w:szCs w:val="24"/>
        </w:rPr>
        <w:t>. National Park of American Samoa</w:t>
      </w:r>
      <w:r w:rsidR="0049042A">
        <w:rPr>
          <w:szCs w:val="24"/>
        </w:rPr>
        <w:t xml:space="preserve">, </w:t>
      </w:r>
      <w:r w:rsidR="0049042A" w:rsidRPr="00860FE1">
        <w:rPr>
          <w:szCs w:val="24"/>
        </w:rPr>
        <w:t>American Samoa Department of Marine and Wildlife Resources, and American Samoa Community College:</w:t>
      </w:r>
      <w:r w:rsidR="0049042A">
        <w:rPr>
          <w:szCs w:val="24"/>
        </w:rPr>
        <w:t xml:space="preserve"> </w:t>
      </w:r>
      <w:r w:rsidR="0049042A" w:rsidRPr="00860FE1">
        <w:rPr>
          <w:szCs w:val="24"/>
        </w:rPr>
        <w:t>Community and Natural Resources Division,  Pago Pago, American Samoa.</w:t>
      </w:r>
      <w:r w:rsidR="0049042A">
        <w:rPr>
          <w:szCs w:val="24"/>
        </w:rPr>
        <w:t xml:space="preserve"> Available at </w:t>
      </w:r>
      <w:r w:rsidR="0049042A" w:rsidRPr="00860FE1">
        <w:rPr>
          <w:szCs w:val="24"/>
        </w:rPr>
        <w:t xml:space="preserve">http://www.botany.hawaii.edu/basch/uhnpscesu/pdfs/NatHistGuideAS09op.pdf </w:t>
      </w:r>
      <w:r w:rsidR="0049042A">
        <w:rPr>
          <w:szCs w:val="24"/>
        </w:rPr>
        <w:t>(accessed 27 Apr 2010).</w:t>
      </w:r>
    </w:p>
    <w:p w:rsidR="0049042A" w:rsidRPr="007D547C" w:rsidRDefault="0049042A" w:rsidP="00B8467F">
      <w:pPr>
        <w:widowControl w:val="0"/>
        <w:autoSpaceDE w:val="0"/>
        <w:autoSpaceDN w:val="0"/>
        <w:adjustRightInd w:val="0"/>
        <w:ind w:left="720" w:hanging="720"/>
      </w:pPr>
      <w:r w:rsidRPr="007D547C">
        <w:tab/>
      </w:r>
    </w:p>
    <w:p w:rsidR="0049042A" w:rsidRPr="007D547C" w:rsidRDefault="0049042A" w:rsidP="00351042">
      <w:pPr>
        <w:ind w:left="720" w:hanging="720"/>
      </w:pPr>
      <w:proofErr w:type="gramStart"/>
      <w:r>
        <w:t>Hawai‘i</w:t>
      </w:r>
      <w:r w:rsidRPr="007D547C">
        <w:t xml:space="preserve"> Ecosystems at Risk Project</w:t>
      </w:r>
      <w:r>
        <w:t>.</w:t>
      </w:r>
      <w:proofErr w:type="gramEnd"/>
      <w:r>
        <w:t xml:space="preserve"> 1997-2010. Hawai‘i</w:t>
      </w:r>
      <w:r w:rsidRPr="007D547C">
        <w:t xml:space="preserve"> Ecosystems at Risk Project</w:t>
      </w:r>
      <w:r>
        <w:t xml:space="preserve">: </w:t>
      </w:r>
      <w:r>
        <w:rPr>
          <w:bCs/>
          <w:iCs/>
          <w:szCs w:val="24"/>
        </w:rPr>
        <w:t>Invasive Species I</w:t>
      </w:r>
      <w:r w:rsidRPr="00351042">
        <w:rPr>
          <w:bCs/>
          <w:iCs/>
          <w:szCs w:val="24"/>
        </w:rPr>
        <w:t>nformation for Hawaii and the Pacific</w:t>
      </w:r>
      <w:r>
        <w:rPr>
          <w:bCs/>
          <w:iCs/>
          <w:szCs w:val="24"/>
        </w:rPr>
        <w:t xml:space="preserve">. </w:t>
      </w:r>
      <w:proofErr w:type="gramStart"/>
      <w:r>
        <w:t>Hawai‘i</w:t>
      </w:r>
      <w:r w:rsidRPr="007D547C">
        <w:t xml:space="preserve"> Ecosystems at Risk Project</w:t>
      </w:r>
      <w:r>
        <w:t>.</w:t>
      </w:r>
      <w:proofErr w:type="gramEnd"/>
      <w:r>
        <w:t xml:space="preserve"> Available at </w:t>
      </w:r>
      <w:hyperlink r:id="rId215" w:history="1">
        <w:r w:rsidRPr="00EA7E0A">
          <w:rPr>
            <w:rStyle w:val="Hyperlink"/>
            <w:sz w:val="24"/>
            <w:szCs w:val="22"/>
          </w:rPr>
          <w:t>http://www.hear.org</w:t>
        </w:r>
      </w:hyperlink>
      <w:r>
        <w:t xml:space="preserve"> (accessed 27 Apr 2010).</w:t>
      </w:r>
    </w:p>
    <w:p w:rsidR="0049042A" w:rsidRPr="007D547C" w:rsidRDefault="0049042A" w:rsidP="00B8467F">
      <w:pPr>
        <w:widowControl w:val="0"/>
        <w:autoSpaceDE w:val="0"/>
        <w:autoSpaceDN w:val="0"/>
        <w:adjustRightInd w:val="0"/>
        <w:ind w:left="720" w:hanging="720"/>
      </w:pPr>
      <w:r w:rsidRPr="007D547C">
        <w:tab/>
      </w:r>
    </w:p>
    <w:p w:rsidR="0049042A" w:rsidRPr="007D547C" w:rsidRDefault="0049042A" w:rsidP="00CF3C60">
      <w:pPr>
        <w:widowControl w:val="0"/>
        <w:autoSpaceDE w:val="0"/>
        <w:autoSpaceDN w:val="0"/>
        <w:adjustRightInd w:val="0"/>
        <w:ind w:left="720" w:hanging="720"/>
      </w:pPr>
      <w:r>
        <w:t>Merlin, M. 1999</w:t>
      </w:r>
      <w:r w:rsidRPr="007D547C">
        <w:t xml:space="preserve">. </w:t>
      </w:r>
      <w:proofErr w:type="gramStart"/>
      <w:r w:rsidRPr="007D547C">
        <w:t>Hawaiian Coastal Plants</w:t>
      </w:r>
      <w:r>
        <w:t>.</w:t>
      </w:r>
      <w:proofErr w:type="gramEnd"/>
      <w:r w:rsidRPr="007D547C">
        <w:t xml:space="preserve"> </w:t>
      </w:r>
      <w:proofErr w:type="gramStart"/>
      <w:r w:rsidRPr="007D547C">
        <w:t>Pacific Guide Books</w:t>
      </w:r>
      <w:r>
        <w:t xml:space="preserve">, Honolulu, </w:t>
      </w:r>
      <w:r>
        <w:rPr>
          <w:noProof/>
        </w:rPr>
        <w:t>Hawaii.</w:t>
      </w:r>
      <w:proofErr w:type="gramEnd"/>
      <w:r w:rsidRPr="007D547C">
        <w:tab/>
      </w:r>
    </w:p>
    <w:p w:rsidR="000517AF" w:rsidRDefault="0049042A">
      <w:pPr>
        <w:widowControl w:val="0"/>
        <w:autoSpaceDE w:val="0"/>
        <w:autoSpaceDN w:val="0"/>
        <w:adjustRightInd w:val="0"/>
      </w:pPr>
      <w:r w:rsidRPr="007D547C">
        <w:tab/>
      </w:r>
    </w:p>
    <w:p w:rsidR="0049042A" w:rsidRPr="007D547C" w:rsidRDefault="0049042A" w:rsidP="00B8467F">
      <w:pPr>
        <w:widowControl w:val="0"/>
        <w:autoSpaceDE w:val="0"/>
        <w:autoSpaceDN w:val="0"/>
        <w:adjustRightInd w:val="0"/>
        <w:ind w:left="720" w:hanging="720"/>
      </w:pPr>
      <w:proofErr w:type="gramStart"/>
      <w:r w:rsidRPr="007D547C">
        <w:t>Mo</w:t>
      </w:r>
      <w:r>
        <w:t>ore, P. H. and P. McMakin.</w:t>
      </w:r>
      <w:proofErr w:type="gramEnd"/>
      <w:r>
        <w:t xml:space="preserve"> 2005</w:t>
      </w:r>
      <w:r w:rsidRPr="007D547C">
        <w:t xml:space="preserve">. I Tinanom Guahan Siha - Plants of Guam. </w:t>
      </w:r>
      <w:proofErr w:type="gramStart"/>
      <w:r>
        <w:t>University of Guam.</w:t>
      </w:r>
      <w:proofErr w:type="gramEnd"/>
      <w:r>
        <w:t xml:space="preserve"> Available at </w:t>
      </w:r>
      <w:hyperlink r:id="rId216" w:history="1">
        <w:r w:rsidRPr="00EA7E0A">
          <w:rPr>
            <w:rStyle w:val="Hyperlink"/>
            <w:sz w:val="24"/>
            <w:szCs w:val="22"/>
          </w:rPr>
          <w:t>http://university.uog.edu/cals/people/POG/POGHome.html</w:t>
        </w:r>
      </w:hyperlink>
      <w:r>
        <w:t xml:space="preserve"> (accessed 27 Apr 2010).</w:t>
      </w:r>
    </w:p>
    <w:p w:rsidR="0049042A" w:rsidRDefault="0049042A" w:rsidP="00B8467F">
      <w:pPr>
        <w:widowControl w:val="0"/>
        <w:autoSpaceDE w:val="0"/>
        <w:autoSpaceDN w:val="0"/>
        <w:adjustRightInd w:val="0"/>
      </w:pPr>
    </w:p>
    <w:p w:rsidR="0049042A" w:rsidRPr="007D547C" w:rsidRDefault="0049042A" w:rsidP="00B8467F">
      <w:pPr>
        <w:widowControl w:val="0"/>
        <w:autoSpaceDE w:val="0"/>
        <w:autoSpaceDN w:val="0"/>
        <w:adjustRightInd w:val="0"/>
        <w:ind w:left="720" w:hanging="720"/>
      </w:pPr>
      <w:proofErr w:type="gramStart"/>
      <w:r w:rsidRPr="007D547C">
        <w:t>Palmer, D. D.</w:t>
      </w:r>
      <w:r>
        <w:t xml:space="preserve"> 2002</w:t>
      </w:r>
      <w:r w:rsidRPr="007D547C">
        <w:t>.</w:t>
      </w:r>
      <w:proofErr w:type="gramEnd"/>
      <w:r w:rsidRPr="007D547C">
        <w:t xml:space="preserve"> </w:t>
      </w:r>
      <w:proofErr w:type="gramStart"/>
      <w:r>
        <w:t>Hawai‘i's Ferns and Fern Allies.</w:t>
      </w:r>
      <w:proofErr w:type="gramEnd"/>
      <w:r w:rsidRPr="007D547C">
        <w:t xml:space="preserve"> </w:t>
      </w:r>
      <w:proofErr w:type="gramStart"/>
      <w:r w:rsidRPr="007D547C">
        <w:t xml:space="preserve">University of </w:t>
      </w:r>
      <w:r>
        <w:t>Hawai‘i</w:t>
      </w:r>
      <w:r w:rsidRPr="007D547C">
        <w:t xml:space="preserve"> Press, Honolulu</w:t>
      </w:r>
      <w:r>
        <w:t xml:space="preserve">, </w:t>
      </w:r>
      <w:r>
        <w:rPr>
          <w:noProof/>
        </w:rPr>
        <w:t>Hawaii.</w:t>
      </w:r>
      <w:proofErr w:type="gramEnd"/>
    </w:p>
    <w:p w:rsidR="0049042A" w:rsidRPr="007D547C" w:rsidRDefault="0049042A" w:rsidP="00B8467F">
      <w:pPr>
        <w:widowControl w:val="0"/>
        <w:autoSpaceDE w:val="0"/>
        <w:autoSpaceDN w:val="0"/>
        <w:adjustRightInd w:val="0"/>
        <w:ind w:left="720" w:hanging="720"/>
      </w:pPr>
      <w:r w:rsidRPr="007D547C">
        <w:tab/>
      </w:r>
    </w:p>
    <w:p w:rsidR="0049042A" w:rsidRPr="00351042" w:rsidRDefault="0049042A" w:rsidP="00B8467F">
      <w:pPr>
        <w:widowControl w:val="0"/>
        <w:autoSpaceDE w:val="0"/>
        <w:autoSpaceDN w:val="0"/>
        <w:adjustRightInd w:val="0"/>
        <w:ind w:left="720" w:hanging="720"/>
        <w:rPr>
          <w:szCs w:val="24"/>
        </w:rPr>
      </w:pPr>
      <w:proofErr w:type="gramStart"/>
      <w:r>
        <w:t>Raulerson, L. and A. Reinhart.</w:t>
      </w:r>
      <w:proofErr w:type="gramEnd"/>
      <w:r>
        <w:t xml:space="preserve"> 1991</w:t>
      </w:r>
      <w:r w:rsidRPr="007D547C">
        <w:t>. Trees and Shrubs of the Northern Mariana Islands</w:t>
      </w:r>
      <w:r>
        <w:t>.</w:t>
      </w:r>
      <w:r w:rsidRPr="0083117C">
        <w:rPr>
          <w:rFonts w:ascii="Verdana" w:hAnsi="Verdana"/>
          <w:color w:val="666666"/>
          <w:sz w:val="20"/>
          <w:szCs w:val="20"/>
        </w:rPr>
        <w:t xml:space="preserve"> </w:t>
      </w:r>
      <w:r w:rsidRPr="00351042">
        <w:rPr>
          <w:szCs w:val="24"/>
        </w:rPr>
        <w:t>Coastal Resource Management, Commonwealth of the Northern Mariana Islands.</w:t>
      </w:r>
    </w:p>
    <w:p w:rsidR="0049042A" w:rsidRPr="007D547C" w:rsidRDefault="0049042A" w:rsidP="00B8467F">
      <w:pPr>
        <w:widowControl w:val="0"/>
        <w:autoSpaceDE w:val="0"/>
        <w:autoSpaceDN w:val="0"/>
        <w:adjustRightInd w:val="0"/>
        <w:ind w:left="720" w:hanging="720"/>
      </w:pPr>
      <w:r w:rsidRPr="007D547C">
        <w:tab/>
      </w:r>
    </w:p>
    <w:p w:rsidR="0049042A" w:rsidRPr="007D547C" w:rsidRDefault="0049042A" w:rsidP="00B8467F">
      <w:pPr>
        <w:widowControl w:val="0"/>
        <w:autoSpaceDE w:val="0"/>
        <w:autoSpaceDN w:val="0"/>
        <w:adjustRightInd w:val="0"/>
        <w:ind w:left="720" w:hanging="720"/>
      </w:pPr>
      <w:proofErr w:type="gramStart"/>
      <w:r w:rsidRPr="007D547C">
        <w:t>S</w:t>
      </w:r>
      <w:r>
        <w:t>taples, G. W. and D. R. Herbst.</w:t>
      </w:r>
      <w:proofErr w:type="gramEnd"/>
      <w:r>
        <w:t xml:space="preserve"> 2005. A T</w:t>
      </w:r>
      <w:r w:rsidRPr="007D547C">
        <w:t xml:space="preserve">ropical </w:t>
      </w:r>
      <w:r>
        <w:t>G</w:t>
      </w:r>
      <w:r w:rsidRPr="007D547C">
        <w:t xml:space="preserve">arden </w:t>
      </w:r>
      <w:r>
        <w:t>F</w:t>
      </w:r>
      <w:r w:rsidRPr="007D547C">
        <w:t xml:space="preserve">lora: </w:t>
      </w:r>
      <w:r>
        <w:t>P</w:t>
      </w:r>
      <w:r w:rsidRPr="007D547C">
        <w:t xml:space="preserve">lants </w:t>
      </w:r>
      <w:r>
        <w:t>C</w:t>
      </w:r>
      <w:r w:rsidRPr="007D547C">
        <w:t>ultivat</w:t>
      </w:r>
      <w:r>
        <w:t>ed in the Hawaiian Islands and Other T</w:t>
      </w:r>
      <w:r w:rsidRPr="007D547C">
        <w:t xml:space="preserve">ropical </w:t>
      </w:r>
      <w:r>
        <w:t>P</w:t>
      </w:r>
      <w:r w:rsidRPr="007D547C">
        <w:t>laces. Bishop Museum Press</w:t>
      </w:r>
      <w:r>
        <w:t>,</w:t>
      </w:r>
      <w:r w:rsidRPr="007D547C">
        <w:t xml:space="preserve"> Honolulu, </w:t>
      </w:r>
      <w:r>
        <w:rPr>
          <w:noProof/>
        </w:rPr>
        <w:t>Hawaii</w:t>
      </w:r>
      <w:proofErr w:type="gramStart"/>
      <w:r>
        <w:rPr>
          <w:noProof/>
        </w:rPr>
        <w:t>.</w:t>
      </w:r>
      <w:r w:rsidRPr="007D547C">
        <w:t>.</w:t>
      </w:r>
      <w:proofErr w:type="gramEnd"/>
    </w:p>
    <w:p w:rsidR="0049042A" w:rsidRPr="007D547C" w:rsidRDefault="0049042A" w:rsidP="00B8467F">
      <w:pPr>
        <w:widowControl w:val="0"/>
        <w:autoSpaceDE w:val="0"/>
        <w:autoSpaceDN w:val="0"/>
        <w:adjustRightInd w:val="0"/>
        <w:ind w:left="720" w:hanging="720"/>
      </w:pPr>
      <w:r w:rsidRPr="007D547C">
        <w:tab/>
      </w:r>
    </w:p>
    <w:p w:rsidR="0049042A" w:rsidRPr="007D547C" w:rsidRDefault="0049042A" w:rsidP="00B8467F">
      <w:pPr>
        <w:widowControl w:val="0"/>
        <w:autoSpaceDE w:val="0"/>
        <w:autoSpaceDN w:val="0"/>
        <w:adjustRightInd w:val="0"/>
        <w:ind w:left="720" w:hanging="720"/>
      </w:pPr>
      <w:proofErr w:type="gramStart"/>
      <w:r>
        <w:t>Vogt, S. R. and L. L. Williams.</w:t>
      </w:r>
      <w:proofErr w:type="gramEnd"/>
      <w:r>
        <w:t xml:space="preserve"> 2004</w:t>
      </w:r>
      <w:r w:rsidRPr="007D547C">
        <w:t>. Common Flora and Fauna of the Mariana Islands. WinGuide Saipan,</w:t>
      </w:r>
      <w:r>
        <w:t xml:space="preserve"> Mariana Islands</w:t>
      </w:r>
      <w:r w:rsidRPr="007D547C">
        <w:t>.</w:t>
      </w:r>
    </w:p>
    <w:p w:rsidR="0049042A" w:rsidRPr="007D547C" w:rsidRDefault="0049042A" w:rsidP="00B8467F">
      <w:pPr>
        <w:widowControl w:val="0"/>
        <w:autoSpaceDE w:val="0"/>
        <w:autoSpaceDN w:val="0"/>
        <w:adjustRightInd w:val="0"/>
        <w:ind w:left="720" w:hanging="720"/>
      </w:pPr>
      <w:r w:rsidRPr="007D547C">
        <w:tab/>
      </w:r>
    </w:p>
    <w:p w:rsidR="0049042A" w:rsidRDefault="0049042A" w:rsidP="00B8467F">
      <w:pPr>
        <w:widowControl w:val="0"/>
        <w:autoSpaceDE w:val="0"/>
        <w:autoSpaceDN w:val="0"/>
        <w:adjustRightInd w:val="0"/>
        <w:ind w:left="720" w:hanging="720"/>
      </w:pPr>
      <w:proofErr w:type="gramStart"/>
      <w:r w:rsidRPr="007D547C">
        <w:t xml:space="preserve">Wagner, W. L., D. R. Herbst and S. H. </w:t>
      </w:r>
      <w:r>
        <w:t>Sohmer.</w:t>
      </w:r>
      <w:proofErr w:type="gramEnd"/>
      <w:r>
        <w:t xml:space="preserve"> 1990</w:t>
      </w:r>
      <w:r w:rsidRPr="007D547C">
        <w:t xml:space="preserve">. Manual of the Flowering Plants of </w:t>
      </w:r>
      <w:r>
        <w:t>Hawai‘i</w:t>
      </w:r>
      <w:r w:rsidRPr="007D547C">
        <w:t xml:space="preserve">. University of </w:t>
      </w:r>
      <w:r>
        <w:t>Hawai‘i</w:t>
      </w:r>
      <w:r w:rsidRPr="007D547C">
        <w:t xml:space="preserve"> Press</w:t>
      </w:r>
      <w:r>
        <w:t xml:space="preserve"> and</w:t>
      </w:r>
      <w:r w:rsidRPr="007D547C">
        <w:t xml:space="preserve"> Bishop Museum Press</w:t>
      </w:r>
      <w:r>
        <w:t>,</w:t>
      </w:r>
      <w:r w:rsidRPr="007D547C">
        <w:t xml:space="preserve"> Honolulu, </w:t>
      </w:r>
      <w:r>
        <w:rPr>
          <w:noProof/>
        </w:rPr>
        <w:t>Hawaii</w:t>
      </w:r>
      <w:proofErr w:type="gramStart"/>
      <w:r>
        <w:rPr>
          <w:noProof/>
        </w:rPr>
        <w:t>.</w:t>
      </w:r>
      <w:r w:rsidRPr="007D547C">
        <w:t>.</w:t>
      </w:r>
      <w:proofErr w:type="gramEnd"/>
    </w:p>
    <w:p w:rsidR="0049042A" w:rsidRDefault="0049042A" w:rsidP="00B8467F">
      <w:pPr>
        <w:widowControl w:val="0"/>
        <w:autoSpaceDE w:val="0"/>
        <w:autoSpaceDN w:val="0"/>
        <w:adjustRightInd w:val="0"/>
        <w:ind w:left="720" w:hanging="720"/>
      </w:pPr>
    </w:p>
    <w:p w:rsidR="0049042A" w:rsidRPr="007D547C" w:rsidRDefault="0049042A" w:rsidP="00B8467F">
      <w:pPr>
        <w:widowControl w:val="0"/>
        <w:autoSpaceDE w:val="0"/>
        <w:autoSpaceDN w:val="0"/>
        <w:adjustRightInd w:val="0"/>
        <w:ind w:left="720" w:hanging="720"/>
      </w:pPr>
      <w:proofErr w:type="gramStart"/>
      <w:r>
        <w:t>Wagner, W. L., D. R. Herbst, and D. H. Lorence.</w:t>
      </w:r>
      <w:proofErr w:type="gramEnd"/>
      <w:r>
        <w:t xml:space="preserve"> </w:t>
      </w:r>
      <w:proofErr w:type="gramStart"/>
      <w:r>
        <w:t>2005-2010. Flora of the Hawaiian Islands.</w:t>
      </w:r>
      <w:proofErr w:type="gramEnd"/>
      <w:r>
        <w:t xml:space="preserve"> </w:t>
      </w:r>
      <w:proofErr w:type="gramStart"/>
      <w:r>
        <w:t xml:space="preserve">Available at </w:t>
      </w:r>
      <w:hyperlink r:id="rId217" w:history="1">
        <w:r w:rsidRPr="00EA7E0A">
          <w:rPr>
            <w:rStyle w:val="Hyperlink"/>
            <w:sz w:val="24"/>
            <w:szCs w:val="22"/>
          </w:rPr>
          <w:t>http://botany.si.edu/pacificislandbiodiversity/hawaiianflora/index.htm</w:t>
        </w:r>
      </w:hyperlink>
      <w:r>
        <w:t xml:space="preserve"> (accessed on 27 April 2010).</w:t>
      </w:r>
      <w:proofErr w:type="gramEnd"/>
      <w:r>
        <w:t xml:space="preserve"> </w:t>
      </w:r>
    </w:p>
    <w:p w:rsidR="0049042A" w:rsidRPr="007D547C" w:rsidRDefault="0049042A" w:rsidP="00B8467F">
      <w:pPr>
        <w:widowControl w:val="0"/>
        <w:autoSpaceDE w:val="0"/>
        <w:autoSpaceDN w:val="0"/>
        <w:adjustRightInd w:val="0"/>
        <w:ind w:left="720" w:hanging="720"/>
      </w:pPr>
      <w:r w:rsidRPr="007D547C">
        <w:tab/>
      </w:r>
    </w:p>
    <w:p w:rsidR="0049042A" w:rsidRPr="007D547C" w:rsidRDefault="0049042A" w:rsidP="00B8467F">
      <w:pPr>
        <w:widowControl w:val="0"/>
        <w:autoSpaceDE w:val="0"/>
        <w:autoSpaceDN w:val="0"/>
        <w:adjustRightInd w:val="0"/>
        <w:ind w:left="720" w:hanging="720"/>
      </w:pPr>
      <w:r>
        <w:t>Walter, M. 2004</w:t>
      </w:r>
      <w:r w:rsidRPr="007D547C">
        <w:t xml:space="preserve">. A Guide to </w:t>
      </w:r>
      <w:r>
        <w:t>Hawai‘i</w:t>
      </w:r>
      <w:r w:rsidRPr="007D547C">
        <w:t>`s Coastal Plants. Mutual Publishing</w:t>
      </w:r>
      <w:r>
        <w:t>,</w:t>
      </w:r>
      <w:r w:rsidRPr="007D547C">
        <w:t xml:space="preserve"> Honolulu, </w:t>
      </w:r>
      <w:r>
        <w:rPr>
          <w:noProof/>
        </w:rPr>
        <w:t>Hawaii</w:t>
      </w:r>
      <w:proofErr w:type="gramStart"/>
      <w:r>
        <w:rPr>
          <w:noProof/>
        </w:rPr>
        <w:t>.</w:t>
      </w:r>
      <w:r w:rsidRPr="007D547C">
        <w:t>.</w:t>
      </w:r>
      <w:proofErr w:type="gramEnd"/>
    </w:p>
    <w:p w:rsidR="0049042A" w:rsidRPr="007D547C" w:rsidRDefault="0049042A" w:rsidP="00B8467F">
      <w:pPr>
        <w:widowControl w:val="0"/>
        <w:autoSpaceDE w:val="0"/>
        <w:autoSpaceDN w:val="0"/>
        <w:adjustRightInd w:val="0"/>
        <w:ind w:left="720" w:hanging="720"/>
      </w:pPr>
      <w:r w:rsidRPr="007D547C">
        <w:tab/>
      </w:r>
    </w:p>
    <w:p w:rsidR="0049042A" w:rsidRPr="007D547C" w:rsidRDefault="0049042A" w:rsidP="00B8467F">
      <w:pPr>
        <w:widowControl w:val="0"/>
        <w:autoSpaceDE w:val="0"/>
        <w:autoSpaceDN w:val="0"/>
        <w:adjustRightInd w:val="0"/>
        <w:ind w:left="720" w:hanging="720"/>
      </w:pPr>
      <w:proofErr w:type="gramStart"/>
      <w:r>
        <w:t>Whistler, A. 2004</w:t>
      </w:r>
      <w:r w:rsidRPr="007D547C">
        <w:t>.</w:t>
      </w:r>
      <w:proofErr w:type="gramEnd"/>
      <w:r w:rsidRPr="007D547C">
        <w:t xml:space="preserve"> Rainforest Trees of Samoa: A guide to the common lowland and foothill forest trees of the Samoan Archipelago. Isle Botanica</w:t>
      </w:r>
      <w:r>
        <w:t>,</w:t>
      </w:r>
      <w:r w:rsidRPr="007D547C">
        <w:t xml:space="preserve"> </w:t>
      </w:r>
      <w:r>
        <w:t xml:space="preserve">Honolulu, </w:t>
      </w:r>
      <w:r>
        <w:rPr>
          <w:noProof/>
        </w:rPr>
        <w:t>Hawaii</w:t>
      </w:r>
      <w:proofErr w:type="gramStart"/>
      <w:r>
        <w:rPr>
          <w:noProof/>
        </w:rPr>
        <w:t>.</w:t>
      </w:r>
      <w:r w:rsidRPr="007D547C">
        <w:t>.</w:t>
      </w:r>
      <w:proofErr w:type="gramEnd"/>
    </w:p>
    <w:p w:rsidR="0049042A" w:rsidRPr="007D547C" w:rsidRDefault="0049042A" w:rsidP="00B8467F">
      <w:pPr>
        <w:widowControl w:val="0"/>
        <w:autoSpaceDE w:val="0"/>
        <w:autoSpaceDN w:val="0"/>
        <w:adjustRightInd w:val="0"/>
        <w:ind w:left="720" w:hanging="720"/>
      </w:pPr>
      <w:r w:rsidRPr="007D547C">
        <w:tab/>
      </w:r>
    </w:p>
    <w:p w:rsidR="0049042A" w:rsidRPr="000A2DD6" w:rsidRDefault="0049042A" w:rsidP="000A2DD6">
      <w:pPr>
        <w:ind w:left="720" w:hanging="720"/>
        <w:rPr>
          <w:szCs w:val="24"/>
        </w:rPr>
      </w:pPr>
      <w:r w:rsidRPr="000A2DD6">
        <w:rPr>
          <w:szCs w:val="24"/>
        </w:rPr>
        <w:t>Y</w:t>
      </w:r>
      <w:r>
        <w:rPr>
          <w:szCs w:val="24"/>
        </w:rPr>
        <w:t xml:space="preserve">oshioka, J. M. 2008. </w:t>
      </w:r>
      <w:proofErr w:type="gramStart"/>
      <w:r>
        <w:rPr>
          <w:szCs w:val="24"/>
        </w:rPr>
        <w:t>Botanical s</w:t>
      </w:r>
      <w:r w:rsidRPr="000A2DD6">
        <w:rPr>
          <w:szCs w:val="24"/>
        </w:rPr>
        <w:t>urvey of the War in the Pacific National Historical Park, Guam, Mariana Islands.</w:t>
      </w:r>
      <w:proofErr w:type="gramEnd"/>
      <w:r w:rsidRPr="000A2DD6">
        <w:rPr>
          <w:szCs w:val="24"/>
        </w:rPr>
        <w:t xml:space="preserve"> </w:t>
      </w:r>
      <w:proofErr w:type="gramStart"/>
      <w:r w:rsidRPr="000A2DD6">
        <w:rPr>
          <w:szCs w:val="24"/>
        </w:rPr>
        <w:t>Technical Report 161.</w:t>
      </w:r>
      <w:proofErr w:type="gramEnd"/>
      <w:r w:rsidRPr="000A2DD6">
        <w:rPr>
          <w:szCs w:val="24"/>
        </w:rPr>
        <w:t xml:space="preserve"> Pacific Cooperative Studies Unit, University of Hawaii at Manoa, Honolulu, </w:t>
      </w:r>
      <w:r>
        <w:rPr>
          <w:noProof/>
        </w:rPr>
        <w:t>Hawaii</w:t>
      </w:r>
      <w:proofErr w:type="gramStart"/>
      <w:r>
        <w:rPr>
          <w:noProof/>
        </w:rPr>
        <w:t>.</w:t>
      </w:r>
      <w:r w:rsidRPr="000A2DD6">
        <w:rPr>
          <w:szCs w:val="24"/>
        </w:rPr>
        <w:t>.</w:t>
      </w:r>
      <w:proofErr w:type="gramEnd"/>
    </w:p>
    <w:p w:rsidR="001B64E4" w:rsidRDefault="001B64E4" w:rsidP="00A1437F">
      <w:pPr>
        <w:pStyle w:val="SOP3rd"/>
      </w:pPr>
    </w:p>
    <w:p w:rsidR="0049042A" w:rsidRPr="004C2DCB" w:rsidRDefault="0049042A" w:rsidP="00A1437F">
      <w:pPr>
        <w:pStyle w:val="SOP3rd"/>
      </w:pPr>
      <w:r w:rsidRPr="004C2DCB">
        <w:t>Plant Communities and Species Lists</w:t>
      </w:r>
    </w:p>
    <w:p w:rsidR="0049042A" w:rsidRPr="007D547C" w:rsidRDefault="0049042A" w:rsidP="00B8467F">
      <w:pPr>
        <w:widowControl w:val="0"/>
        <w:autoSpaceDE w:val="0"/>
        <w:autoSpaceDN w:val="0"/>
        <w:adjustRightInd w:val="0"/>
        <w:ind w:left="720" w:hanging="720"/>
      </w:pPr>
      <w:proofErr w:type="gramStart"/>
      <w:r>
        <w:t>Cuddihy, L. and C. P. Stone.</w:t>
      </w:r>
      <w:proofErr w:type="gramEnd"/>
      <w:r>
        <w:t xml:space="preserve"> 1990</w:t>
      </w:r>
      <w:r w:rsidRPr="007D547C">
        <w:t xml:space="preserve">. Alteration </w:t>
      </w:r>
      <w:r>
        <w:t>of Native Hawaiian Vegetation: E</w:t>
      </w:r>
      <w:r w:rsidRPr="007D547C">
        <w:t xml:space="preserve">ffects of </w:t>
      </w:r>
      <w:r w:rsidRPr="007D547C">
        <w:lastRenderedPageBreak/>
        <w:t>humans, their activities and introductions. Cooperative National Park Resources Studies Unit, University of Hawai'</w:t>
      </w:r>
      <w:r>
        <w:t xml:space="preserve">i at Manoa, Honolulu, </w:t>
      </w:r>
      <w:r>
        <w:rPr>
          <w:noProof/>
        </w:rPr>
        <w:t>Hawaii</w:t>
      </w:r>
      <w:proofErr w:type="gramStart"/>
      <w:r>
        <w:rPr>
          <w:noProof/>
        </w:rPr>
        <w:t>.</w:t>
      </w:r>
      <w:r>
        <w:t>.</w:t>
      </w:r>
      <w:proofErr w:type="gramEnd"/>
    </w:p>
    <w:p w:rsidR="0049042A" w:rsidRPr="007D547C" w:rsidRDefault="0049042A" w:rsidP="00B8467F">
      <w:pPr>
        <w:widowControl w:val="0"/>
        <w:autoSpaceDE w:val="0"/>
        <w:autoSpaceDN w:val="0"/>
        <w:adjustRightInd w:val="0"/>
        <w:ind w:left="720" w:hanging="720"/>
      </w:pPr>
      <w:r w:rsidRPr="007D547C">
        <w:tab/>
      </w:r>
    </w:p>
    <w:p w:rsidR="0049042A" w:rsidRPr="000A2DD6" w:rsidRDefault="0049042A" w:rsidP="00B8467F">
      <w:pPr>
        <w:widowControl w:val="0"/>
        <w:autoSpaceDE w:val="0"/>
        <w:autoSpaceDN w:val="0"/>
        <w:adjustRightInd w:val="0"/>
        <w:ind w:left="720" w:hanging="720"/>
      </w:pPr>
      <w:proofErr w:type="gramStart"/>
      <w:r w:rsidRPr="007D547C">
        <w:t>Mueller</w:t>
      </w:r>
      <w:r>
        <w:t>-Dombois, D. and F. R. Fosberg.</w:t>
      </w:r>
      <w:proofErr w:type="gramEnd"/>
      <w:r>
        <w:t xml:space="preserve"> 1998</w:t>
      </w:r>
      <w:r w:rsidRPr="007D547C">
        <w:t xml:space="preserve">. Vegetation of the Tropical Pacific Islands. </w:t>
      </w:r>
      <w:proofErr w:type="gramStart"/>
      <w:r w:rsidRPr="000A2DD6">
        <w:rPr>
          <w:szCs w:val="24"/>
        </w:rPr>
        <w:t>Springer Ecological Studies 132.</w:t>
      </w:r>
      <w:proofErr w:type="gramEnd"/>
      <w:r w:rsidRPr="000A2DD6">
        <w:rPr>
          <w:szCs w:val="24"/>
        </w:rPr>
        <w:t xml:space="preserve"> </w:t>
      </w:r>
      <w:r w:rsidRPr="000A2DD6">
        <w:t>Springer-Verlag, New York, New York.</w:t>
      </w:r>
    </w:p>
    <w:p w:rsidR="0049042A" w:rsidRPr="007D547C" w:rsidRDefault="0049042A" w:rsidP="00B8467F">
      <w:pPr>
        <w:widowControl w:val="0"/>
        <w:autoSpaceDE w:val="0"/>
        <w:autoSpaceDN w:val="0"/>
        <w:adjustRightInd w:val="0"/>
        <w:ind w:left="720" w:hanging="720"/>
      </w:pPr>
      <w:r w:rsidRPr="007D547C">
        <w:tab/>
      </w:r>
    </w:p>
    <w:p w:rsidR="0049042A" w:rsidRPr="007D547C" w:rsidRDefault="0049042A" w:rsidP="00B8467F">
      <w:pPr>
        <w:widowControl w:val="0"/>
        <w:autoSpaceDE w:val="0"/>
        <w:autoSpaceDN w:val="0"/>
        <w:adjustRightInd w:val="0"/>
        <w:ind w:left="720" w:hanging="720"/>
      </w:pPr>
      <w:r>
        <w:t>Obha, T. 1994</w:t>
      </w:r>
      <w:r w:rsidRPr="007D547C">
        <w:t xml:space="preserve">. </w:t>
      </w:r>
      <w:proofErr w:type="gramStart"/>
      <w:r w:rsidRPr="007D547C">
        <w:t>Flora and Vegetation of the Northern Mariana Islands.</w:t>
      </w:r>
      <w:proofErr w:type="gramEnd"/>
      <w:r w:rsidRPr="007D547C">
        <w:t xml:space="preserve"> </w:t>
      </w:r>
      <w:proofErr w:type="gramStart"/>
      <w:r w:rsidRPr="007D547C">
        <w:t>Natur</w:t>
      </w:r>
      <w:r>
        <w:t>al History Museum and Institute, Chiba, Japan.</w:t>
      </w:r>
      <w:proofErr w:type="gramEnd"/>
    </w:p>
    <w:p w:rsidR="0049042A" w:rsidRPr="007D547C" w:rsidRDefault="0049042A" w:rsidP="00B8467F">
      <w:pPr>
        <w:widowControl w:val="0"/>
        <w:autoSpaceDE w:val="0"/>
        <w:autoSpaceDN w:val="0"/>
        <w:adjustRightInd w:val="0"/>
        <w:ind w:left="720" w:hanging="720"/>
      </w:pPr>
      <w:r w:rsidRPr="007D547C">
        <w:tab/>
      </w:r>
    </w:p>
    <w:p w:rsidR="0049042A" w:rsidRPr="007D547C" w:rsidRDefault="0049042A" w:rsidP="00B8467F">
      <w:pPr>
        <w:widowControl w:val="0"/>
        <w:autoSpaceDE w:val="0"/>
        <w:autoSpaceDN w:val="0"/>
        <w:adjustRightInd w:val="0"/>
        <w:ind w:left="720" w:hanging="720"/>
      </w:pPr>
      <w:proofErr w:type="gramStart"/>
      <w:r>
        <w:t>Ragone, D. and D. H. Lorence.</w:t>
      </w:r>
      <w:proofErr w:type="gramEnd"/>
      <w:r>
        <w:t xml:space="preserve"> 2003</w:t>
      </w:r>
      <w:r w:rsidRPr="007D547C">
        <w:t xml:space="preserve">. Botanical and Ethnobotanical Inventories of the National Park of American Samoa. </w:t>
      </w:r>
      <w:proofErr w:type="gramStart"/>
      <w:r>
        <w:t>Department of the Interior, National Park Service Unpublished Report, Pago Pago, AS</w:t>
      </w:r>
      <w:r w:rsidRPr="007D547C">
        <w:t>.</w:t>
      </w:r>
      <w:proofErr w:type="gramEnd"/>
    </w:p>
    <w:p w:rsidR="0049042A" w:rsidRPr="007D547C" w:rsidRDefault="0049042A" w:rsidP="00B8467F">
      <w:pPr>
        <w:widowControl w:val="0"/>
        <w:autoSpaceDE w:val="0"/>
        <w:autoSpaceDN w:val="0"/>
        <w:adjustRightInd w:val="0"/>
        <w:ind w:left="720" w:hanging="720"/>
      </w:pPr>
    </w:p>
    <w:p w:rsidR="0049042A" w:rsidRDefault="0049042A" w:rsidP="00B8467F">
      <w:pPr>
        <w:widowControl w:val="0"/>
        <w:autoSpaceDE w:val="0"/>
        <w:autoSpaceDN w:val="0"/>
        <w:adjustRightInd w:val="0"/>
        <w:ind w:left="720" w:hanging="720"/>
      </w:pPr>
      <w:proofErr w:type="gramStart"/>
      <w:r w:rsidRPr="007D547C">
        <w:t>Space, J. D. and</w:t>
      </w:r>
      <w:r>
        <w:t xml:space="preserve"> T. Flynn.</w:t>
      </w:r>
      <w:proofErr w:type="gramEnd"/>
      <w:r>
        <w:t xml:space="preserve"> 2000</w:t>
      </w:r>
      <w:r w:rsidRPr="007D547C">
        <w:t xml:space="preserve">. Reports on Invasive Species on Pacific Islands. </w:t>
      </w:r>
      <w:proofErr w:type="gramStart"/>
      <w:r w:rsidRPr="007D547C">
        <w:t>Pacific Island Ecosystems at Risk (PIER)</w:t>
      </w:r>
      <w:r>
        <w:t>.</w:t>
      </w:r>
      <w:proofErr w:type="gramEnd"/>
      <w:r>
        <w:t xml:space="preserve"> Available at </w:t>
      </w:r>
      <w:hyperlink r:id="rId218" w:history="1">
        <w:r w:rsidRPr="00EA7E0A">
          <w:rPr>
            <w:rStyle w:val="Hyperlink"/>
            <w:sz w:val="24"/>
            <w:szCs w:val="22"/>
          </w:rPr>
          <w:t>http://www.hear.org/pier/reports.htm</w:t>
        </w:r>
      </w:hyperlink>
      <w:r>
        <w:t xml:space="preserve"> (accessed 27 Apr 2010)</w:t>
      </w:r>
      <w:r w:rsidRPr="007D547C">
        <w:t>.</w:t>
      </w:r>
    </w:p>
    <w:p w:rsidR="0049042A" w:rsidRPr="007D547C" w:rsidRDefault="0049042A" w:rsidP="00B8467F">
      <w:pPr>
        <w:widowControl w:val="0"/>
        <w:autoSpaceDE w:val="0"/>
        <w:autoSpaceDN w:val="0"/>
        <w:adjustRightInd w:val="0"/>
        <w:ind w:left="720" w:hanging="720"/>
      </w:pPr>
    </w:p>
    <w:p w:rsidR="0049042A" w:rsidRDefault="0049042A" w:rsidP="00717D5B">
      <w:pPr>
        <w:keepLines/>
        <w:widowControl w:val="0"/>
        <w:autoSpaceDE w:val="0"/>
        <w:autoSpaceDN w:val="0"/>
        <w:adjustRightInd w:val="0"/>
        <w:ind w:left="720" w:hanging="720"/>
      </w:pPr>
      <w:proofErr w:type="gramStart"/>
      <w:r w:rsidRPr="007D547C">
        <w:t>Stapl</w:t>
      </w:r>
      <w:r>
        <w:t>es, G. W. and R. H. Cowie, Eds. 2001</w:t>
      </w:r>
      <w:r w:rsidRPr="007D547C">
        <w:t>.</w:t>
      </w:r>
      <w:proofErr w:type="gramEnd"/>
      <w:r w:rsidRPr="007D547C">
        <w:t xml:space="preserve"> </w:t>
      </w:r>
      <w:r>
        <w:t>Hawai‘i</w:t>
      </w:r>
      <w:r w:rsidRPr="007D547C">
        <w:t>'s Invasive Species: A guide to invasive plants and animals in the Hawaiian Islands. Mutual Publishing and the Bishop Museum Press</w:t>
      </w:r>
      <w:r>
        <w:t xml:space="preserve">, Honolulu, </w:t>
      </w:r>
      <w:r>
        <w:rPr>
          <w:noProof/>
        </w:rPr>
        <w:t>Hawaii</w:t>
      </w:r>
      <w:proofErr w:type="gramStart"/>
      <w:r>
        <w:rPr>
          <w:noProof/>
        </w:rPr>
        <w:t>.</w:t>
      </w:r>
      <w:r w:rsidRPr="007D547C">
        <w:t>.</w:t>
      </w:r>
      <w:proofErr w:type="gramEnd"/>
    </w:p>
    <w:p w:rsidR="0049042A" w:rsidRPr="007D547C" w:rsidRDefault="0049042A" w:rsidP="00B8467F">
      <w:pPr>
        <w:widowControl w:val="0"/>
        <w:autoSpaceDE w:val="0"/>
        <w:autoSpaceDN w:val="0"/>
        <w:adjustRightInd w:val="0"/>
        <w:ind w:left="720" w:hanging="720"/>
      </w:pPr>
    </w:p>
    <w:p w:rsidR="0049042A" w:rsidRPr="007D547C" w:rsidRDefault="0049042A" w:rsidP="00B8467F">
      <w:pPr>
        <w:widowControl w:val="0"/>
        <w:autoSpaceDE w:val="0"/>
        <w:autoSpaceDN w:val="0"/>
        <w:adjustRightInd w:val="0"/>
        <w:ind w:left="720" w:hanging="720"/>
      </w:pPr>
      <w:proofErr w:type="gramStart"/>
      <w:r w:rsidRPr="007D547C">
        <w:t>Stone, C. P., C. W.</w:t>
      </w:r>
      <w:r>
        <w:t xml:space="preserve"> Smith and J. T. Tunison, Eds. 1992</w:t>
      </w:r>
      <w:r w:rsidRPr="007D547C">
        <w:t>.</w:t>
      </w:r>
      <w:proofErr w:type="gramEnd"/>
      <w:r w:rsidRPr="007D547C">
        <w:t xml:space="preserve"> Alien Plant Invasions in Native Ecosystems of </w:t>
      </w:r>
      <w:r>
        <w:t>Hawai‘i: Management and Research.</w:t>
      </w:r>
      <w:r w:rsidRPr="007D547C">
        <w:t xml:space="preserve"> Cooperative National Park Resources Studies Unit, University of </w:t>
      </w:r>
      <w:r>
        <w:t xml:space="preserve">Hawai‘i at Manoa, Honolulu, </w:t>
      </w:r>
      <w:r>
        <w:rPr>
          <w:noProof/>
        </w:rPr>
        <w:t>Hawaii</w:t>
      </w:r>
      <w:proofErr w:type="gramStart"/>
      <w:r>
        <w:rPr>
          <w:noProof/>
        </w:rPr>
        <w:t>.</w:t>
      </w:r>
      <w:r w:rsidRPr="007D547C">
        <w:t>.</w:t>
      </w:r>
      <w:proofErr w:type="gramEnd"/>
    </w:p>
    <w:p w:rsidR="0049042A" w:rsidRPr="007D547C" w:rsidRDefault="0049042A" w:rsidP="00B8467F">
      <w:pPr>
        <w:widowControl w:val="0"/>
        <w:autoSpaceDE w:val="0"/>
        <w:autoSpaceDN w:val="0"/>
        <w:adjustRightInd w:val="0"/>
        <w:ind w:left="720" w:hanging="720"/>
      </w:pPr>
      <w:r w:rsidRPr="007D547C">
        <w:tab/>
      </w:r>
    </w:p>
    <w:p w:rsidR="0049042A" w:rsidRPr="007D547C" w:rsidRDefault="0049042A" w:rsidP="00B8467F">
      <w:pPr>
        <w:widowControl w:val="0"/>
        <w:autoSpaceDE w:val="0"/>
        <w:autoSpaceDN w:val="0"/>
        <w:adjustRightInd w:val="0"/>
        <w:ind w:left="720" w:hanging="720"/>
      </w:pPr>
      <w:proofErr w:type="gramStart"/>
      <w:r>
        <w:t>Whistler, A. 2002</w:t>
      </w:r>
      <w:r w:rsidRPr="007D547C">
        <w:t>.</w:t>
      </w:r>
      <w:proofErr w:type="gramEnd"/>
      <w:r w:rsidRPr="007D547C">
        <w:t xml:space="preserve"> The Samoan Rainforest: A Guide to the Veget</w:t>
      </w:r>
      <w:r>
        <w:t>ation of the Samoan Archipelago.</w:t>
      </w:r>
      <w:r w:rsidRPr="007D547C">
        <w:t xml:space="preserve"> Isle Botanica</w:t>
      </w:r>
      <w:r>
        <w:t xml:space="preserve">, Honolulu, </w:t>
      </w:r>
      <w:r>
        <w:rPr>
          <w:noProof/>
        </w:rPr>
        <w:t>Hawaii</w:t>
      </w:r>
      <w:proofErr w:type="gramStart"/>
      <w:r>
        <w:rPr>
          <w:noProof/>
        </w:rPr>
        <w:t>.</w:t>
      </w:r>
      <w:r w:rsidRPr="007D547C">
        <w:t>.</w:t>
      </w:r>
      <w:proofErr w:type="gramEnd"/>
    </w:p>
    <w:p w:rsidR="0049042A" w:rsidRPr="007D547C" w:rsidRDefault="0049042A" w:rsidP="00B8467F">
      <w:pPr>
        <w:widowControl w:val="0"/>
        <w:autoSpaceDE w:val="0"/>
        <w:autoSpaceDN w:val="0"/>
        <w:adjustRightInd w:val="0"/>
        <w:ind w:left="720" w:hanging="720"/>
      </w:pPr>
      <w:r w:rsidRPr="007D547C">
        <w:tab/>
      </w:r>
    </w:p>
    <w:p w:rsidR="0049042A" w:rsidRPr="007D547C" w:rsidRDefault="0049042A" w:rsidP="00B8467F">
      <w:pPr>
        <w:widowControl w:val="0"/>
        <w:autoSpaceDE w:val="0"/>
        <w:autoSpaceDN w:val="0"/>
        <w:adjustRightInd w:val="0"/>
        <w:ind w:left="720" w:hanging="720"/>
      </w:pPr>
      <w:r>
        <w:t>Ziegler, A. C. 2002</w:t>
      </w:r>
      <w:r w:rsidRPr="007D547C">
        <w:t xml:space="preserve">. </w:t>
      </w:r>
      <w:proofErr w:type="gramStart"/>
      <w:r w:rsidRPr="007D547C">
        <w:t>Hawaiian Natural History, Ecology and Evolution.</w:t>
      </w:r>
      <w:proofErr w:type="gramEnd"/>
      <w:r w:rsidRPr="007D547C">
        <w:t xml:space="preserve"> University of </w:t>
      </w:r>
      <w:r>
        <w:t>Hawai‘i</w:t>
      </w:r>
      <w:r w:rsidRPr="007D547C">
        <w:t xml:space="preserve"> Press</w:t>
      </w:r>
      <w:r>
        <w:t>,</w:t>
      </w:r>
      <w:r w:rsidRPr="007D547C">
        <w:t xml:space="preserve"> H</w:t>
      </w:r>
      <w:r>
        <w:t>o</w:t>
      </w:r>
      <w:r w:rsidRPr="007D547C">
        <w:t xml:space="preserve">nolulu, </w:t>
      </w:r>
      <w:r>
        <w:rPr>
          <w:noProof/>
        </w:rPr>
        <w:t>Hawaii</w:t>
      </w:r>
      <w:proofErr w:type="gramStart"/>
      <w:r>
        <w:rPr>
          <w:noProof/>
        </w:rPr>
        <w:t>.</w:t>
      </w:r>
      <w:r w:rsidRPr="007D547C">
        <w:t>.</w:t>
      </w:r>
      <w:proofErr w:type="gramEnd"/>
    </w:p>
    <w:p w:rsidR="0049042A" w:rsidRPr="007D547C" w:rsidRDefault="0049042A" w:rsidP="00B8467F">
      <w:pPr>
        <w:widowControl w:val="0"/>
        <w:autoSpaceDE w:val="0"/>
        <w:autoSpaceDN w:val="0"/>
        <w:adjustRightInd w:val="0"/>
        <w:ind w:left="720" w:hanging="720"/>
      </w:pPr>
      <w:r w:rsidRPr="007D547C">
        <w:tab/>
      </w:r>
    </w:p>
    <w:p w:rsidR="0049042A" w:rsidRPr="007D547C" w:rsidRDefault="0049042A" w:rsidP="00B8467F">
      <w:pPr>
        <w:widowControl w:val="0"/>
        <w:autoSpaceDE w:val="0"/>
        <w:autoSpaceDN w:val="0"/>
        <w:adjustRightInd w:val="0"/>
        <w:ind w:left="720" w:hanging="720"/>
      </w:pPr>
      <w:r w:rsidRPr="007D547C">
        <w:tab/>
      </w:r>
    </w:p>
    <w:p w:rsidR="0049042A" w:rsidRDefault="0049042A" w:rsidP="00B8467F">
      <w:pPr>
        <w:widowControl w:val="0"/>
        <w:autoSpaceDE w:val="0"/>
        <w:autoSpaceDN w:val="0"/>
        <w:adjustRightInd w:val="0"/>
        <w:ind w:left="720" w:hanging="720"/>
        <w:rPr>
          <w:rFonts w:ascii="Arial" w:hAnsi="Arial" w:cs="Arial"/>
        </w:rPr>
      </w:pPr>
      <w:r>
        <w:rPr>
          <w:rFonts w:ascii="Arial" w:hAnsi="Arial" w:cs="Arial"/>
        </w:rPr>
        <w:tab/>
      </w:r>
    </w:p>
    <w:p w:rsidR="001110FF" w:rsidRDefault="001110FF" w:rsidP="00BA0690">
      <w:pPr>
        <w:sectPr w:rsidR="001110FF" w:rsidSect="00B2104B">
          <w:headerReference w:type="default" r:id="rId219"/>
          <w:footerReference w:type="default" r:id="rId220"/>
          <w:type w:val="oddPage"/>
          <w:pgSz w:w="12240" w:h="15840" w:code="1"/>
          <w:pgMar w:top="1440" w:right="1440" w:bottom="1440" w:left="1440" w:header="720" w:footer="720" w:gutter="0"/>
          <w:pgNumType w:start="1" w:chapStyle="1"/>
          <w:cols w:space="720"/>
          <w:docGrid w:linePitch="360"/>
        </w:sectPr>
      </w:pPr>
      <w:bookmarkStart w:id="572" w:name="SOP3"/>
    </w:p>
    <w:p w:rsidR="001110FF" w:rsidRPr="002041F8" w:rsidRDefault="001110FF" w:rsidP="001110FF">
      <w:pPr>
        <w:pStyle w:val="SOPTitle"/>
        <w:rPr>
          <w:sz w:val="32"/>
          <w:szCs w:val="32"/>
        </w:rPr>
      </w:pPr>
      <w:bookmarkStart w:id="573" w:name="_Toc261510606"/>
      <w:bookmarkStart w:id="574" w:name="_Toc322933327"/>
      <w:bookmarkEnd w:id="572"/>
      <w:r w:rsidRPr="002041F8">
        <w:rPr>
          <w:sz w:val="32"/>
          <w:szCs w:val="32"/>
        </w:rPr>
        <w:lastRenderedPageBreak/>
        <w:t>Standard Operating Procedure (SOP) #3</w:t>
      </w:r>
      <w:bookmarkEnd w:id="573"/>
      <w:bookmarkEnd w:id="574"/>
    </w:p>
    <w:p w:rsidR="001110FF" w:rsidRPr="002041F8" w:rsidRDefault="001110FF" w:rsidP="001110FF">
      <w:pPr>
        <w:pStyle w:val="SOPSubtitle"/>
        <w:rPr>
          <w:sz w:val="32"/>
          <w:szCs w:val="32"/>
        </w:rPr>
      </w:pPr>
      <w:bookmarkStart w:id="575" w:name="_Toc265743819"/>
      <w:bookmarkStart w:id="576" w:name="_Toc261510607"/>
      <w:bookmarkStart w:id="577" w:name="_Toc261510805"/>
      <w:r w:rsidRPr="002041F8">
        <w:rPr>
          <w:sz w:val="32"/>
          <w:szCs w:val="32"/>
        </w:rPr>
        <w:t>Safety</w:t>
      </w:r>
      <w:bookmarkEnd w:id="575"/>
      <w:r w:rsidRPr="002041F8">
        <w:rPr>
          <w:sz w:val="32"/>
          <w:szCs w:val="32"/>
        </w:rPr>
        <w:t xml:space="preserve"> </w:t>
      </w:r>
      <w:bookmarkEnd w:id="576"/>
      <w:bookmarkEnd w:id="577"/>
    </w:p>
    <w:p w:rsidR="001110FF" w:rsidRDefault="001110FF" w:rsidP="001110FF"/>
    <w:p w:rsidR="001110FF" w:rsidRDefault="001110FF" w:rsidP="001110FF">
      <w:r>
        <w:t>Version 1.0</w:t>
      </w:r>
      <w:ins w:id="578" w:author="Ainsworth, Alison" w:date="2012-07-27T13:26:00Z">
        <w:r w:rsidR="00E368E6">
          <w:t>1</w:t>
        </w:r>
      </w:ins>
      <w:r>
        <w:t xml:space="preserve"> (</w:t>
      </w:r>
      <w:del w:id="579" w:author="Ainsworth, Alison" w:date="2012-07-27T13:19:00Z">
        <w:r w:rsidDel="00E368E6">
          <w:delText>February 16</w:delText>
        </w:r>
      </w:del>
      <w:ins w:id="580" w:author="Ainsworth, Alison" w:date="2012-07-27T13:19:00Z">
        <w:r w:rsidR="00E368E6">
          <w:t>July 27</w:t>
        </w:r>
      </w:ins>
      <w:r>
        <w:t>, 2012)</w:t>
      </w:r>
    </w:p>
    <w:p w:rsidR="001110FF" w:rsidRDefault="001110FF" w:rsidP="001110FF"/>
    <w:p w:rsidR="001110FF" w:rsidRDefault="001110FF" w:rsidP="001110FF">
      <w:pPr>
        <w:pStyle w:val="SOP2nd"/>
      </w:pPr>
      <w:r w:rsidRPr="00437523">
        <w:t>Change History</w:t>
      </w:r>
    </w:p>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4"/>
        <w:gridCol w:w="1385"/>
        <w:gridCol w:w="2340"/>
        <w:gridCol w:w="2160"/>
        <w:gridCol w:w="2340"/>
      </w:tblGrid>
      <w:tr w:rsidR="001110FF" w:rsidRPr="00F141F6" w:rsidTr="001110FF">
        <w:trPr>
          <w:trHeight w:val="404"/>
        </w:trPr>
        <w:tc>
          <w:tcPr>
            <w:tcW w:w="1364" w:type="dxa"/>
            <w:tcBorders>
              <w:top w:val="single" w:sz="4" w:space="0" w:color="auto"/>
              <w:left w:val="single" w:sz="4" w:space="0" w:color="auto"/>
              <w:bottom w:val="single" w:sz="4" w:space="0" w:color="auto"/>
              <w:right w:val="single" w:sz="4" w:space="0" w:color="auto"/>
            </w:tcBorders>
            <w:vAlign w:val="center"/>
          </w:tcPr>
          <w:p w:rsidR="001110FF" w:rsidRPr="002E0F79" w:rsidRDefault="001110FF" w:rsidP="001110FF">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Version #</w:t>
            </w:r>
          </w:p>
        </w:tc>
        <w:tc>
          <w:tcPr>
            <w:tcW w:w="1385" w:type="dxa"/>
            <w:tcBorders>
              <w:top w:val="single" w:sz="4" w:space="0" w:color="auto"/>
              <w:left w:val="single" w:sz="4" w:space="0" w:color="auto"/>
              <w:bottom w:val="single" w:sz="4" w:space="0" w:color="auto"/>
              <w:right w:val="single" w:sz="4" w:space="0" w:color="auto"/>
            </w:tcBorders>
            <w:vAlign w:val="center"/>
          </w:tcPr>
          <w:p w:rsidR="001110FF" w:rsidRPr="002E0F79" w:rsidRDefault="001110FF" w:rsidP="001110FF">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Date</w:t>
            </w:r>
          </w:p>
        </w:tc>
        <w:tc>
          <w:tcPr>
            <w:tcW w:w="2340" w:type="dxa"/>
            <w:tcBorders>
              <w:top w:val="single" w:sz="4" w:space="0" w:color="auto"/>
              <w:left w:val="single" w:sz="4" w:space="0" w:color="auto"/>
              <w:bottom w:val="single" w:sz="4" w:space="0" w:color="auto"/>
              <w:right w:val="single" w:sz="4" w:space="0" w:color="auto"/>
            </w:tcBorders>
            <w:vAlign w:val="center"/>
          </w:tcPr>
          <w:p w:rsidR="001110FF" w:rsidRPr="002E0F79" w:rsidRDefault="001110FF" w:rsidP="001110FF">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Revised by</w:t>
            </w:r>
          </w:p>
        </w:tc>
        <w:tc>
          <w:tcPr>
            <w:tcW w:w="2160" w:type="dxa"/>
            <w:tcBorders>
              <w:top w:val="single" w:sz="4" w:space="0" w:color="auto"/>
              <w:left w:val="single" w:sz="4" w:space="0" w:color="auto"/>
              <w:bottom w:val="single" w:sz="4" w:space="0" w:color="auto"/>
              <w:right w:val="single" w:sz="4" w:space="0" w:color="auto"/>
            </w:tcBorders>
            <w:vAlign w:val="center"/>
          </w:tcPr>
          <w:p w:rsidR="001110FF" w:rsidRPr="002E0F79" w:rsidRDefault="001110FF" w:rsidP="001110FF">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Changes</w:t>
            </w:r>
          </w:p>
        </w:tc>
        <w:tc>
          <w:tcPr>
            <w:tcW w:w="2340" w:type="dxa"/>
            <w:tcBorders>
              <w:top w:val="single" w:sz="4" w:space="0" w:color="auto"/>
              <w:left w:val="single" w:sz="4" w:space="0" w:color="auto"/>
              <w:bottom w:val="single" w:sz="4" w:space="0" w:color="auto"/>
              <w:right w:val="single" w:sz="4" w:space="0" w:color="auto"/>
            </w:tcBorders>
            <w:vAlign w:val="center"/>
          </w:tcPr>
          <w:p w:rsidR="001110FF" w:rsidRPr="002E0F79" w:rsidRDefault="001110FF" w:rsidP="001110FF">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Justification</w:t>
            </w:r>
          </w:p>
        </w:tc>
      </w:tr>
      <w:tr w:rsidR="001110FF" w:rsidTr="001110FF">
        <w:trPr>
          <w:trHeight w:val="188"/>
        </w:trPr>
        <w:tc>
          <w:tcPr>
            <w:tcW w:w="1364" w:type="dxa"/>
            <w:tcBorders>
              <w:top w:val="single" w:sz="4" w:space="0" w:color="auto"/>
              <w:left w:val="single" w:sz="4" w:space="0" w:color="auto"/>
              <w:bottom w:val="single" w:sz="4" w:space="0" w:color="auto"/>
              <w:right w:val="single" w:sz="4" w:space="0" w:color="auto"/>
            </w:tcBorders>
          </w:tcPr>
          <w:p w:rsidR="001110FF" w:rsidRPr="002E0F79" w:rsidRDefault="00E368E6" w:rsidP="001110FF">
            <w:pPr>
              <w:pStyle w:val="BodyText"/>
              <w:spacing w:after="0"/>
              <w:rPr>
                <w:rFonts w:eastAsia="Times New Roman" w:cs="Arial"/>
                <w:szCs w:val="22"/>
              </w:rPr>
            </w:pPr>
            <w:ins w:id="581" w:author="Ainsworth, Alison" w:date="2012-07-27T13:19:00Z">
              <w:r>
                <w:rPr>
                  <w:rFonts w:eastAsia="Times New Roman" w:cs="Arial"/>
                  <w:szCs w:val="22"/>
                </w:rPr>
                <w:t>1.</w:t>
              </w:r>
            </w:ins>
            <w:ins w:id="582" w:author="Ainsworth, Alison" w:date="2012-07-27T13:26:00Z">
              <w:r>
                <w:rPr>
                  <w:rFonts w:eastAsia="Times New Roman" w:cs="Arial"/>
                  <w:szCs w:val="22"/>
                </w:rPr>
                <w:t>0</w:t>
              </w:r>
            </w:ins>
            <w:ins w:id="583" w:author="Ainsworth, Alison" w:date="2012-07-27T13:19:00Z">
              <w:r>
                <w:rPr>
                  <w:rFonts w:eastAsia="Times New Roman" w:cs="Arial"/>
                  <w:szCs w:val="22"/>
                </w:rPr>
                <w:t>1</w:t>
              </w:r>
            </w:ins>
          </w:p>
        </w:tc>
        <w:tc>
          <w:tcPr>
            <w:tcW w:w="1385" w:type="dxa"/>
            <w:tcBorders>
              <w:top w:val="single" w:sz="4" w:space="0" w:color="auto"/>
              <w:left w:val="single" w:sz="4" w:space="0" w:color="auto"/>
              <w:bottom w:val="single" w:sz="4" w:space="0" w:color="auto"/>
              <w:right w:val="single" w:sz="4" w:space="0" w:color="auto"/>
            </w:tcBorders>
          </w:tcPr>
          <w:p w:rsidR="001110FF" w:rsidRPr="002E0F79" w:rsidRDefault="00E368E6" w:rsidP="001110FF">
            <w:pPr>
              <w:pStyle w:val="BodyText"/>
              <w:rPr>
                <w:rFonts w:eastAsia="Times New Roman" w:cs="Arial"/>
                <w:szCs w:val="22"/>
              </w:rPr>
            </w:pPr>
            <w:ins w:id="584" w:author="Ainsworth, Alison" w:date="2012-07-27T13:19:00Z">
              <w:r>
                <w:rPr>
                  <w:rFonts w:eastAsia="Times New Roman" w:cs="Arial"/>
                  <w:szCs w:val="22"/>
                </w:rPr>
                <w:t>7/27/2012</w:t>
              </w:r>
            </w:ins>
          </w:p>
        </w:tc>
        <w:tc>
          <w:tcPr>
            <w:tcW w:w="2340" w:type="dxa"/>
            <w:tcBorders>
              <w:top w:val="single" w:sz="4" w:space="0" w:color="auto"/>
              <w:left w:val="single" w:sz="4" w:space="0" w:color="auto"/>
              <w:bottom w:val="single" w:sz="4" w:space="0" w:color="auto"/>
              <w:right w:val="single" w:sz="4" w:space="0" w:color="auto"/>
            </w:tcBorders>
          </w:tcPr>
          <w:p w:rsidR="001110FF" w:rsidRPr="002E0F79" w:rsidRDefault="00E368E6" w:rsidP="001110FF">
            <w:pPr>
              <w:pStyle w:val="BodyText"/>
              <w:rPr>
                <w:rFonts w:eastAsia="Times New Roman" w:cs="Arial"/>
                <w:szCs w:val="22"/>
              </w:rPr>
            </w:pPr>
            <w:ins w:id="585" w:author="Ainsworth, Alison" w:date="2012-07-27T13:19:00Z">
              <w:r>
                <w:rPr>
                  <w:rFonts w:eastAsia="Times New Roman" w:cs="Arial"/>
                  <w:szCs w:val="22"/>
                </w:rPr>
                <w:t>Alison Ainsworth</w:t>
              </w:r>
            </w:ins>
          </w:p>
        </w:tc>
        <w:tc>
          <w:tcPr>
            <w:tcW w:w="2160" w:type="dxa"/>
            <w:tcBorders>
              <w:top w:val="single" w:sz="4" w:space="0" w:color="auto"/>
              <w:left w:val="single" w:sz="4" w:space="0" w:color="auto"/>
              <w:bottom w:val="single" w:sz="4" w:space="0" w:color="auto"/>
              <w:right w:val="single" w:sz="4" w:space="0" w:color="auto"/>
            </w:tcBorders>
          </w:tcPr>
          <w:p w:rsidR="001110FF" w:rsidRPr="002E0F79" w:rsidRDefault="00E368E6" w:rsidP="001110FF">
            <w:pPr>
              <w:pStyle w:val="BodyText"/>
              <w:rPr>
                <w:rFonts w:eastAsia="Times New Roman" w:cs="Arial"/>
                <w:szCs w:val="22"/>
              </w:rPr>
            </w:pPr>
            <w:ins w:id="586" w:author="Ainsworth, Alison" w:date="2012-07-27T13:20:00Z">
              <w:r>
                <w:rPr>
                  <w:rFonts w:eastAsia="Times New Roman" w:cs="Arial"/>
                  <w:szCs w:val="22"/>
                </w:rPr>
                <w:t>Edits based on protocol readiness review</w:t>
              </w:r>
            </w:ins>
          </w:p>
        </w:tc>
        <w:tc>
          <w:tcPr>
            <w:tcW w:w="2340" w:type="dxa"/>
            <w:tcBorders>
              <w:top w:val="single" w:sz="4" w:space="0" w:color="auto"/>
              <w:left w:val="single" w:sz="4" w:space="0" w:color="auto"/>
              <w:bottom w:val="single" w:sz="4" w:space="0" w:color="auto"/>
              <w:right w:val="single" w:sz="4" w:space="0" w:color="auto"/>
            </w:tcBorders>
          </w:tcPr>
          <w:p w:rsidR="001110FF" w:rsidRPr="002E0F79" w:rsidRDefault="00E368E6" w:rsidP="001110FF">
            <w:pPr>
              <w:pStyle w:val="BodyText"/>
              <w:rPr>
                <w:rFonts w:eastAsia="Times New Roman" w:cs="Arial"/>
                <w:szCs w:val="22"/>
              </w:rPr>
            </w:pPr>
            <w:ins w:id="587" w:author="Ainsworth, Alison" w:date="2012-07-27T13:20:00Z">
              <w:r>
                <w:rPr>
                  <w:rFonts w:eastAsia="Times New Roman" w:cs="Arial"/>
                  <w:szCs w:val="22"/>
                </w:rPr>
                <w:t>Safety</w:t>
              </w:r>
            </w:ins>
          </w:p>
        </w:tc>
      </w:tr>
      <w:tr w:rsidR="001110FF" w:rsidTr="001110FF">
        <w:trPr>
          <w:trHeight w:val="144"/>
        </w:trPr>
        <w:tc>
          <w:tcPr>
            <w:tcW w:w="1364" w:type="dxa"/>
            <w:tcBorders>
              <w:top w:val="single" w:sz="4" w:space="0" w:color="auto"/>
              <w:left w:val="single" w:sz="4" w:space="0" w:color="auto"/>
              <w:bottom w:val="single" w:sz="4" w:space="0" w:color="auto"/>
              <w:right w:val="single" w:sz="4" w:space="0" w:color="auto"/>
            </w:tcBorders>
          </w:tcPr>
          <w:p w:rsidR="001110FF" w:rsidRPr="002E0F79" w:rsidRDefault="001110FF" w:rsidP="001110FF">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1110FF" w:rsidRPr="002E0F79" w:rsidRDefault="001110FF" w:rsidP="001110FF">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1110FF" w:rsidRPr="002E0F79" w:rsidRDefault="001110FF" w:rsidP="001110FF">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1110FF" w:rsidRPr="002E0F79" w:rsidRDefault="001110FF" w:rsidP="001110FF">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1110FF" w:rsidRPr="002E0F79" w:rsidRDefault="001110FF" w:rsidP="001110FF">
            <w:pPr>
              <w:pStyle w:val="BodyText"/>
              <w:rPr>
                <w:rFonts w:eastAsia="Times New Roman" w:cs="Arial"/>
                <w:szCs w:val="22"/>
              </w:rPr>
            </w:pPr>
          </w:p>
        </w:tc>
      </w:tr>
      <w:tr w:rsidR="001110FF" w:rsidTr="001110FF">
        <w:trPr>
          <w:trHeight w:val="144"/>
        </w:trPr>
        <w:tc>
          <w:tcPr>
            <w:tcW w:w="1364" w:type="dxa"/>
            <w:tcBorders>
              <w:top w:val="single" w:sz="4" w:space="0" w:color="auto"/>
              <w:left w:val="single" w:sz="4" w:space="0" w:color="auto"/>
              <w:bottom w:val="single" w:sz="4" w:space="0" w:color="auto"/>
              <w:right w:val="single" w:sz="4" w:space="0" w:color="auto"/>
            </w:tcBorders>
          </w:tcPr>
          <w:p w:rsidR="001110FF" w:rsidRPr="002E0F79" w:rsidRDefault="001110FF" w:rsidP="001110FF">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1110FF" w:rsidRPr="002E0F79" w:rsidRDefault="001110FF" w:rsidP="001110FF">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1110FF" w:rsidRPr="002E0F79" w:rsidRDefault="001110FF" w:rsidP="001110FF">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1110FF" w:rsidRPr="002E0F79" w:rsidRDefault="001110FF" w:rsidP="001110FF">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1110FF" w:rsidRPr="002E0F79" w:rsidRDefault="001110FF" w:rsidP="001110FF">
            <w:pPr>
              <w:pStyle w:val="BodyText"/>
              <w:rPr>
                <w:rFonts w:eastAsia="Times New Roman" w:cs="Arial"/>
                <w:szCs w:val="22"/>
              </w:rPr>
            </w:pPr>
          </w:p>
        </w:tc>
      </w:tr>
      <w:tr w:rsidR="001110FF" w:rsidTr="001110FF">
        <w:trPr>
          <w:trHeight w:val="144"/>
        </w:trPr>
        <w:tc>
          <w:tcPr>
            <w:tcW w:w="1364" w:type="dxa"/>
            <w:tcBorders>
              <w:top w:val="single" w:sz="4" w:space="0" w:color="auto"/>
              <w:left w:val="single" w:sz="4" w:space="0" w:color="auto"/>
              <w:bottom w:val="single" w:sz="4" w:space="0" w:color="auto"/>
              <w:right w:val="single" w:sz="4" w:space="0" w:color="auto"/>
            </w:tcBorders>
          </w:tcPr>
          <w:p w:rsidR="001110FF" w:rsidRPr="002E0F79" w:rsidRDefault="001110FF" w:rsidP="001110FF">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1110FF" w:rsidRPr="002E0F79" w:rsidRDefault="001110FF" w:rsidP="001110FF">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1110FF" w:rsidRPr="002E0F79" w:rsidRDefault="001110FF" w:rsidP="001110FF">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1110FF" w:rsidRPr="002E0F79" w:rsidRDefault="001110FF" w:rsidP="001110FF">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1110FF" w:rsidRPr="002E0F79" w:rsidRDefault="001110FF" w:rsidP="001110FF">
            <w:pPr>
              <w:pStyle w:val="BodyText"/>
              <w:rPr>
                <w:rFonts w:eastAsia="Times New Roman" w:cs="Arial"/>
                <w:szCs w:val="22"/>
              </w:rPr>
            </w:pPr>
          </w:p>
        </w:tc>
      </w:tr>
      <w:tr w:rsidR="001110FF" w:rsidTr="001110FF">
        <w:trPr>
          <w:trHeight w:val="144"/>
        </w:trPr>
        <w:tc>
          <w:tcPr>
            <w:tcW w:w="1364" w:type="dxa"/>
            <w:tcBorders>
              <w:top w:val="single" w:sz="4" w:space="0" w:color="auto"/>
              <w:left w:val="single" w:sz="4" w:space="0" w:color="auto"/>
              <w:bottom w:val="single" w:sz="4" w:space="0" w:color="auto"/>
              <w:right w:val="single" w:sz="4" w:space="0" w:color="auto"/>
            </w:tcBorders>
          </w:tcPr>
          <w:p w:rsidR="001110FF" w:rsidRPr="002E0F79" w:rsidRDefault="001110FF" w:rsidP="001110FF">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1110FF" w:rsidRPr="002E0F79" w:rsidRDefault="001110FF" w:rsidP="001110FF">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1110FF" w:rsidRPr="002E0F79" w:rsidRDefault="001110FF" w:rsidP="001110FF">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1110FF" w:rsidRPr="002E0F79" w:rsidRDefault="001110FF" w:rsidP="001110FF">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1110FF" w:rsidRPr="002E0F79" w:rsidRDefault="001110FF" w:rsidP="001110FF">
            <w:pPr>
              <w:pStyle w:val="BodyText"/>
              <w:rPr>
                <w:rFonts w:eastAsia="Times New Roman" w:cs="Arial"/>
                <w:szCs w:val="22"/>
              </w:rPr>
            </w:pPr>
          </w:p>
        </w:tc>
      </w:tr>
    </w:tbl>
    <w:p w:rsidR="001110FF" w:rsidRDefault="001110FF" w:rsidP="001110FF"/>
    <w:p w:rsidR="001110FF" w:rsidRDefault="001110FF" w:rsidP="001110FF">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1110FF" w:rsidRDefault="001110FF" w:rsidP="001110FF"/>
    <w:p w:rsidR="001110FF" w:rsidRDefault="001110FF" w:rsidP="001110FF">
      <w:pPr>
        <w:pStyle w:val="SOP2nd"/>
      </w:pPr>
      <w:r>
        <w:t>Purpose</w:t>
      </w:r>
    </w:p>
    <w:p w:rsidR="001110FF" w:rsidRDefault="001110FF" w:rsidP="001110FF">
      <w:r w:rsidRPr="0033121C">
        <w:t xml:space="preserve">This Standard Operating Procedure (SOP) explains safety procedures that all </w:t>
      </w:r>
      <w:r>
        <w:t>field crew member</w:t>
      </w:r>
      <w:r w:rsidRPr="0033121C">
        <w:t xml:space="preserve">s should follow </w:t>
      </w:r>
      <w:r>
        <w:t>to ensure optimum safety</w:t>
      </w:r>
      <w:r w:rsidRPr="0033121C">
        <w:t xml:space="preserve"> when working in the f</w:t>
      </w:r>
      <w:r>
        <w:t>ield at Pacific Island Network</w:t>
      </w:r>
      <w:r w:rsidRPr="0001175C">
        <w:t xml:space="preserve"> </w:t>
      </w:r>
      <w:r>
        <w:t xml:space="preserve">(PACN) parks. Importantly, this SOP regularly refers to the PACN </w:t>
      </w:r>
      <w:proofErr w:type="gramStart"/>
      <w:r>
        <w:t>I&amp;M</w:t>
      </w:r>
      <w:proofErr w:type="gramEnd"/>
      <w:r>
        <w:t xml:space="preserve"> Safety Plan which will be updated more frequently than this SOP and must be reviewed by field crews. In addition to </w:t>
      </w:r>
      <w:proofErr w:type="gramStart"/>
      <w:r>
        <w:t>the I</w:t>
      </w:r>
      <w:proofErr w:type="gramEnd"/>
      <w:r>
        <w:t>&amp;M Safety Plan, this SOP includes information from PACN park safety plans, park job hazard analyses (JHAs), and the Pacific Cooperative Studies Unit (PCSU) field operation SOPs (PCSU 2010).</w:t>
      </w:r>
      <w:r w:rsidDel="00A01C87">
        <w:t xml:space="preserve"> </w:t>
      </w:r>
    </w:p>
    <w:p w:rsidR="001110FF" w:rsidRDefault="001110FF" w:rsidP="001110FF"/>
    <w:p w:rsidR="001110FF" w:rsidRPr="00666116" w:rsidRDefault="001110FF" w:rsidP="001110FF">
      <w:pPr>
        <w:rPr>
          <w:rFonts w:ascii="Arial" w:hAnsi="Arial" w:cs="Arial"/>
          <w:b/>
        </w:rPr>
      </w:pPr>
      <w:r w:rsidRPr="00666116">
        <w:rPr>
          <w:rFonts w:ascii="Arial" w:hAnsi="Arial" w:cs="Arial"/>
          <w:b/>
        </w:rPr>
        <w:t>Safe Fieldwork Overview</w:t>
      </w:r>
    </w:p>
    <w:p w:rsidR="001110FF" w:rsidRPr="00A01C87" w:rsidRDefault="001110FF" w:rsidP="001110FF">
      <w:r w:rsidRPr="00A01C87">
        <w:t xml:space="preserve">Safety is our most important priority. It is essential that field crew members are both technically proficient in vegetation monitoring and function as an effective team focused on reducing the probability for human error. Recent NPS accident statistics show that human error continues to be the most significant cause of accidents in parks with many of the error-caused mishaps due to poor judgment, inattention, and ineffective supervision. Field accidents often happen when staff </w:t>
      </w:r>
      <w:r>
        <w:t xml:space="preserve">members </w:t>
      </w:r>
      <w:r w:rsidRPr="00A01C87">
        <w:t xml:space="preserve">are tired or distracted. Field staff must be mindful of this and stay focused and aware of their surroundings. Personal safety is everyone’s responsibility. If one does not feel safe in performing some aspect of their job, the activity should be stopped and a supervisor should be notified. If one feels that a co-worker is not performing safely, the activity should be reported to a supervisor. If the supervisor does not correct the safety issue, the Program Manager is to be notified. Any employee who knowingly commits an unsafe act, creates an unsafe condition, disregards the safety policy, or is a repeated safety offender, will be disciplined.  </w:t>
      </w:r>
    </w:p>
    <w:p w:rsidR="001110FF" w:rsidRDefault="001110FF" w:rsidP="001110FF">
      <w:pPr>
        <w:pStyle w:val="SOP2nd"/>
      </w:pPr>
      <w:r>
        <w:lastRenderedPageBreak/>
        <w:t>Rules and Regulations</w:t>
      </w:r>
    </w:p>
    <w:p w:rsidR="001110FF" w:rsidRDefault="001110FF" w:rsidP="001110FF">
      <w:pPr>
        <w:rPr>
          <w:szCs w:val="24"/>
        </w:rPr>
      </w:pPr>
      <w:bookmarkStart w:id="588" w:name="_Toc299448512"/>
      <w:r w:rsidRPr="00A96438">
        <w:rPr>
          <w:szCs w:val="24"/>
        </w:rPr>
        <w:t xml:space="preserve">All Inventory and Monitoring (I&amp;M) field crews (staff and volunteers) </w:t>
      </w:r>
      <w:r>
        <w:rPr>
          <w:szCs w:val="24"/>
        </w:rPr>
        <w:t xml:space="preserve">are required to read and be familiar with </w:t>
      </w:r>
      <w:proofErr w:type="gramStart"/>
      <w:r w:rsidRPr="00D173AC">
        <w:rPr>
          <w:szCs w:val="24"/>
        </w:rPr>
        <w:t>the I</w:t>
      </w:r>
      <w:proofErr w:type="gramEnd"/>
      <w:r w:rsidRPr="00D173AC">
        <w:rPr>
          <w:szCs w:val="24"/>
        </w:rPr>
        <w:t xml:space="preserve">&amp;M Safety Plan. Additionally, all staff must be familiar with any park specific guidance on safety for the park they will be working in. </w:t>
      </w:r>
      <w:r>
        <w:rPr>
          <w:szCs w:val="24"/>
        </w:rPr>
        <w:t>Documented p</w:t>
      </w:r>
      <w:r w:rsidRPr="00D173AC">
        <w:rPr>
          <w:szCs w:val="24"/>
        </w:rPr>
        <w:t xml:space="preserve">ark safety plans range from nonexistent (WAPA) to very thorough (HAVO). Existing plans can be found for HAVO at: I: </w:t>
      </w:r>
      <w:hyperlink r:id="rId221" w:history="1">
        <w:r w:rsidRPr="00D173AC">
          <w:rPr>
            <w:rStyle w:val="Hyperlink"/>
            <w:szCs w:val="24"/>
          </w:rPr>
          <w:t xml:space="preserve">Administration/Safety/PACN parks safety/HAVO/HAVO General Safety Policy 8.03.09 </w:t>
        </w:r>
      </w:hyperlink>
      <w:r w:rsidRPr="00D173AC">
        <w:rPr>
          <w:szCs w:val="24"/>
        </w:rPr>
        <w:t xml:space="preserve"> and all other parks at </w:t>
      </w:r>
      <w:hyperlink r:id="rId222" w:history="1">
        <w:proofErr w:type="gramStart"/>
        <w:r w:rsidRPr="00D173AC">
          <w:rPr>
            <w:rStyle w:val="Hyperlink"/>
            <w:szCs w:val="24"/>
          </w:rPr>
          <w:t>I</w:t>
        </w:r>
        <w:proofErr w:type="gramEnd"/>
        <w:r w:rsidRPr="00D173AC">
          <w:rPr>
            <w:rStyle w:val="Hyperlink"/>
            <w:szCs w:val="24"/>
          </w:rPr>
          <w:t>: Administration/ Safety/PACN_Parks_Safety</w:t>
        </w:r>
      </w:hyperlink>
      <w:r w:rsidRPr="00D173AC">
        <w:t xml:space="preserve">. Because park safety plans are living documents, </w:t>
      </w:r>
      <w:r w:rsidRPr="00D173AC">
        <w:rPr>
          <w:szCs w:val="24"/>
        </w:rPr>
        <w:t>field crews must contact the</w:t>
      </w:r>
      <w:r w:rsidRPr="00A96438">
        <w:rPr>
          <w:szCs w:val="24"/>
        </w:rPr>
        <w:t xml:space="preserve"> park</w:t>
      </w:r>
      <w:r>
        <w:rPr>
          <w:szCs w:val="24"/>
        </w:rPr>
        <w:t>s prior to conducting field work to ensure they have the most updated park specific safety and communication guidance. P</w:t>
      </w:r>
      <w:r w:rsidRPr="00A96438">
        <w:rPr>
          <w:szCs w:val="24"/>
        </w:rPr>
        <w:t>ark specific contact numbers and</w:t>
      </w:r>
      <w:r>
        <w:rPr>
          <w:szCs w:val="24"/>
        </w:rPr>
        <w:t xml:space="preserve"> other details are available at the end of the PACN I&amp;M Safety Plan document</w:t>
      </w:r>
      <w:r w:rsidRPr="00A96438">
        <w:rPr>
          <w:szCs w:val="24"/>
        </w:rPr>
        <w:t>.</w:t>
      </w:r>
      <w:bookmarkEnd w:id="588"/>
    </w:p>
    <w:p w:rsidR="001110FF" w:rsidRDefault="001110FF" w:rsidP="001110FF">
      <w:pPr>
        <w:rPr>
          <w:szCs w:val="24"/>
        </w:rPr>
      </w:pPr>
    </w:p>
    <w:p w:rsidR="001110FF" w:rsidRDefault="001110FF" w:rsidP="001110FF">
      <w:pPr>
        <w:rPr>
          <w:szCs w:val="24"/>
        </w:rPr>
      </w:pPr>
      <w:r>
        <w:rPr>
          <w:szCs w:val="24"/>
        </w:rPr>
        <w:t xml:space="preserve">Only staff, cooperators, and approved volunteers are allowed to assist with field work. Friends, pets and children are prohibited from accompanying field teams. Researchers or colleagues from other organizations are not allowed to accompany field teams without prior permission. The project lead should always be consulted if there are uncertainties regarding someone’s eligibility to accompany the field crew. </w:t>
      </w:r>
    </w:p>
    <w:p w:rsidR="001110FF" w:rsidRDefault="001110FF" w:rsidP="001110FF">
      <w:pPr>
        <w:rPr>
          <w:szCs w:val="24"/>
        </w:rPr>
      </w:pPr>
    </w:p>
    <w:p w:rsidR="001110FF" w:rsidRDefault="001110FF" w:rsidP="001110FF">
      <w:r>
        <w:t>When conducting field work, a crew must have at least two members with current Standard First Aid and CPR certification</w:t>
      </w:r>
      <w:del w:id="589" w:author="Ainsworth, Alison" w:date="2012-07-27T12:29:00Z">
        <w:r w:rsidDel="009B4FFA">
          <w:delText xml:space="preserve"> (preferably from a Wilderness organization)</w:delText>
        </w:r>
      </w:del>
      <w:r>
        <w:t>. All crew members will attend NPS Operational Leadership Training (OLT) during the field season. OLT training focuses on reducing the probability for human error by increasing individual and team effectiveness. Field crews will always have a designated leader and i</w:t>
      </w:r>
      <w:r w:rsidRPr="00A01C87">
        <w:t xml:space="preserve">n areas concerning safety, the on-site </w:t>
      </w:r>
      <w:r>
        <w:t>leader</w:t>
      </w:r>
      <w:r w:rsidRPr="00A01C87">
        <w:t>’s decision is final. However, an individual still may refuse to engage in what they believe is an unsafe operation.</w:t>
      </w:r>
    </w:p>
    <w:p w:rsidR="001110FF" w:rsidRDefault="001110FF" w:rsidP="001110FF"/>
    <w:p w:rsidR="001110FF" w:rsidRPr="00B4611B" w:rsidRDefault="001110FF" w:rsidP="001110FF">
      <w:r>
        <w:t xml:space="preserve">Any time field crews are in the field they must have and be familiar with their </w:t>
      </w:r>
      <w:r w:rsidRPr="001435D0">
        <w:rPr>
          <w:b/>
        </w:rPr>
        <w:t>Emergency Action Plan (EAP</w:t>
      </w:r>
      <w:r w:rsidRPr="001435D0">
        <w:t>)</w:t>
      </w:r>
      <w:r>
        <w:t xml:space="preserve">. It is essential that the EAP identify a contact person, crew return date and time, check-in procedures, and actions to be taken in the event that the crew fails to return or check-in. The contact person is </w:t>
      </w:r>
      <w:r w:rsidRPr="00B4611B">
        <w:t xml:space="preserve">responsible </w:t>
      </w:r>
      <w:r>
        <w:t xml:space="preserve">for </w:t>
      </w:r>
      <w:r w:rsidRPr="00B4611B">
        <w:t xml:space="preserve">notifying the park’s staff and </w:t>
      </w:r>
      <w:r>
        <w:t xml:space="preserve">the </w:t>
      </w:r>
      <w:r w:rsidRPr="00B4611B">
        <w:t xml:space="preserve">Safety Officer if a field person is injured. Any injury incurred on the job </w:t>
      </w:r>
      <w:r>
        <w:t>must</w:t>
      </w:r>
      <w:r w:rsidRPr="00B4611B">
        <w:t xml:space="preserve"> be reported to the supervisor IMMEDIATELY. Failure to report injury may result in the denial of workers compensation claims and/or disciplinary action.</w:t>
      </w:r>
      <w:r>
        <w:t xml:space="preserve"> </w:t>
      </w:r>
      <w:r w:rsidRPr="00B4611B">
        <w:rPr>
          <w:szCs w:val="24"/>
        </w:rPr>
        <w:t>The EAP example pr</w:t>
      </w:r>
      <w:r>
        <w:rPr>
          <w:szCs w:val="24"/>
        </w:rPr>
        <w:t>ovided</w:t>
      </w:r>
      <w:r w:rsidRPr="00B4611B">
        <w:rPr>
          <w:szCs w:val="24"/>
        </w:rPr>
        <w:t xml:space="preserve"> below should be modified for local circumstances, however it is important that supervisors and field crew clearly understand</w:t>
      </w:r>
      <w:r w:rsidRPr="001435D0">
        <w:rPr>
          <w:szCs w:val="24"/>
        </w:rPr>
        <w:t xml:space="preserve"> emergency </w:t>
      </w:r>
      <w:r>
        <w:rPr>
          <w:szCs w:val="24"/>
        </w:rPr>
        <w:t xml:space="preserve">and communication </w:t>
      </w:r>
      <w:r w:rsidRPr="001435D0">
        <w:rPr>
          <w:szCs w:val="24"/>
        </w:rPr>
        <w:t xml:space="preserve">procedures </w:t>
      </w:r>
      <w:r>
        <w:rPr>
          <w:szCs w:val="24"/>
        </w:rPr>
        <w:t>for their</w:t>
      </w:r>
      <w:r w:rsidRPr="001435D0">
        <w:rPr>
          <w:szCs w:val="24"/>
        </w:rPr>
        <w:t xml:space="preserve"> specific location.</w:t>
      </w:r>
      <w:r w:rsidRPr="00666116">
        <w:t xml:space="preserve"> </w:t>
      </w:r>
      <w:r>
        <w:t>For overnight trips or day trips in restricted areas in Hawaii parks, crews are also required to submit a backcountry camping permit (</w:t>
      </w:r>
      <w:hyperlink r:id="rId223" w:history="1">
        <w:r w:rsidRPr="00880831">
          <w:rPr>
            <w:rStyle w:val="Hyperlink"/>
          </w:rPr>
          <w:t>Backcountry_Permit_Form.pdf</w:t>
        </w:r>
      </w:hyperlink>
      <w:r>
        <w:t xml:space="preserve">) to the park’s “dispatch” or </w:t>
      </w:r>
      <w:r w:rsidRPr="00724FED">
        <w:t>Pacific Area Communications Center (808-985-6170)</w:t>
      </w:r>
      <w:r>
        <w:t>.</w:t>
      </w:r>
    </w:p>
    <w:p w:rsidR="001110FF" w:rsidRDefault="001110FF" w:rsidP="001110FF">
      <w:pPr>
        <w:rPr>
          <w:szCs w:val="24"/>
        </w:rPr>
      </w:pPr>
    </w:p>
    <w:p w:rsidR="001110FF" w:rsidRPr="003F04AC" w:rsidRDefault="001110FF" w:rsidP="001110FF">
      <w:pPr>
        <w:pStyle w:val="SOP2nd"/>
        <w:rPr>
          <w:i/>
          <w:sz w:val="22"/>
          <w:szCs w:val="22"/>
        </w:rPr>
      </w:pPr>
      <w:r w:rsidRPr="001E3206">
        <w:rPr>
          <w:i/>
          <w:sz w:val="22"/>
          <w:szCs w:val="22"/>
        </w:rPr>
        <w:t>Emergency Action Plan</w:t>
      </w:r>
    </w:p>
    <w:p w:rsidR="001110FF" w:rsidRPr="0033121C" w:rsidRDefault="001110FF" w:rsidP="001E23CD">
      <w:pPr>
        <w:numPr>
          <w:ilvl w:val="0"/>
          <w:numId w:val="18"/>
        </w:numPr>
        <w:spacing w:after="60"/>
      </w:pPr>
      <w:r>
        <w:t>The cont</w:t>
      </w:r>
      <w:r w:rsidRPr="0033121C">
        <w:t>act person is responsible for making sure that an emergency alert and/or process is initiated if field personnel do not return when scheduled or no radio or cell phone contact is received from the field at the expected call-in time.</w:t>
      </w:r>
      <w:r>
        <w:t xml:space="preserve"> </w:t>
      </w:r>
    </w:p>
    <w:p w:rsidR="001110FF" w:rsidRPr="0033121C" w:rsidRDefault="001110FF" w:rsidP="001E23CD">
      <w:pPr>
        <w:numPr>
          <w:ilvl w:val="0"/>
          <w:numId w:val="18"/>
        </w:numPr>
        <w:spacing w:after="60"/>
      </w:pPr>
      <w:r w:rsidRPr="0033121C">
        <w:t xml:space="preserve">Thirty minutes </w:t>
      </w:r>
      <w:r>
        <w:t xml:space="preserve">(30) </w:t>
      </w:r>
      <w:r w:rsidRPr="0033121C">
        <w:t>after ca</w:t>
      </w:r>
      <w:r>
        <w:t>ll-in time, an alert is issued.</w:t>
      </w:r>
      <w:r w:rsidRPr="0033121C">
        <w:t xml:space="preserve"> </w:t>
      </w:r>
      <w:r>
        <w:t>The c</w:t>
      </w:r>
      <w:r w:rsidRPr="0033121C">
        <w:t>ontact person or another person should stay near the phone in case field personnel call.</w:t>
      </w:r>
    </w:p>
    <w:p w:rsidR="001110FF" w:rsidRDefault="001110FF" w:rsidP="001E23CD">
      <w:pPr>
        <w:numPr>
          <w:ilvl w:val="0"/>
          <w:numId w:val="18"/>
        </w:numPr>
        <w:spacing w:after="60"/>
      </w:pPr>
      <w:r w:rsidRPr="0033121C">
        <w:t>One hour from call-in time, search procedures should begin.</w:t>
      </w:r>
      <w:r>
        <w:t xml:space="preserve"> </w:t>
      </w:r>
    </w:p>
    <w:p w:rsidR="001110FF" w:rsidRPr="0033121C" w:rsidRDefault="001110FF" w:rsidP="001E23CD">
      <w:pPr>
        <w:numPr>
          <w:ilvl w:val="0"/>
          <w:numId w:val="18"/>
        </w:numPr>
        <w:spacing w:after="60"/>
      </w:pPr>
      <w:r w:rsidRPr="0033121C">
        <w:lastRenderedPageBreak/>
        <w:t>One person should remain near the phone, and one person familiar with the field area should begin tracking the scheduled route</w:t>
      </w:r>
      <w:r>
        <w:t xml:space="preserve"> with a partner</w:t>
      </w:r>
      <w:r w:rsidRPr="0033121C">
        <w:t>.</w:t>
      </w:r>
    </w:p>
    <w:p w:rsidR="001110FF" w:rsidRPr="0033121C" w:rsidRDefault="001110FF" w:rsidP="001E23CD">
      <w:pPr>
        <w:numPr>
          <w:ilvl w:val="0"/>
          <w:numId w:val="18"/>
        </w:numPr>
        <w:spacing w:after="60"/>
      </w:pPr>
      <w:r w:rsidRPr="0033121C">
        <w:t>T</w:t>
      </w:r>
      <w:r>
        <w:t>he t</w:t>
      </w:r>
      <w:r w:rsidRPr="0033121C">
        <w:t xml:space="preserve">racking person should have a radio and/or cell phone and call back to the office every 20 minutes to see if field personnel have made contact. </w:t>
      </w:r>
    </w:p>
    <w:p w:rsidR="001110FF" w:rsidRDefault="001110FF" w:rsidP="001E23CD">
      <w:pPr>
        <w:numPr>
          <w:ilvl w:val="0"/>
          <w:numId w:val="18"/>
        </w:numPr>
        <w:spacing w:after="60"/>
      </w:pPr>
      <w:r w:rsidRPr="0033121C">
        <w:t>Tracking continues until the person is found or word is received that the field personnel are safe.</w:t>
      </w:r>
    </w:p>
    <w:p w:rsidR="001110FF" w:rsidRPr="003F04AC" w:rsidRDefault="001110FF" w:rsidP="001110FF">
      <w:pPr>
        <w:pStyle w:val="SOP2nd"/>
        <w:rPr>
          <w:i/>
          <w:sz w:val="22"/>
          <w:szCs w:val="22"/>
        </w:rPr>
      </w:pPr>
      <w:r w:rsidRPr="001E3206">
        <w:rPr>
          <w:i/>
          <w:sz w:val="22"/>
          <w:szCs w:val="22"/>
        </w:rPr>
        <w:t>Emergency Response Plan</w:t>
      </w:r>
    </w:p>
    <w:p w:rsidR="001110FF" w:rsidRPr="00764962" w:rsidRDefault="001110FF" w:rsidP="001110FF">
      <w:pPr>
        <w:autoSpaceDE w:val="0"/>
        <w:autoSpaceDN w:val="0"/>
        <w:adjustRightInd w:val="0"/>
        <w:rPr>
          <w:i/>
          <w:szCs w:val="24"/>
        </w:rPr>
      </w:pPr>
      <w:r w:rsidRPr="001435D0">
        <w:rPr>
          <w:szCs w:val="24"/>
        </w:rPr>
        <w:t>“</w:t>
      </w:r>
      <w:r w:rsidRPr="001E3206">
        <w:rPr>
          <w:bCs/>
          <w:i/>
          <w:szCs w:val="24"/>
        </w:rPr>
        <w:t>Call, Contact, Care</w:t>
      </w:r>
      <w:r w:rsidRPr="001435D0">
        <w:rPr>
          <w:szCs w:val="24"/>
        </w:rPr>
        <w:t xml:space="preserve">” describes the required immediate response to an emergency. </w:t>
      </w:r>
      <w:r w:rsidRPr="001E3206">
        <w:rPr>
          <w:i/>
          <w:szCs w:val="24"/>
        </w:rPr>
        <w:t>Always call</w:t>
      </w:r>
    </w:p>
    <w:p w:rsidR="001110FF" w:rsidRDefault="001110FF" w:rsidP="001110FF">
      <w:pPr>
        <w:autoSpaceDE w:val="0"/>
        <w:autoSpaceDN w:val="0"/>
        <w:adjustRightInd w:val="0"/>
        <w:rPr>
          <w:szCs w:val="24"/>
        </w:rPr>
      </w:pPr>
      <w:r w:rsidRPr="001435D0">
        <w:rPr>
          <w:szCs w:val="24"/>
        </w:rPr>
        <w:t xml:space="preserve">911 first if the situation warrants. </w:t>
      </w:r>
      <w:r>
        <w:t>B</w:t>
      </w:r>
      <w:r w:rsidRPr="0033121C">
        <w:t>e sure to give the following information: name, location of emergency, type of emergency and type of help required.</w:t>
      </w:r>
      <w:r>
        <w:t xml:space="preserve"> </w:t>
      </w:r>
      <w:r w:rsidRPr="001E3206">
        <w:rPr>
          <w:i/>
          <w:szCs w:val="24"/>
        </w:rPr>
        <w:t>Contact</w:t>
      </w:r>
      <w:r w:rsidRPr="001435D0">
        <w:rPr>
          <w:szCs w:val="24"/>
        </w:rPr>
        <w:t xml:space="preserve"> colleagues in the field, supervisor, and park staff (Dispatch) to alert them to the incident and any relevant danger.</w:t>
      </w:r>
      <w:r w:rsidRPr="001435D0">
        <w:rPr>
          <w:b/>
          <w:szCs w:val="24"/>
        </w:rPr>
        <w:t xml:space="preserve"> </w:t>
      </w:r>
      <w:r>
        <w:rPr>
          <w:szCs w:val="24"/>
        </w:rPr>
        <w:t>Field crews are required to carry lists of emergency contact phone numbers as a backup to those</w:t>
      </w:r>
      <w:r w:rsidRPr="000E6128">
        <w:rPr>
          <w:szCs w:val="24"/>
        </w:rPr>
        <w:t xml:space="preserve"> programmed into project cell phones</w:t>
      </w:r>
      <w:r>
        <w:rPr>
          <w:szCs w:val="24"/>
        </w:rPr>
        <w:t>.</w:t>
      </w:r>
      <w:r>
        <w:rPr>
          <w:b/>
          <w:szCs w:val="24"/>
        </w:rPr>
        <w:t xml:space="preserve"> </w:t>
      </w:r>
      <w:r w:rsidRPr="001E3206">
        <w:rPr>
          <w:i/>
          <w:szCs w:val="24"/>
        </w:rPr>
        <w:t>Care</w:t>
      </w:r>
      <w:r w:rsidRPr="001435D0">
        <w:rPr>
          <w:szCs w:val="24"/>
        </w:rPr>
        <w:t xml:space="preserve"> for injuries by giving and getting prompt medical treatment. All injuries that warrant compensation require paperwork. Report all incidents of any type to your supervisor</w:t>
      </w:r>
      <w:r>
        <w:rPr>
          <w:szCs w:val="24"/>
        </w:rPr>
        <w:t xml:space="preserve"> immediately</w:t>
      </w:r>
      <w:r w:rsidRPr="001435D0">
        <w:rPr>
          <w:szCs w:val="24"/>
        </w:rPr>
        <w:t>.</w:t>
      </w:r>
    </w:p>
    <w:p w:rsidR="001110FF" w:rsidRDefault="001110FF" w:rsidP="001110FF">
      <w:pPr>
        <w:autoSpaceDE w:val="0"/>
        <w:autoSpaceDN w:val="0"/>
        <w:adjustRightInd w:val="0"/>
        <w:rPr>
          <w:szCs w:val="24"/>
        </w:rPr>
      </w:pPr>
    </w:p>
    <w:p w:rsidR="001110FF" w:rsidRDefault="001110FF" w:rsidP="001110FF">
      <w:pPr>
        <w:pStyle w:val="SOP2nd"/>
      </w:pPr>
      <w:r>
        <w:t xml:space="preserve">Communication </w:t>
      </w:r>
    </w:p>
    <w:p w:rsidR="001110FF" w:rsidRDefault="001110FF" w:rsidP="001110FF">
      <w:r w:rsidRPr="001E3206">
        <w:t>Field work will be planned ahead of departure</w:t>
      </w:r>
      <w:r>
        <w:t xml:space="preserve">, </w:t>
      </w:r>
      <w:r w:rsidRPr="001E3206">
        <w:t>discussed with a supervisor</w:t>
      </w:r>
      <w:r>
        <w:t>, and the appropriate information including a clear communication plan will be documented on the EAP (e.g., contact, sample site locations, return time)</w:t>
      </w:r>
      <w:r w:rsidRPr="001E3206">
        <w:t xml:space="preserve">. </w:t>
      </w:r>
      <w:r>
        <w:t>Communication is essential for safe field work and for all PACN parks the portable radio should be the primary form. In Hawaii parks, the</w:t>
      </w:r>
      <w:r w:rsidRPr="00724FED">
        <w:t xml:space="preserve"> Pacific Area Communications Center (808-985-6170)</w:t>
      </w:r>
      <w:r>
        <w:t xml:space="preserve"> is the central radio dispatch and is physically located at HAVO. Radio communications for the outer island parks run through the park superintendents or resource chiefs. Cell phones can also be effective tools in parks that can receive cell phone reception. </w:t>
      </w:r>
    </w:p>
    <w:p w:rsidR="001110FF" w:rsidRDefault="001110FF" w:rsidP="001110FF">
      <w:pPr>
        <w:rPr>
          <w:i/>
          <w:sz w:val="22"/>
        </w:rPr>
      </w:pPr>
    </w:p>
    <w:p w:rsidR="001110FF" w:rsidRDefault="001110FF" w:rsidP="001110FF">
      <w:pPr>
        <w:pStyle w:val="SOP2nd"/>
        <w:rPr>
          <w:i/>
          <w:sz w:val="22"/>
          <w:szCs w:val="22"/>
        </w:rPr>
      </w:pPr>
      <w:r>
        <w:rPr>
          <w:i/>
          <w:sz w:val="22"/>
          <w:szCs w:val="22"/>
        </w:rPr>
        <w:t>Communication Training</w:t>
      </w:r>
    </w:p>
    <w:p w:rsidR="001110FF" w:rsidRPr="00E3533C" w:rsidRDefault="001110FF" w:rsidP="001110FF">
      <w:pPr>
        <w:pStyle w:val="SOP2nd"/>
        <w:rPr>
          <w:rFonts w:ascii="Times New Roman" w:hAnsi="Times New Roman"/>
          <w:b w:val="0"/>
        </w:rPr>
      </w:pPr>
      <w:r>
        <w:rPr>
          <w:rFonts w:ascii="Times New Roman" w:hAnsi="Times New Roman"/>
          <w:b w:val="0"/>
        </w:rPr>
        <w:t>All crew members will receive training on the operation of park radios, cellular phones, and other communication devices (e.g.</w:t>
      </w:r>
      <w:r w:rsidR="00A81D4B">
        <w:rPr>
          <w:rFonts w:ascii="Times New Roman" w:hAnsi="Times New Roman"/>
          <w:b w:val="0"/>
        </w:rPr>
        <w:t>,</w:t>
      </w:r>
      <w:r>
        <w:rPr>
          <w:rFonts w:ascii="Times New Roman" w:hAnsi="Times New Roman"/>
          <w:b w:val="0"/>
        </w:rPr>
        <w:t xml:space="preserve"> Geopro) prior to beginning field work. Training will cover appropriate use of communication devices, site specific communication issues (i.e., known park radio/cell phone dead zones), and review of what to do in an emergency.</w:t>
      </w:r>
    </w:p>
    <w:p w:rsidR="001110FF" w:rsidRDefault="001110FF" w:rsidP="001110FF">
      <w:pPr>
        <w:pStyle w:val="SOP2nd"/>
        <w:rPr>
          <w:i/>
          <w:sz w:val="22"/>
          <w:szCs w:val="22"/>
        </w:rPr>
      </w:pPr>
    </w:p>
    <w:p w:rsidR="001110FF" w:rsidRPr="003F04AC" w:rsidRDefault="001110FF" w:rsidP="001110FF">
      <w:pPr>
        <w:pStyle w:val="SOP2nd"/>
        <w:rPr>
          <w:i/>
          <w:sz w:val="22"/>
          <w:szCs w:val="22"/>
        </w:rPr>
      </w:pPr>
      <w:r w:rsidRPr="001E3206">
        <w:rPr>
          <w:i/>
          <w:sz w:val="22"/>
          <w:szCs w:val="22"/>
        </w:rPr>
        <w:t xml:space="preserve">Portable Radios </w:t>
      </w:r>
    </w:p>
    <w:p w:rsidR="001110FF" w:rsidRDefault="001110FF" w:rsidP="001110FF">
      <w:r>
        <w:t xml:space="preserve">Portable radios are the primary communication tool to ensure staff safety in the field when working in PACN parks. At least one park radio (preferably two) and charger(s) will be assigned per crew. Portable radios keep field crews abreast of park emergency situations (e.g., wildfires), allow other staff in the park to know the location and status of crew members particularly in the case of an emergency, and are a means of communicating locally between separated field crew members. </w:t>
      </w:r>
    </w:p>
    <w:p w:rsidR="001110FF" w:rsidRDefault="001110FF" w:rsidP="001110FF"/>
    <w:p w:rsidR="001110FF" w:rsidRDefault="001110FF" w:rsidP="001110FF">
      <w:r>
        <w:t xml:space="preserve">Before entering the field in a park, field crews must ensure that their radios are correctly programmed including all park repeaters or, if necessary, borrow park preprogrammed radios. Because some radio and emergency procedures differ among parks, it is essential that field staff discuss current radio and emergency SOPs with park personnel prior to field work. </w:t>
      </w:r>
    </w:p>
    <w:p w:rsidR="001110FF" w:rsidRDefault="001110FF" w:rsidP="001110FF"/>
    <w:p w:rsidR="001110FF" w:rsidRDefault="001110FF" w:rsidP="001110FF"/>
    <w:p w:rsidR="001110FF" w:rsidRDefault="001110FF" w:rsidP="001110FF"/>
    <w:p w:rsidR="001110FF" w:rsidRDefault="001110FF" w:rsidP="001110FF">
      <w:r>
        <w:t xml:space="preserve">General radio guidelines: </w:t>
      </w:r>
    </w:p>
    <w:p w:rsidR="001110FF" w:rsidRDefault="001110FF" w:rsidP="001E23CD">
      <w:pPr>
        <w:numPr>
          <w:ilvl w:val="0"/>
          <w:numId w:val="19"/>
        </w:numPr>
        <w:spacing w:after="60"/>
      </w:pPr>
      <w:r>
        <w:t xml:space="preserve">Read and review the radio user guide </w:t>
      </w:r>
      <w:hyperlink r:id="rId224" w:history="1">
        <w:r w:rsidRPr="0064366A">
          <w:rPr>
            <w:rStyle w:val="Hyperlink"/>
          </w:rPr>
          <w:t>(</w:t>
        </w:r>
      </w:hyperlink>
      <w:r w:rsidRPr="0064366A">
        <w:t xml:space="preserve"> </w:t>
      </w:r>
      <w:hyperlink r:id="rId225" w:history="1">
        <w:r w:rsidRPr="0064366A">
          <w:rPr>
            <w:rStyle w:val="Hyperlink"/>
          </w:rPr>
          <w:t>I:\administration\Safety\ Radio_User_Guide_Icom_2008.pdf</w:t>
        </w:r>
      </w:hyperlink>
      <w:r>
        <w:t xml:space="preserve">). </w:t>
      </w:r>
    </w:p>
    <w:p w:rsidR="001110FF" w:rsidRDefault="001110FF" w:rsidP="001E23CD">
      <w:pPr>
        <w:numPr>
          <w:ilvl w:val="0"/>
          <w:numId w:val="19"/>
        </w:numPr>
        <w:spacing w:after="60"/>
      </w:pPr>
      <w:r>
        <w:t>Identify the appropriate park channels and keep a copy of those channels and park radio call numbers with the radio.</w:t>
      </w:r>
    </w:p>
    <w:p w:rsidR="001110FF" w:rsidRDefault="001110FF" w:rsidP="001E23CD">
      <w:pPr>
        <w:numPr>
          <w:ilvl w:val="0"/>
          <w:numId w:val="19"/>
        </w:numPr>
        <w:spacing w:after="60"/>
      </w:pPr>
      <w:r>
        <w:t xml:space="preserve">Ask park staff if the crew members should be assigned call numbers or just use a general name such as “I&amp;M vegetation crew” on the radio. </w:t>
      </w:r>
    </w:p>
    <w:p w:rsidR="001110FF" w:rsidRDefault="001110FF" w:rsidP="001E23CD">
      <w:pPr>
        <w:numPr>
          <w:ilvl w:val="0"/>
          <w:numId w:val="19"/>
        </w:numPr>
        <w:spacing w:after="60"/>
      </w:pPr>
      <w:r w:rsidRPr="0033121C">
        <w:t>Protect radios from moisture, dust and hard impacts.</w:t>
      </w:r>
    </w:p>
    <w:p w:rsidR="001110FF" w:rsidRDefault="001110FF" w:rsidP="001E23CD">
      <w:pPr>
        <w:numPr>
          <w:ilvl w:val="0"/>
          <w:numId w:val="19"/>
        </w:numPr>
        <w:spacing w:after="60"/>
      </w:pPr>
      <w:r>
        <w:t>Bring an extra battery.</w:t>
      </w:r>
    </w:p>
    <w:p w:rsidR="001110FF" w:rsidRDefault="001110FF" w:rsidP="001E23CD">
      <w:pPr>
        <w:numPr>
          <w:ilvl w:val="0"/>
          <w:numId w:val="19"/>
        </w:numPr>
        <w:spacing w:after="60"/>
      </w:pPr>
      <w:r>
        <w:t xml:space="preserve">Radios must be loud enough to hear at all times in the field. </w:t>
      </w:r>
    </w:p>
    <w:p w:rsidR="001110FF" w:rsidRPr="00C64E75" w:rsidRDefault="001110FF" w:rsidP="001E23CD">
      <w:pPr>
        <w:numPr>
          <w:ilvl w:val="0"/>
          <w:numId w:val="19"/>
        </w:numPr>
        <w:spacing w:after="60"/>
      </w:pPr>
      <w:r>
        <w:t>Always scan all park channels.</w:t>
      </w:r>
    </w:p>
    <w:p w:rsidR="001110FF" w:rsidRDefault="001110FF" w:rsidP="001E23CD">
      <w:pPr>
        <w:numPr>
          <w:ilvl w:val="0"/>
          <w:numId w:val="19"/>
        </w:numPr>
        <w:spacing w:after="60"/>
      </w:pPr>
      <w:r>
        <w:t xml:space="preserve">Communicate between separated team members using the park’s appropriate line of sight channel. </w:t>
      </w:r>
    </w:p>
    <w:p w:rsidR="001110FF" w:rsidRDefault="001110FF" w:rsidP="001E23CD">
      <w:pPr>
        <w:numPr>
          <w:ilvl w:val="0"/>
          <w:numId w:val="19"/>
        </w:numPr>
        <w:spacing w:after="60"/>
      </w:pPr>
      <w:r>
        <w:t>When hiking along a trail, if team members spread out along the trail the last team member must have a radio.</w:t>
      </w:r>
    </w:p>
    <w:p w:rsidR="001110FF" w:rsidRDefault="001110FF" w:rsidP="001E23CD">
      <w:pPr>
        <w:numPr>
          <w:ilvl w:val="0"/>
          <w:numId w:val="19"/>
        </w:numPr>
        <w:spacing w:after="60"/>
      </w:pPr>
      <w:r>
        <w:t xml:space="preserve">Avoid accidentally activating the radio key. This can happen in a backpack or wearing a belt harness while using the seatbelt in a vehicle. Everyone in the park will hear your conversation and having the radio key activated will keep the system out of use for other traffic, including emergencies. </w:t>
      </w:r>
    </w:p>
    <w:p w:rsidR="001110FF" w:rsidRDefault="001110FF" w:rsidP="001E23CD">
      <w:pPr>
        <w:numPr>
          <w:ilvl w:val="0"/>
          <w:numId w:val="19"/>
        </w:numPr>
        <w:spacing w:after="60"/>
      </w:pPr>
      <w:r>
        <w:t xml:space="preserve">Turn off and charge radios whenever out of the field. </w:t>
      </w:r>
    </w:p>
    <w:p w:rsidR="001110FF" w:rsidRDefault="001110FF" w:rsidP="001E23CD">
      <w:pPr>
        <w:numPr>
          <w:ilvl w:val="0"/>
          <w:numId w:val="19"/>
        </w:numPr>
        <w:spacing w:after="60"/>
      </w:pPr>
      <w:r>
        <w:t>Communicating with the radio:</w:t>
      </w:r>
    </w:p>
    <w:p w:rsidR="001110FF" w:rsidRDefault="001110FF" w:rsidP="001E23CD">
      <w:pPr>
        <w:pStyle w:val="ListParagraph"/>
        <w:numPr>
          <w:ilvl w:val="1"/>
          <w:numId w:val="19"/>
        </w:numPr>
        <w:tabs>
          <w:tab w:val="clear" w:pos="1440"/>
          <w:tab w:val="num" w:pos="900"/>
        </w:tabs>
        <w:ind w:left="900"/>
        <w:contextualSpacing/>
      </w:pPr>
      <w:r>
        <w:t>Check that your radio is on with a charged battery (green LED light illuminated).</w:t>
      </w:r>
    </w:p>
    <w:p w:rsidR="001110FF" w:rsidRDefault="001110FF" w:rsidP="001E23CD">
      <w:pPr>
        <w:pStyle w:val="ListParagraph"/>
        <w:numPr>
          <w:ilvl w:val="1"/>
          <w:numId w:val="19"/>
        </w:numPr>
        <w:tabs>
          <w:tab w:val="clear" w:pos="1440"/>
          <w:tab w:val="num" w:pos="900"/>
        </w:tabs>
        <w:spacing w:after="60"/>
        <w:ind w:left="900"/>
        <w:contextualSpacing/>
      </w:pPr>
      <w:r>
        <w:t xml:space="preserve">Think about what needs to be relayed before calling on the radio. Be brief and concise to keep the airwaves clear and save battery power. </w:t>
      </w:r>
    </w:p>
    <w:p w:rsidR="001110FF" w:rsidRDefault="001110FF" w:rsidP="001E23CD">
      <w:pPr>
        <w:pStyle w:val="ListParagraph"/>
        <w:numPr>
          <w:ilvl w:val="1"/>
          <w:numId w:val="19"/>
        </w:numPr>
        <w:tabs>
          <w:tab w:val="clear" w:pos="1440"/>
          <w:tab w:val="num" w:pos="900"/>
        </w:tabs>
        <w:ind w:left="900"/>
        <w:contextualSpacing/>
      </w:pPr>
      <w:r>
        <w:t xml:space="preserve">State the call number of the person you are trying to reach or “Dispatch”, followed by your own call number if assigned or name. For example, state: “Dispatch, 720.” And the dispatcher will respond with, “720, this is dispatch.” </w:t>
      </w:r>
    </w:p>
    <w:p w:rsidR="001110FF" w:rsidRDefault="001110FF" w:rsidP="001E23CD">
      <w:pPr>
        <w:pStyle w:val="ListParagraph"/>
        <w:numPr>
          <w:ilvl w:val="1"/>
          <w:numId w:val="19"/>
        </w:numPr>
        <w:tabs>
          <w:tab w:val="clear" w:pos="1440"/>
          <w:tab w:val="num" w:pos="900"/>
        </w:tabs>
        <w:ind w:left="900"/>
        <w:contextualSpacing/>
      </w:pPr>
      <w:r>
        <w:t xml:space="preserve">After firmly pressing the push-to-talk button (PTT) on the radio (red LED light illuminated), wait a second before speaking to prevent the start of the radio communication from being cut off. Speak clearly and face the wind when talking into the radio to prevent the wind from directly hitting the microphone and causing static. If your transmission is longer than 30 seconds, you must break your transmission to allow other emergency radio traffic. Say “break”, take a breath, listen for any other traffic and then resume your transmission if there is no other traffic. </w:t>
      </w:r>
    </w:p>
    <w:p w:rsidR="001110FF" w:rsidRDefault="001110FF" w:rsidP="001E23CD">
      <w:pPr>
        <w:pStyle w:val="ListParagraph"/>
        <w:numPr>
          <w:ilvl w:val="1"/>
          <w:numId w:val="19"/>
        </w:numPr>
        <w:tabs>
          <w:tab w:val="clear" w:pos="1440"/>
          <w:tab w:val="num" w:pos="900"/>
        </w:tabs>
        <w:spacing w:after="60"/>
        <w:ind w:left="900"/>
        <w:contextualSpacing/>
      </w:pPr>
      <w:r>
        <w:t>During park emergencies, dispatch will “SECURE THE RADIO FREQUENCY.” All traffic on the radio should relate to the ongoing incident until the original incident is done and the dispatchers “RELEASE THE FREQUENCY TO NORMAL TRAFFIC.” If there is another emergency during the initial incident then the frequency should be interrupted to call for assistance.</w:t>
      </w:r>
    </w:p>
    <w:p w:rsidR="001110FF" w:rsidRDefault="001110FF" w:rsidP="001110FF">
      <w:pPr>
        <w:spacing w:after="60"/>
        <w:ind w:left="360"/>
        <w:sectPr w:rsidR="001110FF" w:rsidSect="001110FF">
          <w:footerReference w:type="default" r:id="rId226"/>
          <w:type w:val="oddPage"/>
          <w:pgSz w:w="12240" w:h="15840"/>
          <w:pgMar w:top="1440" w:right="1440" w:bottom="1440" w:left="1440" w:header="720" w:footer="720" w:gutter="0"/>
          <w:pgNumType w:start="1"/>
          <w:cols w:space="720"/>
          <w:docGrid w:linePitch="360"/>
        </w:sectPr>
      </w:pPr>
    </w:p>
    <w:p w:rsidR="001110FF" w:rsidRDefault="001110FF" w:rsidP="001110FF">
      <w:pPr>
        <w:spacing w:after="60"/>
        <w:ind w:left="360"/>
        <w:rPr>
          <w:i/>
          <w:sz w:val="22"/>
        </w:rPr>
      </w:pPr>
    </w:p>
    <w:p w:rsidR="001110FF" w:rsidRDefault="001110FF" w:rsidP="001110FF">
      <w:pPr>
        <w:pStyle w:val="nrpsHeading2"/>
        <w:rPr>
          <w:i/>
          <w:sz w:val="22"/>
          <w:szCs w:val="22"/>
        </w:rPr>
      </w:pPr>
      <w:r w:rsidRPr="001E3206">
        <w:rPr>
          <w:i/>
          <w:sz w:val="22"/>
          <w:szCs w:val="22"/>
        </w:rPr>
        <w:t>Cellular Phones</w:t>
      </w:r>
    </w:p>
    <w:p w:rsidR="001110FF" w:rsidRDefault="001110FF" w:rsidP="001110FF">
      <w:pPr>
        <w:autoSpaceDE w:val="0"/>
        <w:autoSpaceDN w:val="0"/>
        <w:adjustRightInd w:val="0"/>
        <w:rPr>
          <w:szCs w:val="24"/>
        </w:rPr>
      </w:pPr>
      <w:r w:rsidRPr="00681280">
        <w:rPr>
          <w:szCs w:val="24"/>
        </w:rPr>
        <w:t xml:space="preserve">Cellular phones are valuable </w:t>
      </w:r>
      <w:r>
        <w:rPr>
          <w:szCs w:val="24"/>
        </w:rPr>
        <w:t>communication</w:t>
      </w:r>
      <w:r w:rsidRPr="00681280">
        <w:rPr>
          <w:szCs w:val="24"/>
        </w:rPr>
        <w:t xml:space="preserve"> device</w:t>
      </w:r>
      <w:r>
        <w:rPr>
          <w:szCs w:val="24"/>
        </w:rPr>
        <w:t>s</w:t>
      </w:r>
      <w:r w:rsidRPr="00681280">
        <w:rPr>
          <w:szCs w:val="24"/>
        </w:rPr>
        <w:t xml:space="preserve"> </w:t>
      </w:r>
      <w:r>
        <w:rPr>
          <w:szCs w:val="24"/>
        </w:rPr>
        <w:t xml:space="preserve">that </w:t>
      </w:r>
      <w:r w:rsidRPr="00681280">
        <w:rPr>
          <w:szCs w:val="24"/>
        </w:rPr>
        <w:t>field team</w:t>
      </w:r>
      <w:r>
        <w:rPr>
          <w:szCs w:val="24"/>
        </w:rPr>
        <w:t>s</w:t>
      </w:r>
      <w:r w:rsidRPr="00681280">
        <w:rPr>
          <w:szCs w:val="24"/>
        </w:rPr>
        <w:t xml:space="preserve"> will</w:t>
      </w:r>
      <w:r>
        <w:rPr>
          <w:szCs w:val="24"/>
        </w:rPr>
        <w:t xml:space="preserve"> carry</w:t>
      </w:r>
      <w:r w:rsidRPr="00681280">
        <w:rPr>
          <w:szCs w:val="24"/>
        </w:rPr>
        <w:t xml:space="preserve"> when working in parks with reception (HAVO, HALE, and KALA). Note that not all areas of these parks have reception and crews will receive updated cellular phone coverage maps or verbal information </w:t>
      </w:r>
      <w:r w:rsidRPr="00681280">
        <w:rPr>
          <w:szCs w:val="24"/>
        </w:rPr>
        <w:lastRenderedPageBreak/>
        <w:t xml:space="preserve">from park staff during the communication training. All PACN cellular phones will need to have their roaming coverage updated and park’s emergency contacts, park primary point of contact, and PACN staff home and work numbers programmed prior to each field season. Field crews will also take a hard copy of the contact list for use with personal cellular phones in the event of a work phone malfunction.  Field crews will take chargers for multi-day trips with access to electricity or a vehicle. </w:t>
      </w:r>
    </w:p>
    <w:p w:rsidR="001110FF" w:rsidRDefault="001110FF" w:rsidP="001110FF">
      <w:pPr>
        <w:pStyle w:val="SOP2nd"/>
        <w:ind w:left="360"/>
        <w:rPr>
          <w:i/>
          <w:sz w:val="22"/>
          <w:szCs w:val="22"/>
        </w:rPr>
      </w:pPr>
    </w:p>
    <w:p w:rsidR="001110FF" w:rsidRDefault="001110FF" w:rsidP="001110FF">
      <w:pPr>
        <w:pStyle w:val="SOP2nd"/>
      </w:pPr>
      <w:r>
        <w:t>Field Work</w:t>
      </w:r>
    </w:p>
    <w:p w:rsidR="001110FF" w:rsidRDefault="001110FF" w:rsidP="001110FF">
      <w:r>
        <w:t xml:space="preserve">Daily tailgate safety briefings are required prior to any field work. Briefings are conducted in the field before hiking to the work site and include: objectives for the day, communication, maps, and safety hazards. Any relevant Job Hazard Analyses (JHAs) should be reviewed during these tailgate safety sessions. JHAs identify existing and potential hazards and recommend corrective measures for basic job steps or activities such as hiking in backcountry. These are intended to be quick references and should be reviewed and updated regularly. At the end of each field day, the vegetation crew will have a debriefing in which near misses are identified and any general concerns addressed. </w:t>
      </w:r>
    </w:p>
    <w:p w:rsidR="001110FF" w:rsidRDefault="001110FF" w:rsidP="001110FF"/>
    <w:p w:rsidR="001110FF" w:rsidRDefault="001110FF" w:rsidP="001110FF">
      <w:r>
        <w:t xml:space="preserve">Field personnel safety is the highest priority when collecting vegetation monitoring data. No data is worth the risk of injury or death. </w:t>
      </w:r>
      <w:r w:rsidRPr="0033121C">
        <w:t xml:space="preserve">Worker injuries, in addition to causing physical harm, directly impact </w:t>
      </w:r>
      <w:r>
        <w:t>productivity</w:t>
      </w:r>
      <w:r w:rsidRPr="0033121C">
        <w:t xml:space="preserve"> by reducing personnel and funds a</w:t>
      </w:r>
      <w:r>
        <w:t xml:space="preserve">vailable for monitoring vegetation. </w:t>
      </w:r>
      <w:r w:rsidRPr="0033121C">
        <w:t xml:space="preserve">Although most workers possess </w:t>
      </w:r>
      <w:r>
        <w:t>a reasonable degree</w:t>
      </w:r>
      <w:r w:rsidRPr="0033121C">
        <w:t xml:space="preserve"> of wilderness hiking knowledge and experience, the </w:t>
      </w:r>
      <w:r>
        <w:t>hazards</w:t>
      </w:r>
      <w:r w:rsidRPr="0033121C">
        <w:t xml:space="preserve"> of w</w:t>
      </w:r>
      <w:r>
        <w:t>ilderness hiking or backpacking</w:t>
      </w:r>
      <w:r w:rsidRPr="0033121C">
        <w:t xml:space="preserve"> sh</w:t>
      </w:r>
      <w:r>
        <w:t xml:space="preserve">ould not be taken for granted. A large number of </w:t>
      </w:r>
      <w:r w:rsidRPr="0033121C">
        <w:t xml:space="preserve">injuries result from slips, </w:t>
      </w:r>
      <w:r>
        <w:t xml:space="preserve">trips, and falls while hiking. </w:t>
      </w:r>
      <w:r w:rsidRPr="0033121C">
        <w:t>Just like any other work activity, hazards must be identified, safe procedures and techniques must be developed, and workers must be trained to perform task</w:t>
      </w:r>
      <w:r>
        <w:t>s</w:t>
      </w:r>
      <w:r w:rsidRPr="0033121C">
        <w:t xml:space="preserve"> safely.</w:t>
      </w:r>
      <w:r>
        <w:t xml:space="preserve"> </w:t>
      </w:r>
    </w:p>
    <w:p w:rsidR="001110FF" w:rsidRDefault="001110FF" w:rsidP="001110FF">
      <w:pPr>
        <w:pStyle w:val="SOP2nd"/>
      </w:pPr>
    </w:p>
    <w:p w:rsidR="001110FF" w:rsidRDefault="001110FF" w:rsidP="001110FF">
      <w:pPr>
        <w:pStyle w:val="SOP2nd"/>
        <w:rPr>
          <w:rFonts w:ascii="Times New Roman" w:hAnsi="Times New Roman"/>
          <w:b w:val="0"/>
        </w:rPr>
      </w:pPr>
      <w:r>
        <w:rPr>
          <w:rFonts w:ascii="Times New Roman" w:hAnsi="Times New Roman"/>
          <w:b w:val="0"/>
        </w:rPr>
        <w:t xml:space="preserve">Below are some of the risks and concerns associated with PACN vegetation </w:t>
      </w:r>
      <w:proofErr w:type="gramStart"/>
      <w:r>
        <w:rPr>
          <w:rFonts w:ascii="Times New Roman" w:hAnsi="Times New Roman"/>
          <w:b w:val="0"/>
        </w:rPr>
        <w:t>monitoring.</w:t>
      </w:r>
      <w:proofErr w:type="gramEnd"/>
      <w:r>
        <w:rPr>
          <w:rFonts w:ascii="Times New Roman" w:hAnsi="Times New Roman"/>
          <w:b w:val="0"/>
        </w:rPr>
        <w:t xml:space="preserve"> See the attached JHAs and the PACN I&amp;M Safety Plan (2011) for further safety guidelines. </w:t>
      </w:r>
    </w:p>
    <w:p w:rsidR="001110FF" w:rsidRDefault="001110FF" w:rsidP="001110FF"/>
    <w:p w:rsidR="001110FF" w:rsidRDefault="001110FF" w:rsidP="001110FF">
      <w:pPr>
        <w:pStyle w:val="SOP2nd"/>
        <w:rPr>
          <w:i/>
          <w:sz w:val="22"/>
        </w:rPr>
      </w:pPr>
      <w:r>
        <w:rPr>
          <w:i/>
          <w:sz w:val="22"/>
          <w:szCs w:val="22"/>
        </w:rPr>
        <w:t>Weather and Gear</w:t>
      </w:r>
    </w:p>
    <w:p w:rsidR="001110FF" w:rsidRDefault="001110FF" w:rsidP="001110FF">
      <w:pPr>
        <w:pStyle w:val="SOP2nd"/>
        <w:rPr>
          <w:rFonts w:ascii="Times New Roman" w:hAnsi="Times New Roman"/>
          <w:b w:val="0"/>
        </w:rPr>
      </w:pPr>
      <w:r>
        <w:rPr>
          <w:rFonts w:ascii="Times New Roman" w:hAnsi="Times New Roman"/>
          <w:b w:val="0"/>
        </w:rPr>
        <w:t>Field personnel need to be aware of weather forecasts,</w:t>
      </w:r>
      <w:r w:rsidRPr="00E86785">
        <w:rPr>
          <w:rFonts w:ascii="Times New Roman" w:hAnsi="Times New Roman"/>
          <w:b w:val="0"/>
        </w:rPr>
        <w:t xml:space="preserve"> changes in the weather, and be prepared to alter field work and clothing accordingly</w:t>
      </w:r>
      <w:r>
        <w:rPr>
          <w:rFonts w:ascii="Times New Roman" w:hAnsi="Times New Roman"/>
          <w:b w:val="0"/>
        </w:rPr>
        <w:t xml:space="preserve">. The following are required field safety equipment and clothing needed for every trip into the backcountry. </w:t>
      </w:r>
    </w:p>
    <w:p w:rsidR="001110FF" w:rsidRDefault="001110FF" w:rsidP="001110FF">
      <w:pPr>
        <w:pStyle w:val="SOP2nd"/>
        <w:rPr>
          <w:rFonts w:ascii="Times New Roman" w:hAnsi="Times New Roman"/>
          <w:b w:val="0"/>
        </w:rPr>
      </w:pPr>
    </w:p>
    <w:p w:rsidR="001110FF" w:rsidRDefault="001110FF" w:rsidP="00E04E2A">
      <w:pPr>
        <w:pStyle w:val="ListParagraph"/>
        <w:numPr>
          <w:ilvl w:val="0"/>
          <w:numId w:val="78"/>
        </w:numPr>
        <w:ind w:left="360"/>
        <w:contextualSpacing/>
      </w:pPr>
      <w:r w:rsidRPr="00A0235F">
        <w:t>Communication equipment (see Field Communication for Backcountry Travel). At least one portable radio (with back-up battery) and a cellular phone where appropriate.</w:t>
      </w:r>
    </w:p>
    <w:p w:rsidR="001110FF" w:rsidRDefault="001110FF" w:rsidP="00E04E2A">
      <w:pPr>
        <w:pStyle w:val="ListParagraph"/>
        <w:numPr>
          <w:ilvl w:val="0"/>
          <w:numId w:val="78"/>
        </w:numPr>
        <w:ind w:left="360"/>
        <w:contextualSpacing/>
      </w:pPr>
      <w:r w:rsidRPr="00A0235F">
        <w:t>Water and food to sustain you for the duration of the field work. Not drinking enough water is a comm</w:t>
      </w:r>
      <w:r>
        <w:t>o</w:t>
      </w:r>
      <w:r w:rsidRPr="00A0235F">
        <w:t xml:space="preserve">n and potentially life-threatening problem during field work. </w:t>
      </w:r>
    </w:p>
    <w:p w:rsidR="001110FF" w:rsidRDefault="001110FF" w:rsidP="00E04E2A">
      <w:pPr>
        <w:pStyle w:val="ListParagraph"/>
        <w:numPr>
          <w:ilvl w:val="0"/>
          <w:numId w:val="78"/>
        </w:numPr>
        <w:ind w:left="360"/>
        <w:contextualSpacing/>
      </w:pPr>
      <w:r w:rsidRPr="00A0235F">
        <w:t xml:space="preserve">First aid kit, flashlight, matches (waterproof or in a zip-lock bag), whistle, sunscreen, hat, insect repellent, and sun/safety glasses.  For a safety kit example, go to </w:t>
      </w:r>
      <w:r w:rsidRPr="000E7D3E">
        <w:rPr>
          <w:szCs w:val="24"/>
        </w:rPr>
        <w:t>I</w:t>
      </w:r>
      <w:proofErr w:type="gramStart"/>
      <w:r w:rsidRPr="000E7D3E">
        <w:rPr>
          <w:szCs w:val="24"/>
        </w:rPr>
        <w:t>:/</w:t>
      </w:r>
      <w:proofErr w:type="gramEnd"/>
      <w:r w:rsidR="002D3B59">
        <w:fldChar w:fldCharType="begin"/>
      </w:r>
      <w:r w:rsidR="002D3B59">
        <w:instrText xml:space="preserve"> HYPERLINK "file:///I:\\administration\\Safety\\SP_F1_Safety_Kits.pdf" </w:instrText>
      </w:r>
      <w:r w:rsidR="002D3B59">
        <w:fldChar w:fldCharType="separate"/>
      </w:r>
      <w:r w:rsidRPr="000E7D3E">
        <w:rPr>
          <w:rStyle w:val="Hyperlink"/>
          <w:szCs w:val="24"/>
        </w:rPr>
        <w:t>Administration/Safety/SP_F1_Safety_Kits</w:t>
      </w:r>
      <w:r w:rsidR="002D3B59">
        <w:rPr>
          <w:rStyle w:val="Hyperlink"/>
          <w:szCs w:val="24"/>
        </w:rPr>
        <w:fldChar w:fldCharType="end"/>
      </w:r>
      <w:r w:rsidRPr="000E7D3E">
        <w:rPr>
          <w:szCs w:val="24"/>
        </w:rPr>
        <w:t>.</w:t>
      </w:r>
    </w:p>
    <w:p w:rsidR="001110FF" w:rsidRDefault="001110FF" w:rsidP="00E04E2A">
      <w:pPr>
        <w:pStyle w:val="ListParagraph"/>
        <w:numPr>
          <w:ilvl w:val="0"/>
          <w:numId w:val="78"/>
        </w:numPr>
        <w:ind w:left="360"/>
        <w:contextualSpacing/>
        <w:rPr>
          <w:szCs w:val="24"/>
        </w:rPr>
      </w:pPr>
      <w:r w:rsidRPr="00A0235F">
        <w:t xml:space="preserve">Sturdy boots that provide ankle support and traction.  Boots that are at least ankle high with Vibram® soles will help prevent slips, falls, and ankle sprains. Depending on park and terrain, alternate footwear may be worn if approved by </w:t>
      </w:r>
      <w:r>
        <w:t xml:space="preserve">a </w:t>
      </w:r>
      <w:r w:rsidRPr="00A0235F">
        <w:t>supervisor</w:t>
      </w:r>
      <w:r w:rsidRPr="00A0235F">
        <w:rPr>
          <w:szCs w:val="24"/>
        </w:rPr>
        <w:t xml:space="preserve"> (e.g., Tabis</w:t>
      </w:r>
      <w:r>
        <w:rPr>
          <w:szCs w:val="24"/>
        </w:rPr>
        <w:t xml:space="preserve"> </w:t>
      </w:r>
      <w:r w:rsidRPr="00A0235F">
        <w:rPr>
          <w:szCs w:val="24"/>
        </w:rPr>
        <w:t>in and around water, rugby</w:t>
      </w:r>
      <w:r w:rsidRPr="00A0235F">
        <w:t xml:space="preserve"> shoes in st</w:t>
      </w:r>
      <w:r w:rsidRPr="00A0235F">
        <w:rPr>
          <w:szCs w:val="24"/>
        </w:rPr>
        <w:t xml:space="preserve">eep forested terrain of NPSA).  </w:t>
      </w:r>
    </w:p>
    <w:p w:rsidR="001110FF" w:rsidRDefault="001110FF" w:rsidP="00E04E2A">
      <w:pPr>
        <w:pStyle w:val="ListParagraph"/>
        <w:numPr>
          <w:ilvl w:val="0"/>
          <w:numId w:val="78"/>
        </w:numPr>
        <w:ind w:left="360"/>
        <w:contextualSpacing/>
      </w:pPr>
      <w:r w:rsidRPr="00A0235F">
        <w:rPr>
          <w:szCs w:val="24"/>
        </w:rPr>
        <w:lastRenderedPageBreak/>
        <w:t>Rain g</w:t>
      </w:r>
      <w:r w:rsidRPr="00A0235F">
        <w:t>ear/outerwear at all times to keep the field worker warm and dry.  Rain gear typically includes rain pants and a rain jacket. The combination of clothing must be adequate to keep the worker warm and dry during an unplanned stay overnight wit</w:t>
      </w:r>
      <w:r w:rsidRPr="00A0235F">
        <w:rPr>
          <w:szCs w:val="24"/>
        </w:rPr>
        <w:t>h no shelter.</w:t>
      </w:r>
    </w:p>
    <w:p w:rsidR="001110FF" w:rsidRDefault="001110FF" w:rsidP="00E04E2A">
      <w:pPr>
        <w:pStyle w:val="ListParagraph"/>
        <w:numPr>
          <w:ilvl w:val="0"/>
          <w:numId w:val="78"/>
        </w:numPr>
        <w:ind w:left="360"/>
        <w:contextualSpacing/>
        <w:rPr>
          <w:szCs w:val="24"/>
        </w:rPr>
      </w:pPr>
      <w:r w:rsidRPr="00A0235F">
        <w:rPr>
          <w:szCs w:val="24"/>
        </w:rPr>
        <w:t>Tents and sleeping bags for</w:t>
      </w:r>
      <w:r w:rsidRPr="00A0235F">
        <w:t xml:space="preserve"> overnigh</w:t>
      </w:r>
      <w:r w:rsidRPr="00A0235F">
        <w:rPr>
          <w:szCs w:val="24"/>
        </w:rPr>
        <w:t xml:space="preserve">t stays during field work. Tents must </w:t>
      </w:r>
      <w:r w:rsidRPr="00A0235F">
        <w:t>be serviceable and in good condition to withstand most wind and rain, and sleeping bags must be sufficient to keep staff warm.</w:t>
      </w:r>
    </w:p>
    <w:p w:rsidR="001110FF" w:rsidRDefault="001110FF" w:rsidP="00E04E2A">
      <w:pPr>
        <w:pStyle w:val="ListParagraph"/>
        <w:numPr>
          <w:ilvl w:val="0"/>
          <w:numId w:val="78"/>
        </w:numPr>
        <w:ind w:left="360"/>
        <w:contextualSpacing/>
        <w:rPr>
          <w:szCs w:val="24"/>
        </w:rPr>
      </w:pPr>
      <w:r w:rsidRPr="00A0235F">
        <w:rPr>
          <w:szCs w:val="24"/>
        </w:rPr>
        <w:t xml:space="preserve">Respirator when working in </w:t>
      </w:r>
      <w:r w:rsidRPr="00A0235F">
        <w:t>high SO2 a</w:t>
      </w:r>
      <w:r w:rsidRPr="00A0235F">
        <w:rPr>
          <w:szCs w:val="24"/>
        </w:rPr>
        <w:t>reas of HAVO.  Medical clearance and fit testing/</w:t>
      </w:r>
      <w:r w:rsidRPr="00A0235F">
        <w:t>training a</w:t>
      </w:r>
      <w:r w:rsidRPr="00A0235F">
        <w:rPr>
          <w:szCs w:val="24"/>
        </w:rPr>
        <w:t>re necessary for operation.</w:t>
      </w:r>
    </w:p>
    <w:p w:rsidR="001110FF" w:rsidRDefault="001110FF" w:rsidP="00E04E2A">
      <w:pPr>
        <w:pStyle w:val="ListParagraph"/>
        <w:numPr>
          <w:ilvl w:val="0"/>
          <w:numId w:val="78"/>
        </w:numPr>
        <w:ind w:left="360"/>
        <w:contextualSpacing/>
        <w:rPr>
          <w:szCs w:val="24"/>
        </w:rPr>
      </w:pPr>
      <w:r w:rsidRPr="00A0235F">
        <w:rPr>
          <w:szCs w:val="24"/>
        </w:rPr>
        <w:t>SO2 detector (Gas Badge) wh</w:t>
      </w:r>
      <w:r w:rsidRPr="00A0235F">
        <w:t>en working</w:t>
      </w:r>
      <w:r w:rsidRPr="00A0235F">
        <w:rPr>
          <w:szCs w:val="24"/>
        </w:rPr>
        <w:t xml:space="preserve"> in high SO2 areas of HAVO. The badge should rema</w:t>
      </w:r>
      <w:r w:rsidRPr="00A0235F">
        <w:t>in “ON” th</w:t>
      </w:r>
      <w:r w:rsidRPr="00A0235F">
        <w:rPr>
          <w:szCs w:val="24"/>
        </w:rPr>
        <w:t>rough the duration of the field work including overnight during cam</w:t>
      </w:r>
      <w:r w:rsidRPr="00A0235F">
        <w:t>ping trips</w:t>
      </w:r>
      <w:r w:rsidRPr="00A0235F">
        <w:rPr>
          <w:szCs w:val="24"/>
        </w:rPr>
        <w:t>. Gas badge must be “bumpe</w:t>
      </w:r>
      <w:r w:rsidRPr="00A0235F">
        <w:t>d” or “calibrated” prior to departing for the</w:t>
      </w:r>
      <w:r w:rsidRPr="00A0235F">
        <w:rPr>
          <w:szCs w:val="24"/>
        </w:rPr>
        <w:t xml:space="preserve"> field.  </w:t>
      </w:r>
    </w:p>
    <w:p w:rsidR="001110FF" w:rsidRDefault="001110FF" w:rsidP="001110FF">
      <w:pPr>
        <w:pStyle w:val="SOP2nd"/>
        <w:rPr>
          <w:i/>
          <w:sz w:val="22"/>
        </w:rPr>
      </w:pPr>
    </w:p>
    <w:p w:rsidR="001110FF" w:rsidRPr="00A0235F" w:rsidRDefault="001110FF" w:rsidP="001110FF">
      <w:pPr>
        <w:pStyle w:val="SOP2nd"/>
      </w:pPr>
      <w:r w:rsidRPr="000E6128">
        <w:rPr>
          <w:i/>
          <w:sz w:val="22"/>
        </w:rPr>
        <w:t>Hiking and Backpacking</w:t>
      </w:r>
    </w:p>
    <w:p w:rsidR="001110FF" w:rsidRDefault="001110FF" w:rsidP="001110FF">
      <w:pPr>
        <w:spacing w:after="60"/>
      </w:pPr>
      <w:r>
        <w:t xml:space="preserve">Hiking and backpacking hazards will be addressed during the daily tailgate safety briefings. Relevant hiking JHAs should be reviewed during these sessions and crew members should properly stretch during this time prior to hiking to any field sites. </w:t>
      </w:r>
      <w:r w:rsidRPr="00A0235F">
        <w:t>Much</w:t>
      </w:r>
      <w:r w:rsidRPr="00A0235F">
        <w:rPr>
          <w:szCs w:val="24"/>
        </w:rPr>
        <w:t xml:space="preserve"> of PACN vegetation monitori</w:t>
      </w:r>
      <w:r w:rsidRPr="00A0235F">
        <w:t>ng takes place in remote locations and requires backcountry hiking and backpacking for access. Field personnel need to be aware of the hazards associated with backcountry travel, including hiking</w:t>
      </w:r>
      <w:r w:rsidRPr="001E3206">
        <w:t xml:space="preserve"> over rugged or steep terrain, and long distance travel </w:t>
      </w:r>
      <w:r>
        <w:t xml:space="preserve">off-trail. </w:t>
      </w:r>
    </w:p>
    <w:p w:rsidR="001110FF" w:rsidRPr="00A536C4" w:rsidRDefault="001110FF" w:rsidP="001110FF"/>
    <w:p w:rsidR="001110FF" w:rsidRPr="004E4F81" w:rsidRDefault="001110FF" w:rsidP="001110FF">
      <w:pPr>
        <w:rPr>
          <w:szCs w:val="24"/>
        </w:rPr>
      </w:pPr>
      <w:r w:rsidRPr="004E4F81">
        <w:t xml:space="preserve">Field crew members should avoid working alone and never traverse difficult terrain without another crew member. </w:t>
      </w:r>
      <w:r w:rsidRPr="004E4F81">
        <w:rPr>
          <w:szCs w:val="24"/>
        </w:rPr>
        <w:t xml:space="preserve">If </w:t>
      </w:r>
      <w:r>
        <w:rPr>
          <w:szCs w:val="24"/>
        </w:rPr>
        <w:t>you do become separated and lost or</w:t>
      </w:r>
      <w:r w:rsidRPr="004E4F81">
        <w:rPr>
          <w:szCs w:val="24"/>
        </w:rPr>
        <w:t xml:space="preserve"> disoriented</w:t>
      </w:r>
      <w:r>
        <w:rPr>
          <w:szCs w:val="24"/>
        </w:rPr>
        <w:t xml:space="preserve"> it is important that you</w:t>
      </w:r>
      <w:r w:rsidRPr="004E4F81">
        <w:rPr>
          <w:szCs w:val="24"/>
        </w:rPr>
        <w:t xml:space="preserve"> STAY WHERE YOU ARE. You may be overcome by panic. Sit down and quietly organize your thoughts on where you are. A few moments of recollection may clarify your situation. If not, find a comfortable place to rest. Use your whistle or other means to attract the attention of anyone around you. Do not try to leave the area if there are no signs of where to go. Do not follow a stream downhill, as it will almost certainly go over a waterfall at some time. Do not travel at night.</w:t>
      </w:r>
    </w:p>
    <w:p w:rsidR="001110FF" w:rsidRDefault="001110FF" w:rsidP="001110FF">
      <w:pPr>
        <w:spacing w:after="60"/>
      </w:pPr>
    </w:p>
    <w:p w:rsidR="001110FF" w:rsidRDefault="001110FF" w:rsidP="001110FF">
      <w:pPr>
        <w:spacing w:after="60"/>
      </w:pPr>
      <w:r>
        <w:t xml:space="preserve">Though efforts have been made to reduce field personnel exposure to unsafe areas, some travel over rough or steep terrain may still be required. Field crews must use extreme caution and take the time to continue safe practices. When traveling over rough or steep terrain, conservative decision making is required and the safest route is to be chosen, even if it results in increased travel time. Rerouting to avoid risky </w:t>
      </w:r>
      <w:r w:rsidRPr="007D23B1">
        <w:t>terrain may result in fewer sites monitored. The NPS realizes this tradeoff and still places safety as a higher priority than productivity. Attached to the end of this SOP are the PACN I&amp;M Vegetation Monitoring JHA</w:t>
      </w:r>
      <w:r>
        <w:t>s</w:t>
      </w:r>
      <w:r w:rsidRPr="007D23B1">
        <w:t xml:space="preserve"> which contain more information on risks, including</w:t>
      </w:r>
      <w:r>
        <w:t xml:space="preserve"> travel over rough and steep terrain, and mitigation methods during vegetation monitoring in the backcountry. These analyses were compiled from a number of HAVO JHAs and other I&amp;M networks (KLMN, PINN, PWR, SFAN) monitoring protocols.</w:t>
      </w:r>
    </w:p>
    <w:p w:rsidR="001110FF" w:rsidRPr="00F74A50" w:rsidRDefault="001110FF" w:rsidP="001110FF">
      <w:pPr>
        <w:rPr>
          <w:rStyle w:val="PACNReportNormalTextChar1"/>
          <w:b/>
          <w:sz w:val="20"/>
        </w:rPr>
      </w:pPr>
    </w:p>
    <w:p w:rsidR="001110FF" w:rsidRDefault="001110FF" w:rsidP="001110FF">
      <w:pPr>
        <w:pStyle w:val="SOP2nd"/>
      </w:pPr>
      <w:r>
        <w:t>Travel in</w:t>
      </w:r>
      <w:r w:rsidRPr="00862A04">
        <w:t xml:space="preserve"> Vehicle</w:t>
      </w:r>
      <w:r>
        <w:t>s</w:t>
      </w:r>
    </w:p>
    <w:p w:rsidR="001110FF" w:rsidRPr="003F04AC" w:rsidRDefault="001110FF" w:rsidP="001110FF">
      <w:pPr>
        <w:pStyle w:val="SOP2nd"/>
        <w:rPr>
          <w:rFonts w:ascii="Times New Roman" w:hAnsi="Times New Roman"/>
          <w:b w:val="0"/>
        </w:rPr>
      </w:pPr>
      <w:r w:rsidRPr="001E3206">
        <w:rPr>
          <w:rFonts w:ascii="Times New Roman" w:hAnsi="Times New Roman"/>
          <w:b w:val="0"/>
        </w:rPr>
        <w:t xml:space="preserve">Vehicles must be operated safely </w:t>
      </w:r>
      <w:r>
        <w:rPr>
          <w:rFonts w:ascii="Times New Roman" w:hAnsi="Times New Roman"/>
          <w:b w:val="0"/>
        </w:rPr>
        <w:t>and all staff must complete the DOI Learn defensive driving course.</w:t>
      </w:r>
    </w:p>
    <w:p w:rsidR="001110FF" w:rsidRDefault="001110FF" w:rsidP="001110FF">
      <w:pPr>
        <w:pStyle w:val="SOP2nd"/>
      </w:pPr>
    </w:p>
    <w:p w:rsidR="001110FF" w:rsidRPr="00862A04" w:rsidRDefault="001110FF" w:rsidP="001110FF">
      <w:r>
        <w:t>Follow the guidelines below for vehicle use:</w:t>
      </w:r>
    </w:p>
    <w:p w:rsidR="001110FF" w:rsidRPr="0033121C" w:rsidRDefault="001110FF" w:rsidP="001E23CD">
      <w:pPr>
        <w:numPr>
          <w:ilvl w:val="0"/>
          <w:numId w:val="20"/>
        </w:numPr>
        <w:spacing w:after="60"/>
      </w:pPr>
      <w:r w:rsidRPr="0033121C">
        <w:lastRenderedPageBreak/>
        <w:t xml:space="preserve">You must have a valid driver’s license before driving any vehicle whether on the road or off-road. </w:t>
      </w:r>
    </w:p>
    <w:p w:rsidR="001110FF" w:rsidRPr="0033121C" w:rsidRDefault="001110FF" w:rsidP="001E23CD">
      <w:pPr>
        <w:numPr>
          <w:ilvl w:val="0"/>
          <w:numId w:val="20"/>
        </w:numPr>
        <w:spacing w:after="60"/>
      </w:pPr>
      <w:r w:rsidRPr="0033121C">
        <w:t>Persons not experienced in 4-wheel driving may require training in off-road driving.</w:t>
      </w:r>
    </w:p>
    <w:p w:rsidR="001110FF" w:rsidRPr="0033121C" w:rsidRDefault="001110FF" w:rsidP="001E23CD">
      <w:pPr>
        <w:numPr>
          <w:ilvl w:val="0"/>
          <w:numId w:val="20"/>
        </w:numPr>
        <w:spacing w:after="60"/>
      </w:pPr>
      <w:r w:rsidRPr="0033121C">
        <w:t>Always carry emergency equipment (i.e., first aid and basic survival kit and car jack).</w:t>
      </w:r>
    </w:p>
    <w:p w:rsidR="001110FF" w:rsidRPr="0033121C" w:rsidRDefault="001110FF" w:rsidP="001E23CD">
      <w:pPr>
        <w:numPr>
          <w:ilvl w:val="0"/>
          <w:numId w:val="20"/>
        </w:numPr>
        <w:spacing w:after="60"/>
      </w:pPr>
      <w:r w:rsidRPr="0033121C">
        <w:t xml:space="preserve">Always be sure someone in the </w:t>
      </w:r>
      <w:r>
        <w:t>park</w:t>
      </w:r>
      <w:r w:rsidRPr="0033121C">
        <w:t xml:space="preserve"> knows where you are going and when you are expected to return. </w:t>
      </w:r>
    </w:p>
    <w:p w:rsidR="001110FF" w:rsidRPr="0033121C" w:rsidRDefault="001110FF" w:rsidP="001E23CD">
      <w:pPr>
        <w:numPr>
          <w:ilvl w:val="0"/>
          <w:numId w:val="20"/>
        </w:numPr>
        <w:spacing w:after="60"/>
      </w:pPr>
      <w:r w:rsidRPr="0033121C">
        <w:t>On private land the owners and their workers have the right of way.</w:t>
      </w:r>
      <w:r>
        <w:t xml:space="preserve"> </w:t>
      </w:r>
      <w:r w:rsidRPr="0033121C">
        <w:t>Drive slowly so as not to kick up dust.</w:t>
      </w:r>
    </w:p>
    <w:p w:rsidR="001110FF" w:rsidRDefault="001110FF" w:rsidP="001E23CD">
      <w:pPr>
        <w:numPr>
          <w:ilvl w:val="0"/>
          <w:numId w:val="20"/>
        </w:numPr>
        <w:spacing w:after="60"/>
      </w:pPr>
      <w:r w:rsidRPr="0033121C">
        <w:t xml:space="preserve">Any vehicle being used to reach sampling sites should </w:t>
      </w:r>
      <w:r>
        <w:t>have fluid levels checked weekly</w:t>
      </w:r>
      <w:r w:rsidRPr="0033121C">
        <w:t xml:space="preserve">. </w:t>
      </w:r>
    </w:p>
    <w:p w:rsidR="001110FF" w:rsidRPr="0033121C" w:rsidRDefault="001110FF" w:rsidP="001E23CD">
      <w:pPr>
        <w:numPr>
          <w:ilvl w:val="0"/>
          <w:numId w:val="20"/>
        </w:numPr>
        <w:spacing w:after="60"/>
      </w:pPr>
      <w:r>
        <w:t>Vehicles should be cleaned prior to entering new sections of the park to prevent inadvertent invasive seed transport.</w:t>
      </w:r>
    </w:p>
    <w:p w:rsidR="001110FF" w:rsidRPr="0033121C" w:rsidRDefault="001110FF" w:rsidP="001E23CD">
      <w:pPr>
        <w:numPr>
          <w:ilvl w:val="0"/>
          <w:numId w:val="20"/>
        </w:numPr>
        <w:spacing w:after="60"/>
      </w:pPr>
      <w:r w:rsidRPr="0033121C">
        <w:t>Report any vehicle problem immediately to the supervisor and maintenance.</w:t>
      </w:r>
    </w:p>
    <w:p w:rsidR="001110FF" w:rsidRPr="0033121C" w:rsidRDefault="001110FF" w:rsidP="001E23CD">
      <w:pPr>
        <w:numPr>
          <w:ilvl w:val="0"/>
          <w:numId w:val="20"/>
        </w:numPr>
        <w:spacing w:after="60"/>
      </w:pPr>
      <w:r w:rsidRPr="0033121C">
        <w:t>Report accidents to your supervisor immediately.</w:t>
      </w:r>
    </w:p>
    <w:p w:rsidR="001110FF" w:rsidRPr="0033121C" w:rsidRDefault="001110FF" w:rsidP="001E23CD">
      <w:pPr>
        <w:numPr>
          <w:ilvl w:val="0"/>
          <w:numId w:val="20"/>
        </w:numPr>
        <w:spacing w:after="60"/>
      </w:pPr>
      <w:r w:rsidRPr="0033121C">
        <w:t xml:space="preserve">Use common sense. </w:t>
      </w:r>
    </w:p>
    <w:p w:rsidR="001110FF" w:rsidRPr="0033121C" w:rsidRDefault="001110FF" w:rsidP="001E23CD">
      <w:pPr>
        <w:numPr>
          <w:ilvl w:val="0"/>
          <w:numId w:val="20"/>
        </w:numPr>
        <w:spacing w:after="60"/>
      </w:pPr>
      <w:r w:rsidRPr="0033121C">
        <w:t>Obey the rules of the road even when driving off-road.</w:t>
      </w:r>
    </w:p>
    <w:p w:rsidR="001110FF" w:rsidRPr="00F10B9C" w:rsidRDefault="001110FF" w:rsidP="001E23CD">
      <w:pPr>
        <w:numPr>
          <w:ilvl w:val="0"/>
          <w:numId w:val="20"/>
        </w:numPr>
        <w:spacing w:after="60"/>
      </w:pPr>
      <w:r>
        <w:t>D</w:t>
      </w:r>
      <w:r w:rsidRPr="00F10B9C">
        <w:t xml:space="preserve">riving safety policies are listed in NPS Reference Manual 50B, Section 6.0 Motor Vehicles </w:t>
      </w:r>
    </w:p>
    <w:p w:rsidR="001110FF" w:rsidRPr="004D0E95" w:rsidRDefault="001110FF" w:rsidP="001110FF"/>
    <w:p w:rsidR="001110FF" w:rsidRDefault="001110FF" w:rsidP="001110FF">
      <w:pPr>
        <w:pStyle w:val="SOP2nd"/>
      </w:pPr>
      <w:r>
        <w:t>Travel in Helicopters and on Commercial Flights</w:t>
      </w:r>
    </w:p>
    <w:p w:rsidR="001110FF" w:rsidRDefault="001110FF" w:rsidP="001110FF">
      <w:pPr>
        <w:tabs>
          <w:tab w:val="left" w:pos="-720"/>
          <w:tab w:val="left" w:pos="0"/>
        </w:tabs>
        <w:suppressAutoHyphens/>
        <w:ind w:left="12"/>
      </w:pPr>
      <w:r>
        <w:t xml:space="preserve">Field staff that fly in helicopters for work related activities, are required to take the Office of Aircraft Service’s Basic Aviation Safety Training (B3). If you will be flying on commercial airlines, you are not permitted to take any fuel for cook stoves or have it packed in your luggage. All fuel must be purchased at your destination. It is also prohibited to fly commercially with any fuel containers (even if they are empty) or stoves using fuel containers that have previously contained fuel. You can be fined and/or arrested for attempting to bring these items on commercial airlines. For a listing of what is not allowed on commercial airlines, visit the Federal Aviation </w:t>
      </w:r>
      <w:r w:rsidRPr="000E2F2C">
        <w:t>Administration (</w:t>
      </w:r>
      <w:r w:rsidRPr="000E2F2C">
        <w:rPr>
          <w:rStyle w:val="NormalWebChar"/>
        </w:rPr>
        <w:t>FAA</w:t>
      </w:r>
      <w:r w:rsidRPr="000E2F2C">
        <w:t xml:space="preserve"> 2010</w:t>
      </w:r>
      <w:r w:rsidRPr="000E2F2C">
        <w:rPr>
          <w:rStyle w:val="NormalWebChar"/>
        </w:rPr>
        <w:t xml:space="preserve">) </w:t>
      </w:r>
      <w:r w:rsidRPr="000E2F2C">
        <w:t>or the Transportation Security Administration (TSA 2010</w:t>
      </w:r>
      <w:r>
        <w:t>) websites.</w:t>
      </w:r>
    </w:p>
    <w:p w:rsidR="001110FF" w:rsidRDefault="001110FF" w:rsidP="001110FF"/>
    <w:p w:rsidR="001110FF" w:rsidRDefault="001110FF" w:rsidP="001110FF">
      <w:pPr>
        <w:pStyle w:val="SOP2nd"/>
        <w:outlineLvl w:val="3"/>
      </w:pPr>
      <w:r>
        <w:t>Health Concerns</w:t>
      </w:r>
    </w:p>
    <w:p w:rsidR="001110FF" w:rsidRDefault="001110FF" w:rsidP="001110FF">
      <w:pPr>
        <w:pStyle w:val="SOP2nd"/>
        <w:rPr>
          <w:rFonts w:ascii="Times New Roman" w:hAnsi="Times New Roman"/>
          <w:b w:val="0"/>
        </w:rPr>
      </w:pPr>
      <w:r w:rsidRPr="00E86785">
        <w:rPr>
          <w:rFonts w:ascii="Times New Roman" w:hAnsi="Times New Roman"/>
          <w:b w:val="0"/>
        </w:rPr>
        <w:t>It is the employee’s responsibility to notify the supervisor regarding any health problems that might put the employee at additional risk of injury in the field. Such problems include fever, aches, fatigue, colds or other ill health, as well as allergies and other long-term and chronic health concerns.</w:t>
      </w:r>
    </w:p>
    <w:p w:rsidR="001110FF" w:rsidRPr="003F04AC" w:rsidRDefault="001110FF" w:rsidP="001110FF">
      <w:pPr>
        <w:pStyle w:val="SOP2nd"/>
        <w:rPr>
          <w:rFonts w:ascii="Times New Roman" w:hAnsi="Times New Roman"/>
          <w:b w:val="0"/>
        </w:rPr>
      </w:pPr>
    </w:p>
    <w:p w:rsidR="001110FF" w:rsidRDefault="001110FF" w:rsidP="001110FF">
      <w:r w:rsidRPr="0033121C">
        <w:t>An open cut may become infected</w:t>
      </w:r>
      <w:r>
        <w:t xml:space="preserve"> easily under field conditions; </w:t>
      </w:r>
      <w:r w:rsidRPr="0033121C">
        <w:t>therefore all scratches and cuts should be given appropriate attention, such as disinfecting and bandaging, and a</w:t>
      </w:r>
      <w:r>
        <w:t xml:space="preserve">ny injury should be monitored. </w:t>
      </w:r>
      <w:r w:rsidRPr="0033121C">
        <w:t xml:space="preserve">Antibacterial cream may be applied to </w:t>
      </w:r>
      <w:r>
        <w:t xml:space="preserve">reduce the chances of infection. </w:t>
      </w:r>
      <w:r w:rsidRPr="0033121C">
        <w:t>Persons with serious injuries should seek professional medical attention as soon as possible.</w:t>
      </w:r>
    </w:p>
    <w:p w:rsidR="001110FF" w:rsidRDefault="001110FF" w:rsidP="001110FF"/>
    <w:p w:rsidR="001110FF" w:rsidRPr="004C2DCB" w:rsidRDefault="001110FF" w:rsidP="001110FF">
      <w:pPr>
        <w:pStyle w:val="SOP3rd"/>
      </w:pPr>
      <w:r w:rsidRPr="004C2DCB">
        <w:t>Leptospirosis</w:t>
      </w:r>
    </w:p>
    <w:p w:rsidR="001110FF" w:rsidRPr="0033121C" w:rsidRDefault="001110FF" w:rsidP="001110FF">
      <w:r w:rsidRPr="0033121C">
        <w:t xml:space="preserve">There is a known risk of </w:t>
      </w:r>
      <w:r>
        <w:t xml:space="preserve">contracting </w:t>
      </w:r>
      <w:r w:rsidRPr="0033121C">
        <w:t>leptospirosis in Hawaii and American Samoa</w:t>
      </w:r>
      <w:r>
        <w:t>.</w:t>
      </w:r>
      <w:r w:rsidRPr="0033121C">
        <w:t xml:space="preserve"> This is a d</w:t>
      </w:r>
      <w:r>
        <w:t>isease caused by bacteria (</w:t>
      </w:r>
      <w:r w:rsidRPr="0038285A">
        <w:rPr>
          <w:i/>
        </w:rPr>
        <w:t>Leptospira interrogans</w:t>
      </w:r>
      <w:r>
        <w:t>) that are transmitted between mammals.</w:t>
      </w:r>
      <w:r w:rsidRPr="0033121C">
        <w:t xml:space="preserve"> The bacteria can survive long periods of time in fresh water and mud and can enter the body through the eyes</w:t>
      </w:r>
      <w:r>
        <w:t xml:space="preserve">, nose, mouth and broken skin. </w:t>
      </w:r>
      <w:r w:rsidRPr="0033121C">
        <w:t xml:space="preserve">It is inadvisable to drink or swim in potentially </w:t>
      </w:r>
      <w:r w:rsidRPr="0033121C">
        <w:lastRenderedPageBreak/>
        <w:t>contaminated wa</w:t>
      </w:r>
      <w:r>
        <w:t xml:space="preserve">ter (i.e., streams and ponds). </w:t>
      </w:r>
      <w:r w:rsidRPr="0033121C">
        <w:t>The last outbreak in American Samoa was reported in 2004, which appeared to be related to contamination of streams from pig farms (</w:t>
      </w:r>
      <w:r>
        <w:t>Goldberg 2010</w:t>
      </w:r>
      <w:r w:rsidRPr="0033121C">
        <w:t>)</w:t>
      </w:r>
      <w:r>
        <w:t xml:space="preserve">. </w:t>
      </w:r>
      <w:r w:rsidRPr="0033121C">
        <w:t xml:space="preserve">Avoid entering freshwater if you have breaks in the skin. </w:t>
      </w:r>
    </w:p>
    <w:p w:rsidR="001110FF" w:rsidRDefault="001110FF" w:rsidP="001110FF">
      <w:r w:rsidRPr="0033121C">
        <w:t xml:space="preserve"> </w:t>
      </w:r>
    </w:p>
    <w:p w:rsidR="001110FF" w:rsidRDefault="001110FF" w:rsidP="001110FF">
      <w:r w:rsidRPr="0033121C">
        <w:t xml:space="preserve">If </w:t>
      </w:r>
      <w:r>
        <w:t xml:space="preserve">2 to 20 days after working in or around a stream, </w:t>
      </w:r>
      <w:r w:rsidRPr="0033121C">
        <w:t xml:space="preserve">you </w:t>
      </w:r>
      <w:r>
        <w:t>experience</w:t>
      </w:r>
      <w:r w:rsidRPr="0033121C">
        <w:t xml:space="preserve"> flu-like symptoms </w:t>
      </w:r>
      <w:r>
        <w:t>that persist for more than two days,</w:t>
      </w:r>
      <w:r w:rsidRPr="0033121C">
        <w:t xml:space="preserve"> </w:t>
      </w:r>
      <w:r>
        <w:t>consult</w:t>
      </w:r>
      <w:r w:rsidRPr="0033121C">
        <w:t xml:space="preserve"> a </w:t>
      </w:r>
      <w:r>
        <w:t>physician</w:t>
      </w:r>
      <w:r w:rsidRPr="0033121C">
        <w:t xml:space="preserve"> and </w:t>
      </w:r>
      <w:r>
        <w:t>inform</w:t>
      </w:r>
      <w:r w:rsidRPr="0033121C">
        <w:t xml:space="preserve"> </w:t>
      </w:r>
      <w:r>
        <w:t xml:space="preserve">him/her </w:t>
      </w:r>
      <w:r w:rsidRPr="0033121C">
        <w:t>that you may have</w:t>
      </w:r>
      <w:r>
        <w:t xml:space="preserve"> been exposed to </w:t>
      </w:r>
      <w:r w:rsidRPr="00971B6B">
        <w:rPr>
          <w:i/>
        </w:rPr>
        <w:t xml:space="preserve">L. </w:t>
      </w:r>
      <w:r>
        <w:rPr>
          <w:i/>
        </w:rPr>
        <w:t>i</w:t>
      </w:r>
      <w:r w:rsidRPr="00971B6B">
        <w:rPr>
          <w:i/>
        </w:rPr>
        <w:t>nterrogans</w:t>
      </w:r>
      <w:r>
        <w:t xml:space="preserve"> bacteria.</w:t>
      </w:r>
      <w:r w:rsidRPr="0033121C">
        <w:t xml:space="preserve"> If you come down with any severe fever or disease, ask your doctor to consider whether there are any unusual diagnoses that </w:t>
      </w:r>
      <w:r>
        <w:t>should be considered because of your</w:t>
      </w:r>
      <w:r w:rsidRPr="0033121C">
        <w:t xml:space="preserve"> fieldwork</w:t>
      </w:r>
      <w:r>
        <w:t>.</w:t>
      </w:r>
    </w:p>
    <w:p w:rsidR="001110FF" w:rsidRDefault="001110FF" w:rsidP="001110FF">
      <w:pPr>
        <w:pStyle w:val="PACNReportHeader20"/>
      </w:pPr>
    </w:p>
    <w:p w:rsidR="001110FF" w:rsidRDefault="001110FF" w:rsidP="001110FF">
      <w:pPr>
        <w:pStyle w:val="SOP2nd"/>
      </w:pPr>
      <w:r>
        <w:t>Literature Cited</w:t>
      </w:r>
    </w:p>
    <w:p w:rsidR="001110FF" w:rsidRDefault="001110FF" w:rsidP="001110FF">
      <w:pPr>
        <w:ind w:left="720" w:hanging="720"/>
      </w:pPr>
      <w:proofErr w:type="gramStart"/>
      <w:r>
        <w:t>Federal Aviation Administration (FAA).</w:t>
      </w:r>
      <w:proofErr w:type="gramEnd"/>
      <w:r>
        <w:t xml:space="preserve"> 2010. Hazardous Materials Information for Passengers. Available at </w:t>
      </w:r>
      <w:hyperlink r:id="rId227" w:history="1">
        <w:r w:rsidRPr="00EA7E0A">
          <w:rPr>
            <w:rStyle w:val="Hyperlink"/>
          </w:rPr>
          <w:t>http://www.faa.gov/about/office_org/headquarters_offices/ash/ash_programs/hazmat/passenger_info/</w:t>
        </w:r>
      </w:hyperlink>
      <w:r>
        <w:t xml:space="preserve"> (accessed 27 Apr 2010).</w:t>
      </w:r>
    </w:p>
    <w:p w:rsidR="001110FF" w:rsidRDefault="001110FF" w:rsidP="001110FF">
      <w:pPr>
        <w:pStyle w:val="SOP2nd"/>
      </w:pPr>
    </w:p>
    <w:p w:rsidR="001110FF" w:rsidRDefault="001110FF" w:rsidP="001110FF">
      <w:pPr>
        <w:ind w:left="720" w:hanging="720"/>
        <w:rPr>
          <w:szCs w:val="24"/>
        </w:rPr>
      </w:pPr>
      <w:r>
        <w:rPr>
          <w:szCs w:val="24"/>
        </w:rPr>
        <w:t xml:space="preserve">Goldberg, D. 2010. MD Travel Health: American Samoa. MDTravelHealth.com. Available at </w:t>
      </w:r>
      <w:hyperlink r:id="rId228" w:history="1">
        <w:r w:rsidRPr="00EA7E0A">
          <w:rPr>
            <w:rStyle w:val="Hyperlink"/>
            <w:szCs w:val="24"/>
          </w:rPr>
          <w:t>http://www.mdtravelhealth.com/destinations/oceania/american_samoa.html</w:t>
        </w:r>
      </w:hyperlink>
      <w:r>
        <w:rPr>
          <w:szCs w:val="24"/>
        </w:rPr>
        <w:t xml:space="preserve"> (accessed 27 Apr 2010)</w:t>
      </w:r>
    </w:p>
    <w:p w:rsidR="001110FF" w:rsidRDefault="001110FF" w:rsidP="001110FF">
      <w:pPr>
        <w:ind w:left="720" w:hanging="720"/>
        <w:rPr>
          <w:szCs w:val="24"/>
        </w:rPr>
      </w:pPr>
    </w:p>
    <w:p w:rsidR="001110FF" w:rsidRPr="00263A91" w:rsidRDefault="001110FF" w:rsidP="001110FF">
      <w:pPr>
        <w:ind w:left="720" w:hanging="720"/>
        <w:rPr>
          <w:szCs w:val="24"/>
        </w:rPr>
      </w:pPr>
      <w:proofErr w:type="gramStart"/>
      <w:r w:rsidRPr="00263A91">
        <w:rPr>
          <w:szCs w:val="24"/>
        </w:rPr>
        <w:t>Pacific Cooperative Studies Unit (PCSU).</w:t>
      </w:r>
      <w:proofErr w:type="gramEnd"/>
      <w:r w:rsidRPr="00263A91">
        <w:rPr>
          <w:szCs w:val="24"/>
        </w:rPr>
        <w:t xml:space="preserve"> </w:t>
      </w:r>
      <w:r>
        <w:rPr>
          <w:szCs w:val="24"/>
        </w:rPr>
        <w:t>2010</w:t>
      </w:r>
      <w:r w:rsidRPr="00263A91">
        <w:rPr>
          <w:szCs w:val="24"/>
        </w:rPr>
        <w:t xml:space="preserve">. </w:t>
      </w:r>
      <w:r w:rsidRPr="00263A91">
        <w:rPr>
          <w:bCs/>
          <w:szCs w:val="24"/>
        </w:rPr>
        <w:t>Standard Operating Procedures (SOP</w:t>
      </w:r>
      <w:r>
        <w:rPr>
          <w:bCs/>
          <w:szCs w:val="24"/>
        </w:rPr>
        <w:t>s</w:t>
      </w:r>
      <w:r w:rsidRPr="00263A91">
        <w:rPr>
          <w:bCs/>
          <w:szCs w:val="24"/>
        </w:rPr>
        <w:t>) for PCSU Employees</w:t>
      </w:r>
      <w:r>
        <w:rPr>
          <w:szCs w:val="24"/>
        </w:rPr>
        <w:t xml:space="preserve">. Pacific Cooperative Studies Unit, University of Hawaii at Manoa, Honolulu, </w:t>
      </w:r>
      <w:r>
        <w:rPr>
          <w:noProof/>
        </w:rPr>
        <w:t>Hawaii</w:t>
      </w:r>
      <w:proofErr w:type="gramStart"/>
      <w:r>
        <w:rPr>
          <w:noProof/>
        </w:rPr>
        <w:t>.</w:t>
      </w:r>
      <w:r>
        <w:rPr>
          <w:szCs w:val="24"/>
        </w:rPr>
        <w:t>.</w:t>
      </w:r>
      <w:proofErr w:type="gramEnd"/>
      <w:r>
        <w:rPr>
          <w:szCs w:val="24"/>
        </w:rPr>
        <w:t xml:space="preserve"> Available at </w:t>
      </w:r>
      <w:hyperlink r:id="rId229" w:history="1">
        <w:r w:rsidRPr="00EA7E0A">
          <w:rPr>
            <w:rStyle w:val="Hyperlink"/>
            <w:szCs w:val="24"/>
          </w:rPr>
          <w:t>http://www.botany.hawaii.edu/faculty/duffy/safety.htm</w:t>
        </w:r>
      </w:hyperlink>
      <w:r>
        <w:rPr>
          <w:szCs w:val="24"/>
        </w:rPr>
        <w:t xml:space="preserve"> (accessed 27 Apr 2010)</w:t>
      </w:r>
    </w:p>
    <w:p w:rsidR="001110FF" w:rsidRDefault="001110FF" w:rsidP="001110FF"/>
    <w:p w:rsidR="001110FF" w:rsidRPr="003C59AE" w:rsidRDefault="001110FF" w:rsidP="001110FF">
      <w:pPr>
        <w:ind w:left="720" w:hanging="720"/>
      </w:pPr>
      <w:proofErr w:type="gramStart"/>
      <w:r>
        <w:t>Transportation Security Administration (TSA).</w:t>
      </w:r>
      <w:proofErr w:type="gramEnd"/>
      <w:r>
        <w:t xml:space="preserve"> 2010. </w:t>
      </w:r>
      <w:proofErr w:type="gramStart"/>
      <w:r>
        <w:t>For</w:t>
      </w:r>
      <w:proofErr w:type="gramEnd"/>
      <w:r>
        <w:t xml:space="preserve"> Travelers. Available at </w:t>
      </w:r>
      <w:hyperlink r:id="rId230" w:history="1">
        <w:r w:rsidRPr="00EA7E0A">
          <w:rPr>
            <w:rStyle w:val="Hyperlink"/>
          </w:rPr>
          <w:t>http://www.tsa.gov/travelers/index.shtm</w:t>
        </w:r>
      </w:hyperlink>
      <w:r>
        <w:t xml:space="preserve"> (accessed 27 Apr 2010)</w:t>
      </w:r>
    </w:p>
    <w:p w:rsidR="001110FF" w:rsidRDefault="00D728CF" w:rsidP="001110FF">
      <w:pPr>
        <w:rPr>
          <w:rStyle w:val="PACNReportNormalTextChar1"/>
        </w:rPr>
      </w:pPr>
      <w:r>
        <w:rPr>
          <w:noProof/>
        </w:rPr>
        <mc:AlternateContent>
          <mc:Choice Requires="wps">
            <w:drawing>
              <wp:anchor distT="0" distB="0" distL="114300" distR="114300" simplePos="0" relativeHeight="251681792" behindDoc="0" locked="0" layoutInCell="1" allowOverlap="1">
                <wp:simplePos x="0" y="0"/>
                <wp:positionH relativeFrom="column">
                  <wp:posOffset>-125730</wp:posOffset>
                </wp:positionH>
                <wp:positionV relativeFrom="paragraph">
                  <wp:posOffset>8195945</wp:posOffset>
                </wp:positionV>
                <wp:extent cx="6249670" cy="579120"/>
                <wp:effectExtent l="0" t="0" r="0" b="0"/>
                <wp:wrapNone/>
                <wp:docPr id="308" name="Rectangle 3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9670" cy="579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8" o:spid="_x0000_s1026" style="position:absolute;margin-left:-9.9pt;margin-top:645.35pt;width:492.1pt;height:45.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" stroked="f"/>
            </w:pict>
          </mc:Fallback>
        </mc:AlternateContent>
      </w:r>
    </w:p>
    <w:p w:rsidR="001110FF" w:rsidRDefault="001110FF" w:rsidP="001110FF">
      <w:pPr>
        <w:spacing w:after="200" w:line="276" w:lineRule="auto"/>
        <w:sectPr w:rsidR="001110FF" w:rsidSect="001110FF">
          <w:type w:val="continuous"/>
          <w:pgSz w:w="12240" w:h="15840"/>
          <w:pgMar w:top="1440" w:right="1440" w:bottom="1440" w:left="1440" w:header="720" w:footer="720" w:gutter="0"/>
          <w:cols w:space="720"/>
          <w:docGrid w:linePitch="360"/>
        </w:sectPr>
      </w:pPr>
    </w:p>
    <w:p w:rsidR="001110FF" w:rsidRPr="008C28B3" w:rsidRDefault="001110FF" w:rsidP="001110FF">
      <w:pPr>
        <w:pStyle w:val="Caption"/>
        <w:keepNext/>
        <w:rPr>
          <w:rFonts w:cs="Arial"/>
          <w:b/>
          <w:sz w:val="20"/>
          <w:szCs w:val="20"/>
        </w:rPr>
      </w:pPr>
      <w:r w:rsidRPr="008C28B3">
        <w:rPr>
          <w:rFonts w:cs="Arial"/>
          <w:sz w:val="20"/>
          <w:szCs w:val="20"/>
        </w:rPr>
        <w:lastRenderedPageBreak/>
        <w:t xml:space="preserve">Job Hazard Analysis - Hiking in </w:t>
      </w:r>
      <w:r>
        <w:rPr>
          <w:rFonts w:cs="Arial"/>
          <w:sz w:val="20"/>
          <w:szCs w:val="20"/>
        </w:rPr>
        <w:t>b</w:t>
      </w:r>
      <w:r w:rsidRPr="008C28B3">
        <w:rPr>
          <w:rFonts w:cs="Arial"/>
          <w:sz w:val="20"/>
          <w:szCs w:val="20"/>
        </w:rPr>
        <w:t>ackcountry</w:t>
      </w:r>
    </w:p>
    <w:tbl>
      <w:tblPr>
        <w:tblW w:w="12779" w:type="dxa"/>
        <w:tblInd w:w="95" w:type="dxa"/>
        <w:tblLook w:val="04A0" w:firstRow="1" w:lastRow="0" w:firstColumn="1" w:lastColumn="0" w:noHBand="0" w:noVBand="1"/>
      </w:tblPr>
      <w:tblGrid>
        <w:gridCol w:w="1539"/>
        <w:gridCol w:w="2080"/>
        <w:gridCol w:w="9160"/>
      </w:tblGrid>
      <w:tr w:rsidR="001110FF" w:rsidRPr="00645CD7" w:rsidTr="001110FF">
        <w:trPr>
          <w:trHeight w:val="510"/>
        </w:trPr>
        <w:tc>
          <w:tcPr>
            <w:tcW w:w="1539" w:type="dxa"/>
            <w:tcBorders>
              <w:top w:val="nil"/>
              <w:left w:val="nil"/>
              <w:bottom w:val="nil"/>
              <w:right w:val="nil"/>
            </w:tcBorders>
            <w:shd w:val="clear" w:color="auto" w:fill="auto"/>
            <w:vAlign w:val="center"/>
            <w:hideMark/>
          </w:tcPr>
          <w:p w:rsidR="001110FF" w:rsidRPr="00645CD7" w:rsidRDefault="001110FF" w:rsidP="001110FF">
            <w:pPr>
              <w:jc w:val="center"/>
              <w:rPr>
                <w:rFonts w:ascii="Arial" w:hAnsi="Arial" w:cs="Arial"/>
                <w:b/>
                <w:bCs/>
                <w:color w:val="000000"/>
                <w:sz w:val="20"/>
                <w:szCs w:val="20"/>
                <w:u w:val="single"/>
              </w:rPr>
            </w:pPr>
            <w:r w:rsidRPr="00645CD7">
              <w:rPr>
                <w:rFonts w:ascii="Arial" w:hAnsi="Arial" w:cs="Arial"/>
                <w:b/>
                <w:bCs/>
                <w:color w:val="000000"/>
                <w:sz w:val="20"/>
                <w:szCs w:val="20"/>
                <w:u w:val="single"/>
              </w:rPr>
              <w:t>Basic Job Steps/Activity</w:t>
            </w:r>
          </w:p>
        </w:tc>
        <w:tc>
          <w:tcPr>
            <w:tcW w:w="2080" w:type="dxa"/>
            <w:tcBorders>
              <w:top w:val="nil"/>
              <w:left w:val="nil"/>
              <w:bottom w:val="nil"/>
              <w:right w:val="nil"/>
            </w:tcBorders>
            <w:shd w:val="clear" w:color="auto" w:fill="auto"/>
            <w:vAlign w:val="center"/>
            <w:hideMark/>
          </w:tcPr>
          <w:p w:rsidR="001110FF" w:rsidRPr="00645CD7" w:rsidRDefault="001110FF" w:rsidP="001110FF">
            <w:pPr>
              <w:jc w:val="center"/>
              <w:rPr>
                <w:rFonts w:ascii="Arial" w:hAnsi="Arial" w:cs="Arial"/>
                <w:b/>
                <w:bCs/>
                <w:color w:val="000000"/>
                <w:sz w:val="20"/>
                <w:szCs w:val="20"/>
                <w:u w:val="single"/>
              </w:rPr>
            </w:pPr>
            <w:r w:rsidRPr="00645CD7">
              <w:rPr>
                <w:rFonts w:ascii="Arial" w:hAnsi="Arial" w:cs="Arial"/>
                <w:b/>
                <w:bCs/>
                <w:color w:val="000000"/>
                <w:sz w:val="20"/>
                <w:szCs w:val="20"/>
                <w:u w:val="single"/>
              </w:rPr>
              <w:t>Existing and Potential Hazards</w:t>
            </w:r>
          </w:p>
        </w:tc>
        <w:tc>
          <w:tcPr>
            <w:tcW w:w="9160" w:type="dxa"/>
            <w:tcBorders>
              <w:top w:val="nil"/>
              <w:left w:val="nil"/>
              <w:bottom w:val="nil"/>
              <w:right w:val="nil"/>
            </w:tcBorders>
            <w:shd w:val="clear" w:color="auto" w:fill="auto"/>
            <w:vAlign w:val="center"/>
            <w:hideMark/>
          </w:tcPr>
          <w:p w:rsidR="001110FF" w:rsidRPr="00645CD7" w:rsidRDefault="001110FF" w:rsidP="001110FF">
            <w:pPr>
              <w:jc w:val="center"/>
              <w:rPr>
                <w:rFonts w:ascii="Arial" w:hAnsi="Arial" w:cs="Arial"/>
                <w:b/>
                <w:bCs/>
                <w:color w:val="000000"/>
                <w:sz w:val="20"/>
                <w:szCs w:val="20"/>
                <w:u w:val="single"/>
              </w:rPr>
            </w:pPr>
            <w:r w:rsidRPr="00645CD7">
              <w:rPr>
                <w:rFonts w:ascii="Arial" w:hAnsi="Arial" w:cs="Arial"/>
                <w:b/>
                <w:bCs/>
                <w:color w:val="000000"/>
                <w:sz w:val="20"/>
                <w:szCs w:val="20"/>
                <w:u w:val="single"/>
              </w:rPr>
              <w:t>Recommended Corrective Measures</w:t>
            </w:r>
          </w:p>
        </w:tc>
      </w:tr>
      <w:tr w:rsidR="001110FF" w:rsidRPr="00645CD7" w:rsidTr="001110FF">
        <w:trPr>
          <w:trHeight w:val="1020"/>
        </w:trPr>
        <w:tc>
          <w:tcPr>
            <w:tcW w:w="1539" w:type="dxa"/>
            <w:tcBorders>
              <w:top w:val="single" w:sz="4" w:space="0" w:color="auto"/>
              <w:left w:val="single" w:sz="4" w:space="0" w:color="auto"/>
              <w:bottom w:val="nil"/>
              <w:right w:val="nil"/>
            </w:tcBorders>
            <w:shd w:val="clear" w:color="auto" w:fill="auto"/>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Hiking in backcountry</w:t>
            </w:r>
          </w:p>
        </w:tc>
        <w:tc>
          <w:tcPr>
            <w:tcW w:w="2080" w:type="dxa"/>
            <w:tcBorders>
              <w:top w:val="single" w:sz="4" w:space="0" w:color="auto"/>
              <w:left w:val="nil"/>
              <w:bottom w:val="nil"/>
              <w:right w:val="nil"/>
            </w:tcBorders>
            <w:shd w:val="clear" w:color="auto" w:fill="auto"/>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Physical injury</w:t>
            </w:r>
          </w:p>
        </w:tc>
        <w:tc>
          <w:tcPr>
            <w:tcW w:w="9160" w:type="dxa"/>
            <w:tcBorders>
              <w:top w:val="single" w:sz="4" w:space="0" w:color="auto"/>
              <w:left w:val="nil"/>
              <w:bottom w:val="nil"/>
              <w:right w:val="single" w:sz="4" w:space="0" w:color="auto"/>
            </w:tcBorders>
            <w:shd w:val="clear" w:color="auto" w:fill="auto"/>
            <w:vAlign w:val="center"/>
            <w:hideMark/>
          </w:tcPr>
          <w:p w:rsidR="001110FF" w:rsidRPr="00645CD7" w:rsidRDefault="001110FF" w:rsidP="001110FF">
            <w:pPr>
              <w:rPr>
                <w:rFonts w:ascii="Arial" w:hAnsi="Arial" w:cs="Arial"/>
                <w:sz w:val="20"/>
                <w:szCs w:val="20"/>
              </w:rPr>
            </w:pPr>
            <w:r w:rsidRPr="00645CD7">
              <w:rPr>
                <w:rFonts w:ascii="Arial" w:hAnsi="Arial" w:cs="Arial"/>
                <w:sz w:val="20"/>
                <w:szCs w:val="20"/>
              </w:rPr>
              <w:t>Always be prepared for the day's tasks, mentally, physically, and with the proper equipment. At a minimum, all field crews should have first aid kits, field maps, a compass, cell</w:t>
            </w:r>
            <w:r>
              <w:rPr>
                <w:rFonts w:ascii="Arial" w:hAnsi="Arial" w:cs="Arial"/>
                <w:sz w:val="20"/>
                <w:szCs w:val="20"/>
              </w:rPr>
              <w:t xml:space="preserve"> </w:t>
            </w:r>
            <w:r w:rsidRPr="00645CD7">
              <w:rPr>
                <w:rFonts w:ascii="Arial" w:hAnsi="Arial" w:cs="Arial"/>
                <w:sz w:val="20"/>
                <w:szCs w:val="20"/>
              </w:rPr>
              <w:t xml:space="preserve">phone, radio, raingear, lunches, and water. Conduct safety briefings on hiking hazards </w:t>
            </w:r>
            <w:r>
              <w:rPr>
                <w:rFonts w:ascii="Arial" w:hAnsi="Arial" w:cs="Arial"/>
                <w:sz w:val="20"/>
                <w:szCs w:val="20"/>
              </w:rPr>
              <w:t xml:space="preserve">and STRETCH </w:t>
            </w:r>
            <w:r w:rsidRPr="00645CD7">
              <w:rPr>
                <w:rFonts w:ascii="Arial" w:hAnsi="Arial" w:cs="Arial"/>
                <w:sz w:val="20"/>
                <w:szCs w:val="20"/>
              </w:rPr>
              <w:t>prior to hikes. Know how to initiate rescue via radio.</w:t>
            </w:r>
          </w:p>
        </w:tc>
      </w:tr>
      <w:tr w:rsidR="001110FF" w:rsidRPr="00645CD7"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p>
        </w:tc>
        <w:tc>
          <w:tcPr>
            <w:tcW w:w="9160"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sz w:val="20"/>
                <w:szCs w:val="20"/>
              </w:rPr>
            </w:pPr>
            <w:r w:rsidRPr="00645CD7">
              <w:rPr>
                <w:rFonts w:ascii="Arial" w:hAnsi="Arial" w:cs="Arial"/>
                <w:sz w:val="20"/>
                <w:szCs w:val="20"/>
              </w:rPr>
              <w:t xml:space="preserve">Stay physically fit. </w:t>
            </w:r>
          </w:p>
        </w:tc>
      </w:tr>
      <w:tr w:rsidR="001110FF" w:rsidRPr="00645CD7"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single" w:sz="4" w:space="0" w:color="808080"/>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9160" w:type="dxa"/>
            <w:tcBorders>
              <w:top w:val="nil"/>
              <w:left w:val="nil"/>
              <w:bottom w:val="single" w:sz="4" w:space="0" w:color="808080"/>
              <w:right w:val="single" w:sz="4" w:space="0" w:color="auto"/>
            </w:tcBorders>
            <w:shd w:val="clear" w:color="auto" w:fill="auto"/>
            <w:noWrap/>
            <w:vAlign w:val="bottom"/>
            <w:hideMark/>
          </w:tcPr>
          <w:p w:rsidR="001110FF" w:rsidRPr="00645CD7" w:rsidRDefault="001110FF" w:rsidP="001110FF">
            <w:pPr>
              <w:rPr>
                <w:rFonts w:ascii="Arial" w:hAnsi="Arial" w:cs="Arial"/>
                <w:sz w:val="20"/>
                <w:szCs w:val="20"/>
              </w:rPr>
            </w:pPr>
            <w:r w:rsidRPr="00645CD7">
              <w:rPr>
                <w:rFonts w:ascii="Arial" w:hAnsi="Arial" w:cs="Arial"/>
                <w:sz w:val="20"/>
                <w:szCs w:val="20"/>
              </w:rPr>
              <w:t xml:space="preserve">Know your limits! Forcing yourself to go beyond your limits may increase the chance of an accident. </w:t>
            </w:r>
          </w:p>
        </w:tc>
      </w:tr>
      <w:tr w:rsidR="001110FF" w:rsidRPr="00645CD7"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xml:space="preserve">Losing footing, </w:t>
            </w:r>
          </w:p>
        </w:tc>
        <w:tc>
          <w:tcPr>
            <w:tcW w:w="9160"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xml:space="preserve">Wear gloves and long pants when on </w:t>
            </w:r>
            <w:r>
              <w:rPr>
                <w:rFonts w:ascii="Arial" w:hAnsi="Arial" w:cs="Arial"/>
                <w:color w:val="000000"/>
                <w:sz w:val="20"/>
                <w:szCs w:val="20"/>
              </w:rPr>
              <w:t>a</w:t>
            </w:r>
            <w:r w:rsidRPr="00645CD7">
              <w:rPr>
                <w:rFonts w:ascii="Arial" w:hAnsi="Arial" w:cs="Arial"/>
                <w:color w:val="000000"/>
                <w:sz w:val="20"/>
                <w:szCs w:val="20"/>
              </w:rPr>
              <w:t>’a lava.</w:t>
            </w:r>
          </w:p>
        </w:tc>
      </w:tr>
      <w:tr w:rsidR="001110FF" w:rsidRPr="00645CD7"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noWrap/>
            <w:vAlign w:val="bottom"/>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xml:space="preserve">falling on jagged, </w:t>
            </w:r>
          </w:p>
        </w:tc>
        <w:tc>
          <w:tcPr>
            <w:tcW w:w="9160"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Move with cautious, sure footing.</w:t>
            </w:r>
          </w:p>
        </w:tc>
      </w:tr>
      <w:tr w:rsidR="001110FF" w:rsidRPr="00645CD7" w:rsidTr="001110FF">
        <w:trPr>
          <w:trHeight w:val="255"/>
        </w:trPr>
        <w:tc>
          <w:tcPr>
            <w:tcW w:w="1539" w:type="dxa"/>
            <w:tcBorders>
              <w:top w:val="nil"/>
              <w:left w:val="single" w:sz="4" w:space="0" w:color="auto"/>
              <w:bottom w:val="nil"/>
              <w:right w:val="nil"/>
            </w:tcBorders>
            <w:shd w:val="clear" w:color="auto" w:fill="auto"/>
            <w:noWrap/>
            <w:vAlign w:val="bottom"/>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noWrap/>
            <w:vAlign w:val="bottom"/>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sharp lava</w:t>
            </w:r>
          </w:p>
        </w:tc>
        <w:tc>
          <w:tcPr>
            <w:tcW w:w="9160"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Try not to place your whole body weight on each step taken.  - - Be ready to react if necessary.</w:t>
            </w:r>
          </w:p>
        </w:tc>
      </w:tr>
      <w:tr w:rsidR="001110FF" w:rsidRPr="00645CD7"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p>
        </w:tc>
        <w:tc>
          <w:tcPr>
            <w:tcW w:w="9160"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Look near</w:t>
            </w:r>
            <w:r>
              <w:rPr>
                <w:rFonts w:ascii="Arial" w:hAnsi="Arial" w:cs="Arial"/>
                <w:color w:val="000000"/>
                <w:sz w:val="20"/>
                <w:szCs w:val="20"/>
              </w:rPr>
              <w:t>by</w:t>
            </w:r>
            <w:r w:rsidRPr="00645CD7">
              <w:rPr>
                <w:rFonts w:ascii="Arial" w:hAnsi="Arial" w:cs="Arial"/>
                <w:color w:val="000000"/>
                <w:sz w:val="20"/>
                <w:szCs w:val="20"/>
              </w:rPr>
              <w:t xml:space="preserve"> for footing.</w:t>
            </w:r>
          </w:p>
        </w:tc>
      </w:tr>
      <w:tr w:rsidR="001110FF" w:rsidRPr="00645CD7"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single" w:sz="4" w:space="0" w:color="808080"/>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9160" w:type="dxa"/>
            <w:tcBorders>
              <w:top w:val="nil"/>
              <w:left w:val="nil"/>
              <w:bottom w:val="single" w:sz="4" w:space="0" w:color="808080"/>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Take your time ascending and descending.</w:t>
            </w:r>
          </w:p>
        </w:tc>
      </w:tr>
      <w:tr w:rsidR="001110FF" w:rsidRPr="00645CD7" w:rsidTr="001110FF">
        <w:trPr>
          <w:trHeight w:val="585"/>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single" w:sz="4" w:space="0" w:color="808080"/>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xml:space="preserve">Losing footing, falling on shelly/ unstable lava </w:t>
            </w:r>
          </w:p>
        </w:tc>
        <w:tc>
          <w:tcPr>
            <w:tcW w:w="9160" w:type="dxa"/>
            <w:tcBorders>
              <w:top w:val="nil"/>
              <w:left w:val="nil"/>
              <w:bottom w:val="single" w:sz="4" w:space="0" w:color="808080"/>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xml:space="preserve">Develop an awareness of the </w:t>
            </w:r>
            <w:r>
              <w:rPr>
                <w:rFonts w:ascii="Arial" w:hAnsi="Arial" w:cs="Arial"/>
                <w:color w:val="000000"/>
                <w:sz w:val="20"/>
                <w:szCs w:val="20"/>
              </w:rPr>
              <w:t xml:space="preserve">lava </w:t>
            </w:r>
            <w:r w:rsidRPr="00645CD7">
              <w:rPr>
                <w:rFonts w:ascii="Arial" w:hAnsi="Arial" w:cs="Arial"/>
                <w:color w:val="000000"/>
                <w:sz w:val="20"/>
                <w:szCs w:val="20"/>
              </w:rPr>
              <w:t>type you are encountering.  If it appears brittle, avoid it.  Look and listen.</w:t>
            </w:r>
          </w:p>
        </w:tc>
      </w:tr>
      <w:tr w:rsidR="001110FF" w:rsidRPr="00645CD7" w:rsidTr="001110FF">
        <w:trPr>
          <w:trHeight w:val="510"/>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Unstable/uneven footing, tripping</w:t>
            </w:r>
          </w:p>
        </w:tc>
        <w:tc>
          <w:tcPr>
            <w:tcW w:w="9160"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Wear high cut boots with good ankle support. Check soles of boots periodically to ensure adequate thickness.</w:t>
            </w:r>
          </w:p>
        </w:tc>
      </w:tr>
      <w:tr w:rsidR="001110FF" w:rsidRPr="00645CD7"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p>
        </w:tc>
        <w:tc>
          <w:tcPr>
            <w:tcW w:w="9160"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Mentally pick a path through the flow then focus on rocks or features that you will be stepping on.</w:t>
            </w:r>
          </w:p>
        </w:tc>
      </w:tr>
      <w:tr w:rsidR="001110FF" w:rsidRPr="00645CD7" w:rsidTr="001110FF">
        <w:trPr>
          <w:trHeight w:val="510"/>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noWrap/>
            <w:vAlign w:val="bottom"/>
            <w:hideMark/>
          </w:tcPr>
          <w:p w:rsidR="001110FF" w:rsidRPr="00645CD7" w:rsidRDefault="001110FF" w:rsidP="001110FF">
            <w:pPr>
              <w:rPr>
                <w:rFonts w:ascii="Arial" w:hAnsi="Arial" w:cs="Arial"/>
                <w:color w:val="000000"/>
                <w:sz w:val="20"/>
                <w:szCs w:val="20"/>
              </w:rPr>
            </w:pPr>
          </w:p>
        </w:tc>
        <w:tc>
          <w:tcPr>
            <w:tcW w:w="9160"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Always anticipate that the rock will move underfoot.  Try not to place your whole body weight on each step taken.  Be ready to react if necessary.</w:t>
            </w:r>
          </w:p>
        </w:tc>
      </w:tr>
      <w:tr w:rsidR="001110FF" w:rsidRPr="00645CD7" w:rsidTr="001110FF">
        <w:trPr>
          <w:trHeight w:val="510"/>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p>
        </w:tc>
        <w:tc>
          <w:tcPr>
            <w:tcW w:w="9160"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When stepping off small ledges, land on the balls of your feet rather than heels.  Be especially wary when carrying heavy tools or equipment.</w:t>
            </w:r>
          </w:p>
        </w:tc>
      </w:tr>
      <w:tr w:rsidR="001110FF" w:rsidRPr="00645CD7"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p>
        </w:tc>
        <w:tc>
          <w:tcPr>
            <w:tcW w:w="9160"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Make sure your pack is balanced with a good center of gravity.</w:t>
            </w:r>
          </w:p>
        </w:tc>
      </w:tr>
      <w:tr w:rsidR="001110FF" w:rsidRPr="00645CD7"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p>
        </w:tc>
        <w:tc>
          <w:tcPr>
            <w:tcW w:w="9160"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Do not rush.  No project is worth an injury.</w:t>
            </w:r>
          </w:p>
        </w:tc>
      </w:tr>
      <w:tr w:rsidR="001110FF" w:rsidRPr="00645CD7" w:rsidTr="001110FF">
        <w:trPr>
          <w:trHeight w:val="510"/>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p>
        </w:tc>
        <w:tc>
          <w:tcPr>
            <w:tcW w:w="9160"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xml:space="preserve">Pay particular attention to traveling on steep slopes, unstable terrain, through dense vegetation, and in foggy conditions. Practice fall-arrest techniques (roll on stomach, dig elbow, feet and knees in). </w:t>
            </w:r>
          </w:p>
        </w:tc>
      </w:tr>
      <w:tr w:rsidR="001110FF" w:rsidRPr="00645CD7" w:rsidTr="001110FF">
        <w:trPr>
          <w:trHeight w:val="510"/>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p>
        </w:tc>
        <w:tc>
          <w:tcPr>
            <w:tcW w:w="9160"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If you are not participating in a sweep, travel single file and step only where the previous person has stepped.</w:t>
            </w:r>
          </w:p>
        </w:tc>
      </w:tr>
      <w:tr w:rsidR="001110FF" w:rsidRPr="00645CD7" w:rsidTr="001110FF">
        <w:trPr>
          <w:trHeight w:val="510"/>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p>
        </w:tc>
        <w:tc>
          <w:tcPr>
            <w:tcW w:w="9160"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xml:space="preserve">In heavy undergrowth, lift your knees high to clear obstacles. Slow down and exaggerate steps in the area of exposed roots to keep from catching your toes. </w:t>
            </w:r>
          </w:p>
        </w:tc>
      </w:tr>
      <w:tr w:rsidR="001110FF" w:rsidRPr="00645CD7" w:rsidTr="001110FF">
        <w:trPr>
          <w:trHeight w:val="510"/>
        </w:trPr>
        <w:tc>
          <w:tcPr>
            <w:tcW w:w="1539" w:type="dxa"/>
            <w:tcBorders>
              <w:top w:val="nil"/>
              <w:left w:val="single" w:sz="4" w:space="0" w:color="auto"/>
              <w:bottom w:val="single" w:sz="4" w:space="0" w:color="auto"/>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single" w:sz="4" w:space="0" w:color="auto"/>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9160" w:type="dxa"/>
            <w:tcBorders>
              <w:top w:val="nil"/>
              <w:left w:val="nil"/>
              <w:bottom w:val="single" w:sz="4" w:space="0" w:color="auto"/>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xml:space="preserve">Always be aware of your surroundings. Conversations on trails could distract you from avoiding cracks/crevasses or other obstacles on the ground. </w:t>
            </w:r>
          </w:p>
        </w:tc>
      </w:tr>
    </w:tbl>
    <w:p w:rsidR="001110FF" w:rsidRPr="00FF4C33" w:rsidRDefault="001110FF" w:rsidP="001110FF">
      <w:pPr>
        <w:rPr>
          <w:rFonts w:ascii="Arial" w:hAnsi="Arial" w:cs="Arial"/>
          <w:sz w:val="16"/>
          <w:szCs w:val="16"/>
        </w:rPr>
      </w:pPr>
      <w:r>
        <w:rPr>
          <w:rFonts w:ascii="Arial" w:hAnsi="Arial" w:cs="Arial"/>
          <w:sz w:val="16"/>
          <w:szCs w:val="16"/>
        </w:rPr>
        <w:t>PACN updated 2/15/2012</w:t>
      </w:r>
    </w:p>
    <w:p w:rsidR="000500FD" w:rsidRDefault="000500FD" w:rsidP="001110FF">
      <w:pPr>
        <w:pStyle w:val="Caption"/>
        <w:keepNext/>
        <w:rPr>
          <w:rFonts w:cs="Arial"/>
          <w:sz w:val="20"/>
          <w:szCs w:val="20"/>
        </w:rPr>
        <w:sectPr w:rsidR="000500FD" w:rsidSect="001110FF">
          <w:headerReference w:type="default" r:id="rId231"/>
          <w:footerReference w:type="default" r:id="rId232"/>
          <w:type w:val="oddPage"/>
          <w:pgSz w:w="15840" w:h="12240" w:orient="landscape" w:code="1"/>
          <w:pgMar w:top="1440" w:right="1440" w:bottom="1440" w:left="1440" w:header="720" w:footer="428" w:gutter="0"/>
          <w:pgNumType w:start="1" w:chapStyle="1"/>
          <w:cols w:space="720"/>
          <w:docGrid w:linePitch="360"/>
        </w:sectPr>
      </w:pPr>
    </w:p>
    <w:p w:rsidR="001110FF" w:rsidRDefault="001110FF" w:rsidP="001110FF">
      <w:pPr>
        <w:pStyle w:val="Caption"/>
        <w:keepNext/>
        <w:rPr>
          <w:rFonts w:cs="Arial"/>
          <w:b/>
          <w:sz w:val="20"/>
          <w:szCs w:val="20"/>
        </w:rPr>
      </w:pPr>
      <w:r w:rsidRPr="008C28B3">
        <w:rPr>
          <w:rFonts w:cs="Arial"/>
          <w:sz w:val="20"/>
          <w:szCs w:val="20"/>
        </w:rPr>
        <w:lastRenderedPageBreak/>
        <w:t xml:space="preserve">Job Hazard Analysis - Hiking </w:t>
      </w:r>
      <w:r>
        <w:rPr>
          <w:rFonts w:cs="Arial"/>
          <w:sz w:val="20"/>
          <w:szCs w:val="20"/>
        </w:rPr>
        <w:t>in b</w:t>
      </w:r>
      <w:r w:rsidRPr="008C28B3">
        <w:rPr>
          <w:rFonts w:cs="Arial"/>
          <w:sz w:val="20"/>
          <w:szCs w:val="20"/>
        </w:rPr>
        <w:t>ackcountry</w:t>
      </w:r>
      <w:r>
        <w:rPr>
          <w:rFonts w:cs="Arial"/>
          <w:sz w:val="20"/>
          <w:szCs w:val="20"/>
        </w:rPr>
        <w:t xml:space="preserve"> (continued)</w:t>
      </w:r>
    </w:p>
    <w:tbl>
      <w:tblPr>
        <w:tblW w:w="12793" w:type="dxa"/>
        <w:tblInd w:w="95" w:type="dxa"/>
        <w:tblLook w:val="04A0" w:firstRow="1" w:lastRow="0" w:firstColumn="1" w:lastColumn="0" w:noHBand="0" w:noVBand="1"/>
      </w:tblPr>
      <w:tblGrid>
        <w:gridCol w:w="1539"/>
        <w:gridCol w:w="2080"/>
        <w:gridCol w:w="9174"/>
      </w:tblGrid>
      <w:tr w:rsidR="001110FF" w:rsidRPr="00645CD7" w:rsidTr="001110FF">
        <w:trPr>
          <w:trHeight w:val="510"/>
        </w:trPr>
        <w:tc>
          <w:tcPr>
            <w:tcW w:w="1539" w:type="dxa"/>
            <w:tcBorders>
              <w:top w:val="nil"/>
              <w:left w:val="nil"/>
              <w:bottom w:val="nil"/>
              <w:right w:val="nil"/>
            </w:tcBorders>
            <w:shd w:val="clear" w:color="auto" w:fill="auto"/>
            <w:vAlign w:val="center"/>
            <w:hideMark/>
          </w:tcPr>
          <w:p w:rsidR="001110FF" w:rsidRPr="00645CD7" w:rsidRDefault="001110FF" w:rsidP="001110FF">
            <w:pPr>
              <w:jc w:val="center"/>
              <w:rPr>
                <w:rFonts w:ascii="Arial" w:hAnsi="Arial" w:cs="Arial"/>
                <w:b/>
                <w:bCs/>
                <w:color w:val="000000"/>
                <w:sz w:val="20"/>
                <w:szCs w:val="20"/>
                <w:u w:val="single"/>
              </w:rPr>
            </w:pPr>
            <w:r w:rsidRPr="00645CD7">
              <w:rPr>
                <w:rFonts w:ascii="Arial" w:hAnsi="Arial" w:cs="Arial"/>
                <w:b/>
                <w:bCs/>
                <w:color w:val="000000"/>
                <w:sz w:val="20"/>
                <w:szCs w:val="20"/>
                <w:u w:val="single"/>
              </w:rPr>
              <w:t>Basic Job Steps/Activity</w:t>
            </w:r>
          </w:p>
        </w:tc>
        <w:tc>
          <w:tcPr>
            <w:tcW w:w="2080" w:type="dxa"/>
            <w:tcBorders>
              <w:top w:val="nil"/>
              <w:left w:val="nil"/>
              <w:bottom w:val="nil"/>
              <w:right w:val="nil"/>
            </w:tcBorders>
            <w:shd w:val="clear" w:color="auto" w:fill="auto"/>
            <w:vAlign w:val="center"/>
            <w:hideMark/>
          </w:tcPr>
          <w:p w:rsidR="001110FF" w:rsidRPr="00645CD7" w:rsidRDefault="001110FF" w:rsidP="001110FF">
            <w:pPr>
              <w:jc w:val="center"/>
              <w:rPr>
                <w:rFonts w:ascii="Arial" w:hAnsi="Arial" w:cs="Arial"/>
                <w:b/>
                <w:bCs/>
                <w:color w:val="000000"/>
                <w:sz w:val="20"/>
                <w:szCs w:val="20"/>
                <w:u w:val="single"/>
              </w:rPr>
            </w:pPr>
            <w:r w:rsidRPr="00645CD7">
              <w:rPr>
                <w:rFonts w:ascii="Arial" w:hAnsi="Arial" w:cs="Arial"/>
                <w:b/>
                <w:bCs/>
                <w:color w:val="000000"/>
                <w:sz w:val="20"/>
                <w:szCs w:val="20"/>
                <w:u w:val="single"/>
              </w:rPr>
              <w:t>Existing and Potential Hazards</w:t>
            </w:r>
          </w:p>
        </w:tc>
        <w:tc>
          <w:tcPr>
            <w:tcW w:w="9174" w:type="dxa"/>
            <w:tcBorders>
              <w:top w:val="nil"/>
              <w:left w:val="nil"/>
              <w:bottom w:val="nil"/>
              <w:right w:val="nil"/>
            </w:tcBorders>
            <w:shd w:val="clear" w:color="auto" w:fill="auto"/>
            <w:vAlign w:val="center"/>
            <w:hideMark/>
          </w:tcPr>
          <w:p w:rsidR="001110FF" w:rsidRPr="00645CD7" w:rsidRDefault="001110FF" w:rsidP="001110FF">
            <w:pPr>
              <w:jc w:val="center"/>
              <w:rPr>
                <w:rFonts w:ascii="Arial" w:hAnsi="Arial" w:cs="Arial"/>
                <w:b/>
                <w:bCs/>
                <w:color w:val="000000"/>
                <w:sz w:val="20"/>
                <w:szCs w:val="20"/>
                <w:u w:val="single"/>
              </w:rPr>
            </w:pPr>
            <w:r w:rsidRPr="00645CD7">
              <w:rPr>
                <w:rFonts w:ascii="Arial" w:hAnsi="Arial" w:cs="Arial"/>
                <w:b/>
                <w:bCs/>
                <w:color w:val="000000"/>
                <w:sz w:val="20"/>
                <w:szCs w:val="20"/>
                <w:u w:val="single"/>
              </w:rPr>
              <w:t>Recommended Corrective Measures</w:t>
            </w:r>
          </w:p>
        </w:tc>
      </w:tr>
      <w:tr w:rsidR="001110FF" w:rsidRPr="00645CD7" w:rsidTr="001110FF">
        <w:trPr>
          <w:trHeight w:val="255"/>
        </w:trPr>
        <w:tc>
          <w:tcPr>
            <w:tcW w:w="1539" w:type="dxa"/>
            <w:tcBorders>
              <w:top w:val="single" w:sz="4" w:space="0" w:color="auto"/>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xml:space="preserve">Hiking in </w:t>
            </w:r>
          </w:p>
        </w:tc>
        <w:tc>
          <w:tcPr>
            <w:tcW w:w="2080" w:type="dxa"/>
            <w:tcBorders>
              <w:top w:val="single" w:sz="4" w:space="0" w:color="auto"/>
              <w:left w:val="nil"/>
              <w:bottom w:val="nil"/>
              <w:right w:val="nil"/>
            </w:tcBorders>
            <w:shd w:val="clear" w:color="auto" w:fill="auto"/>
            <w:vAlign w:val="center"/>
            <w:hideMark/>
          </w:tcPr>
          <w:p w:rsidR="001110FF" w:rsidRPr="00645CD7" w:rsidRDefault="001110FF" w:rsidP="001110FF">
            <w:pPr>
              <w:rPr>
                <w:rFonts w:ascii="Arial" w:hAnsi="Arial" w:cs="Arial"/>
                <w:sz w:val="20"/>
                <w:szCs w:val="20"/>
              </w:rPr>
            </w:pPr>
            <w:r w:rsidRPr="00645CD7">
              <w:rPr>
                <w:rFonts w:ascii="Arial" w:hAnsi="Arial" w:cs="Arial"/>
                <w:sz w:val="20"/>
                <w:szCs w:val="20"/>
              </w:rPr>
              <w:t xml:space="preserve">Losing footing, </w:t>
            </w:r>
          </w:p>
        </w:tc>
        <w:tc>
          <w:tcPr>
            <w:tcW w:w="9174" w:type="dxa"/>
            <w:tcBorders>
              <w:top w:val="single" w:sz="4" w:space="0" w:color="auto"/>
              <w:left w:val="nil"/>
              <w:bottom w:val="nil"/>
              <w:right w:val="single" w:sz="4" w:space="0" w:color="auto"/>
            </w:tcBorders>
            <w:shd w:val="clear" w:color="auto" w:fill="auto"/>
            <w:vAlign w:val="center"/>
            <w:hideMark/>
          </w:tcPr>
          <w:p w:rsidR="001110FF" w:rsidRPr="00645CD7" w:rsidRDefault="001110FF" w:rsidP="001110FF">
            <w:pPr>
              <w:rPr>
                <w:rFonts w:ascii="Arial" w:hAnsi="Arial" w:cs="Arial"/>
                <w:sz w:val="20"/>
                <w:szCs w:val="20"/>
              </w:rPr>
            </w:pPr>
            <w:proofErr w:type="gramStart"/>
            <w:r w:rsidRPr="00645CD7">
              <w:rPr>
                <w:rFonts w:ascii="Arial" w:hAnsi="Arial" w:cs="Arial"/>
                <w:sz w:val="20"/>
                <w:szCs w:val="20"/>
              </w:rPr>
              <w:t>Stay focused and anticipate</w:t>
            </w:r>
            <w:proofErr w:type="gramEnd"/>
            <w:r w:rsidRPr="00645CD7">
              <w:rPr>
                <w:rFonts w:ascii="Arial" w:hAnsi="Arial" w:cs="Arial"/>
                <w:sz w:val="20"/>
                <w:szCs w:val="20"/>
              </w:rPr>
              <w:t xml:space="preserve"> changes in ground level.</w:t>
            </w:r>
          </w:p>
        </w:tc>
      </w:tr>
      <w:tr w:rsidR="001110FF" w:rsidRPr="00645CD7"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backcountry</w:t>
            </w:r>
          </w:p>
        </w:tc>
        <w:tc>
          <w:tcPr>
            <w:tcW w:w="2080" w:type="dxa"/>
            <w:tcBorders>
              <w:top w:val="nil"/>
              <w:left w:val="nil"/>
              <w:bottom w:val="nil"/>
              <w:right w:val="nil"/>
            </w:tcBorders>
            <w:shd w:val="clear" w:color="auto" w:fill="auto"/>
            <w:noWrap/>
            <w:vAlign w:val="bottom"/>
            <w:hideMark/>
          </w:tcPr>
          <w:p w:rsidR="001110FF" w:rsidRPr="00645CD7" w:rsidRDefault="001110FF" w:rsidP="001110FF">
            <w:pPr>
              <w:rPr>
                <w:rFonts w:ascii="Arial" w:hAnsi="Arial" w:cs="Arial"/>
                <w:sz w:val="20"/>
                <w:szCs w:val="20"/>
              </w:rPr>
            </w:pPr>
            <w:r w:rsidRPr="00645CD7">
              <w:rPr>
                <w:rFonts w:ascii="Arial" w:hAnsi="Arial" w:cs="Arial"/>
                <w:sz w:val="20"/>
                <w:szCs w:val="20"/>
              </w:rPr>
              <w:t xml:space="preserve">falling on </w:t>
            </w:r>
          </w:p>
        </w:tc>
        <w:tc>
          <w:tcPr>
            <w:tcW w:w="9174"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sz w:val="20"/>
                <w:szCs w:val="20"/>
              </w:rPr>
            </w:pPr>
            <w:r w:rsidRPr="00645CD7">
              <w:rPr>
                <w:rFonts w:ascii="Arial" w:hAnsi="Arial" w:cs="Arial"/>
                <w:sz w:val="20"/>
                <w:szCs w:val="20"/>
              </w:rPr>
              <w:t>Use trekking poles if appropriate to help maintain balance and ease strain on knees.</w:t>
            </w:r>
          </w:p>
        </w:tc>
      </w:tr>
      <w:tr w:rsidR="001110FF" w:rsidRPr="00645CD7" w:rsidTr="001110FF">
        <w:trPr>
          <w:trHeight w:val="1020"/>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noWrap/>
            <w:hideMark/>
          </w:tcPr>
          <w:p w:rsidR="001110FF" w:rsidRPr="00645CD7" w:rsidRDefault="001110FF" w:rsidP="001110FF">
            <w:pPr>
              <w:rPr>
                <w:rFonts w:ascii="Arial" w:hAnsi="Arial" w:cs="Arial"/>
                <w:sz w:val="20"/>
                <w:szCs w:val="20"/>
              </w:rPr>
            </w:pPr>
            <w:r w:rsidRPr="00645CD7">
              <w:rPr>
                <w:rFonts w:ascii="Arial" w:hAnsi="Arial" w:cs="Arial"/>
                <w:sz w:val="20"/>
                <w:szCs w:val="20"/>
              </w:rPr>
              <w:t>steep slopes</w:t>
            </w:r>
          </w:p>
        </w:tc>
        <w:tc>
          <w:tcPr>
            <w:tcW w:w="9174"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sz w:val="20"/>
                <w:szCs w:val="20"/>
              </w:rPr>
            </w:pPr>
            <w:r w:rsidRPr="00645CD7">
              <w:rPr>
                <w:rFonts w:ascii="Arial" w:hAnsi="Arial" w:cs="Arial"/>
                <w:sz w:val="20"/>
                <w:szCs w:val="20"/>
              </w:rPr>
              <w:t>Maintain safe walking and working distance between people (10-foot minimum). Stagger spacing when on slopes such that people are not directly below other personnel higher on the slope. Be sure other workers in the vicinity know where you are. If something comes loose from a slope, warn others by yelling "ROCK!!!"</w:t>
            </w:r>
          </w:p>
        </w:tc>
      </w:tr>
      <w:tr w:rsidR="001110FF" w:rsidRPr="00645CD7" w:rsidTr="001110FF">
        <w:trPr>
          <w:trHeight w:val="510"/>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sz w:val="20"/>
                <w:szCs w:val="20"/>
              </w:rPr>
            </w:pPr>
          </w:p>
        </w:tc>
        <w:tc>
          <w:tcPr>
            <w:tcW w:w="9174"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sz w:val="20"/>
                <w:szCs w:val="20"/>
              </w:rPr>
            </w:pPr>
            <w:r w:rsidRPr="00645CD7">
              <w:rPr>
                <w:rFonts w:ascii="Arial" w:hAnsi="Arial" w:cs="Arial"/>
                <w:sz w:val="20"/>
                <w:szCs w:val="20"/>
              </w:rPr>
              <w:t xml:space="preserve">When contouring a steep slope, do not lean into the hill. This tends to loosen footing. Erect posture, or slightly leaning out gives more secure footing. </w:t>
            </w:r>
          </w:p>
        </w:tc>
      </w:tr>
      <w:tr w:rsidR="001110FF" w:rsidRPr="00645CD7" w:rsidTr="001110FF">
        <w:trPr>
          <w:trHeight w:val="765"/>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sz w:val="20"/>
                <w:szCs w:val="20"/>
              </w:rPr>
            </w:pPr>
          </w:p>
        </w:tc>
        <w:tc>
          <w:tcPr>
            <w:tcW w:w="9174"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sz w:val="20"/>
                <w:szCs w:val="20"/>
              </w:rPr>
            </w:pPr>
            <w:r w:rsidRPr="00645CD7">
              <w:rPr>
                <w:rFonts w:ascii="Arial" w:hAnsi="Arial" w:cs="Arial"/>
                <w:sz w:val="20"/>
                <w:szCs w:val="20"/>
              </w:rPr>
              <w:t xml:space="preserve">When moving uphill or in sandy soils, lean slightly forward, turn feet outward, shorten stride, and use as much of the inside of the foot as possible. Another technique is to toe into the slope by kicking your toe in and creating a step. </w:t>
            </w:r>
          </w:p>
        </w:tc>
      </w:tr>
      <w:tr w:rsidR="001110FF" w:rsidRPr="00645CD7" w:rsidTr="001110FF">
        <w:trPr>
          <w:trHeight w:val="765"/>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sz w:val="20"/>
                <w:szCs w:val="20"/>
              </w:rPr>
            </w:pPr>
          </w:p>
        </w:tc>
        <w:tc>
          <w:tcPr>
            <w:tcW w:w="9174"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sz w:val="20"/>
                <w:szCs w:val="20"/>
              </w:rPr>
            </w:pPr>
            <w:r>
              <w:rPr>
                <w:rFonts w:ascii="Arial" w:hAnsi="Arial" w:cs="Arial"/>
                <w:sz w:val="20"/>
                <w:szCs w:val="20"/>
              </w:rPr>
              <w:t>On slippery,</w:t>
            </w:r>
            <w:r w:rsidRPr="00645CD7">
              <w:rPr>
                <w:rFonts w:ascii="Arial" w:hAnsi="Arial" w:cs="Arial"/>
                <w:sz w:val="20"/>
                <w:szCs w:val="20"/>
              </w:rPr>
              <w:t xml:space="preserve"> loose ground, or going downhill, keep most of your weight on your heels. Shorten your stride, keep knees bent, and lean slightly backward. Make sure of secure footing and safe working positions. Walk - never run down slopes. </w:t>
            </w:r>
          </w:p>
        </w:tc>
      </w:tr>
      <w:tr w:rsidR="001110FF" w:rsidRPr="00645CD7" w:rsidTr="001110FF">
        <w:trPr>
          <w:trHeight w:val="603"/>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sz w:val="20"/>
                <w:szCs w:val="20"/>
              </w:rPr>
            </w:pPr>
          </w:p>
        </w:tc>
        <w:tc>
          <w:tcPr>
            <w:tcW w:w="9174"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sz w:val="20"/>
                <w:szCs w:val="20"/>
              </w:rPr>
            </w:pPr>
            <w:r w:rsidRPr="00645CD7">
              <w:rPr>
                <w:rFonts w:ascii="Arial" w:hAnsi="Arial" w:cs="Arial"/>
                <w:sz w:val="20"/>
                <w:szCs w:val="20"/>
              </w:rPr>
              <w:t>Rocky slopes, especially loose rock and steep country, are treacherous. Have one hand free, preferably the uphill side, for protection against falls. Always carry tools on your downhill side.</w:t>
            </w:r>
          </w:p>
        </w:tc>
      </w:tr>
      <w:tr w:rsidR="001110FF" w:rsidRPr="00645CD7" w:rsidTr="001110FF">
        <w:trPr>
          <w:trHeight w:val="765"/>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sz w:val="20"/>
                <w:szCs w:val="20"/>
              </w:rPr>
            </w:pPr>
          </w:p>
        </w:tc>
        <w:tc>
          <w:tcPr>
            <w:tcW w:w="9174"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sz w:val="20"/>
                <w:szCs w:val="20"/>
              </w:rPr>
            </w:pPr>
            <w:r w:rsidRPr="00645CD7">
              <w:rPr>
                <w:rFonts w:ascii="Arial" w:hAnsi="Arial" w:cs="Arial"/>
                <w:sz w:val="20"/>
                <w:szCs w:val="20"/>
              </w:rPr>
              <w:t xml:space="preserve">When slipping, lean into the slope and grasp for things to help arrest </w:t>
            </w:r>
            <w:proofErr w:type="gramStart"/>
            <w:r w:rsidRPr="00645CD7">
              <w:rPr>
                <w:rFonts w:ascii="Arial" w:hAnsi="Arial" w:cs="Arial"/>
                <w:sz w:val="20"/>
                <w:szCs w:val="20"/>
              </w:rPr>
              <w:t>your</w:t>
            </w:r>
            <w:proofErr w:type="gramEnd"/>
            <w:r w:rsidRPr="00645CD7">
              <w:rPr>
                <w:rFonts w:ascii="Arial" w:hAnsi="Arial" w:cs="Arial"/>
                <w:sz w:val="20"/>
                <w:szCs w:val="20"/>
              </w:rPr>
              <w:t xml:space="preserve"> decent. Use trees and solid rocks for handholds when they are available. Check footholds before using them. Do not lean out away from the slope, as this may result in a head-over-heels tumble.</w:t>
            </w:r>
          </w:p>
        </w:tc>
      </w:tr>
      <w:tr w:rsidR="001110FF" w:rsidRPr="00645CD7" w:rsidTr="001110FF">
        <w:trPr>
          <w:trHeight w:val="510"/>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sz w:val="20"/>
                <w:szCs w:val="20"/>
              </w:rPr>
            </w:pPr>
          </w:p>
        </w:tc>
        <w:tc>
          <w:tcPr>
            <w:tcW w:w="9174"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sz w:val="20"/>
                <w:szCs w:val="20"/>
              </w:rPr>
            </w:pPr>
            <w:r w:rsidRPr="00645CD7">
              <w:rPr>
                <w:rFonts w:ascii="Arial" w:hAnsi="Arial" w:cs="Arial"/>
                <w:sz w:val="20"/>
                <w:szCs w:val="20"/>
              </w:rPr>
              <w:t>If you feel yourself slipping, pick a landing spot. Even before this, as you traverse a steep area, survey the area and look for good landing spots.</w:t>
            </w:r>
          </w:p>
        </w:tc>
      </w:tr>
      <w:tr w:rsidR="001110FF" w:rsidRPr="00645CD7" w:rsidTr="001110FF">
        <w:trPr>
          <w:trHeight w:val="510"/>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sz w:val="20"/>
                <w:szCs w:val="20"/>
              </w:rPr>
            </w:pPr>
          </w:p>
        </w:tc>
        <w:tc>
          <w:tcPr>
            <w:tcW w:w="9174"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sz w:val="20"/>
                <w:szCs w:val="20"/>
              </w:rPr>
            </w:pPr>
            <w:r w:rsidRPr="00645CD7">
              <w:rPr>
                <w:rFonts w:ascii="Arial" w:hAnsi="Arial" w:cs="Arial"/>
                <w:sz w:val="20"/>
                <w:szCs w:val="20"/>
              </w:rPr>
              <w:t>Carry webbing for use when hiking or working in steep environments. Be conservative when deciding to use webbing. Remember, it</w:t>
            </w:r>
            <w:r>
              <w:rPr>
                <w:rFonts w:ascii="Arial" w:hAnsi="Arial" w:cs="Arial"/>
                <w:sz w:val="20"/>
                <w:szCs w:val="20"/>
              </w:rPr>
              <w:t>’</w:t>
            </w:r>
            <w:r w:rsidRPr="00645CD7">
              <w:rPr>
                <w:rFonts w:ascii="Arial" w:hAnsi="Arial" w:cs="Arial"/>
                <w:sz w:val="20"/>
                <w:szCs w:val="20"/>
              </w:rPr>
              <w:t xml:space="preserve">s always easier to go up, than down. </w:t>
            </w:r>
          </w:p>
        </w:tc>
      </w:tr>
      <w:tr w:rsidR="001110FF" w:rsidRPr="00645CD7" w:rsidTr="001110FF">
        <w:trPr>
          <w:trHeight w:val="576"/>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sz w:val="20"/>
                <w:szCs w:val="20"/>
              </w:rPr>
            </w:pPr>
          </w:p>
        </w:tc>
        <w:tc>
          <w:tcPr>
            <w:tcW w:w="9174"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sz w:val="20"/>
                <w:szCs w:val="20"/>
              </w:rPr>
            </w:pPr>
            <w:r w:rsidRPr="00645CD7">
              <w:rPr>
                <w:rFonts w:ascii="Arial" w:hAnsi="Arial" w:cs="Arial"/>
                <w:sz w:val="20"/>
                <w:szCs w:val="20"/>
              </w:rPr>
              <w:t>"Curse your fall." This means shout out an exclamation as you fall. This ensures you exhale as you land releas</w:t>
            </w:r>
            <w:r>
              <w:rPr>
                <w:rFonts w:ascii="Arial" w:hAnsi="Arial" w:cs="Arial"/>
                <w:sz w:val="20"/>
                <w:szCs w:val="20"/>
              </w:rPr>
              <w:t xml:space="preserve">ing </w:t>
            </w:r>
            <w:r w:rsidRPr="00645CD7">
              <w:rPr>
                <w:rFonts w:ascii="Arial" w:hAnsi="Arial" w:cs="Arial"/>
                <w:sz w:val="20"/>
                <w:szCs w:val="20"/>
              </w:rPr>
              <w:t>air from your lungs. This can help minimize damage to your internal organs.</w:t>
            </w:r>
          </w:p>
        </w:tc>
      </w:tr>
      <w:tr w:rsidR="001110FF" w:rsidRPr="00645CD7" w:rsidTr="001110FF">
        <w:trPr>
          <w:trHeight w:val="510"/>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single" w:sz="4" w:space="0" w:color="808080"/>
              <w:right w:val="nil"/>
            </w:tcBorders>
            <w:shd w:val="clear" w:color="auto" w:fill="auto"/>
            <w:vAlign w:val="center"/>
            <w:hideMark/>
          </w:tcPr>
          <w:p w:rsidR="001110FF" w:rsidRPr="00645CD7" w:rsidRDefault="001110FF" w:rsidP="001110FF">
            <w:pPr>
              <w:rPr>
                <w:rFonts w:ascii="Arial" w:hAnsi="Arial" w:cs="Arial"/>
                <w:sz w:val="20"/>
                <w:szCs w:val="20"/>
              </w:rPr>
            </w:pPr>
            <w:r w:rsidRPr="00645CD7">
              <w:rPr>
                <w:rFonts w:ascii="Arial" w:hAnsi="Arial" w:cs="Arial"/>
                <w:sz w:val="20"/>
                <w:szCs w:val="20"/>
              </w:rPr>
              <w:t> </w:t>
            </w:r>
          </w:p>
        </w:tc>
        <w:tc>
          <w:tcPr>
            <w:tcW w:w="9174" w:type="dxa"/>
            <w:tcBorders>
              <w:top w:val="nil"/>
              <w:left w:val="nil"/>
              <w:bottom w:val="single" w:sz="4" w:space="0" w:color="808080"/>
              <w:right w:val="single" w:sz="4" w:space="0" w:color="auto"/>
            </w:tcBorders>
            <w:shd w:val="clear" w:color="auto" w:fill="auto"/>
            <w:vAlign w:val="center"/>
            <w:hideMark/>
          </w:tcPr>
          <w:p w:rsidR="001110FF" w:rsidRPr="00645CD7" w:rsidRDefault="001110FF" w:rsidP="001110FF">
            <w:pPr>
              <w:rPr>
                <w:rFonts w:ascii="Arial" w:hAnsi="Arial" w:cs="Arial"/>
                <w:sz w:val="20"/>
                <w:szCs w:val="20"/>
              </w:rPr>
            </w:pPr>
            <w:r w:rsidRPr="00645CD7">
              <w:rPr>
                <w:rFonts w:ascii="Arial" w:hAnsi="Arial" w:cs="Arial"/>
                <w:sz w:val="20"/>
                <w:szCs w:val="20"/>
              </w:rPr>
              <w:t xml:space="preserve">Do not stick your arms out to break a fall. Keep your arms slightly bent in front of your head. Protect your head and back. </w:t>
            </w:r>
          </w:p>
        </w:tc>
      </w:tr>
      <w:tr w:rsidR="001110FF" w:rsidRPr="00645CD7" w:rsidTr="001110FF">
        <w:trPr>
          <w:trHeight w:val="255"/>
        </w:trPr>
        <w:tc>
          <w:tcPr>
            <w:tcW w:w="1539" w:type="dxa"/>
            <w:tcBorders>
              <w:top w:val="nil"/>
              <w:left w:val="single" w:sz="4" w:space="0" w:color="auto"/>
              <w:bottom w:val="nil"/>
              <w:right w:val="nil"/>
            </w:tcBorders>
            <w:shd w:val="clear" w:color="auto" w:fill="auto"/>
            <w:noWrap/>
            <w:vAlign w:val="bottom"/>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xml:space="preserve">Falling in areas with </w:t>
            </w:r>
          </w:p>
        </w:tc>
        <w:tc>
          <w:tcPr>
            <w:tcW w:w="9174"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xml:space="preserve">Identify areas near fault zones or </w:t>
            </w:r>
            <w:r>
              <w:rPr>
                <w:rFonts w:ascii="Arial" w:hAnsi="Arial" w:cs="Arial"/>
                <w:color w:val="000000"/>
                <w:sz w:val="20"/>
                <w:szCs w:val="20"/>
              </w:rPr>
              <w:t>craters</w:t>
            </w:r>
            <w:r w:rsidRPr="00645CD7">
              <w:rPr>
                <w:rFonts w:ascii="Arial" w:hAnsi="Arial" w:cs="Arial"/>
                <w:color w:val="000000"/>
                <w:sz w:val="20"/>
                <w:szCs w:val="20"/>
              </w:rPr>
              <w:t xml:space="preserve"> that are known to have an abundance of earth cracks.</w:t>
            </w:r>
          </w:p>
        </w:tc>
      </w:tr>
      <w:tr w:rsidR="001110FF" w:rsidRPr="00645CD7" w:rsidTr="001110FF">
        <w:trPr>
          <w:trHeight w:val="510"/>
        </w:trPr>
        <w:tc>
          <w:tcPr>
            <w:tcW w:w="1539" w:type="dxa"/>
            <w:tcBorders>
              <w:top w:val="nil"/>
              <w:left w:val="single" w:sz="4" w:space="0" w:color="auto"/>
              <w:bottom w:val="single" w:sz="4" w:space="0" w:color="auto"/>
              <w:right w:val="nil"/>
            </w:tcBorders>
            <w:shd w:val="clear" w:color="auto" w:fill="auto"/>
            <w:noWrap/>
            <w:vAlign w:val="bottom"/>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single" w:sz="4" w:space="0" w:color="auto"/>
              <w:right w:val="nil"/>
            </w:tcBorders>
            <w:shd w:val="clear" w:color="auto" w:fill="auto"/>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hidden earth cracks</w:t>
            </w:r>
          </w:p>
        </w:tc>
        <w:tc>
          <w:tcPr>
            <w:tcW w:w="9174" w:type="dxa"/>
            <w:tcBorders>
              <w:top w:val="nil"/>
              <w:left w:val="nil"/>
              <w:bottom w:val="single" w:sz="4" w:space="0" w:color="auto"/>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xml:space="preserve">Walk slowly and test footing. Uluhe, a native fern, is very effective at concealing holes and cracks, so be especially careful when walking in areas covered by uluhe. </w:t>
            </w:r>
          </w:p>
        </w:tc>
      </w:tr>
    </w:tbl>
    <w:p w:rsidR="001110FF" w:rsidRPr="00FF4C33" w:rsidRDefault="001110FF" w:rsidP="001110FF">
      <w:pPr>
        <w:rPr>
          <w:rFonts w:ascii="Arial" w:hAnsi="Arial" w:cs="Arial"/>
          <w:sz w:val="16"/>
          <w:szCs w:val="16"/>
        </w:rPr>
      </w:pPr>
      <w:r w:rsidRPr="00FF4C33">
        <w:rPr>
          <w:rFonts w:ascii="Arial" w:hAnsi="Arial" w:cs="Arial"/>
          <w:sz w:val="16"/>
          <w:szCs w:val="16"/>
        </w:rPr>
        <w:t>PACN updated 2/15/2012</w:t>
      </w:r>
    </w:p>
    <w:p w:rsidR="001110FF" w:rsidRPr="008C28B3" w:rsidRDefault="001110FF" w:rsidP="001110FF">
      <w:pPr>
        <w:pStyle w:val="Caption"/>
        <w:keepNext/>
        <w:rPr>
          <w:rFonts w:cs="Arial"/>
          <w:b/>
          <w:sz w:val="20"/>
          <w:szCs w:val="20"/>
        </w:rPr>
      </w:pPr>
      <w:r w:rsidRPr="008C28B3">
        <w:rPr>
          <w:rFonts w:cs="Arial"/>
          <w:sz w:val="20"/>
          <w:szCs w:val="20"/>
        </w:rPr>
        <w:lastRenderedPageBreak/>
        <w:t xml:space="preserve">Job Hazard Analysis - </w:t>
      </w:r>
      <w:r>
        <w:rPr>
          <w:rFonts w:cs="Arial"/>
          <w:sz w:val="20"/>
          <w:szCs w:val="20"/>
        </w:rPr>
        <w:t>Hiking in b</w:t>
      </w:r>
      <w:r w:rsidRPr="008C28B3">
        <w:rPr>
          <w:rFonts w:cs="Arial"/>
          <w:sz w:val="20"/>
          <w:szCs w:val="20"/>
        </w:rPr>
        <w:t>ackcountry</w:t>
      </w:r>
      <w:r>
        <w:rPr>
          <w:rFonts w:cs="Arial"/>
          <w:sz w:val="20"/>
          <w:szCs w:val="20"/>
        </w:rPr>
        <w:t xml:space="preserve"> (continued)</w:t>
      </w:r>
    </w:p>
    <w:tbl>
      <w:tblPr>
        <w:tblW w:w="12703" w:type="dxa"/>
        <w:tblInd w:w="95" w:type="dxa"/>
        <w:tblLook w:val="04A0" w:firstRow="1" w:lastRow="0" w:firstColumn="1" w:lastColumn="0" w:noHBand="0" w:noVBand="1"/>
      </w:tblPr>
      <w:tblGrid>
        <w:gridCol w:w="1539"/>
        <w:gridCol w:w="2080"/>
        <w:gridCol w:w="9084"/>
      </w:tblGrid>
      <w:tr w:rsidR="001110FF" w:rsidRPr="00645CD7" w:rsidTr="001110FF">
        <w:trPr>
          <w:trHeight w:val="510"/>
        </w:trPr>
        <w:tc>
          <w:tcPr>
            <w:tcW w:w="1539" w:type="dxa"/>
            <w:tcBorders>
              <w:top w:val="nil"/>
              <w:left w:val="nil"/>
              <w:bottom w:val="nil"/>
              <w:right w:val="nil"/>
            </w:tcBorders>
            <w:shd w:val="clear" w:color="auto" w:fill="auto"/>
            <w:vAlign w:val="center"/>
            <w:hideMark/>
          </w:tcPr>
          <w:p w:rsidR="001110FF" w:rsidRPr="00645CD7" w:rsidRDefault="001110FF" w:rsidP="001110FF">
            <w:pPr>
              <w:jc w:val="center"/>
              <w:rPr>
                <w:rFonts w:ascii="Arial" w:hAnsi="Arial" w:cs="Arial"/>
                <w:b/>
                <w:bCs/>
                <w:color w:val="000000"/>
                <w:sz w:val="20"/>
                <w:szCs w:val="20"/>
                <w:u w:val="single"/>
              </w:rPr>
            </w:pPr>
            <w:r w:rsidRPr="00645CD7">
              <w:rPr>
                <w:rFonts w:ascii="Arial" w:hAnsi="Arial" w:cs="Arial"/>
                <w:b/>
                <w:bCs/>
                <w:color w:val="000000"/>
                <w:sz w:val="20"/>
                <w:szCs w:val="20"/>
                <w:u w:val="single"/>
              </w:rPr>
              <w:t>Basic Job Steps/Activity</w:t>
            </w:r>
          </w:p>
        </w:tc>
        <w:tc>
          <w:tcPr>
            <w:tcW w:w="2080" w:type="dxa"/>
            <w:tcBorders>
              <w:top w:val="nil"/>
              <w:left w:val="nil"/>
              <w:bottom w:val="nil"/>
              <w:right w:val="nil"/>
            </w:tcBorders>
            <w:shd w:val="clear" w:color="auto" w:fill="auto"/>
            <w:vAlign w:val="center"/>
            <w:hideMark/>
          </w:tcPr>
          <w:p w:rsidR="001110FF" w:rsidRPr="00645CD7" w:rsidRDefault="001110FF" w:rsidP="001110FF">
            <w:pPr>
              <w:jc w:val="center"/>
              <w:rPr>
                <w:rFonts w:ascii="Arial" w:hAnsi="Arial" w:cs="Arial"/>
                <w:b/>
                <w:bCs/>
                <w:color w:val="000000"/>
                <w:sz w:val="20"/>
                <w:szCs w:val="20"/>
                <w:u w:val="single"/>
              </w:rPr>
            </w:pPr>
            <w:r w:rsidRPr="00645CD7">
              <w:rPr>
                <w:rFonts w:ascii="Arial" w:hAnsi="Arial" w:cs="Arial"/>
                <w:b/>
                <w:bCs/>
                <w:color w:val="000000"/>
                <w:sz w:val="20"/>
                <w:szCs w:val="20"/>
                <w:u w:val="single"/>
              </w:rPr>
              <w:t>Existing and Potential Hazards</w:t>
            </w:r>
          </w:p>
        </w:tc>
        <w:tc>
          <w:tcPr>
            <w:tcW w:w="9084" w:type="dxa"/>
            <w:tcBorders>
              <w:top w:val="nil"/>
              <w:left w:val="nil"/>
              <w:bottom w:val="nil"/>
              <w:right w:val="nil"/>
            </w:tcBorders>
            <w:shd w:val="clear" w:color="auto" w:fill="auto"/>
            <w:vAlign w:val="center"/>
            <w:hideMark/>
          </w:tcPr>
          <w:p w:rsidR="001110FF" w:rsidRPr="00645CD7" w:rsidRDefault="001110FF" w:rsidP="001110FF">
            <w:pPr>
              <w:jc w:val="center"/>
              <w:rPr>
                <w:rFonts w:ascii="Arial" w:hAnsi="Arial" w:cs="Arial"/>
                <w:b/>
                <w:bCs/>
                <w:color w:val="000000"/>
                <w:sz w:val="20"/>
                <w:szCs w:val="20"/>
                <w:u w:val="single"/>
              </w:rPr>
            </w:pPr>
            <w:r w:rsidRPr="00645CD7">
              <w:rPr>
                <w:rFonts w:ascii="Arial" w:hAnsi="Arial" w:cs="Arial"/>
                <w:b/>
                <w:bCs/>
                <w:color w:val="000000"/>
                <w:sz w:val="20"/>
                <w:szCs w:val="20"/>
                <w:u w:val="single"/>
              </w:rPr>
              <w:t>Recommended Corrective Measures</w:t>
            </w:r>
          </w:p>
        </w:tc>
      </w:tr>
      <w:tr w:rsidR="001110FF" w:rsidRPr="00645CD7" w:rsidTr="001110FF">
        <w:trPr>
          <w:trHeight w:val="765"/>
        </w:trPr>
        <w:tc>
          <w:tcPr>
            <w:tcW w:w="1539" w:type="dxa"/>
            <w:tcBorders>
              <w:top w:val="single" w:sz="4" w:space="0" w:color="auto"/>
              <w:left w:val="single" w:sz="4" w:space="0" w:color="auto"/>
              <w:bottom w:val="nil"/>
              <w:right w:val="nil"/>
            </w:tcBorders>
            <w:shd w:val="clear" w:color="auto" w:fill="auto"/>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Hiking in backcountry</w:t>
            </w:r>
          </w:p>
        </w:tc>
        <w:tc>
          <w:tcPr>
            <w:tcW w:w="2080" w:type="dxa"/>
            <w:tcBorders>
              <w:top w:val="single" w:sz="4" w:space="0" w:color="auto"/>
              <w:left w:val="nil"/>
              <w:bottom w:val="single" w:sz="4" w:space="0" w:color="808080"/>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Tripping while walking, hiking after dark or before light</w:t>
            </w:r>
          </w:p>
        </w:tc>
        <w:tc>
          <w:tcPr>
            <w:tcW w:w="9084" w:type="dxa"/>
            <w:tcBorders>
              <w:top w:val="single" w:sz="4" w:space="0" w:color="auto"/>
              <w:left w:val="nil"/>
              <w:bottom w:val="single" w:sz="4" w:space="0" w:color="808080"/>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Carry and use good quality, strong flashlight.  Carry extra batteries, bulb and back-up light.  Allow additional time; walk with extra caution when darkness falls (no pun intended.)</w:t>
            </w:r>
          </w:p>
        </w:tc>
      </w:tr>
      <w:tr w:rsidR="001110FF" w:rsidRPr="00645CD7" w:rsidTr="001110FF">
        <w:trPr>
          <w:trHeight w:val="341"/>
        </w:trPr>
        <w:tc>
          <w:tcPr>
            <w:tcW w:w="1539" w:type="dxa"/>
            <w:tcBorders>
              <w:top w:val="nil"/>
              <w:left w:val="single" w:sz="4" w:space="0" w:color="auto"/>
              <w:bottom w:val="nil"/>
              <w:right w:val="nil"/>
            </w:tcBorders>
            <w:shd w:val="clear" w:color="auto" w:fill="auto"/>
            <w:noWrap/>
            <w:vAlign w:val="bottom"/>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single" w:sz="4" w:space="0" w:color="808080"/>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xml:space="preserve">Falling due to wind </w:t>
            </w:r>
          </w:p>
        </w:tc>
        <w:tc>
          <w:tcPr>
            <w:tcW w:w="9084" w:type="dxa"/>
            <w:tcBorders>
              <w:top w:val="nil"/>
              <w:left w:val="nil"/>
              <w:bottom w:val="single" w:sz="4" w:space="0" w:color="808080"/>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xml:space="preserve">Be extra alert as wind gusts can affect balance.    </w:t>
            </w:r>
          </w:p>
        </w:tc>
      </w:tr>
      <w:tr w:rsidR="001110FF" w:rsidRPr="00645CD7" w:rsidTr="001110FF">
        <w:trPr>
          <w:trHeight w:val="510"/>
        </w:trPr>
        <w:tc>
          <w:tcPr>
            <w:tcW w:w="1539" w:type="dxa"/>
            <w:tcBorders>
              <w:top w:val="nil"/>
              <w:left w:val="single" w:sz="4" w:space="0" w:color="auto"/>
              <w:bottom w:val="nil"/>
              <w:right w:val="nil"/>
            </w:tcBorders>
            <w:shd w:val="clear" w:color="auto" w:fill="auto"/>
            <w:noWrap/>
            <w:vAlign w:val="bottom"/>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single" w:sz="4" w:space="0" w:color="808080"/>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Losing footing due to wet, rainy conditions</w:t>
            </w:r>
          </w:p>
        </w:tc>
        <w:tc>
          <w:tcPr>
            <w:tcW w:w="9084" w:type="dxa"/>
            <w:tcBorders>
              <w:top w:val="nil"/>
              <w:left w:val="nil"/>
              <w:bottom w:val="single" w:sz="4" w:space="0" w:color="808080"/>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xml:space="preserve">Slow </w:t>
            </w:r>
            <w:proofErr w:type="gramStart"/>
            <w:r w:rsidRPr="00645CD7">
              <w:rPr>
                <w:rFonts w:ascii="Arial" w:hAnsi="Arial" w:cs="Arial"/>
                <w:color w:val="000000"/>
                <w:sz w:val="20"/>
                <w:szCs w:val="20"/>
              </w:rPr>
              <w:t>down,</w:t>
            </w:r>
            <w:proofErr w:type="gramEnd"/>
            <w:r w:rsidRPr="00645CD7">
              <w:rPr>
                <w:rFonts w:ascii="Arial" w:hAnsi="Arial" w:cs="Arial"/>
                <w:color w:val="000000"/>
                <w:sz w:val="20"/>
                <w:szCs w:val="20"/>
              </w:rPr>
              <w:t xml:space="preserve"> use extra caution on the often slippery surfaces, especially on sloping terrain.</w:t>
            </w:r>
          </w:p>
        </w:tc>
      </w:tr>
      <w:tr w:rsidR="001110FF" w:rsidRPr="00645CD7" w:rsidTr="001110FF">
        <w:trPr>
          <w:trHeight w:val="510"/>
        </w:trPr>
        <w:tc>
          <w:tcPr>
            <w:tcW w:w="1539" w:type="dxa"/>
            <w:tcBorders>
              <w:top w:val="nil"/>
              <w:left w:val="single" w:sz="4" w:space="0" w:color="auto"/>
              <w:bottom w:val="nil"/>
              <w:right w:val="nil"/>
            </w:tcBorders>
            <w:shd w:val="clear" w:color="auto" w:fill="auto"/>
            <w:noWrap/>
            <w:vAlign w:val="bottom"/>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Losing footing near cliffs and cracks</w:t>
            </w:r>
          </w:p>
        </w:tc>
        <w:tc>
          <w:tcPr>
            <w:tcW w:w="9084"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Stay away from cliffs and cracks when possible.  Watch footing near edges - or cracks - as they can easily break off.</w:t>
            </w:r>
          </w:p>
        </w:tc>
      </w:tr>
      <w:tr w:rsidR="001110FF" w:rsidRPr="00645CD7" w:rsidTr="001110FF">
        <w:trPr>
          <w:trHeight w:val="510"/>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p>
        </w:tc>
        <w:tc>
          <w:tcPr>
            <w:tcW w:w="9084"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When you need to walk near cliffs use extra caution, especially when conditions are dark, wet, windy, or produce limited visibility.</w:t>
            </w:r>
          </w:p>
        </w:tc>
      </w:tr>
      <w:tr w:rsidR="001110FF" w:rsidRPr="00645CD7" w:rsidTr="001110FF">
        <w:trPr>
          <w:trHeight w:val="255"/>
        </w:trPr>
        <w:tc>
          <w:tcPr>
            <w:tcW w:w="1539" w:type="dxa"/>
            <w:tcBorders>
              <w:top w:val="nil"/>
              <w:left w:val="single" w:sz="4" w:space="0" w:color="auto"/>
              <w:bottom w:val="nil"/>
              <w:right w:val="nil"/>
            </w:tcBorders>
            <w:shd w:val="clear" w:color="auto" w:fill="auto"/>
            <w:noWrap/>
            <w:vAlign w:val="bottom"/>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single" w:sz="4" w:space="0" w:color="808080"/>
              <w:right w:val="nil"/>
            </w:tcBorders>
            <w:shd w:val="clear" w:color="auto" w:fill="auto"/>
            <w:noWrap/>
            <w:vAlign w:val="bottom"/>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9084" w:type="dxa"/>
            <w:tcBorders>
              <w:top w:val="nil"/>
              <w:left w:val="nil"/>
              <w:bottom w:val="single" w:sz="4" w:space="0" w:color="808080"/>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If working near the sea cliff, wear a Personal Flotation Device (PFD).  Watch for high surf.</w:t>
            </w:r>
          </w:p>
        </w:tc>
      </w:tr>
      <w:tr w:rsidR="001110FF" w:rsidRPr="00645CD7" w:rsidTr="001110FF">
        <w:trPr>
          <w:trHeight w:val="510"/>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single" w:sz="4" w:space="0" w:color="808080"/>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Ankle sprains and blisters</w:t>
            </w:r>
          </w:p>
        </w:tc>
        <w:tc>
          <w:tcPr>
            <w:tcW w:w="9084" w:type="dxa"/>
            <w:tcBorders>
              <w:top w:val="nil"/>
              <w:left w:val="nil"/>
              <w:bottom w:val="single" w:sz="4" w:space="0" w:color="808080"/>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Keep boot laces tight, treat hotspots immediately with moleskin.</w:t>
            </w:r>
          </w:p>
        </w:tc>
      </w:tr>
      <w:tr w:rsidR="001110FF" w:rsidRPr="00645CD7"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single" w:sz="4" w:space="0" w:color="808080"/>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xml:space="preserve">Fatigue </w:t>
            </w:r>
          </w:p>
        </w:tc>
        <w:tc>
          <w:tcPr>
            <w:tcW w:w="9084" w:type="dxa"/>
            <w:tcBorders>
              <w:top w:val="nil"/>
              <w:left w:val="nil"/>
              <w:bottom w:val="single" w:sz="4" w:space="0" w:color="808080"/>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Take breaks when needed, eat snacks to keep blood sugar level high.</w:t>
            </w:r>
          </w:p>
        </w:tc>
      </w:tr>
      <w:tr w:rsidR="001110FF" w:rsidRPr="00645CD7" w:rsidTr="001110FF">
        <w:trPr>
          <w:trHeight w:val="510"/>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single" w:sz="4" w:space="0" w:color="808080"/>
              <w:right w:val="nil"/>
            </w:tcBorders>
            <w:shd w:val="clear" w:color="auto" w:fill="auto"/>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Eye injury</w:t>
            </w:r>
          </w:p>
        </w:tc>
        <w:tc>
          <w:tcPr>
            <w:tcW w:w="9084" w:type="dxa"/>
            <w:tcBorders>
              <w:top w:val="nil"/>
              <w:left w:val="nil"/>
              <w:bottom w:val="single" w:sz="4" w:space="0" w:color="808080"/>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Be aware of ground hazards as well as above-ground hazards. Watch for fallen branches, bare twigs, etc. If needed, wear safety glasses and a still brim hat.</w:t>
            </w:r>
          </w:p>
        </w:tc>
      </w:tr>
      <w:tr w:rsidR="001110FF" w:rsidRPr="00645CD7" w:rsidTr="001110FF">
        <w:trPr>
          <w:trHeight w:val="510"/>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Branches and trees, other dangerous</w:t>
            </w:r>
          </w:p>
        </w:tc>
        <w:tc>
          <w:tcPr>
            <w:tcW w:w="9084"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Do not jump off trees.</w:t>
            </w:r>
          </w:p>
        </w:tc>
      </w:tr>
      <w:tr w:rsidR="001110FF" w:rsidRPr="00645CD7"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single" w:sz="4" w:space="0" w:color="808080"/>
              <w:right w:val="nil"/>
            </w:tcBorders>
            <w:shd w:val="clear" w:color="auto" w:fill="auto"/>
            <w:noWrap/>
            <w:vAlign w:val="bottom"/>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obstacles</w:t>
            </w:r>
          </w:p>
        </w:tc>
        <w:tc>
          <w:tcPr>
            <w:tcW w:w="9084" w:type="dxa"/>
            <w:tcBorders>
              <w:top w:val="nil"/>
              <w:left w:val="nil"/>
              <w:bottom w:val="single" w:sz="4" w:space="0" w:color="808080"/>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Examine for the safest way around.</w:t>
            </w:r>
          </w:p>
        </w:tc>
      </w:tr>
      <w:tr w:rsidR="001110FF" w:rsidRPr="00645CD7" w:rsidTr="001110FF">
        <w:trPr>
          <w:trHeight w:val="510"/>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Getting lost</w:t>
            </w:r>
          </w:p>
        </w:tc>
        <w:tc>
          <w:tcPr>
            <w:tcW w:w="9084" w:type="dxa"/>
            <w:tcBorders>
              <w:top w:val="nil"/>
              <w:left w:val="nil"/>
              <w:bottom w:val="nil"/>
              <w:right w:val="single" w:sz="4" w:space="0" w:color="auto"/>
            </w:tcBorders>
            <w:shd w:val="clear" w:color="auto" w:fill="auto"/>
            <w:vAlign w:val="bottom"/>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Work in pairs and check on each other frequently enough so your general location is known to your partner at all times.</w:t>
            </w:r>
          </w:p>
        </w:tc>
      </w:tr>
      <w:tr w:rsidR="001110FF" w:rsidRPr="00645CD7" w:rsidTr="001110FF">
        <w:trPr>
          <w:trHeight w:val="510"/>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p>
        </w:tc>
        <w:tc>
          <w:tcPr>
            <w:tcW w:w="9084" w:type="dxa"/>
            <w:tcBorders>
              <w:top w:val="nil"/>
              <w:left w:val="nil"/>
              <w:bottom w:val="nil"/>
              <w:right w:val="single" w:sz="4" w:space="0" w:color="auto"/>
            </w:tcBorders>
            <w:shd w:val="clear" w:color="auto" w:fill="auto"/>
            <w:vAlign w:val="bottom"/>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xml:space="preserve">High-visibility bright colored clothing should be worn for all field operations to more readily locate workers in the wilderness. </w:t>
            </w:r>
          </w:p>
        </w:tc>
      </w:tr>
      <w:tr w:rsidR="001110FF" w:rsidRPr="00645CD7"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noWrap/>
            <w:vAlign w:val="bottom"/>
            <w:hideMark/>
          </w:tcPr>
          <w:p w:rsidR="001110FF" w:rsidRPr="00645CD7" w:rsidRDefault="001110FF" w:rsidP="001110FF">
            <w:pPr>
              <w:rPr>
                <w:rFonts w:ascii="Arial" w:hAnsi="Arial" w:cs="Arial"/>
                <w:color w:val="000000"/>
                <w:sz w:val="20"/>
                <w:szCs w:val="20"/>
              </w:rPr>
            </w:pPr>
          </w:p>
        </w:tc>
        <w:tc>
          <w:tcPr>
            <w:tcW w:w="9084"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Carry map of area to be visited and a compass.</w:t>
            </w:r>
          </w:p>
        </w:tc>
      </w:tr>
      <w:tr w:rsidR="001110FF" w:rsidRPr="00645CD7"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p>
        </w:tc>
        <w:tc>
          <w:tcPr>
            <w:tcW w:w="9084"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Carry radio and cell phone with enough batteries to last the whole trip.</w:t>
            </w:r>
          </w:p>
        </w:tc>
      </w:tr>
      <w:tr w:rsidR="001110FF" w:rsidRPr="00645CD7"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p>
        </w:tc>
        <w:tc>
          <w:tcPr>
            <w:tcW w:w="9084"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Obtain weather report to be aware of expected conditions.</w:t>
            </w:r>
          </w:p>
        </w:tc>
      </w:tr>
      <w:tr w:rsidR="001110FF" w:rsidRPr="00645CD7"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p>
        </w:tc>
        <w:tc>
          <w:tcPr>
            <w:tcW w:w="9084"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Let someone know where it is you are visiting prior to departure.</w:t>
            </w:r>
          </w:p>
        </w:tc>
      </w:tr>
      <w:tr w:rsidR="001110FF" w:rsidRPr="00645CD7"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p>
        </w:tc>
        <w:tc>
          <w:tcPr>
            <w:tcW w:w="9084"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Report to the office every morning with phone.</w:t>
            </w:r>
          </w:p>
        </w:tc>
      </w:tr>
      <w:tr w:rsidR="001110FF" w:rsidRPr="00645CD7"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p>
        </w:tc>
        <w:tc>
          <w:tcPr>
            <w:tcW w:w="9084"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Ensure all personnel are knowledgeable with map and compass as well as GPS usage.</w:t>
            </w:r>
          </w:p>
        </w:tc>
      </w:tr>
      <w:tr w:rsidR="001110FF" w:rsidRPr="00645CD7"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645CD7" w:rsidRDefault="001110FF" w:rsidP="001110FF">
            <w:pPr>
              <w:rPr>
                <w:rFonts w:ascii="Arial" w:hAnsi="Arial" w:cs="Arial"/>
                <w:color w:val="000000"/>
                <w:sz w:val="20"/>
                <w:szCs w:val="20"/>
              </w:rPr>
            </w:pPr>
          </w:p>
        </w:tc>
        <w:tc>
          <w:tcPr>
            <w:tcW w:w="9084" w:type="dxa"/>
            <w:tcBorders>
              <w:top w:val="nil"/>
              <w:left w:val="nil"/>
              <w:bottom w:val="nil"/>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Keep track of current position and location prominent landmarks with frequent map updates.</w:t>
            </w:r>
          </w:p>
        </w:tc>
      </w:tr>
      <w:tr w:rsidR="001110FF" w:rsidRPr="00645CD7" w:rsidTr="001110FF">
        <w:trPr>
          <w:trHeight w:val="255"/>
        </w:trPr>
        <w:tc>
          <w:tcPr>
            <w:tcW w:w="1539" w:type="dxa"/>
            <w:tcBorders>
              <w:top w:val="nil"/>
              <w:left w:val="single" w:sz="4" w:space="0" w:color="auto"/>
              <w:bottom w:val="single" w:sz="4" w:space="0" w:color="auto"/>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2080" w:type="dxa"/>
            <w:tcBorders>
              <w:top w:val="nil"/>
              <w:left w:val="nil"/>
              <w:bottom w:val="single" w:sz="4" w:space="0" w:color="auto"/>
              <w:right w:val="nil"/>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 </w:t>
            </w:r>
          </w:p>
        </w:tc>
        <w:tc>
          <w:tcPr>
            <w:tcW w:w="9084" w:type="dxa"/>
            <w:tcBorders>
              <w:top w:val="nil"/>
              <w:left w:val="nil"/>
              <w:bottom w:val="single" w:sz="4" w:space="0" w:color="auto"/>
              <w:right w:val="single" w:sz="4" w:space="0" w:color="auto"/>
            </w:tcBorders>
            <w:shd w:val="clear" w:color="auto" w:fill="auto"/>
            <w:vAlign w:val="center"/>
            <w:hideMark/>
          </w:tcPr>
          <w:p w:rsidR="001110FF" w:rsidRPr="00645CD7" w:rsidRDefault="001110FF" w:rsidP="001110FF">
            <w:pPr>
              <w:rPr>
                <w:rFonts w:ascii="Arial" w:hAnsi="Arial" w:cs="Arial"/>
                <w:color w:val="000000"/>
                <w:sz w:val="20"/>
                <w:szCs w:val="20"/>
              </w:rPr>
            </w:pPr>
            <w:r w:rsidRPr="00645CD7">
              <w:rPr>
                <w:rFonts w:ascii="Arial" w:hAnsi="Arial" w:cs="Arial"/>
                <w:color w:val="000000"/>
                <w:sz w:val="20"/>
                <w:szCs w:val="20"/>
              </w:rPr>
              <w:t>Whenever possible, stick to established trails.</w:t>
            </w:r>
          </w:p>
        </w:tc>
      </w:tr>
    </w:tbl>
    <w:p w:rsidR="001110FF" w:rsidRPr="00FF4C33" w:rsidRDefault="001110FF" w:rsidP="001110FF">
      <w:pPr>
        <w:rPr>
          <w:rFonts w:ascii="Arial" w:hAnsi="Arial" w:cs="Arial"/>
          <w:sz w:val="16"/>
          <w:szCs w:val="16"/>
        </w:rPr>
      </w:pPr>
      <w:r w:rsidRPr="00FF4C33">
        <w:rPr>
          <w:rFonts w:ascii="Arial" w:hAnsi="Arial" w:cs="Arial"/>
          <w:sz w:val="16"/>
          <w:szCs w:val="16"/>
        </w:rPr>
        <w:t>PACN updated 2/15/2012</w:t>
      </w:r>
    </w:p>
    <w:p w:rsidR="001110FF" w:rsidRPr="008C28B3" w:rsidRDefault="001110FF" w:rsidP="001110FF">
      <w:pPr>
        <w:pStyle w:val="Caption"/>
        <w:keepNext/>
        <w:rPr>
          <w:rFonts w:cs="Arial"/>
          <w:b/>
          <w:sz w:val="20"/>
          <w:szCs w:val="20"/>
        </w:rPr>
      </w:pPr>
      <w:r w:rsidRPr="008C28B3">
        <w:rPr>
          <w:rFonts w:cs="Arial"/>
          <w:sz w:val="20"/>
          <w:szCs w:val="20"/>
        </w:rPr>
        <w:lastRenderedPageBreak/>
        <w:t xml:space="preserve">Job Hazard Analysis - </w:t>
      </w:r>
      <w:r>
        <w:rPr>
          <w:rFonts w:cs="Arial"/>
          <w:sz w:val="20"/>
          <w:szCs w:val="20"/>
        </w:rPr>
        <w:t>Hiking in b</w:t>
      </w:r>
      <w:r w:rsidRPr="008C28B3">
        <w:rPr>
          <w:rFonts w:cs="Arial"/>
          <w:sz w:val="20"/>
          <w:szCs w:val="20"/>
        </w:rPr>
        <w:t>ackcountry</w:t>
      </w:r>
      <w:r>
        <w:rPr>
          <w:rFonts w:cs="Arial"/>
          <w:sz w:val="20"/>
          <w:szCs w:val="20"/>
        </w:rPr>
        <w:t xml:space="preserve"> (continued)</w:t>
      </w:r>
    </w:p>
    <w:tbl>
      <w:tblPr>
        <w:tblW w:w="12703" w:type="dxa"/>
        <w:tblInd w:w="95" w:type="dxa"/>
        <w:tblLook w:val="04A0" w:firstRow="1" w:lastRow="0" w:firstColumn="1" w:lastColumn="0" w:noHBand="0" w:noVBand="1"/>
      </w:tblPr>
      <w:tblGrid>
        <w:gridCol w:w="1539"/>
        <w:gridCol w:w="2080"/>
        <w:gridCol w:w="9084"/>
      </w:tblGrid>
      <w:tr w:rsidR="001110FF" w:rsidRPr="0037659A" w:rsidTr="001110FF">
        <w:trPr>
          <w:trHeight w:val="510"/>
        </w:trPr>
        <w:tc>
          <w:tcPr>
            <w:tcW w:w="1539" w:type="dxa"/>
            <w:tcBorders>
              <w:top w:val="nil"/>
              <w:left w:val="nil"/>
              <w:bottom w:val="nil"/>
              <w:right w:val="nil"/>
            </w:tcBorders>
            <w:shd w:val="clear" w:color="auto" w:fill="auto"/>
            <w:vAlign w:val="center"/>
            <w:hideMark/>
          </w:tcPr>
          <w:p w:rsidR="001110FF" w:rsidRPr="0037659A" w:rsidRDefault="001110FF" w:rsidP="001110FF">
            <w:pPr>
              <w:jc w:val="center"/>
              <w:rPr>
                <w:rFonts w:ascii="Arial" w:hAnsi="Arial" w:cs="Arial"/>
                <w:b/>
                <w:bCs/>
                <w:color w:val="000000"/>
                <w:sz w:val="20"/>
                <w:szCs w:val="20"/>
                <w:u w:val="single"/>
              </w:rPr>
            </w:pPr>
            <w:r w:rsidRPr="0037659A">
              <w:rPr>
                <w:rFonts w:ascii="Arial" w:hAnsi="Arial" w:cs="Arial"/>
                <w:b/>
                <w:bCs/>
                <w:color w:val="000000"/>
                <w:sz w:val="20"/>
                <w:szCs w:val="20"/>
                <w:u w:val="single"/>
              </w:rPr>
              <w:t>Basic Job Steps/Activity</w:t>
            </w:r>
          </w:p>
        </w:tc>
        <w:tc>
          <w:tcPr>
            <w:tcW w:w="2080" w:type="dxa"/>
            <w:tcBorders>
              <w:top w:val="nil"/>
              <w:left w:val="nil"/>
              <w:bottom w:val="nil"/>
              <w:right w:val="nil"/>
            </w:tcBorders>
            <w:shd w:val="clear" w:color="auto" w:fill="auto"/>
            <w:vAlign w:val="center"/>
            <w:hideMark/>
          </w:tcPr>
          <w:p w:rsidR="001110FF" w:rsidRPr="0037659A" w:rsidRDefault="001110FF" w:rsidP="001110FF">
            <w:pPr>
              <w:jc w:val="center"/>
              <w:rPr>
                <w:rFonts w:ascii="Arial" w:hAnsi="Arial" w:cs="Arial"/>
                <w:b/>
                <w:bCs/>
                <w:color w:val="000000"/>
                <w:sz w:val="20"/>
                <w:szCs w:val="20"/>
                <w:u w:val="single"/>
              </w:rPr>
            </w:pPr>
            <w:r w:rsidRPr="0037659A">
              <w:rPr>
                <w:rFonts w:ascii="Arial" w:hAnsi="Arial" w:cs="Arial"/>
                <w:b/>
                <w:bCs/>
                <w:color w:val="000000"/>
                <w:sz w:val="20"/>
                <w:szCs w:val="20"/>
                <w:u w:val="single"/>
              </w:rPr>
              <w:t>Existing and Potential Hazards</w:t>
            </w:r>
          </w:p>
        </w:tc>
        <w:tc>
          <w:tcPr>
            <w:tcW w:w="9084" w:type="dxa"/>
            <w:tcBorders>
              <w:top w:val="nil"/>
              <w:left w:val="nil"/>
              <w:bottom w:val="nil"/>
              <w:right w:val="nil"/>
            </w:tcBorders>
            <w:shd w:val="clear" w:color="auto" w:fill="auto"/>
            <w:vAlign w:val="center"/>
            <w:hideMark/>
          </w:tcPr>
          <w:p w:rsidR="001110FF" w:rsidRPr="0037659A" w:rsidRDefault="001110FF" w:rsidP="001110FF">
            <w:pPr>
              <w:jc w:val="center"/>
              <w:rPr>
                <w:rFonts w:ascii="Arial" w:hAnsi="Arial" w:cs="Arial"/>
                <w:b/>
                <w:bCs/>
                <w:color w:val="000000"/>
                <w:sz w:val="20"/>
                <w:szCs w:val="20"/>
                <w:u w:val="single"/>
              </w:rPr>
            </w:pPr>
            <w:r w:rsidRPr="0037659A">
              <w:rPr>
                <w:rFonts w:ascii="Arial" w:hAnsi="Arial" w:cs="Arial"/>
                <w:b/>
                <w:bCs/>
                <w:color w:val="000000"/>
                <w:sz w:val="20"/>
                <w:szCs w:val="20"/>
                <w:u w:val="single"/>
              </w:rPr>
              <w:t>Recommended Corrective Measures</w:t>
            </w:r>
          </w:p>
        </w:tc>
      </w:tr>
      <w:tr w:rsidR="001110FF" w:rsidRPr="0037659A" w:rsidTr="001110FF">
        <w:trPr>
          <w:trHeight w:val="255"/>
        </w:trPr>
        <w:tc>
          <w:tcPr>
            <w:tcW w:w="1539" w:type="dxa"/>
            <w:tcBorders>
              <w:top w:val="single" w:sz="4" w:space="0" w:color="auto"/>
              <w:left w:val="single" w:sz="4" w:space="0" w:color="auto"/>
              <w:bottom w:val="nil"/>
              <w:right w:val="nil"/>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 xml:space="preserve">Hiking in </w:t>
            </w:r>
          </w:p>
        </w:tc>
        <w:tc>
          <w:tcPr>
            <w:tcW w:w="2080" w:type="dxa"/>
            <w:tcBorders>
              <w:top w:val="single" w:sz="4" w:space="0" w:color="auto"/>
              <w:left w:val="nil"/>
              <w:bottom w:val="nil"/>
              <w:right w:val="nil"/>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 xml:space="preserve">Dehydration, </w:t>
            </w:r>
          </w:p>
        </w:tc>
        <w:tc>
          <w:tcPr>
            <w:tcW w:w="9084" w:type="dxa"/>
            <w:tcBorders>
              <w:top w:val="single" w:sz="4" w:space="0" w:color="auto"/>
              <w:left w:val="nil"/>
              <w:bottom w:val="nil"/>
              <w:right w:val="single" w:sz="4" w:space="0" w:color="auto"/>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Carry and drink at least 3 liters of water daily. Apply sunscreen 20 minutes prior to exposure</w:t>
            </w:r>
            <w:r>
              <w:rPr>
                <w:rFonts w:ascii="Arial" w:hAnsi="Arial" w:cs="Arial"/>
                <w:color w:val="000000"/>
                <w:sz w:val="20"/>
                <w:szCs w:val="20"/>
              </w:rPr>
              <w:t>.</w:t>
            </w:r>
          </w:p>
        </w:tc>
      </w:tr>
      <w:tr w:rsidR="001110FF" w:rsidRPr="0037659A" w:rsidTr="001110FF">
        <w:trPr>
          <w:trHeight w:val="765"/>
        </w:trPr>
        <w:tc>
          <w:tcPr>
            <w:tcW w:w="1539" w:type="dxa"/>
            <w:tcBorders>
              <w:top w:val="nil"/>
              <w:left w:val="single" w:sz="4" w:space="0" w:color="auto"/>
              <w:bottom w:val="nil"/>
              <w:right w:val="nil"/>
            </w:tcBorders>
            <w:shd w:val="clear" w:color="auto" w:fill="auto"/>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backcountry</w:t>
            </w:r>
          </w:p>
        </w:tc>
        <w:tc>
          <w:tcPr>
            <w:tcW w:w="2080" w:type="dxa"/>
            <w:tcBorders>
              <w:top w:val="nil"/>
              <w:left w:val="nil"/>
              <w:bottom w:val="single" w:sz="4" w:space="0" w:color="808080"/>
              <w:right w:val="nil"/>
            </w:tcBorders>
            <w:shd w:val="clear" w:color="auto" w:fill="auto"/>
            <w:hideMark/>
          </w:tcPr>
          <w:p w:rsidR="001110FF" w:rsidRPr="0037659A" w:rsidRDefault="001110FF" w:rsidP="001110FF">
            <w:pPr>
              <w:rPr>
                <w:rFonts w:ascii="Arial" w:hAnsi="Arial" w:cs="Arial"/>
                <w:color w:val="000000"/>
                <w:sz w:val="20"/>
                <w:szCs w:val="20"/>
              </w:rPr>
            </w:pPr>
            <w:proofErr w:type="gramStart"/>
            <w:r w:rsidRPr="0037659A">
              <w:rPr>
                <w:rFonts w:ascii="Arial" w:hAnsi="Arial" w:cs="Arial"/>
                <w:color w:val="000000"/>
                <w:sz w:val="20"/>
                <w:szCs w:val="20"/>
              </w:rPr>
              <w:t>over-exposure</w:t>
            </w:r>
            <w:proofErr w:type="gramEnd"/>
            <w:r w:rsidRPr="0037659A">
              <w:rPr>
                <w:rFonts w:ascii="Arial" w:hAnsi="Arial" w:cs="Arial"/>
                <w:color w:val="000000"/>
                <w:sz w:val="20"/>
                <w:szCs w:val="20"/>
              </w:rPr>
              <w:t xml:space="preserve"> to sun.</w:t>
            </w:r>
          </w:p>
        </w:tc>
        <w:tc>
          <w:tcPr>
            <w:tcW w:w="9084" w:type="dxa"/>
            <w:tcBorders>
              <w:top w:val="nil"/>
              <w:left w:val="nil"/>
              <w:bottom w:val="single" w:sz="4" w:space="0" w:color="808080"/>
              <w:right w:val="single" w:sz="4" w:space="0" w:color="auto"/>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Wear sunglasses. Remember to reapply sunscreen if working in sun for extended periods. Cover skin surfaces as much as is comfortable (e.g. wear long-sleeve shirts and wide-brim hat if possible). Take an umbrella into the field to provide shade if none is found nearby.</w:t>
            </w:r>
          </w:p>
        </w:tc>
      </w:tr>
      <w:tr w:rsidR="001110FF" w:rsidRPr="0037659A" w:rsidTr="001110FF">
        <w:trPr>
          <w:trHeight w:val="765"/>
        </w:trPr>
        <w:tc>
          <w:tcPr>
            <w:tcW w:w="1539" w:type="dxa"/>
            <w:tcBorders>
              <w:top w:val="nil"/>
              <w:left w:val="single" w:sz="4" w:space="0" w:color="auto"/>
              <w:bottom w:val="nil"/>
              <w:right w:val="nil"/>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 </w:t>
            </w:r>
          </w:p>
        </w:tc>
        <w:tc>
          <w:tcPr>
            <w:tcW w:w="2080" w:type="dxa"/>
            <w:tcBorders>
              <w:top w:val="nil"/>
              <w:left w:val="nil"/>
              <w:bottom w:val="nil"/>
              <w:right w:val="nil"/>
            </w:tcBorders>
            <w:shd w:val="clear" w:color="auto" w:fill="auto"/>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Hypothermia</w:t>
            </w:r>
          </w:p>
        </w:tc>
        <w:tc>
          <w:tcPr>
            <w:tcW w:w="9084" w:type="dxa"/>
            <w:tcBorders>
              <w:top w:val="nil"/>
              <w:left w:val="nil"/>
              <w:bottom w:val="nil"/>
              <w:right w:val="single" w:sz="4" w:space="0" w:color="auto"/>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Practice prevention: stay dry; wear appropriate clothing; cotton kills; wear layers, shed layers as needed (don’t overheat as sweat can cause hypothermia); watch or listen to the weather forecast (see Radio SOP), and plan accordingly; stay hydrated, cover head with warm clothing, stay active.</w:t>
            </w:r>
          </w:p>
        </w:tc>
      </w:tr>
      <w:tr w:rsidR="001110FF" w:rsidRPr="0037659A" w:rsidTr="001110FF">
        <w:trPr>
          <w:trHeight w:val="510"/>
        </w:trPr>
        <w:tc>
          <w:tcPr>
            <w:tcW w:w="1539" w:type="dxa"/>
            <w:tcBorders>
              <w:top w:val="nil"/>
              <w:left w:val="single" w:sz="4" w:space="0" w:color="auto"/>
              <w:bottom w:val="nil"/>
              <w:right w:val="nil"/>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 </w:t>
            </w:r>
          </w:p>
        </w:tc>
        <w:tc>
          <w:tcPr>
            <w:tcW w:w="2080" w:type="dxa"/>
            <w:tcBorders>
              <w:top w:val="nil"/>
              <w:left w:val="nil"/>
              <w:bottom w:val="single" w:sz="4" w:space="0" w:color="808080"/>
              <w:right w:val="nil"/>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 </w:t>
            </w:r>
          </w:p>
        </w:tc>
        <w:tc>
          <w:tcPr>
            <w:tcW w:w="9084" w:type="dxa"/>
            <w:tcBorders>
              <w:top w:val="nil"/>
              <w:left w:val="nil"/>
              <w:bottom w:val="single" w:sz="4" w:space="0" w:color="808080"/>
              <w:right w:val="single" w:sz="4" w:space="0" w:color="auto"/>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Be aware of the role that wind-chill can play in hypothermia; under certain conditions, hypothermia can occur without any rain or being wet.</w:t>
            </w:r>
          </w:p>
        </w:tc>
      </w:tr>
      <w:tr w:rsidR="001110FF" w:rsidRPr="0037659A"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 xml:space="preserve">Electrical Storms – </w:t>
            </w:r>
          </w:p>
        </w:tc>
        <w:tc>
          <w:tcPr>
            <w:tcW w:w="9084" w:type="dxa"/>
            <w:tcBorders>
              <w:top w:val="nil"/>
              <w:left w:val="nil"/>
              <w:bottom w:val="nil"/>
              <w:right w:val="single" w:sz="4" w:space="0" w:color="auto"/>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Watch the sky for signs of thunderstorms and seek shelter before the weather deteriorates.</w:t>
            </w:r>
          </w:p>
        </w:tc>
      </w:tr>
      <w:tr w:rsidR="001110FF" w:rsidRPr="0037659A"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lightning</w:t>
            </w:r>
          </w:p>
        </w:tc>
        <w:tc>
          <w:tcPr>
            <w:tcW w:w="9084" w:type="dxa"/>
            <w:tcBorders>
              <w:top w:val="nil"/>
              <w:left w:val="nil"/>
              <w:bottom w:val="nil"/>
              <w:right w:val="single" w:sz="4" w:space="0" w:color="auto"/>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Do not use telephones.</w:t>
            </w:r>
          </w:p>
        </w:tc>
      </w:tr>
      <w:tr w:rsidR="001110FF" w:rsidRPr="0037659A" w:rsidTr="001110FF">
        <w:trPr>
          <w:trHeight w:val="510"/>
        </w:trPr>
        <w:tc>
          <w:tcPr>
            <w:tcW w:w="1539" w:type="dxa"/>
            <w:tcBorders>
              <w:top w:val="nil"/>
              <w:left w:val="single" w:sz="4" w:space="0" w:color="auto"/>
              <w:bottom w:val="nil"/>
              <w:right w:val="nil"/>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 </w:t>
            </w:r>
          </w:p>
        </w:tc>
        <w:tc>
          <w:tcPr>
            <w:tcW w:w="2080" w:type="dxa"/>
            <w:tcBorders>
              <w:top w:val="nil"/>
              <w:left w:val="nil"/>
              <w:bottom w:val="nil"/>
              <w:right w:val="nil"/>
            </w:tcBorders>
            <w:shd w:val="clear" w:color="auto" w:fill="auto"/>
            <w:noWrap/>
            <w:vAlign w:val="bottom"/>
            <w:hideMark/>
          </w:tcPr>
          <w:p w:rsidR="001110FF" w:rsidRPr="0037659A" w:rsidRDefault="001110FF" w:rsidP="001110FF">
            <w:pPr>
              <w:rPr>
                <w:rFonts w:ascii="Arial" w:hAnsi="Arial" w:cs="Arial"/>
                <w:color w:val="000000"/>
                <w:sz w:val="20"/>
                <w:szCs w:val="20"/>
              </w:rPr>
            </w:pPr>
          </w:p>
        </w:tc>
        <w:tc>
          <w:tcPr>
            <w:tcW w:w="9084" w:type="dxa"/>
            <w:tcBorders>
              <w:top w:val="nil"/>
              <w:left w:val="nil"/>
              <w:bottom w:val="nil"/>
              <w:right w:val="single" w:sz="4" w:space="0" w:color="auto"/>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If outside with no shelter, do not congregate. In case of lightning strike, someone must be able to begin revival techniques (e.g., CPR).</w:t>
            </w:r>
          </w:p>
        </w:tc>
      </w:tr>
      <w:tr w:rsidR="001110FF" w:rsidRPr="0037659A"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37659A" w:rsidRDefault="001110FF" w:rsidP="001110FF">
            <w:pPr>
              <w:rPr>
                <w:rFonts w:ascii="Arial" w:hAnsi="Arial" w:cs="Arial"/>
                <w:color w:val="000000"/>
                <w:sz w:val="20"/>
                <w:szCs w:val="20"/>
              </w:rPr>
            </w:pPr>
          </w:p>
        </w:tc>
        <w:tc>
          <w:tcPr>
            <w:tcW w:w="9084" w:type="dxa"/>
            <w:tcBorders>
              <w:top w:val="nil"/>
              <w:left w:val="nil"/>
              <w:bottom w:val="nil"/>
              <w:right w:val="single" w:sz="4" w:space="0" w:color="auto"/>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Do not use metal objects.</w:t>
            </w:r>
          </w:p>
        </w:tc>
      </w:tr>
      <w:tr w:rsidR="001110FF" w:rsidRPr="0037659A"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37659A" w:rsidRDefault="001110FF" w:rsidP="001110FF">
            <w:pPr>
              <w:rPr>
                <w:rFonts w:ascii="Arial" w:hAnsi="Arial" w:cs="Arial"/>
                <w:color w:val="000000"/>
                <w:sz w:val="20"/>
                <w:szCs w:val="20"/>
              </w:rPr>
            </w:pPr>
          </w:p>
        </w:tc>
        <w:tc>
          <w:tcPr>
            <w:tcW w:w="9084" w:type="dxa"/>
            <w:tcBorders>
              <w:top w:val="nil"/>
              <w:left w:val="nil"/>
              <w:bottom w:val="nil"/>
              <w:right w:val="single" w:sz="4" w:space="0" w:color="auto"/>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Avoid standing near isolated trees.</w:t>
            </w:r>
          </w:p>
        </w:tc>
      </w:tr>
      <w:tr w:rsidR="001110FF" w:rsidRPr="0037659A"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37659A" w:rsidRDefault="001110FF" w:rsidP="001110FF">
            <w:pPr>
              <w:rPr>
                <w:rFonts w:ascii="Arial" w:hAnsi="Arial" w:cs="Arial"/>
                <w:color w:val="000000"/>
                <w:sz w:val="20"/>
                <w:szCs w:val="20"/>
              </w:rPr>
            </w:pPr>
          </w:p>
        </w:tc>
        <w:tc>
          <w:tcPr>
            <w:tcW w:w="9084" w:type="dxa"/>
            <w:tcBorders>
              <w:top w:val="nil"/>
              <w:left w:val="nil"/>
              <w:bottom w:val="nil"/>
              <w:right w:val="single" w:sz="4" w:space="0" w:color="auto"/>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Seek lower elevations such as valleys or canyons; avoid being on peaks and trees.</w:t>
            </w:r>
          </w:p>
        </w:tc>
      </w:tr>
      <w:tr w:rsidR="001110FF" w:rsidRPr="0037659A" w:rsidTr="001110FF">
        <w:trPr>
          <w:trHeight w:val="510"/>
        </w:trPr>
        <w:tc>
          <w:tcPr>
            <w:tcW w:w="1539" w:type="dxa"/>
            <w:tcBorders>
              <w:top w:val="nil"/>
              <w:left w:val="single" w:sz="4" w:space="0" w:color="auto"/>
              <w:bottom w:val="nil"/>
              <w:right w:val="nil"/>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 </w:t>
            </w:r>
          </w:p>
        </w:tc>
        <w:tc>
          <w:tcPr>
            <w:tcW w:w="2080" w:type="dxa"/>
            <w:tcBorders>
              <w:top w:val="nil"/>
              <w:left w:val="nil"/>
              <w:bottom w:val="single" w:sz="4" w:space="0" w:color="808080"/>
              <w:right w:val="nil"/>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 </w:t>
            </w:r>
          </w:p>
        </w:tc>
        <w:tc>
          <w:tcPr>
            <w:tcW w:w="9084" w:type="dxa"/>
            <w:tcBorders>
              <w:top w:val="nil"/>
              <w:left w:val="nil"/>
              <w:bottom w:val="single" w:sz="4" w:space="0" w:color="808080"/>
              <w:right w:val="single" w:sz="4" w:space="0" w:color="auto"/>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If you feel your hair standing on end and your skin tingling, this is a sign that lightning might be about to strike – crouch immediately (feet together, hands on knees).</w:t>
            </w:r>
          </w:p>
        </w:tc>
      </w:tr>
      <w:tr w:rsidR="001110FF" w:rsidRPr="0037659A" w:rsidTr="001110FF">
        <w:trPr>
          <w:trHeight w:val="510"/>
        </w:trPr>
        <w:tc>
          <w:tcPr>
            <w:tcW w:w="1539" w:type="dxa"/>
            <w:tcBorders>
              <w:top w:val="nil"/>
              <w:left w:val="single" w:sz="4" w:space="0" w:color="auto"/>
              <w:bottom w:val="nil"/>
              <w:right w:val="nil"/>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 </w:t>
            </w:r>
          </w:p>
        </w:tc>
        <w:tc>
          <w:tcPr>
            <w:tcW w:w="2080" w:type="dxa"/>
            <w:tcBorders>
              <w:top w:val="nil"/>
              <w:left w:val="nil"/>
              <w:bottom w:val="nil"/>
              <w:right w:val="nil"/>
            </w:tcBorders>
            <w:shd w:val="clear" w:color="auto" w:fill="auto"/>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Altitude sickness</w:t>
            </w:r>
          </w:p>
        </w:tc>
        <w:tc>
          <w:tcPr>
            <w:tcW w:w="9084" w:type="dxa"/>
            <w:tcBorders>
              <w:top w:val="nil"/>
              <w:left w:val="nil"/>
              <w:bottom w:val="nil"/>
              <w:right w:val="single" w:sz="4" w:space="0" w:color="auto"/>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Know and recognize signs of “acute mountain sickness:” headaches; lightheadedness</w:t>
            </w:r>
            <w:proofErr w:type="gramStart"/>
            <w:r w:rsidRPr="0037659A">
              <w:rPr>
                <w:rFonts w:ascii="Arial" w:hAnsi="Arial" w:cs="Arial"/>
                <w:color w:val="000000"/>
                <w:sz w:val="20"/>
                <w:szCs w:val="20"/>
              </w:rPr>
              <w:t>;</w:t>
            </w:r>
            <w:proofErr w:type="gramEnd"/>
            <w:r w:rsidRPr="0037659A">
              <w:rPr>
                <w:rFonts w:ascii="Arial" w:hAnsi="Arial" w:cs="Arial"/>
                <w:color w:val="000000"/>
                <w:sz w:val="20"/>
                <w:szCs w:val="20"/>
              </w:rPr>
              <w:br/>
              <w:t>unable to catch your breath; nausea; vomiting.</w:t>
            </w:r>
          </w:p>
        </w:tc>
      </w:tr>
      <w:tr w:rsidR="001110FF" w:rsidRPr="0037659A"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37659A" w:rsidRDefault="001110FF" w:rsidP="001110FF">
            <w:pPr>
              <w:rPr>
                <w:rFonts w:ascii="Arial" w:hAnsi="Arial" w:cs="Arial"/>
                <w:color w:val="000000"/>
                <w:sz w:val="20"/>
                <w:szCs w:val="20"/>
              </w:rPr>
            </w:pPr>
          </w:p>
        </w:tc>
        <w:tc>
          <w:tcPr>
            <w:tcW w:w="9084" w:type="dxa"/>
            <w:tcBorders>
              <w:top w:val="nil"/>
              <w:left w:val="nil"/>
              <w:bottom w:val="nil"/>
              <w:right w:val="single" w:sz="4" w:space="0" w:color="auto"/>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Practice prevention: acclimate to high elevations slowly and stay hydrated.</w:t>
            </w:r>
          </w:p>
        </w:tc>
      </w:tr>
      <w:tr w:rsidR="001110FF" w:rsidRPr="0037659A" w:rsidTr="001110FF">
        <w:trPr>
          <w:trHeight w:val="570"/>
        </w:trPr>
        <w:tc>
          <w:tcPr>
            <w:tcW w:w="1539" w:type="dxa"/>
            <w:tcBorders>
              <w:top w:val="nil"/>
              <w:left w:val="single" w:sz="4" w:space="0" w:color="auto"/>
              <w:bottom w:val="nil"/>
              <w:right w:val="nil"/>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 </w:t>
            </w:r>
          </w:p>
        </w:tc>
        <w:tc>
          <w:tcPr>
            <w:tcW w:w="2080" w:type="dxa"/>
            <w:tcBorders>
              <w:top w:val="nil"/>
              <w:left w:val="nil"/>
              <w:bottom w:val="single" w:sz="4" w:space="0" w:color="808080"/>
              <w:right w:val="nil"/>
            </w:tcBorders>
            <w:shd w:val="clear" w:color="auto" w:fill="auto"/>
            <w:noWrap/>
            <w:vAlign w:val="bottom"/>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 </w:t>
            </w:r>
          </w:p>
        </w:tc>
        <w:tc>
          <w:tcPr>
            <w:tcW w:w="9084" w:type="dxa"/>
            <w:tcBorders>
              <w:top w:val="nil"/>
              <w:left w:val="nil"/>
              <w:bottom w:val="single" w:sz="4" w:space="0" w:color="808080"/>
              <w:right w:val="single" w:sz="4" w:space="0" w:color="auto"/>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If symptoms progress: difficulty breathing, chest pain, confusion, decreased consciousness or loss of balance, descend to lower elevations immediately and seek medical attention.</w:t>
            </w:r>
          </w:p>
        </w:tc>
      </w:tr>
      <w:tr w:rsidR="001110FF" w:rsidRPr="0037659A"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 </w:t>
            </w:r>
          </w:p>
        </w:tc>
        <w:tc>
          <w:tcPr>
            <w:tcW w:w="2080" w:type="dxa"/>
            <w:tcBorders>
              <w:top w:val="nil"/>
              <w:left w:val="nil"/>
              <w:bottom w:val="single" w:sz="4" w:space="0" w:color="808080"/>
              <w:right w:val="nil"/>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Giardia</w:t>
            </w:r>
          </w:p>
        </w:tc>
        <w:tc>
          <w:tcPr>
            <w:tcW w:w="9084" w:type="dxa"/>
            <w:tcBorders>
              <w:top w:val="nil"/>
              <w:left w:val="nil"/>
              <w:bottom w:val="single" w:sz="4" w:space="0" w:color="808080"/>
              <w:right w:val="single" w:sz="4" w:space="0" w:color="auto"/>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Treat, filter, or boil all drinking water. Do not drink untreated water from streams, lakes, or springs.</w:t>
            </w:r>
          </w:p>
        </w:tc>
      </w:tr>
      <w:tr w:rsidR="001110FF" w:rsidRPr="0037659A" w:rsidTr="001110FF">
        <w:trPr>
          <w:trHeight w:val="510"/>
        </w:trPr>
        <w:tc>
          <w:tcPr>
            <w:tcW w:w="1539" w:type="dxa"/>
            <w:tcBorders>
              <w:top w:val="nil"/>
              <w:left w:val="single" w:sz="4" w:space="0" w:color="auto"/>
              <w:bottom w:val="nil"/>
              <w:right w:val="nil"/>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 </w:t>
            </w:r>
          </w:p>
        </w:tc>
        <w:tc>
          <w:tcPr>
            <w:tcW w:w="2080" w:type="dxa"/>
            <w:tcBorders>
              <w:top w:val="nil"/>
              <w:left w:val="nil"/>
              <w:bottom w:val="nil"/>
              <w:right w:val="nil"/>
            </w:tcBorders>
            <w:shd w:val="clear" w:color="auto" w:fill="auto"/>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Bees and wasps</w:t>
            </w:r>
          </w:p>
        </w:tc>
        <w:tc>
          <w:tcPr>
            <w:tcW w:w="9084" w:type="dxa"/>
            <w:tcBorders>
              <w:top w:val="nil"/>
              <w:left w:val="nil"/>
              <w:bottom w:val="nil"/>
              <w:right w:val="single" w:sz="4" w:space="0" w:color="auto"/>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Be aware of bee/wasp activity around the area by listening and watching. Avoid areas with high activity. Inform supervisor and fellow crew members of allergies ahead of time.</w:t>
            </w:r>
          </w:p>
        </w:tc>
      </w:tr>
      <w:tr w:rsidR="001110FF" w:rsidRPr="0037659A"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 </w:t>
            </w:r>
          </w:p>
        </w:tc>
        <w:tc>
          <w:tcPr>
            <w:tcW w:w="2080" w:type="dxa"/>
            <w:tcBorders>
              <w:top w:val="nil"/>
              <w:left w:val="nil"/>
              <w:bottom w:val="single" w:sz="4" w:space="0" w:color="808080"/>
              <w:right w:val="nil"/>
            </w:tcBorders>
            <w:shd w:val="clear" w:color="auto" w:fill="auto"/>
            <w:noWrap/>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 </w:t>
            </w:r>
          </w:p>
        </w:tc>
        <w:tc>
          <w:tcPr>
            <w:tcW w:w="9084" w:type="dxa"/>
            <w:tcBorders>
              <w:top w:val="nil"/>
              <w:left w:val="nil"/>
              <w:bottom w:val="single" w:sz="4" w:space="0" w:color="808080"/>
              <w:right w:val="single" w:sz="4" w:space="0" w:color="auto"/>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Carry Benadryl, epi-pen or other anti-histamine if you have known allergic reactions.</w:t>
            </w:r>
          </w:p>
        </w:tc>
      </w:tr>
      <w:tr w:rsidR="001110FF" w:rsidRPr="0037659A" w:rsidTr="001110FF">
        <w:trPr>
          <w:trHeight w:val="332"/>
        </w:trPr>
        <w:tc>
          <w:tcPr>
            <w:tcW w:w="1539" w:type="dxa"/>
            <w:tcBorders>
              <w:top w:val="nil"/>
              <w:left w:val="single" w:sz="4" w:space="0" w:color="auto"/>
              <w:bottom w:val="nil"/>
              <w:right w:val="nil"/>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 </w:t>
            </w:r>
          </w:p>
        </w:tc>
        <w:tc>
          <w:tcPr>
            <w:tcW w:w="2080" w:type="dxa"/>
            <w:tcBorders>
              <w:top w:val="nil"/>
              <w:left w:val="nil"/>
              <w:bottom w:val="single" w:sz="4" w:space="0" w:color="808080"/>
              <w:right w:val="nil"/>
            </w:tcBorders>
            <w:shd w:val="clear" w:color="auto" w:fill="auto"/>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Scorpions</w:t>
            </w:r>
          </w:p>
        </w:tc>
        <w:tc>
          <w:tcPr>
            <w:tcW w:w="9084" w:type="dxa"/>
            <w:tcBorders>
              <w:top w:val="nil"/>
              <w:left w:val="nil"/>
              <w:bottom w:val="single" w:sz="4" w:space="0" w:color="808080"/>
              <w:right w:val="single" w:sz="4" w:space="0" w:color="auto"/>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Inspect items left lying on the ground, e.g. clothing, prior to putting them on, especially camping</w:t>
            </w:r>
            <w:r>
              <w:rPr>
                <w:rFonts w:ascii="Arial" w:hAnsi="Arial" w:cs="Arial"/>
                <w:color w:val="000000"/>
                <w:sz w:val="20"/>
                <w:szCs w:val="20"/>
              </w:rPr>
              <w:t>.</w:t>
            </w:r>
          </w:p>
        </w:tc>
      </w:tr>
      <w:tr w:rsidR="001110FF" w:rsidRPr="0037659A"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 </w:t>
            </w:r>
          </w:p>
        </w:tc>
        <w:tc>
          <w:tcPr>
            <w:tcW w:w="2080" w:type="dxa"/>
            <w:tcBorders>
              <w:top w:val="nil"/>
              <w:left w:val="nil"/>
              <w:bottom w:val="single" w:sz="4" w:space="0" w:color="808080"/>
              <w:right w:val="nil"/>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Mosquitoes</w:t>
            </w:r>
          </w:p>
        </w:tc>
        <w:tc>
          <w:tcPr>
            <w:tcW w:w="9084" w:type="dxa"/>
            <w:tcBorders>
              <w:top w:val="nil"/>
              <w:left w:val="nil"/>
              <w:bottom w:val="single" w:sz="4" w:space="0" w:color="808080"/>
              <w:right w:val="single" w:sz="4" w:space="0" w:color="auto"/>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 xml:space="preserve">Wear bug repellent and long sleeve shirt to prevent bites; be aware of </w:t>
            </w:r>
            <w:r>
              <w:rPr>
                <w:rFonts w:ascii="Arial" w:hAnsi="Arial" w:cs="Arial"/>
                <w:color w:val="000000"/>
                <w:sz w:val="20"/>
                <w:szCs w:val="20"/>
              </w:rPr>
              <w:t>dengue</w:t>
            </w:r>
            <w:r w:rsidRPr="0037659A">
              <w:rPr>
                <w:rFonts w:ascii="Arial" w:hAnsi="Arial" w:cs="Arial"/>
                <w:color w:val="000000"/>
                <w:sz w:val="20"/>
                <w:szCs w:val="20"/>
              </w:rPr>
              <w:t xml:space="preserve"> symptoms. </w:t>
            </w:r>
          </w:p>
        </w:tc>
      </w:tr>
      <w:tr w:rsidR="001110FF" w:rsidRPr="0037659A" w:rsidTr="001110FF">
        <w:trPr>
          <w:trHeight w:val="510"/>
        </w:trPr>
        <w:tc>
          <w:tcPr>
            <w:tcW w:w="1539" w:type="dxa"/>
            <w:tcBorders>
              <w:top w:val="nil"/>
              <w:left w:val="single" w:sz="4" w:space="0" w:color="auto"/>
              <w:bottom w:val="single" w:sz="4" w:space="0" w:color="auto"/>
              <w:right w:val="nil"/>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 </w:t>
            </w:r>
          </w:p>
        </w:tc>
        <w:tc>
          <w:tcPr>
            <w:tcW w:w="2080" w:type="dxa"/>
            <w:tcBorders>
              <w:top w:val="nil"/>
              <w:left w:val="nil"/>
              <w:bottom w:val="single" w:sz="4" w:space="0" w:color="auto"/>
              <w:right w:val="nil"/>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Encounters with strangers</w:t>
            </w:r>
          </w:p>
        </w:tc>
        <w:tc>
          <w:tcPr>
            <w:tcW w:w="9084" w:type="dxa"/>
            <w:tcBorders>
              <w:top w:val="nil"/>
              <w:left w:val="nil"/>
              <w:bottom w:val="single" w:sz="4" w:space="0" w:color="auto"/>
              <w:right w:val="single" w:sz="4" w:space="0" w:color="auto"/>
            </w:tcBorders>
            <w:shd w:val="clear" w:color="auto" w:fill="auto"/>
            <w:vAlign w:val="center"/>
            <w:hideMark/>
          </w:tcPr>
          <w:p w:rsidR="001110FF" w:rsidRPr="0037659A" w:rsidRDefault="001110FF" w:rsidP="001110FF">
            <w:pPr>
              <w:rPr>
                <w:rFonts w:ascii="Arial" w:hAnsi="Arial" w:cs="Arial"/>
                <w:color w:val="000000"/>
                <w:sz w:val="20"/>
                <w:szCs w:val="20"/>
              </w:rPr>
            </w:pPr>
            <w:r w:rsidRPr="0037659A">
              <w:rPr>
                <w:rFonts w:ascii="Arial" w:hAnsi="Arial" w:cs="Arial"/>
                <w:color w:val="000000"/>
                <w:sz w:val="20"/>
                <w:szCs w:val="20"/>
              </w:rPr>
              <w:t xml:space="preserve">Report uncomfortable encounters with strangers in park to a supervisor as soon as possible; report apparent illegal activity to a park ranger, do not get into a confrontation with a visitor in the park. </w:t>
            </w:r>
          </w:p>
        </w:tc>
      </w:tr>
    </w:tbl>
    <w:p w:rsidR="001110FF" w:rsidRPr="00FF4C33" w:rsidRDefault="001110FF" w:rsidP="001110FF">
      <w:pPr>
        <w:rPr>
          <w:rFonts w:ascii="Arial" w:hAnsi="Arial" w:cs="Arial"/>
          <w:sz w:val="16"/>
          <w:szCs w:val="16"/>
        </w:rPr>
      </w:pPr>
      <w:r w:rsidRPr="00FF4C33">
        <w:rPr>
          <w:rFonts w:ascii="Arial" w:hAnsi="Arial" w:cs="Arial"/>
          <w:sz w:val="16"/>
          <w:szCs w:val="16"/>
        </w:rPr>
        <w:t>PACN updated 2/15/2012</w:t>
      </w:r>
    </w:p>
    <w:p w:rsidR="001110FF" w:rsidRPr="008C28B3" w:rsidRDefault="001110FF" w:rsidP="001110FF">
      <w:pPr>
        <w:pStyle w:val="Caption"/>
        <w:keepNext/>
        <w:rPr>
          <w:rFonts w:cs="Arial"/>
          <w:b/>
          <w:sz w:val="20"/>
          <w:szCs w:val="20"/>
        </w:rPr>
      </w:pPr>
      <w:r w:rsidRPr="008C28B3">
        <w:rPr>
          <w:rFonts w:cs="Arial"/>
          <w:sz w:val="20"/>
          <w:szCs w:val="20"/>
        </w:rPr>
        <w:lastRenderedPageBreak/>
        <w:t xml:space="preserve">Job Hazard Analysis - </w:t>
      </w:r>
      <w:r>
        <w:rPr>
          <w:rFonts w:cs="Arial"/>
          <w:sz w:val="20"/>
          <w:szCs w:val="20"/>
        </w:rPr>
        <w:t>Hiking to work areas on beaches and across streams</w:t>
      </w:r>
    </w:p>
    <w:tbl>
      <w:tblPr>
        <w:tblW w:w="12600" w:type="dxa"/>
        <w:tblInd w:w="95" w:type="dxa"/>
        <w:tblLook w:val="04A0" w:firstRow="1" w:lastRow="0" w:firstColumn="1" w:lastColumn="0" w:noHBand="0" w:noVBand="1"/>
      </w:tblPr>
      <w:tblGrid>
        <w:gridCol w:w="1539"/>
        <w:gridCol w:w="2059"/>
        <w:gridCol w:w="9002"/>
      </w:tblGrid>
      <w:tr w:rsidR="001110FF" w:rsidRPr="004C3CBD" w:rsidTr="001110FF">
        <w:trPr>
          <w:trHeight w:val="510"/>
        </w:trPr>
        <w:tc>
          <w:tcPr>
            <w:tcW w:w="1539" w:type="dxa"/>
            <w:tcBorders>
              <w:top w:val="nil"/>
              <w:left w:val="nil"/>
              <w:bottom w:val="nil"/>
              <w:right w:val="nil"/>
            </w:tcBorders>
            <w:shd w:val="clear" w:color="auto" w:fill="auto"/>
            <w:vAlign w:val="center"/>
            <w:hideMark/>
          </w:tcPr>
          <w:p w:rsidR="001110FF" w:rsidRPr="004C3CBD" w:rsidRDefault="001110FF" w:rsidP="001110FF">
            <w:pPr>
              <w:jc w:val="center"/>
              <w:rPr>
                <w:rFonts w:ascii="Arial" w:hAnsi="Arial" w:cs="Arial"/>
                <w:b/>
                <w:bCs/>
                <w:color w:val="000000"/>
                <w:sz w:val="20"/>
                <w:szCs w:val="20"/>
                <w:u w:val="single"/>
              </w:rPr>
            </w:pPr>
            <w:r w:rsidRPr="004C3CBD">
              <w:rPr>
                <w:rFonts w:ascii="Arial" w:hAnsi="Arial" w:cs="Arial"/>
                <w:b/>
                <w:bCs/>
                <w:color w:val="000000"/>
                <w:sz w:val="20"/>
                <w:szCs w:val="20"/>
                <w:u w:val="single"/>
              </w:rPr>
              <w:t>Basic Job Steps/Activity</w:t>
            </w:r>
          </w:p>
        </w:tc>
        <w:tc>
          <w:tcPr>
            <w:tcW w:w="2059" w:type="dxa"/>
            <w:tcBorders>
              <w:top w:val="nil"/>
              <w:left w:val="nil"/>
              <w:bottom w:val="nil"/>
              <w:right w:val="nil"/>
            </w:tcBorders>
            <w:shd w:val="clear" w:color="auto" w:fill="auto"/>
            <w:vAlign w:val="center"/>
            <w:hideMark/>
          </w:tcPr>
          <w:p w:rsidR="001110FF" w:rsidRPr="004C3CBD" w:rsidRDefault="001110FF" w:rsidP="001110FF">
            <w:pPr>
              <w:jc w:val="center"/>
              <w:rPr>
                <w:rFonts w:ascii="Arial" w:hAnsi="Arial" w:cs="Arial"/>
                <w:b/>
                <w:bCs/>
                <w:color w:val="000000"/>
                <w:sz w:val="20"/>
                <w:szCs w:val="20"/>
                <w:u w:val="single"/>
              </w:rPr>
            </w:pPr>
            <w:r w:rsidRPr="004C3CBD">
              <w:rPr>
                <w:rFonts w:ascii="Arial" w:hAnsi="Arial" w:cs="Arial"/>
                <w:b/>
                <w:bCs/>
                <w:color w:val="000000"/>
                <w:sz w:val="20"/>
                <w:szCs w:val="20"/>
                <w:u w:val="single"/>
              </w:rPr>
              <w:t>Existing and Potential Hazards</w:t>
            </w:r>
          </w:p>
        </w:tc>
        <w:tc>
          <w:tcPr>
            <w:tcW w:w="9002" w:type="dxa"/>
            <w:tcBorders>
              <w:top w:val="nil"/>
              <w:left w:val="nil"/>
              <w:bottom w:val="nil"/>
              <w:right w:val="nil"/>
            </w:tcBorders>
            <w:shd w:val="clear" w:color="auto" w:fill="auto"/>
            <w:vAlign w:val="center"/>
            <w:hideMark/>
          </w:tcPr>
          <w:p w:rsidR="001110FF" w:rsidRPr="004C3CBD" w:rsidRDefault="001110FF" w:rsidP="001110FF">
            <w:pPr>
              <w:jc w:val="center"/>
              <w:rPr>
                <w:rFonts w:ascii="Arial" w:hAnsi="Arial" w:cs="Arial"/>
                <w:b/>
                <w:bCs/>
                <w:color w:val="000000"/>
                <w:sz w:val="20"/>
                <w:szCs w:val="20"/>
                <w:u w:val="single"/>
              </w:rPr>
            </w:pPr>
            <w:r w:rsidRPr="004C3CBD">
              <w:rPr>
                <w:rFonts w:ascii="Arial" w:hAnsi="Arial" w:cs="Arial"/>
                <w:b/>
                <w:bCs/>
                <w:color w:val="000000"/>
                <w:sz w:val="20"/>
                <w:szCs w:val="20"/>
                <w:u w:val="single"/>
              </w:rPr>
              <w:t>Recommended Corrective Measures</w:t>
            </w:r>
          </w:p>
        </w:tc>
      </w:tr>
      <w:tr w:rsidR="001110FF" w:rsidRPr="004C3CBD" w:rsidTr="001110FF">
        <w:trPr>
          <w:trHeight w:val="255"/>
        </w:trPr>
        <w:tc>
          <w:tcPr>
            <w:tcW w:w="1539" w:type="dxa"/>
            <w:tcBorders>
              <w:top w:val="single" w:sz="4" w:space="0" w:color="auto"/>
              <w:left w:val="single" w:sz="4" w:space="0" w:color="auto"/>
              <w:bottom w:val="nil"/>
              <w:right w:val="nil"/>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xml:space="preserve">Hiking to </w:t>
            </w:r>
            <w:r>
              <w:rPr>
                <w:rFonts w:ascii="Arial" w:hAnsi="Arial" w:cs="Arial"/>
                <w:color w:val="000000"/>
                <w:sz w:val="20"/>
                <w:szCs w:val="20"/>
              </w:rPr>
              <w:t>work</w:t>
            </w:r>
          </w:p>
        </w:tc>
        <w:tc>
          <w:tcPr>
            <w:tcW w:w="2059" w:type="dxa"/>
            <w:tcBorders>
              <w:top w:val="single" w:sz="4" w:space="0" w:color="auto"/>
              <w:left w:val="nil"/>
              <w:bottom w:val="nil"/>
              <w:right w:val="nil"/>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xml:space="preserve">Exposure to high </w:t>
            </w:r>
          </w:p>
        </w:tc>
        <w:tc>
          <w:tcPr>
            <w:tcW w:w="9002" w:type="dxa"/>
            <w:tcBorders>
              <w:top w:val="single" w:sz="4" w:space="0" w:color="auto"/>
              <w:left w:val="nil"/>
              <w:bottom w:val="nil"/>
              <w:right w:val="single" w:sz="4" w:space="0" w:color="auto"/>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Check tide tables before going out and plan travel accordingly.</w:t>
            </w:r>
          </w:p>
        </w:tc>
      </w:tr>
      <w:tr w:rsidR="001110FF" w:rsidRPr="004C3CBD" w:rsidTr="001110FF">
        <w:trPr>
          <w:trHeight w:val="510"/>
        </w:trPr>
        <w:tc>
          <w:tcPr>
            <w:tcW w:w="1539" w:type="dxa"/>
            <w:tcBorders>
              <w:top w:val="nil"/>
              <w:left w:val="single" w:sz="4" w:space="0" w:color="auto"/>
              <w:bottom w:val="nil"/>
              <w:right w:val="nil"/>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xml:space="preserve">areas on beaches and </w:t>
            </w:r>
          </w:p>
        </w:tc>
        <w:tc>
          <w:tcPr>
            <w:tcW w:w="2059" w:type="dxa"/>
            <w:tcBorders>
              <w:top w:val="nil"/>
              <w:left w:val="nil"/>
              <w:bottom w:val="nil"/>
              <w:right w:val="nil"/>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tides on beach, routes cut off</w:t>
            </w:r>
          </w:p>
        </w:tc>
        <w:tc>
          <w:tcPr>
            <w:tcW w:w="9002" w:type="dxa"/>
            <w:tcBorders>
              <w:top w:val="nil"/>
              <w:left w:val="nil"/>
              <w:bottom w:val="nil"/>
              <w:right w:val="single" w:sz="4" w:space="0" w:color="auto"/>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If caught on beach on a rising tide, move as high up the cliff as possible, but in an area that you can be seen from above.</w:t>
            </w:r>
          </w:p>
        </w:tc>
      </w:tr>
      <w:tr w:rsidR="001110FF" w:rsidRPr="004C3CBD" w:rsidTr="001110FF">
        <w:trPr>
          <w:trHeight w:val="255"/>
        </w:trPr>
        <w:tc>
          <w:tcPr>
            <w:tcW w:w="1539" w:type="dxa"/>
            <w:tcBorders>
              <w:top w:val="nil"/>
              <w:left w:val="single" w:sz="4" w:space="0" w:color="auto"/>
              <w:bottom w:val="nil"/>
              <w:right w:val="nil"/>
            </w:tcBorders>
            <w:shd w:val="clear" w:color="auto" w:fill="auto"/>
            <w:vAlign w:val="center"/>
            <w:hideMark/>
          </w:tcPr>
          <w:p w:rsidR="001110FF" w:rsidRPr="004C3CBD" w:rsidRDefault="001110FF" w:rsidP="001110FF">
            <w:pPr>
              <w:rPr>
                <w:rFonts w:ascii="Arial" w:hAnsi="Arial" w:cs="Arial"/>
                <w:color w:val="000000"/>
                <w:sz w:val="20"/>
                <w:szCs w:val="20"/>
              </w:rPr>
            </w:pPr>
            <w:r>
              <w:rPr>
                <w:rFonts w:ascii="Arial" w:hAnsi="Arial" w:cs="Arial"/>
                <w:color w:val="000000"/>
                <w:sz w:val="20"/>
                <w:szCs w:val="20"/>
              </w:rPr>
              <w:t>a</w:t>
            </w:r>
            <w:r w:rsidRPr="004C3CBD">
              <w:rPr>
                <w:rFonts w:ascii="Arial" w:hAnsi="Arial" w:cs="Arial"/>
                <w:color w:val="000000"/>
                <w:sz w:val="20"/>
                <w:szCs w:val="20"/>
              </w:rPr>
              <w:t>cross</w:t>
            </w:r>
            <w:r>
              <w:rPr>
                <w:rFonts w:ascii="Arial" w:hAnsi="Arial" w:cs="Arial"/>
                <w:color w:val="000000"/>
                <w:sz w:val="20"/>
                <w:szCs w:val="20"/>
              </w:rPr>
              <w:t xml:space="preserve"> </w:t>
            </w:r>
            <w:r w:rsidRPr="004C3CBD">
              <w:rPr>
                <w:rFonts w:ascii="Arial" w:hAnsi="Arial" w:cs="Arial"/>
                <w:color w:val="000000"/>
                <w:sz w:val="20"/>
                <w:szCs w:val="20"/>
              </w:rPr>
              <w:t xml:space="preserve"> </w:t>
            </w:r>
          </w:p>
        </w:tc>
        <w:tc>
          <w:tcPr>
            <w:tcW w:w="2059" w:type="dxa"/>
            <w:tcBorders>
              <w:top w:val="nil"/>
              <w:left w:val="nil"/>
              <w:bottom w:val="nil"/>
              <w:right w:val="nil"/>
            </w:tcBorders>
            <w:shd w:val="clear" w:color="auto" w:fill="auto"/>
            <w:vAlign w:val="center"/>
            <w:hideMark/>
          </w:tcPr>
          <w:p w:rsidR="001110FF" w:rsidRPr="004C3CBD" w:rsidRDefault="001110FF" w:rsidP="001110FF">
            <w:pPr>
              <w:rPr>
                <w:rFonts w:ascii="Arial" w:hAnsi="Arial" w:cs="Arial"/>
                <w:color w:val="000000"/>
                <w:sz w:val="20"/>
                <w:szCs w:val="20"/>
              </w:rPr>
            </w:pPr>
          </w:p>
        </w:tc>
        <w:tc>
          <w:tcPr>
            <w:tcW w:w="9002" w:type="dxa"/>
            <w:tcBorders>
              <w:top w:val="nil"/>
              <w:left w:val="nil"/>
              <w:bottom w:val="nil"/>
              <w:right w:val="single" w:sz="4" w:space="0" w:color="auto"/>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Use alternate land routes if possible for one leg of the trip.</w:t>
            </w:r>
          </w:p>
        </w:tc>
      </w:tr>
      <w:tr w:rsidR="001110FF" w:rsidRPr="004C3CBD" w:rsidTr="001110FF">
        <w:trPr>
          <w:trHeight w:val="765"/>
        </w:trPr>
        <w:tc>
          <w:tcPr>
            <w:tcW w:w="1539" w:type="dxa"/>
            <w:tcBorders>
              <w:top w:val="nil"/>
              <w:left w:val="single" w:sz="4" w:space="0" w:color="auto"/>
              <w:bottom w:val="nil"/>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streams</w:t>
            </w:r>
          </w:p>
        </w:tc>
        <w:tc>
          <w:tcPr>
            <w:tcW w:w="2059" w:type="dxa"/>
            <w:tcBorders>
              <w:top w:val="nil"/>
              <w:left w:val="nil"/>
              <w:bottom w:val="single" w:sz="4" w:space="0" w:color="808080"/>
              <w:right w:val="nil"/>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w:t>
            </w:r>
          </w:p>
        </w:tc>
        <w:tc>
          <w:tcPr>
            <w:tcW w:w="9002" w:type="dxa"/>
            <w:tcBorders>
              <w:top w:val="nil"/>
              <w:left w:val="nil"/>
              <w:bottom w:val="single" w:sz="4" w:space="0" w:color="808080"/>
              <w:right w:val="single" w:sz="4" w:space="0" w:color="auto"/>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xml:space="preserve">Be careful on slippery logs, intertidal areas covered in algae, and watch footing on either side of stream or channel crossings. Adjust pace and footing to allow you sure footing as you move through the tidal zone. Don't allow incoming waves to rush you. </w:t>
            </w:r>
          </w:p>
        </w:tc>
      </w:tr>
      <w:tr w:rsidR="001110FF" w:rsidRPr="004C3CBD" w:rsidTr="001110FF">
        <w:trPr>
          <w:trHeight w:val="765"/>
        </w:trPr>
        <w:tc>
          <w:tcPr>
            <w:tcW w:w="1539" w:type="dxa"/>
            <w:tcBorders>
              <w:top w:val="nil"/>
              <w:left w:val="single" w:sz="4" w:space="0" w:color="auto"/>
              <w:bottom w:val="nil"/>
              <w:right w:val="nil"/>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w:t>
            </w:r>
          </w:p>
        </w:tc>
        <w:tc>
          <w:tcPr>
            <w:tcW w:w="2059" w:type="dxa"/>
            <w:tcBorders>
              <w:top w:val="nil"/>
              <w:left w:val="nil"/>
              <w:bottom w:val="nil"/>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Crossing streams</w:t>
            </w:r>
          </w:p>
        </w:tc>
        <w:tc>
          <w:tcPr>
            <w:tcW w:w="9002" w:type="dxa"/>
            <w:tcBorders>
              <w:top w:val="nil"/>
              <w:left w:val="nil"/>
              <w:bottom w:val="nil"/>
              <w:right w:val="single" w:sz="4" w:space="0" w:color="auto"/>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xml:space="preserve">Scout the area to determine a safe spot to ford the stream. Avoid crossing where the water is knee high or higher. Do not cross on logs that span the stream. Do not attempt crossing during heavy rainfall or if upslope thunder has been noted. </w:t>
            </w:r>
          </w:p>
        </w:tc>
      </w:tr>
      <w:tr w:rsidR="001110FF" w:rsidRPr="004C3CBD" w:rsidTr="001110FF">
        <w:trPr>
          <w:trHeight w:val="765"/>
        </w:trPr>
        <w:tc>
          <w:tcPr>
            <w:tcW w:w="1539" w:type="dxa"/>
            <w:tcBorders>
              <w:top w:val="nil"/>
              <w:left w:val="single" w:sz="4" w:space="0" w:color="auto"/>
              <w:bottom w:val="nil"/>
              <w:right w:val="nil"/>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w:t>
            </w:r>
          </w:p>
        </w:tc>
        <w:tc>
          <w:tcPr>
            <w:tcW w:w="2059" w:type="dxa"/>
            <w:tcBorders>
              <w:top w:val="nil"/>
              <w:left w:val="nil"/>
              <w:bottom w:val="nil"/>
              <w:right w:val="nil"/>
            </w:tcBorders>
            <w:shd w:val="clear" w:color="auto" w:fill="auto"/>
            <w:vAlign w:val="center"/>
            <w:hideMark/>
          </w:tcPr>
          <w:p w:rsidR="001110FF" w:rsidRPr="004C3CBD" w:rsidRDefault="001110FF" w:rsidP="001110FF">
            <w:pPr>
              <w:rPr>
                <w:rFonts w:ascii="Arial" w:hAnsi="Arial" w:cs="Arial"/>
                <w:color w:val="000000"/>
                <w:sz w:val="20"/>
                <w:szCs w:val="20"/>
              </w:rPr>
            </w:pPr>
          </w:p>
        </w:tc>
        <w:tc>
          <w:tcPr>
            <w:tcW w:w="9002" w:type="dxa"/>
            <w:tcBorders>
              <w:top w:val="nil"/>
              <w:left w:val="nil"/>
              <w:bottom w:val="nil"/>
              <w:right w:val="single" w:sz="4" w:space="0" w:color="auto"/>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xml:space="preserve">Walk slowly and deliberately to allow for proper evaluation of upcoming terrain in order to avoid any potentially dangerous obstacles. Place your feet carefully in firm footholds. Avoid loose rocks, high water flow, slippery rocks, and overly steep or muddy terrain. </w:t>
            </w:r>
          </w:p>
        </w:tc>
      </w:tr>
      <w:tr w:rsidR="001110FF" w:rsidRPr="004C3CBD" w:rsidTr="001110FF">
        <w:trPr>
          <w:trHeight w:val="765"/>
        </w:trPr>
        <w:tc>
          <w:tcPr>
            <w:tcW w:w="1539" w:type="dxa"/>
            <w:tcBorders>
              <w:top w:val="nil"/>
              <w:left w:val="single" w:sz="4" w:space="0" w:color="auto"/>
              <w:bottom w:val="nil"/>
              <w:right w:val="nil"/>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w:t>
            </w:r>
          </w:p>
        </w:tc>
        <w:tc>
          <w:tcPr>
            <w:tcW w:w="2059" w:type="dxa"/>
            <w:tcBorders>
              <w:top w:val="nil"/>
              <w:left w:val="nil"/>
              <w:bottom w:val="nil"/>
              <w:right w:val="nil"/>
            </w:tcBorders>
            <w:shd w:val="clear" w:color="auto" w:fill="auto"/>
            <w:vAlign w:val="center"/>
            <w:hideMark/>
          </w:tcPr>
          <w:p w:rsidR="001110FF" w:rsidRPr="004C3CBD" w:rsidRDefault="001110FF" w:rsidP="001110FF">
            <w:pPr>
              <w:rPr>
                <w:rFonts w:ascii="Arial" w:hAnsi="Arial" w:cs="Arial"/>
                <w:color w:val="000000"/>
                <w:sz w:val="20"/>
                <w:szCs w:val="20"/>
              </w:rPr>
            </w:pPr>
          </w:p>
        </w:tc>
        <w:tc>
          <w:tcPr>
            <w:tcW w:w="9002" w:type="dxa"/>
            <w:tcBorders>
              <w:top w:val="nil"/>
              <w:left w:val="nil"/>
              <w:bottom w:val="nil"/>
              <w:right w:val="single" w:sz="4" w:space="0" w:color="auto"/>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xml:space="preserve">When climbing rocks or crossing rocky areas attempt to have three points of contact at all times and keep your center of gravity low. A wading pole is required to aid in the balance and exploring for drop offs. </w:t>
            </w:r>
          </w:p>
        </w:tc>
      </w:tr>
      <w:tr w:rsidR="001110FF" w:rsidRPr="004C3CBD" w:rsidTr="001110FF">
        <w:trPr>
          <w:trHeight w:val="765"/>
        </w:trPr>
        <w:tc>
          <w:tcPr>
            <w:tcW w:w="1539" w:type="dxa"/>
            <w:tcBorders>
              <w:top w:val="nil"/>
              <w:left w:val="single" w:sz="4" w:space="0" w:color="auto"/>
              <w:bottom w:val="nil"/>
              <w:right w:val="nil"/>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w:t>
            </w:r>
          </w:p>
        </w:tc>
        <w:tc>
          <w:tcPr>
            <w:tcW w:w="2059" w:type="dxa"/>
            <w:tcBorders>
              <w:top w:val="nil"/>
              <w:left w:val="nil"/>
              <w:bottom w:val="nil"/>
              <w:right w:val="nil"/>
            </w:tcBorders>
            <w:shd w:val="clear" w:color="auto" w:fill="auto"/>
            <w:vAlign w:val="center"/>
            <w:hideMark/>
          </w:tcPr>
          <w:p w:rsidR="001110FF" w:rsidRPr="004C3CBD" w:rsidRDefault="001110FF" w:rsidP="001110FF">
            <w:pPr>
              <w:rPr>
                <w:rFonts w:ascii="Arial" w:hAnsi="Arial" w:cs="Arial"/>
                <w:color w:val="000000"/>
                <w:sz w:val="20"/>
                <w:szCs w:val="20"/>
              </w:rPr>
            </w:pPr>
          </w:p>
        </w:tc>
        <w:tc>
          <w:tcPr>
            <w:tcW w:w="9002" w:type="dxa"/>
            <w:tcBorders>
              <w:top w:val="nil"/>
              <w:left w:val="nil"/>
              <w:bottom w:val="nil"/>
              <w:right w:val="single" w:sz="4" w:space="0" w:color="auto"/>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xml:space="preserve">Appropriate footwear with traction (tabies, or shoes with a felt or nylon sole, lace-on oversoles, or bonded carpeting sole) should be used for stream work. If wearing a non-quick release backpack, slip off the upstream shoulder strap so the pack can be discarded in an emergency situation. </w:t>
            </w:r>
          </w:p>
        </w:tc>
      </w:tr>
      <w:tr w:rsidR="001110FF" w:rsidRPr="004C3CBD" w:rsidTr="001110FF">
        <w:trPr>
          <w:trHeight w:val="1785"/>
        </w:trPr>
        <w:tc>
          <w:tcPr>
            <w:tcW w:w="1539" w:type="dxa"/>
            <w:tcBorders>
              <w:top w:val="nil"/>
              <w:left w:val="single" w:sz="4" w:space="0" w:color="auto"/>
              <w:bottom w:val="single" w:sz="4" w:space="0" w:color="auto"/>
              <w:right w:val="nil"/>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w:t>
            </w:r>
          </w:p>
        </w:tc>
        <w:tc>
          <w:tcPr>
            <w:tcW w:w="2059" w:type="dxa"/>
            <w:tcBorders>
              <w:top w:val="nil"/>
              <w:left w:val="nil"/>
              <w:bottom w:val="single" w:sz="4" w:space="0" w:color="auto"/>
              <w:right w:val="nil"/>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w:t>
            </w:r>
          </w:p>
        </w:tc>
        <w:tc>
          <w:tcPr>
            <w:tcW w:w="9002" w:type="dxa"/>
            <w:tcBorders>
              <w:top w:val="nil"/>
              <w:left w:val="nil"/>
              <w:bottom w:val="single" w:sz="4" w:space="0" w:color="auto"/>
              <w:right w:val="single" w:sz="4" w:space="0" w:color="auto"/>
            </w:tcBorders>
            <w:shd w:val="clear" w:color="auto" w:fill="auto"/>
            <w:vAlign w:val="center"/>
            <w:hideMark/>
          </w:tcPr>
          <w:p w:rsidR="001110FF" w:rsidRPr="004C3CBD" w:rsidRDefault="001110FF" w:rsidP="001110FF">
            <w:pPr>
              <w:rPr>
                <w:rFonts w:ascii="Arial" w:hAnsi="Arial" w:cs="Arial"/>
                <w:color w:val="000000"/>
                <w:sz w:val="20"/>
                <w:szCs w:val="20"/>
              </w:rPr>
            </w:pPr>
            <w:r>
              <w:rPr>
                <w:rFonts w:ascii="Arial" w:hAnsi="Arial" w:cs="Arial"/>
                <w:color w:val="000000"/>
                <w:sz w:val="20"/>
                <w:szCs w:val="20"/>
              </w:rPr>
              <w:t>Prior to leaving for the field, r</w:t>
            </w:r>
            <w:r w:rsidRPr="004C3CBD">
              <w:rPr>
                <w:rFonts w:ascii="Arial" w:hAnsi="Arial" w:cs="Arial"/>
                <w:color w:val="000000"/>
                <w:sz w:val="20"/>
                <w:szCs w:val="20"/>
              </w:rPr>
              <w:t xml:space="preserve">eliable weather reports should be obtained for </w:t>
            </w:r>
            <w:r>
              <w:rPr>
                <w:rFonts w:ascii="Arial" w:hAnsi="Arial" w:cs="Arial"/>
                <w:color w:val="000000"/>
                <w:sz w:val="20"/>
                <w:szCs w:val="20"/>
              </w:rPr>
              <w:t>areas</w:t>
            </w:r>
            <w:r w:rsidRPr="004C3CBD">
              <w:rPr>
                <w:rFonts w:ascii="Arial" w:hAnsi="Arial" w:cs="Arial"/>
                <w:color w:val="000000"/>
                <w:sz w:val="20"/>
                <w:szCs w:val="20"/>
              </w:rPr>
              <w:t xml:space="preserve"> influenc</w:t>
            </w:r>
            <w:r>
              <w:rPr>
                <w:rFonts w:ascii="Arial" w:hAnsi="Arial" w:cs="Arial"/>
                <w:color w:val="000000"/>
                <w:sz w:val="20"/>
                <w:szCs w:val="20"/>
              </w:rPr>
              <w:t>ing</w:t>
            </w:r>
            <w:r w:rsidRPr="004C3CBD">
              <w:rPr>
                <w:rFonts w:ascii="Arial" w:hAnsi="Arial" w:cs="Arial"/>
                <w:color w:val="000000"/>
                <w:sz w:val="20"/>
                <w:szCs w:val="20"/>
              </w:rPr>
              <w:t xml:space="preserve"> streams or river beds where work will be conducted. Avoid working in flooded areas or where water is moving swiftly. Cancel work activities during or following weather changes, especially upslope of stream sites (excessive rain, although it may be sunny at the site). Be alert and listen for signs of a flash flood and move to higher ground immediately. Any sudden increase of debris, muddy water, or a low roar of thunder are indicators of a possible flash flood which can arrive very quickly. Leave yourself with exit routes in the event of flash flooding. </w:t>
            </w:r>
          </w:p>
        </w:tc>
      </w:tr>
    </w:tbl>
    <w:p w:rsidR="001110FF" w:rsidRPr="00FF4C33" w:rsidRDefault="001110FF" w:rsidP="001110FF">
      <w:pPr>
        <w:rPr>
          <w:rFonts w:ascii="Arial" w:hAnsi="Arial" w:cs="Arial"/>
          <w:sz w:val="16"/>
          <w:szCs w:val="16"/>
        </w:rPr>
      </w:pPr>
      <w:r w:rsidRPr="00FF4C33">
        <w:rPr>
          <w:rFonts w:ascii="Arial" w:hAnsi="Arial" w:cs="Arial"/>
          <w:sz w:val="16"/>
          <w:szCs w:val="16"/>
        </w:rPr>
        <w:t>PACN updated 2/15/2012</w:t>
      </w:r>
    </w:p>
    <w:p w:rsidR="001110FF" w:rsidRDefault="001110FF" w:rsidP="001110FF"/>
    <w:p w:rsidR="001110FF" w:rsidRDefault="001110FF" w:rsidP="001110FF"/>
    <w:p w:rsidR="001110FF" w:rsidRDefault="001110FF" w:rsidP="001110FF"/>
    <w:p w:rsidR="001110FF" w:rsidRDefault="001110FF">
      <w:pPr>
        <w:rPr>
          <w:rFonts w:ascii="Arial" w:eastAsia="Calibri" w:hAnsi="Arial" w:cs="Arial"/>
          <w:bCs/>
          <w:sz w:val="20"/>
          <w:szCs w:val="20"/>
        </w:rPr>
      </w:pPr>
      <w:r>
        <w:rPr>
          <w:rFonts w:cs="Arial"/>
          <w:sz w:val="20"/>
          <w:szCs w:val="20"/>
        </w:rPr>
        <w:br w:type="page"/>
      </w:r>
    </w:p>
    <w:p w:rsidR="001110FF" w:rsidRPr="008C28B3" w:rsidRDefault="001110FF" w:rsidP="001110FF">
      <w:pPr>
        <w:pStyle w:val="Caption"/>
        <w:keepNext/>
        <w:rPr>
          <w:rFonts w:cs="Arial"/>
          <w:b/>
          <w:sz w:val="20"/>
          <w:szCs w:val="20"/>
        </w:rPr>
      </w:pPr>
      <w:r w:rsidRPr="008C28B3">
        <w:rPr>
          <w:rFonts w:cs="Arial"/>
          <w:sz w:val="20"/>
          <w:szCs w:val="20"/>
        </w:rPr>
        <w:lastRenderedPageBreak/>
        <w:t xml:space="preserve">Job Hazard Analysis </w:t>
      </w:r>
      <w:r>
        <w:rPr>
          <w:rFonts w:cs="Arial"/>
          <w:sz w:val="20"/>
          <w:szCs w:val="20"/>
        </w:rPr>
        <w:t>–</w:t>
      </w:r>
      <w:r w:rsidRPr="008C28B3">
        <w:rPr>
          <w:rFonts w:cs="Arial"/>
          <w:sz w:val="20"/>
          <w:szCs w:val="20"/>
        </w:rPr>
        <w:t xml:space="preserve"> </w:t>
      </w:r>
      <w:r>
        <w:rPr>
          <w:rFonts w:cs="Arial"/>
          <w:sz w:val="20"/>
          <w:szCs w:val="20"/>
        </w:rPr>
        <w:t>Backpacking with heavy loads; General heavy lifting; Communication; Working near volcanic fumes</w:t>
      </w:r>
    </w:p>
    <w:tbl>
      <w:tblPr>
        <w:tblW w:w="12600" w:type="dxa"/>
        <w:tblInd w:w="95" w:type="dxa"/>
        <w:tblLook w:val="04A0" w:firstRow="1" w:lastRow="0" w:firstColumn="1" w:lastColumn="0" w:noHBand="0" w:noVBand="1"/>
      </w:tblPr>
      <w:tblGrid>
        <w:gridCol w:w="1606"/>
        <w:gridCol w:w="2080"/>
        <w:gridCol w:w="8914"/>
      </w:tblGrid>
      <w:tr w:rsidR="001110FF" w:rsidRPr="004C3CBD" w:rsidTr="001110FF">
        <w:trPr>
          <w:trHeight w:val="558"/>
        </w:trPr>
        <w:tc>
          <w:tcPr>
            <w:tcW w:w="1606" w:type="dxa"/>
            <w:tcBorders>
              <w:top w:val="nil"/>
              <w:left w:val="nil"/>
              <w:bottom w:val="nil"/>
              <w:right w:val="nil"/>
            </w:tcBorders>
            <w:shd w:val="clear" w:color="auto" w:fill="auto"/>
            <w:hideMark/>
          </w:tcPr>
          <w:p w:rsidR="001110FF" w:rsidRPr="004C3CBD" w:rsidRDefault="001110FF" w:rsidP="001110FF">
            <w:pPr>
              <w:jc w:val="center"/>
              <w:rPr>
                <w:rFonts w:ascii="Arial" w:hAnsi="Arial" w:cs="Arial"/>
                <w:b/>
                <w:bCs/>
                <w:color w:val="000000"/>
                <w:sz w:val="20"/>
                <w:szCs w:val="20"/>
                <w:u w:val="single"/>
              </w:rPr>
            </w:pPr>
            <w:r w:rsidRPr="004C3CBD">
              <w:rPr>
                <w:rFonts w:ascii="Arial" w:hAnsi="Arial" w:cs="Arial"/>
                <w:b/>
                <w:bCs/>
                <w:color w:val="000000"/>
                <w:sz w:val="20"/>
                <w:szCs w:val="20"/>
                <w:u w:val="single"/>
              </w:rPr>
              <w:t>Basic Job Steps/Activity</w:t>
            </w:r>
          </w:p>
        </w:tc>
        <w:tc>
          <w:tcPr>
            <w:tcW w:w="2080" w:type="dxa"/>
            <w:tcBorders>
              <w:top w:val="nil"/>
              <w:left w:val="nil"/>
              <w:bottom w:val="nil"/>
              <w:right w:val="nil"/>
            </w:tcBorders>
            <w:shd w:val="clear" w:color="auto" w:fill="auto"/>
            <w:hideMark/>
          </w:tcPr>
          <w:p w:rsidR="001110FF" w:rsidRPr="004C3CBD" w:rsidRDefault="001110FF" w:rsidP="001110FF">
            <w:pPr>
              <w:jc w:val="center"/>
              <w:rPr>
                <w:rFonts w:ascii="Arial" w:hAnsi="Arial" w:cs="Arial"/>
                <w:b/>
                <w:bCs/>
                <w:color w:val="000000"/>
                <w:sz w:val="20"/>
                <w:szCs w:val="20"/>
                <w:u w:val="single"/>
              </w:rPr>
            </w:pPr>
            <w:r w:rsidRPr="004C3CBD">
              <w:rPr>
                <w:rFonts w:ascii="Arial" w:hAnsi="Arial" w:cs="Arial"/>
                <w:b/>
                <w:bCs/>
                <w:color w:val="000000"/>
                <w:sz w:val="20"/>
                <w:szCs w:val="20"/>
                <w:u w:val="single"/>
              </w:rPr>
              <w:t>Existing and Potential Hazards</w:t>
            </w:r>
          </w:p>
        </w:tc>
        <w:tc>
          <w:tcPr>
            <w:tcW w:w="8914" w:type="dxa"/>
            <w:tcBorders>
              <w:top w:val="nil"/>
              <w:left w:val="nil"/>
              <w:bottom w:val="nil"/>
              <w:right w:val="nil"/>
            </w:tcBorders>
            <w:shd w:val="clear" w:color="auto" w:fill="auto"/>
            <w:vAlign w:val="center"/>
            <w:hideMark/>
          </w:tcPr>
          <w:p w:rsidR="001110FF" w:rsidRPr="004C3CBD" w:rsidRDefault="001110FF" w:rsidP="001110FF">
            <w:pPr>
              <w:jc w:val="center"/>
              <w:rPr>
                <w:rFonts w:ascii="Arial" w:hAnsi="Arial" w:cs="Arial"/>
                <w:b/>
                <w:bCs/>
                <w:color w:val="000000"/>
                <w:sz w:val="20"/>
                <w:szCs w:val="20"/>
                <w:u w:val="single"/>
              </w:rPr>
            </w:pPr>
            <w:r w:rsidRPr="004C3CBD">
              <w:rPr>
                <w:rFonts w:ascii="Arial" w:hAnsi="Arial" w:cs="Arial"/>
                <w:b/>
                <w:bCs/>
                <w:color w:val="000000"/>
                <w:sz w:val="20"/>
                <w:szCs w:val="20"/>
                <w:u w:val="single"/>
              </w:rPr>
              <w:t>Recommended Corrective Measures</w:t>
            </w:r>
          </w:p>
        </w:tc>
      </w:tr>
      <w:tr w:rsidR="001110FF" w:rsidRPr="004C3CBD" w:rsidTr="001110FF">
        <w:trPr>
          <w:trHeight w:val="510"/>
        </w:trPr>
        <w:tc>
          <w:tcPr>
            <w:tcW w:w="1606" w:type="dxa"/>
            <w:tcBorders>
              <w:top w:val="single" w:sz="4" w:space="0" w:color="auto"/>
              <w:left w:val="single" w:sz="4" w:space="0" w:color="auto"/>
              <w:bottom w:val="nil"/>
              <w:right w:val="nil"/>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xml:space="preserve">Backpacking with heavy </w:t>
            </w:r>
          </w:p>
        </w:tc>
        <w:tc>
          <w:tcPr>
            <w:tcW w:w="2080" w:type="dxa"/>
            <w:tcBorders>
              <w:top w:val="single" w:sz="4" w:space="0" w:color="auto"/>
              <w:left w:val="nil"/>
              <w:bottom w:val="nil"/>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Load instability</w:t>
            </w:r>
          </w:p>
        </w:tc>
        <w:tc>
          <w:tcPr>
            <w:tcW w:w="8914" w:type="dxa"/>
            <w:tcBorders>
              <w:top w:val="single" w:sz="4" w:space="0" w:color="auto"/>
              <w:left w:val="nil"/>
              <w:bottom w:val="nil"/>
              <w:right w:val="single" w:sz="4" w:space="0" w:color="auto"/>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xml:space="preserve">Make sure your pack properly fits. Adjust the hip-belt and sternum strap correctly. Use both straps to carry pack. </w:t>
            </w:r>
          </w:p>
        </w:tc>
      </w:tr>
      <w:tr w:rsidR="001110FF" w:rsidRPr="004C3CBD" w:rsidTr="001110FF">
        <w:trPr>
          <w:trHeight w:val="765"/>
        </w:trPr>
        <w:tc>
          <w:tcPr>
            <w:tcW w:w="1606" w:type="dxa"/>
            <w:tcBorders>
              <w:top w:val="nil"/>
              <w:left w:val="single" w:sz="4" w:space="0" w:color="auto"/>
              <w:bottom w:val="nil"/>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loads</w:t>
            </w:r>
          </w:p>
        </w:tc>
        <w:tc>
          <w:tcPr>
            <w:tcW w:w="2080" w:type="dxa"/>
            <w:tcBorders>
              <w:top w:val="nil"/>
              <w:left w:val="nil"/>
              <w:bottom w:val="single" w:sz="4" w:space="0" w:color="808080"/>
              <w:right w:val="nil"/>
            </w:tcBorders>
            <w:shd w:val="clear" w:color="auto" w:fill="auto"/>
            <w:noWrap/>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w:t>
            </w:r>
          </w:p>
        </w:tc>
        <w:tc>
          <w:tcPr>
            <w:tcW w:w="8914" w:type="dxa"/>
            <w:tcBorders>
              <w:top w:val="nil"/>
              <w:left w:val="nil"/>
              <w:bottom w:val="single" w:sz="4" w:space="0" w:color="808080"/>
              <w:right w:val="single" w:sz="4" w:space="0" w:color="auto"/>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xml:space="preserve">Carry no more than 1/3 of your body weight while traveling in the backcountry. When carrying heavy loads, pack the gear so that heavy equipment is carried low on your back to increase stability. Consider using hiking poles. DO NOT OVERESTIMATE YOUR LOAD CAPACITY. </w:t>
            </w:r>
          </w:p>
        </w:tc>
      </w:tr>
      <w:tr w:rsidR="001110FF" w:rsidRPr="004C3CBD" w:rsidTr="001110FF">
        <w:trPr>
          <w:trHeight w:val="510"/>
        </w:trPr>
        <w:tc>
          <w:tcPr>
            <w:tcW w:w="1606" w:type="dxa"/>
            <w:tcBorders>
              <w:top w:val="nil"/>
              <w:left w:val="single" w:sz="4" w:space="0" w:color="auto"/>
              <w:bottom w:val="nil"/>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w:t>
            </w:r>
          </w:p>
        </w:tc>
        <w:tc>
          <w:tcPr>
            <w:tcW w:w="2080" w:type="dxa"/>
            <w:tcBorders>
              <w:top w:val="nil"/>
              <w:left w:val="nil"/>
              <w:bottom w:val="single" w:sz="4" w:space="0" w:color="808080"/>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Muscular pain and soreness</w:t>
            </w:r>
          </w:p>
        </w:tc>
        <w:tc>
          <w:tcPr>
            <w:tcW w:w="8914" w:type="dxa"/>
            <w:tcBorders>
              <w:top w:val="nil"/>
              <w:left w:val="nil"/>
              <w:bottom w:val="single" w:sz="4" w:space="0" w:color="808080"/>
              <w:right w:val="single" w:sz="4" w:space="0" w:color="auto"/>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Start slowly to ensure muscle groups are given adequate time to warm up. Use stretching exercises before starting.</w:t>
            </w:r>
          </w:p>
        </w:tc>
      </w:tr>
      <w:tr w:rsidR="001110FF" w:rsidRPr="004C3CBD" w:rsidTr="001110FF">
        <w:trPr>
          <w:trHeight w:val="255"/>
        </w:trPr>
        <w:tc>
          <w:tcPr>
            <w:tcW w:w="1606" w:type="dxa"/>
            <w:tcBorders>
              <w:top w:val="nil"/>
              <w:left w:val="single" w:sz="4" w:space="0" w:color="auto"/>
              <w:bottom w:val="single" w:sz="4" w:space="0" w:color="auto"/>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w:t>
            </w:r>
          </w:p>
        </w:tc>
        <w:tc>
          <w:tcPr>
            <w:tcW w:w="2080" w:type="dxa"/>
            <w:tcBorders>
              <w:top w:val="nil"/>
              <w:left w:val="nil"/>
              <w:bottom w:val="single" w:sz="4" w:space="0" w:color="auto"/>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Back strain</w:t>
            </w:r>
          </w:p>
        </w:tc>
        <w:tc>
          <w:tcPr>
            <w:tcW w:w="8914" w:type="dxa"/>
            <w:tcBorders>
              <w:top w:val="nil"/>
              <w:left w:val="nil"/>
              <w:bottom w:val="single" w:sz="4" w:space="0" w:color="auto"/>
              <w:right w:val="single" w:sz="4" w:space="0" w:color="auto"/>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xml:space="preserve">Lift loads with your legs to avoid back injuries. </w:t>
            </w:r>
          </w:p>
        </w:tc>
      </w:tr>
      <w:tr w:rsidR="001110FF" w:rsidRPr="004C3CBD" w:rsidTr="001110FF">
        <w:trPr>
          <w:trHeight w:val="510"/>
        </w:trPr>
        <w:tc>
          <w:tcPr>
            <w:tcW w:w="1606" w:type="dxa"/>
            <w:tcBorders>
              <w:top w:val="nil"/>
              <w:left w:val="single" w:sz="4" w:space="0" w:color="auto"/>
              <w:bottom w:val="nil"/>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xml:space="preserve">General </w:t>
            </w:r>
            <w:r>
              <w:rPr>
                <w:rFonts w:ascii="Arial" w:hAnsi="Arial" w:cs="Arial"/>
                <w:color w:val="000000"/>
                <w:sz w:val="20"/>
                <w:szCs w:val="20"/>
              </w:rPr>
              <w:t>h</w:t>
            </w:r>
            <w:r w:rsidRPr="004C3CBD">
              <w:rPr>
                <w:rFonts w:ascii="Arial" w:hAnsi="Arial" w:cs="Arial"/>
                <w:color w:val="000000"/>
                <w:sz w:val="20"/>
                <w:szCs w:val="20"/>
              </w:rPr>
              <w:t xml:space="preserve">eavy </w:t>
            </w:r>
            <w:r>
              <w:rPr>
                <w:rFonts w:ascii="Arial" w:hAnsi="Arial" w:cs="Arial"/>
                <w:color w:val="000000"/>
                <w:sz w:val="20"/>
                <w:szCs w:val="20"/>
              </w:rPr>
              <w:t>l</w:t>
            </w:r>
            <w:r w:rsidRPr="004C3CBD">
              <w:rPr>
                <w:rFonts w:ascii="Arial" w:hAnsi="Arial" w:cs="Arial"/>
                <w:color w:val="000000"/>
                <w:sz w:val="20"/>
                <w:szCs w:val="20"/>
              </w:rPr>
              <w:t>ifting</w:t>
            </w:r>
          </w:p>
        </w:tc>
        <w:tc>
          <w:tcPr>
            <w:tcW w:w="2080" w:type="dxa"/>
            <w:tcBorders>
              <w:top w:val="nil"/>
              <w:left w:val="nil"/>
              <w:bottom w:val="nil"/>
              <w:right w:val="nil"/>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Strained back, arms and/or shoulders,</w:t>
            </w:r>
          </w:p>
        </w:tc>
        <w:tc>
          <w:tcPr>
            <w:tcW w:w="8914" w:type="dxa"/>
            <w:tcBorders>
              <w:top w:val="nil"/>
              <w:left w:val="nil"/>
              <w:bottom w:val="nil"/>
              <w:right w:val="single" w:sz="4" w:space="0" w:color="auto"/>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Before lifting, check intended route and point of placement for load.  If the load is too heavy for you to safely lift, call for assistance immediately.</w:t>
            </w:r>
          </w:p>
        </w:tc>
      </w:tr>
      <w:tr w:rsidR="001110FF" w:rsidRPr="004C3CBD" w:rsidTr="001110FF">
        <w:trPr>
          <w:trHeight w:val="510"/>
        </w:trPr>
        <w:tc>
          <w:tcPr>
            <w:tcW w:w="1606" w:type="dxa"/>
            <w:tcBorders>
              <w:top w:val="nil"/>
              <w:left w:val="single" w:sz="4" w:space="0" w:color="auto"/>
              <w:bottom w:val="nil"/>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w:t>
            </w:r>
          </w:p>
        </w:tc>
        <w:tc>
          <w:tcPr>
            <w:tcW w:w="2080" w:type="dxa"/>
            <w:tcBorders>
              <w:top w:val="nil"/>
              <w:left w:val="nil"/>
              <w:bottom w:val="nil"/>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xml:space="preserve">hands, hernia, damaged fingers </w:t>
            </w:r>
          </w:p>
        </w:tc>
        <w:tc>
          <w:tcPr>
            <w:tcW w:w="8914" w:type="dxa"/>
            <w:tcBorders>
              <w:top w:val="nil"/>
              <w:left w:val="nil"/>
              <w:bottom w:val="nil"/>
              <w:right w:val="single" w:sz="4" w:space="0" w:color="auto"/>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Test the weight of the load. When testing load weight, do not attempt to lift item more than 3 inches. During lifting test, keep your hands and fingers on the sides of the item whenever possible</w:t>
            </w:r>
          </w:p>
        </w:tc>
      </w:tr>
      <w:tr w:rsidR="001110FF" w:rsidRPr="004C3CBD" w:rsidTr="001110FF">
        <w:trPr>
          <w:trHeight w:val="255"/>
        </w:trPr>
        <w:tc>
          <w:tcPr>
            <w:tcW w:w="1606" w:type="dxa"/>
            <w:tcBorders>
              <w:top w:val="nil"/>
              <w:left w:val="single" w:sz="4" w:space="0" w:color="auto"/>
              <w:bottom w:val="nil"/>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w:t>
            </w:r>
          </w:p>
        </w:tc>
        <w:tc>
          <w:tcPr>
            <w:tcW w:w="2080" w:type="dxa"/>
            <w:tcBorders>
              <w:top w:val="nil"/>
              <w:left w:val="nil"/>
              <w:bottom w:val="nil"/>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xml:space="preserve">and/or toes, tripping, </w:t>
            </w:r>
          </w:p>
        </w:tc>
        <w:tc>
          <w:tcPr>
            <w:tcW w:w="8914" w:type="dxa"/>
            <w:tcBorders>
              <w:top w:val="nil"/>
              <w:left w:val="nil"/>
              <w:bottom w:val="nil"/>
              <w:right w:val="single" w:sz="4" w:space="0" w:color="auto"/>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Note the locations of your fingers, hands and feet in relation to the location of the load at all times</w:t>
            </w:r>
          </w:p>
        </w:tc>
      </w:tr>
      <w:tr w:rsidR="001110FF" w:rsidRPr="004C3CBD" w:rsidTr="001110FF">
        <w:trPr>
          <w:trHeight w:val="510"/>
        </w:trPr>
        <w:tc>
          <w:tcPr>
            <w:tcW w:w="1606" w:type="dxa"/>
            <w:tcBorders>
              <w:top w:val="nil"/>
              <w:left w:val="single" w:sz="4" w:space="0" w:color="auto"/>
              <w:bottom w:val="nil"/>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w:t>
            </w:r>
          </w:p>
        </w:tc>
        <w:tc>
          <w:tcPr>
            <w:tcW w:w="2080" w:type="dxa"/>
            <w:tcBorders>
              <w:top w:val="nil"/>
              <w:left w:val="nil"/>
              <w:bottom w:val="nil"/>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falling, and/or slipping</w:t>
            </w:r>
          </w:p>
        </w:tc>
        <w:tc>
          <w:tcPr>
            <w:tcW w:w="8914" w:type="dxa"/>
            <w:tcBorders>
              <w:top w:val="nil"/>
              <w:left w:val="nil"/>
              <w:bottom w:val="nil"/>
              <w:right w:val="single" w:sz="4" w:space="0" w:color="auto"/>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Stand close to load with feet apart. Bend knees, keep back as straight as possible (although not necessarily vertical)</w:t>
            </w:r>
          </w:p>
        </w:tc>
      </w:tr>
      <w:tr w:rsidR="001110FF" w:rsidRPr="004C3CBD" w:rsidTr="001110FF">
        <w:trPr>
          <w:trHeight w:val="555"/>
        </w:trPr>
        <w:tc>
          <w:tcPr>
            <w:tcW w:w="1606" w:type="dxa"/>
            <w:tcBorders>
              <w:top w:val="nil"/>
              <w:left w:val="single" w:sz="4" w:space="0" w:color="auto"/>
              <w:bottom w:val="single" w:sz="4" w:space="0" w:color="auto"/>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w:t>
            </w:r>
          </w:p>
        </w:tc>
        <w:tc>
          <w:tcPr>
            <w:tcW w:w="2080" w:type="dxa"/>
            <w:tcBorders>
              <w:top w:val="nil"/>
              <w:left w:val="nil"/>
              <w:bottom w:val="single" w:sz="4" w:space="0" w:color="auto"/>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w:t>
            </w:r>
          </w:p>
        </w:tc>
        <w:tc>
          <w:tcPr>
            <w:tcW w:w="8914" w:type="dxa"/>
            <w:tcBorders>
              <w:top w:val="nil"/>
              <w:left w:val="nil"/>
              <w:bottom w:val="single" w:sz="4" w:space="0" w:color="auto"/>
              <w:right w:val="single" w:sz="4" w:space="0" w:color="auto"/>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xml:space="preserve">Lift with legs, arms and shoulders – NOT WITH BACK AND STOMACH MUSCLES. Avoid quick, jerky motions. Keep back as straight and the load as close to the body as possible. </w:t>
            </w:r>
          </w:p>
        </w:tc>
      </w:tr>
      <w:tr w:rsidR="001110FF" w:rsidRPr="004C3CBD" w:rsidTr="001110FF">
        <w:trPr>
          <w:trHeight w:val="255"/>
        </w:trPr>
        <w:tc>
          <w:tcPr>
            <w:tcW w:w="1606" w:type="dxa"/>
            <w:tcBorders>
              <w:top w:val="nil"/>
              <w:left w:val="single" w:sz="4" w:space="0" w:color="auto"/>
              <w:bottom w:val="nil"/>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Communicatio</w:t>
            </w:r>
            <w:r>
              <w:rPr>
                <w:rFonts w:ascii="Arial" w:hAnsi="Arial" w:cs="Arial"/>
                <w:color w:val="000000"/>
                <w:sz w:val="20"/>
                <w:szCs w:val="20"/>
              </w:rPr>
              <w:t>n</w:t>
            </w:r>
          </w:p>
        </w:tc>
        <w:tc>
          <w:tcPr>
            <w:tcW w:w="2080" w:type="dxa"/>
            <w:tcBorders>
              <w:top w:val="nil"/>
              <w:left w:val="nil"/>
              <w:bottom w:val="nil"/>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xml:space="preserve">Unable to reach </w:t>
            </w:r>
          </w:p>
        </w:tc>
        <w:tc>
          <w:tcPr>
            <w:tcW w:w="8914" w:type="dxa"/>
            <w:tcBorders>
              <w:top w:val="nil"/>
              <w:left w:val="nil"/>
              <w:bottom w:val="nil"/>
              <w:right w:val="single" w:sz="4" w:space="0" w:color="auto"/>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Make sure radio is charged and on the correct channel.</w:t>
            </w:r>
          </w:p>
        </w:tc>
      </w:tr>
      <w:tr w:rsidR="001110FF" w:rsidRPr="004C3CBD" w:rsidTr="001110FF">
        <w:trPr>
          <w:trHeight w:val="255"/>
        </w:trPr>
        <w:tc>
          <w:tcPr>
            <w:tcW w:w="1606" w:type="dxa"/>
            <w:tcBorders>
              <w:top w:val="nil"/>
              <w:left w:val="single" w:sz="4" w:space="0" w:color="auto"/>
              <w:bottom w:val="nil"/>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w:t>
            </w:r>
          </w:p>
        </w:tc>
        <w:tc>
          <w:tcPr>
            <w:tcW w:w="2080" w:type="dxa"/>
            <w:tcBorders>
              <w:top w:val="nil"/>
              <w:left w:val="nil"/>
              <w:bottom w:val="nil"/>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a radio repeater in</w:t>
            </w:r>
          </w:p>
        </w:tc>
        <w:tc>
          <w:tcPr>
            <w:tcW w:w="8914" w:type="dxa"/>
            <w:tcBorders>
              <w:top w:val="nil"/>
              <w:left w:val="nil"/>
              <w:bottom w:val="nil"/>
              <w:right w:val="single" w:sz="4" w:space="0" w:color="auto"/>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Try to raise someone on the radio to inform them of your predicament.</w:t>
            </w:r>
          </w:p>
        </w:tc>
      </w:tr>
      <w:tr w:rsidR="001110FF" w:rsidRPr="004C3CBD" w:rsidTr="001110FF">
        <w:trPr>
          <w:trHeight w:val="510"/>
        </w:trPr>
        <w:tc>
          <w:tcPr>
            <w:tcW w:w="1606" w:type="dxa"/>
            <w:tcBorders>
              <w:top w:val="nil"/>
              <w:left w:val="single" w:sz="4" w:space="0" w:color="auto"/>
              <w:bottom w:val="nil"/>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w:t>
            </w:r>
          </w:p>
        </w:tc>
        <w:tc>
          <w:tcPr>
            <w:tcW w:w="2080" w:type="dxa"/>
            <w:tcBorders>
              <w:top w:val="nil"/>
              <w:left w:val="nil"/>
              <w:bottom w:val="single" w:sz="4" w:space="0" w:color="808080"/>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a remote location</w:t>
            </w:r>
          </w:p>
        </w:tc>
        <w:tc>
          <w:tcPr>
            <w:tcW w:w="8914" w:type="dxa"/>
            <w:tcBorders>
              <w:top w:val="nil"/>
              <w:left w:val="nil"/>
              <w:bottom w:val="single" w:sz="4" w:space="0" w:color="808080"/>
              <w:right w:val="single" w:sz="4" w:space="0" w:color="auto"/>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xml:space="preserve">If you are unable to reach a repeater from your location, climb up a slope toward a </w:t>
            </w:r>
            <w:r>
              <w:rPr>
                <w:rFonts w:ascii="Arial" w:hAnsi="Arial" w:cs="Arial"/>
                <w:color w:val="000000"/>
                <w:sz w:val="20"/>
                <w:szCs w:val="20"/>
              </w:rPr>
              <w:t xml:space="preserve">knoll </w:t>
            </w:r>
            <w:r w:rsidRPr="004C3CBD">
              <w:rPr>
                <w:rFonts w:ascii="Arial" w:hAnsi="Arial" w:cs="Arial"/>
                <w:color w:val="000000"/>
                <w:sz w:val="20"/>
                <w:szCs w:val="20"/>
              </w:rPr>
              <w:t>ridgetop and try again. Try at regular intervals, just meandering around may help in getting a signal.</w:t>
            </w:r>
          </w:p>
        </w:tc>
      </w:tr>
      <w:tr w:rsidR="001110FF" w:rsidRPr="004C3CBD" w:rsidTr="001110FF">
        <w:trPr>
          <w:trHeight w:val="510"/>
        </w:trPr>
        <w:tc>
          <w:tcPr>
            <w:tcW w:w="1606" w:type="dxa"/>
            <w:tcBorders>
              <w:top w:val="nil"/>
              <w:left w:val="single" w:sz="4" w:space="0" w:color="auto"/>
              <w:bottom w:val="nil"/>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w:t>
            </w:r>
          </w:p>
        </w:tc>
        <w:tc>
          <w:tcPr>
            <w:tcW w:w="2080" w:type="dxa"/>
            <w:tcBorders>
              <w:top w:val="nil"/>
              <w:left w:val="nil"/>
              <w:bottom w:val="nil"/>
              <w:right w:val="nil"/>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Loss of contact with field partner(s)/</w:t>
            </w:r>
          </w:p>
        </w:tc>
        <w:tc>
          <w:tcPr>
            <w:tcW w:w="8914" w:type="dxa"/>
            <w:tcBorders>
              <w:top w:val="nil"/>
              <w:left w:val="nil"/>
              <w:bottom w:val="nil"/>
              <w:right w:val="single" w:sz="4" w:space="0" w:color="auto"/>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xml:space="preserve">Establish regular contact/meeting times where failure to contact triggers emergency procedures. Clearly establish triggers for emergency procedures, avoid false alarms. </w:t>
            </w:r>
          </w:p>
        </w:tc>
      </w:tr>
      <w:tr w:rsidR="001110FF" w:rsidRPr="004C3CBD" w:rsidTr="001110FF">
        <w:trPr>
          <w:trHeight w:val="255"/>
        </w:trPr>
        <w:tc>
          <w:tcPr>
            <w:tcW w:w="1606" w:type="dxa"/>
            <w:tcBorders>
              <w:top w:val="nil"/>
              <w:left w:val="single" w:sz="4" w:space="0" w:color="auto"/>
              <w:bottom w:val="nil"/>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w:t>
            </w:r>
          </w:p>
        </w:tc>
        <w:tc>
          <w:tcPr>
            <w:tcW w:w="2080" w:type="dxa"/>
            <w:tcBorders>
              <w:top w:val="nil"/>
              <w:left w:val="nil"/>
              <w:bottom w:val="nil"/>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team member(s)</w:t>
            </w:r>
          </w:p>
        </w:tc>
        <w:tc>
          <w:tcPr>
            <w:tcW w:w="8914" w:type="dxa"/>
            <w:tcBorders>
              <w:top w:val="nil"/>
              <w:left w:val="nil"/>
              <w:bottom w:val="nil"/>
              <w:right w:val="single" w:sz="4" w:space="0" w:color="auto"/>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Make sure members of the team are aware of location, and can find route out</w:t>
            </w:r>
            <w:r>
              <w:rPr>
                <w:rFonts w:ascii="Arial" w:hAnsi="Arial" w:cs="Arial"/>
                <w:color w:val="000000"/>
                <w:sz w:val="20"/>
                <w:szCs w:val="20"/>
              </w:rPr>
              <w:t>.</w:t>
            </w:r>
          </w:p>
        </w:tc>
      </w:tr>
      <w:tr w:rsidR="001110FF" w:rsidRPr="004C3CBD" w:rsidTr="001110FF">
        <w:trPr>
          <w:trHeight w:val="255"/>
        </w:trPr>
        <w:tc>
          <w:tcPr>
            <w:tcW w:w="1606" w:type="dxa"/>
            <w:tcBorders>
              <w:top w:val="nil"/>
              <w:left w:val="single" w:sz="4" w:space="0" w:color="auto"/>
              <w:bottom w:val="nil"/>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w:t>
            </w:r>
          </w:p>
        </w:tc>
        <w:tc>
          <w:tcPr>
            <w:tcW w:w="2080" w:type="dxa"/>
            <w:tcBorders>
              <w:top w:val="nil"/>
              <w:left w:val="nil"/>
              <w:bottom w:val="nil"/>
              <w:right w:val="nil"/>
            </w:tcBorders>
            <w:shd w:val="clear" w:color="auto" w:fill="auto"/>
            <w:hideMark/>
          </w:tcPr>
          <w:p w:rsidR="001110FF" w:rsidRPr="004C3CBD" w:rsidRDefault="001110FF" w:rsidP="001110FF">
            <w:pPr>
              <w:rPr>
                <w:rFonts w:ascii="Arial" w:hAnsi="Arial" w:cs="Arial"/>
                <w:color w:val="000000"/>
                <w:sz w:val="20"/>
                <w:szCs w:val="20"/>
              </w:rPr>
            </w:pPr>
          </w:p>
        </w:tc>
        <w:tc>
          <w:tcPr>
            <w:tcW w:w="8914" w:type="dxa"/>
            <w:tcBorders>
              <w:top w:val="nil"/>
              <w:left w:val="nil"/>
              <w:bottom w:val="nil"/>
              <w:right w:val="single" w:sz="4" w:space="0" w:color="auto"/>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Arrange meeting places and times -- all crewmembers must wear a watch.</w:t>
            </w:r>
          </w:p>
        </w:tc>
      </w:tr>
      <w:tr w:rsidR="001110FF" w:rsidRPr="004C3CBD" w:rsidTr="001110FF">
        <w:trPr>
          <w:trHeight w:val="255"/>
        </w:trPr>
        <w:tc>
          <w:tcPr>
            <w:tcW w:w="1606" w:type="dxa"/>
            <w:tcBorders>
              <w:top w:val="nil"/>
              <w:left w:val="single" w:sz="4" w:space="0" w:color="auto"/>
              <w:bottom w:val="single" w:sz="4" w:space="0" w:color="auto"/>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w:t>
            </w:r>
          </w:p>
        </w:tc>
        <w:tc>
          <w:tcPr>
            <w:tcW w:w="2080" w:type="dxa"/>
            <w:tcBorders>
              <w:top w:val="nil"/>
              <w:left w:val="nil"/>
              <w:bottom w:val="single" w:sz="4" w:space="0" w:color="auto"/>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w:t>
            </w:r>
          </w:p>
        </w:tc>
        <w:tc>
          <w:tcPr>
            <w:tcW w:w="8914" w:type="dxa"/>
            <w:tcBorders>
              <w:top w:val="nil"/>
              <w:left w:val="nil"/>
              <w:bottom w:val="single" w:sz="4" w:space="0" w:color="auto"/>
              <w:right w:val="single" w:sz="4" w:space="0" w:color="auto"/>
            </w:tcBorders>
            <w:shd w:val="clear" w:color="auto" w:fill="auto"/>
            <w:vAlign w:val="center"/>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Have a travel plan for each day and make sure it is understood by all crewmembers.</w:t>
            </w:r>
          </w:p>
        </w:tc>
      </w:tr>
      <w:tr w:rsidR="001110FF" w:rsidRPr="004C3CBD" w:rsidTr="001110FF">
        <w:trPr>
          <w:trHeight w:val="1020"/>
        </w:trPr>
        <w:tc>
          <w:tcPr>
            <w:tcW w:w="1606" w:type="dxa"/>
            <w:tcBorders>
              <w:top w:val="nil"/>
              <w:left w:val="single" w:sz="4" w:space="0" w:color="auto"/>
              <w:bottom w:val="single" w:sz="4" w:space="0" w:color="auto"/>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xml:space="preserve">Working near volcanic fumes </w:t>
            </w:r>
          </w:p>
        </w:tc>
        <w:tc>
          <w:tcPr>
            <w:tcW w:w="2080" w:type="dxa"/>
            <w:tcBorders>
              <w:top w:val="nil"/>
              <w:left w:val="nil"/>
              <w:bottom w:val="single" w:sz="4" w:space="0" w:color="auto"/>
              <w:right w:val="nil"/>
            </w:tcBorders>
            <w:shd w:val="clear" w:color="auto" w:fill="auto"/>
            <w:hideMark/>
          </w:tcPr>
          <w:p w:rsidR="001110FF" w:rsidRPr="004C3CBD" w:rsidRDefault="001110FF" w:rsidP="001110FF">
            <w:pPr>
              <w:rPr>
                <w:rFonts w:ascii="Arial" w:hAnsi="Arial" w:cs="Arial"/>
                <w:color w:val="000000"/>
                <w:sz w:val="20"/>
                <w:szCs w:val="20"/>
              </w:rPr>
            </w:pPr>
            <w:r w:rsidRPr="004C3CBD">
              <w:rPr>
                <w:rFonts w:ascii="Arial" w:hAnsi="Arial" w:cs="Arial"/>
                <w:color w:val="000000"/>
                <w:sz w:val="20"/>
                <w:szCs w:val="20"/>
              </w:rPr>
              <w:t xml:space="preserve">Physical irritations - headache, sore throat, coughing, and nausea </w:t>
            </w:r>
          </w:p>
        </w:tc>
        <w:tc>
          <w:tcPr>
            <w:tcW w:w="8914" w:type="dxa"/>
            <w:tcBorders>
              <w:top w:val="nil"/>
              <w:left w:val="nil"/>
              <w:bottom w:val="single" w:sz="4" w:space="0" w:color="auto"/>
              <w:right w:val="single" w:sz="4" w:space="0" w:color="auto"/>
            </w:tcBorders>
            <w:shd w:val="clear" w:color="auto" w:fill="auto"/>
            <w:vAlign w:val="center"/>
            <w:hideMark/>
          </w:tcPr>
          <w:p w:rsidR="001110FF" w:rsidRPr="004C3CBD" w:rsidRDefault="001110FF" w:rsidP="001110FF">
            <w:pPr>
              <w:rPr>
                <w:rFonts w:ascii="Arial" w:hAnsi="Arial" w:cs="Arial"/>
                <w:sz w:val="20"/>
                <w:szCs w:val="20"/>
              </w:rPr>
            </w:pPr>
            <w:r w:rsidRPr="004C3CBD">
              <w:rPr>
                <w:rFonts w:ascii="Arial" w:hAnsi="Arial" w:cs="Arial"/>
                <w:sz w:val="20"/>
                <w:szCs w:val="20"/>
              </w:rPr>
              <w:t>Follow guidelines found in the “Effective Respirator Use” section (see HAVO safety section).  If respirator use does not eliminate symptoms, you may be especially sensitive to the fumes.  Talk to your supervisor about possible relocation to an area with better air quality.</w:t>
            </w:r>
          </w:p>
        </w:tc>
      </w:tr>
    </w:tbl>
    <w:p w:rsidR="001110FF" w:rsidRPr="006B6FA8" w:rsidRDefault="001110FF" w:rsidP="001110FF">
      <w:pPr>
        <w:rPr>
          <w:rFonts w:ascii="Arial" w:hAnsi="Arial" w:cs="Arial"/>
          <w:sz w:val="16"/>
          <w:szCs w:val="16"/>
        </w:rPr>
      </w:pPr>
      <w:r w:rsidRPr="00FF4C33">
        <w:rPr>
          <w:rFonts w:ascii="Arial" w:hAnsi="Arial" w:cs="Arial"/>
          <w:sz w:val="16"/>
          <w:szCs w:val="16"/>
        </w:rPr>
        <w:t>PACN updated 2/15/2012</w:t>
      </w:r>
    </w:p>
    <w:p w:rsidR="001110FF" w:rsidRDefault="001110FF" w:rsidP="001110FF"/>
    <w:p w:rsidR="0049042A" w:rsidRDefault="00D728CF" w:rsidP="00BA0690">
      <w:pPr>
        <w:rPr>
          <w:rStyle w:val="PACNReportNormalTextChar1"/>
        </w:rPr>
      </w:pPr>
      <w:r>
        <w:rPr>
          <w:noProof/>
        </w:rPr>
        <mc:AlternateContent>
          <mc:Choice Requires="wps">
            <w:drawing>
              <wp:anchor distT="0" distB="0" distL="114300" distR="114300" simplePos="0" relativeHeight="34" behindDoc="0" locked="0" layoutInCell="1" allowOverlap="1">
                <wp:simplePos x="0" y="0"/>
                <wp:positionH relativeFrom="column">
                  <wp:posOffset>-125730</wp:posOffset>
                </wp:positionH>
                <wp:positionV relativeFrom="paragraph">
                  <wp:posOffset>8195945</wp:posOffset>
                </wp:positionV>
                <wp:extent cx="6249670" cy="579120"/>
                <wp:effectExtent l="0" t="0" r="0" b="0"/>
                <wp:wrapNone/>
                <wp:docPr id="30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9670" cy="579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3" o:spid="_x0000_s1026" style="position:absolute;margin-left:-9.9pt;margin-top:645.35pt;width:492.1pt;height:45.6pt;z-index: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" stroked="f"/>
            </w:pict>
          </mc:Fallback>
        </mc:AlternateContent>
      </w:r>
    </w:p>
    <w:p w:rsidR="0014383F" w:rsidRDefault="0014383F">
      <w:pPr>
        <w:rPr>
          <w:rStyle w:val="PACNReportNormalTextChar1"/>
        </w:rPr>
        <w:sectPr w:rsidR="0014383F" w:rsidSect="000500FD">
          <w:headerReference w:type="default" r:id="rId233"/>
          <w:type w:val="continuous"/>
          <w:pgSz w:w="15840" w:h="12240" w:orient="landscape" w:code="1"/>
          <w:pgMar w:top="1440" w:right="1440" w:bottom="1440" w:left="1440" w:header="720" w:footer="428" w:gutter="0"/>
          <w:pgNumType w:start="1" w:chapStyle="1"/>
          <w:cols w:space="720"/>
          <w:docGrid w:linePitch="360"/>
        </w:sectPr>
      </w:pPr>
    </w:p>
    <w:p w:rsidR="0049042A" w:rsidRPr="00F31601" w:rsidRDefault="0049042A" w:rsidP="00F31601">
      <w:pPr>
        <w:pStyle w:val="SOPTitle"/>
        <w:rPr>
          <w:sz w:val="32"/>
        </w:rPr>
      </w:pPr>
      <w:bookmarkStart w:id="590" w:name="_Toc261510608"/>
      <w:bookmarkStart w:id="591" w:name="_Toc316999205"/>
      <w:bookmarkStart w:id="592" w:name="_Toc317000048"/>
      <w:bookmarkStart w:id="593" w:name="_Toc322933328"/>
      <w:bookmarkStart w:id="594" w:name="SOP4"/>
      <w:r w:rsidRPr="00F31601">
        <w:rPr>
          <w:sz w:val="32"/>
        </w:rPr>
        <w:lastRenderedPageBreak/>
        <w:t>Standard Operating Procedure (SOP) #4</w:t>
      </w:r>
      <w:bookmarkEnd w:id="590"/>
      <w:bookmarkEnd w:id="591"/>
      <w:bookmarkEnd w:id="592"/>
      <w:bookmarkEnd w:id="593"/>
    </w:p>
    <w:p w:rsidR="0049042A" w:rsidRPr="00F31601" w:rsidRDefault="0049042A" w:rsidP="00F31601">
      <w:pPr>
        <w:pStyle w:val="SOPTitle"/>
        <w:rPr>
          <w:sz w:val="32"/>
        </w:rPr>
      </w:pPr>
      <w:bookmarkStart w:id="595" w:name="_Toc261510609"/>
      <w:bookmarkStart w:id="596" w:name="_Toc261510806"/>
      <w:bookmarkStart w:id="597" w:name="_Toc265743820"/>
      <w:bookmarkStart w:id="598" w:name="_Toc322933329"/>
      <w:r w:rsidRPr="00F31601">
        <w:rPr>
          <w:sz w:val="32"/>
        </w:rPr>
        <w:t>Sanitation</w:t>
      </w:r>
      <w:bookmarkEnd w:id="595"/>
      <w:bookmarkEnd w:id="596"/>
      <w:bookmarkEnd w:id="597"/>
      <w:bookmarkEnd w:id="598"/>
    </w:p>
    <w:bookmarkEnd w:id="594"/>
    <w:p w:rsidR="0049042A" w:rsidRDefault="0049042A" w:rsidP="00CF06F5"/>
    <w:p w:rsidR="0049042A" w:rsidRDefault="0049042A" w:rsidP="00CF06F5">
      <w:r>
        <w:t>Version 1.0 (April 27, 2010)</w:t>
      </w:r>
    </w:p>
    <w:p w:rsidR="0049042A" w:rsidRDefault="0049042A" w:rsidP="00CF06F5"/>
    <w:p w:rsidR="0049042A" w:rsidRDefault="0049042A" w:rsidP="00F141F6">
      <w:pPr>
        <w:pStyle w:val="SOP2nd"/>
      </w:pPr>
      <w:r w:rsidRPr="00437523">
        <w:t>Change History</w:t>
      </w:r>
    </w:p>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4"/>
        <w:gridCol w:w="1385"/>
        <w:gridCol w:w="2340"/>
        <w:gridCol w:w="2160"/>
        <w:gridCol w:w="2340"/>
      </w:tblGrid>
      <w:tr w:rsidR="0049042A" w:rsidRPr="00F141F6">
        <w:trPr>
          <w:trHeight w:val="404"/>
        </w:trPr>
        <w:tc>
          <w:tcPr>
            <w:tcW w:w="1364"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Version #</w:t>
            </w:r>
          </w:p>
        </w:tc>
        <w:tc>
          <w:tcPr>
            <w:tcW w:w="1385"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Date</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Revised by</w:t>
            </w:r>
          </w:p>
        </w:tc>
        <w:tc>
          <w:tcPr>
            <w:tcW w:w="216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Changes</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Justification</w:t>
            </w:r>
          </w:p>
        </w:tc>
      </w:tr>
      <w:tr w:rsidR="0049042A">
        <w:trPr>
          <w:trHeight w:val="188"/>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spacing w:after="0"/>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bl>
    <w:p w:rsidR="0049042A" w:rsidRDefault="0049042A" w:rsidP="00F141F6"/>
    <w:p w:rsidR="0049042A" w:rsidRDefault="0049042A" w:rsidP="00F141F6">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49042A" w:rsidRDefault="0049042A" w:rsidP="00CD3524"/>
    <w:p w:rsidR="0049042A" w:rsidRDefault="0049042A" w:rsidP="00CF06F5">
      <w:pPr>
        <w:pStyle w:val="SOP2nd"/>
      </w:pPr>
      <w:r w:rsidRPr="001D4C6C">
        <w:t>Purpose</w:t>
      </w:r>
    </w:p>
    <w:p w:rsidR="0049042A" w:rsidRDefault="0049042A" w:rsidP="00CF06F5">
      <w:r>
        <w:t>This SOP explains the sanitation procedures that all Pacific Island Network</w:t>
      </w:r>
      <w:r w:rsidRPr="0001175C">
        <w:t xml:space="preserve"> </w:t>
      </w:r>
      <w:r>
        <w:t xml:space="preserve">(PACN) Inventory and Monitoring Program (I&amp;M) field crews should implement to ensure that invasive plant and animal species are not spread by field crews working near, in, and around invasive species populations or in areas that are native-dominated. Sanitation, in this context, is best defined as </w:t>
      </w:r>
      <w:r w:rsidRPr="00CA1808">
        <w:t xml:space="preserve">the removal and </w:t>
      </w:r>
      <w:r>
        <w:t xml:space="preserve">destruction </w:t>
      </w:r>
      <w:r w:rsidRPr="00CA1808">
        <w:t xml:space="preserve">of </w:t>
      </w:r>
      <w:r>
        <w:t xml:space="preserve">invasive species, plant parts or propagules through the </w:t>
      </w:r>
      <w:r w:rsidRPr="00CA1808">
        <w:t>decontamination</w:t>
      </w:r>
      <w:r>
        <w:t xml:space="preserve"> of vehicles, tools, equipment, supplies, clothes, and hands to prevent the spread of invasive plants, animals, or pathogens. The required sanitation procedures should be implemented by all agencies and organizations that work in natural areas of high ecological value, as one of the major dispersal mechanisms of invasive species into these areas is through human actions (i.e., on field staff, vehicles, helicopters, pack animals, equipment and supplies). Before working in any park, review all sanitation guidelines for that park, and then implement whichever sanitation protocol (this protocol or the park protocol) is more stringent. </w:t>
      </w:r>
      <w:r w:rsidRPr="00A175BF">
        <w:t>In all cases, field c</w:t>
      </w:r>
      <w:r>
        <w:t>rews are responsible for understanding</w:t>
      </w:r>
      <w:r w:rsidRPr="00A175BF">
        <w:t xml:space="preserve"> and implementi</w:t>
      </w:r>
      <w:r>
        <w:t>ng sanitation guidelines before, during, and after monitoring events</w:t>
      </w:r>
      <w:r w:rsidRPr="00A175BF">
        <w:t>.</w:t>
      </w:r>
    </w:p>
    <w:p w:rsidR="0049042A" w:rsidRDefault="0049042A" w:rsidP="00AF3036"/>
    <w:p w:rsidR="0049042A" w:rsidRPr="001D4C6C" w:rsidRDefault="0049042A" w:rsidP="00CF06F5">
      <w:pPr>
        <w:pStyle w:val="SOP2nd"/>
      </w:pPr>
      <w:r w:rsidRPr="001D4C6C">
        <w:t>Pre-survey Procedures</w:t>
      </w:r>
    </w:p>
    <w:p w:rsidR="0049042A" w:rsidRPr="0079034A" w:rsidRDefault="0049042A" w:rsidP="00AF3036"/>
    <w:p w:rsidR="0049042A" w:rsidRPr="004C2DCB" w:rsidRDefault="0049042A" w:rsidP="00A1437F">
      <w:pPr>
        <w:pStyle w:val="SOP3rd"/>
      </w:pPr>
      <w:r w:rsidRPr="004C2DCB">
        <w:t>Field Clothes and Gear</w:t>
      </w:r>
    </w:p>
    <w:p w:rsidR="0049042A" w:rsidRDefault="0049042A" w:rsidP="001E23CD">
      <w:pPr>
        <w:numPr>
          <w:ilvl w:val="0"/>
          <w:numId w:val="21"/>
        </w:numPr>
        <w:tabs>
          <w:tab w:val="clear" w:pos="720"/>
          <w:tab w:val="num" w:pos="360"/>
        </w:tabs>
        <w:spacing w:after="60"/>
        <w:ind w:left="360"/>
      </w:pPr>
      <w:r w:rsidRPr="008B15D4">
        <w:t>Use only clean gear and clothes for field work.</w:t>
      </w:r>
      <w:r>
        <w:t xml:space="preserve"> L</w:t>
      </w:r>
      <w:r w:rsidRPr="008B15D4">
        <w:t xml:space="preserve">aunder clothes </w:t>
      </w:r>
      <w:r>
        <w:t>prior to field work and p</w:t>
      </w:r>
      <w:r w:rsidRPr="008B15D4">
        <w:t>referably dr</w:t>
      </w:r>
      <w:r>
        <w:t xml:space="preserve">y clothes </w:t>
      </w:r>
      <w:r w:rsidRPr="008B15D4">
        <w:t>in high heat</w:t>
      </w:r>
      <w:r>
        <w:t xml:space="preserve">. </w:t>
      </w:r>
    </w:p>
    <w:p w:rsidR="0049042A" w:rsidRPr="002D1E19" w:rsidRDefault="0049042A" w:rsidP="001E23CD">
      <w:pPr>
        <w:numPr>
          <w:ilvl w:val="0"/>
          <w:numId w:val="21"/>
        </w:numPr>
        <w:tabs>
          <w:tab w:val="clear" w:pos="720"/>
          <w:tab w:val="num" w:pos="360"/>
        </w:tabs>
        <w:spacing w:after="60"/>
        <w:ind w:left="360"/>
      </w:pPr>
      <w:r>
        <w:t>S</w:t>
      </w:r>
      <w:r w:rsidRPr="008B15D4">
        <w:t>crub</w:t>
      </w:r>
      <w:r>
        <w:t xml:space="preserve"> shoes, packs, and pack contents</w:t>
      </w:r>
      <w:r w:rsidRPr="008B15D4">
        <w:t xml:space="preserve"> and inspect</w:t>
      </w:r>
      <w:r>
        <w:t xml:space="preserve"> them for any hitchhiking seeds, organisms, and soil. Take special care to check boot tongues and tread, pack, seams, pockets, radio harnesses, etc. </w:t>
      </w:r>
      <w:r w:rsidRPr="002D1E19">
        <w:t xml:space="preserve">A small brush </w:t>
      </w:r>
      <w:r>
        <w:t>should be used to clean</w:t>
      </w:r>
      <w:r w:rsidRPr="002D1E19">
        <w:t xml:space="preserve"> boots, equipment and gear.</w:t>
      </w:r>
    </w:p>
    <w:p w:rsidR="0049042A" w:rsidRDefault="0049042A" w:rsidP="001E23CD">
      <w:pPr>
        <w:numPr>
          <w:ilvl w:val="0"/>
          <w:numId w:val="21"/>
        </w:numPr>
        <w:tabs>
          <w:tab w:val="clear" w:pos="720"/>
          <w:tab w:val="num" w:pos="360"/>
        </w:tabs>
        <w:spacing w:after="60"/>
        <w:ind w:left="360"/>
      </w:pPr>
      <w:r>
        <w:lastRenderedPageBreak/>
        <w:t>Use designated, specially marked clothing, shoes, and gear when working in areas with highly dispersible invasive species. Use this set of clothes and gear exclusively for work with specific invasive plants. Keep this set of clothes separate from personal, non-work clothes or field clothes used for native natural areas.</w:t>
      </w:r>
    </w:p>
    <w:p w:rsidR="0049042A" w:rsidRDefault="0049042A" w:rsidP="001E23CD">
      <w:pPr>
        <w:numPr>
          <w:ilvl w:val="0"/>
          <w:numId w:val="21"/>
        </w:numPr>
        <w:tabs>
          <w:tab w:val="clear" w:pos="720"/>
          <w:tab w:val="num" w:pos="360"/>
        </w:tabs>
        <w:spacing w:after="60"/>
        <w:ind w:left="360"/>
      </w:pPr>
      <w:r>
        <w:t xml:space="preserve">Suggestion: </w:t>
      </w:r>
      <w:r w:rsidRPr="00A175BF">
        <w:t>Pack extra clothes to change into to prevent transport of invasive species.</w:t>
      </w:r>
    </w:p>
    <w:p w:rsidR="0049042A" w:rsidRPr="004C2DCB" w:rsidRDefault="0049042A" w:rsidP="00C63F3A">
      <w:pPr>
        <w:tabs>
          <w:tab w:val="num" w:pos="360"/>
        </w:tabs>
      </w:pPr>
    </w:p>
    <w:p w:rsidR="0049042A" w:rsidRPr="004C2DCB" w:rsidRDefault="0049042A" w:rsidP="00C63F3A">
      <w:pPr>
        <w:pStyle w:val="SOP3rd"/>
        <w:tabs>
          <w:tab w:val="num" w:pos="360"/>
        </w:tabs>
      </w:pPr>
      <w:r w:rsidRPr="004C2DCB">
        <w:t>Equipment and Supplies</w:t>
      </w:r>
    </w:p>
    <w:p w:rsidR="0049042A" w:rsidRDefault="0049042A" w:rsidP="001E23CD">
      <w:pPr>
        <w:numPr>
          <w:ilvl w:val="0"/>
          <w:numId w:val="21"/>
        </w:numPr>
        <w:tabs>
          <w:tab w:val="clear" w:pos="720"/>
          <w:tab w:val="num" w:pos="360"/>
        </w:tabs>
        <w:spacing w:after="60"/>
        <w:ind w:left="360"/>
      </w:pPr>
      <w:r>
        <w:t>Wash all equipment and supplies prior to field work to ensure all soil, plant parts, and organisms are removed.</w:t>
      </w:r>
    </w:p>
    <w:p w:rsidR="0049042A" w:rsidRDefault="0049042A" w:rsidP="001E23CD">
      <w:pPr>
        <w:numPr>
          <w:ilvl w:val="0"/>
          <w:numId w:val="21"/>
        </w:numPr>
        <w:tabs>
          <w:tab w:val="clear" w:pos="720"/>
          <w:tab w:val="num" w:pos="360"/>
        </w:tabs>
        <w:spacing w:after="60"/>
        <w:ind w:left="360"/>
      </w:pPr>
      <w:r>
        <w:t>Treat monitoring supplies (e.g., PVC poles, stakes) and transport equipment (e.g., helicopter sling nets) that have been stored outside or in unmonitored storage areas with a mild bleach or appropriate cleaning solution to kill hitchhiking organisms such as spiders, slugs, ants, cockroaches, and other species.</w:t>
      </w:r>
    </w:p>
    <w:p w:rsidR="0049042A" w:rsidRPr="00A175BF" w:rsidRDefault="0049042A" w:rsidP="001E23CD">
      <w:pPr>
        <w:numPr>
          <w:ilvl w:val="0"/>
          <w:numId w:val="21"/>
        </w:numPr>
        <w:tabs>
          <w:tab w:val="clear" w:pos="720"/>
          <w:tab w:val="num" w:pos="360"/>
        </w:tabs>
        <w:spacing w:after="60"/>
        <w:ind w:left="360"/>
      </w:pPr>
      <w:r>
        <w:t>If work is planned in a pristine natural area, inspect all gear and supplies before packing them. Store the gear and supplies in a pest free environment before taking them into the field (e.g., indoors or in plastic trash bags). It may be necessary to freeze gear overnight (or at least 12 hrs) at or below 26°F and p</w:t>
      </w:r>
      <w:r w:rsidRPr="007A1FB2">
        <w:t xml:space="preserve">ack camp food in covered plastic buckets </w:t>
      </w:r>
      <w:r>
        <w:t xml:space="preserve">or action-packers </w:t>
      </w:r>
      <w:r w:rsidRPr="00CC2CE5">
        <w:t>to</w:t>
      </w:r>
      <w:r>
        <w:rPr>
          <w:b/>
        </w:rPr>
        <w:t xml:space="preserve"> </w:t>
      </w:r>
      <w:r>
        <w:t>prevent accidental introductions of unwanted pests and to make freezing and</w:t>
      </w:r>
      <w:r w:rsidRPr="00A175BF">
        <w:t xml:space="preserve"> cleaning easier.</w:t>
      </w:r>
      <w:r>
        <w:t xml:space="preserve"> Refer to the park guidelines for more details on these procedures.</w:t>
      </w:r>
    </w:p>
    <w:p w:rsidR="0049042A" w:rsidRPr="004C2DCB" w:rsidRDefault="0049042A" w:rsidP="00C63F3A">
      <w:pPr>
        <w:tabs>
          <w:tab w:val="num" w:pos="360"/>
        </w:tabs>
      </w:pPr>
    </w:p>
    <w:p w:rsidR="0049042A" w:rsidRPr="004C2DCB" w:rsidRDefault="0049042A" w:rsidP="00A1437F">
      <w:pPr>
        <w:pStyle w:val="SOP3rd"/>
      </w:pPr>
      <w:r w:rsidRPr="004C2DCB">
        <w:t>Vehicles</w:t>
      </w:r>
    </w:p>
    <w:p w:rsidR="0049042A" w:rsidRDefault="0049042A" w:rsidP="001E23CD">
      <w:pPr>
        <w:numPr>
          <w:ilvl w:val="0"/>
          <w:numId w:val="21"/>
        </w:numPr>
        <w:tabs>
          <w:tab w:val="clear" w:pos="720"/>
        </w:tabs>
        <w:spacing w:after="60"/>
        <w:ind w:left="360"/>
      </w:pPr>
      <w:r w:rsidRPr="002D1E19">
        <w:t>C</w:t>
      </w:r>
      <w:r>
        <w:t>lean vehicle exteriors</w:t>
      </w:r>
      <w:r w:rsidRPr="002D1E19">
        <w:t xml:space="preserve"> (especially wheel wells, bumpers, grill, fenders, and </w:t>
      </w:r>
      <w:r>
        <w:t>underneath)</w:t>
      </w:r>
      <w:r w:rsidRPr="002D1E19">
        <w:t xml:space="preserve"> by washing with soap and strong spray, preferably using a high pressure hose.</w:t>
      </w:r>
    </w:p>
    <w:p w:rsidR="0049042A" w:rsidRPr="002D1E19" w:rsidRDefault="0049042A" w:rsidP="001E23CD">
      <w:pPr>
        <w:numPr>
          <w:ilvl w:val="0"/>
          <w:numId w:val="21"/>
        </w:numPr>
        <w:tabs>
          <w:tab w:val="clear" w:pos="720"/>
        </w:tabs>
        <w:spacing w:after="60"/>
        <w:ind w:left="360"/>
      </w:pPr>
      <w:r>
        <w:t>Use a vacuum to c</w:t>
      </w:r>
      <w:r w:rsidRPr="002D1E19">
        <w:t xml:space="preserve">lean vehicle interiors </w:t>
      </w:r>
      <w:r>
        <w:t>and</w:t>
      </w:r>
      <w:r w:rsidRPr="002D1E19">
        <w:t xml:space="preserve"> remove soil, invasive plants</w:t>
      </w:r>
      <w:r w:rsidR="001B64E4">
        <w:t>,</w:t>
      </w:r>
      <w:r w:rsidRPr="002D1E19">
        <w:t xml:space="preserve"> and plant parts</w:t>
      </w:r>
      <w:r>
        <w:t xml:space="preserve">. </w:t>
      </w:r>
      <w:r w:rsidRPr="002D1E19">
        <w:t xml:space="preserve">Use an air compressor to blow the insides clean, if needed. </w:t>
      </w:r>
    </w:p>
    <w:p w:rsidR="0049042A" w:rsidRDefault="0049042A" w:rsidP="001E23CD">
      <w:pPr>
        <w:numPr>
          <w:ilvl w:val="0"/>
          <w:numId w:val="21"/>
        </w:numPr>
        <w:tabs>
          <w:tab w:val="clear" w:pos="720"/>
        </w:tabs>
        <w:spacing w:after="60"/>
        <w:ind w:left="360"/>
      </w:pPr>
      <w:r>
        <w:t>Do not allow vehicles to move from one area to another without first being cleaned and inspected.</w:t>
      </w:r>
    </w:p>
    <w:p w:rsidR="0049042A" w:rsidRDefault="0049042A" w:rsidP="00CF06F5">
      <w:pPr>
        <w:ind w:left="360"/>
      </w:pPr>
    </w:p>
    <w:p w:rsidR="0049042A" w:rsidRDefault="0049042A" w:rsidP="00CF06F5">
      <w:pPr>
        <w:pStyle w:val="SOP2nd"/>
      </w:pPr>
      <w:r>
        <w:t>Survey Procedures</w:t>
      </w:r>
    </w:p>
    <w:p w:rsidR="0049042A" w:rsidRPr="00A175BF" w:rsidRDefault="0049042A" w:rsidP="001E23CD">
      <w:pPr>
        <w:numPr>
          <w:ilvl w:val="0"/>
          <w:numId w:val="21"/>
        </w:numPr>
        <w:tabs>
          <w:tab w:val="clear" w:pos="720"/>
        </w:tabs>
        <w:spacing w:after="60"/>
        <w:ind w:left="360"/>
      </w:pPr>
      <w:r w:rsidRPr="00A175BF">
        <w:t xml:space="preserve">If possible, strategically plan field work to move from </w:t>
      </w:r>
      <w:r>
        <w:t>weed</w:t>
      </w:r>
      <w:r w:rsidRPr="00A175BF">
        <w:t xml:space="preserve">-free areas to weedy areas. </w:t>
      </w:r>
      <w:r>
        <w:t xml:space="preserve">If working over long distances, this often means walking from higher elevation sites that tend to be more pristine to lower elevation sites that tend to be weedier. </w:t>
      </w:r>
      <w:r w:rsidRPr="00A175BF">
        <w:t xml:space="preserve">If possible, limit field work to times when </w:t>
      </w:r>
      <w:r>
        <w:t xml:space="preserve">invasive </w:t>
      </w:r>
      <w:r w:rsidRPr="00A175BF">
        <w:t xml:space="preserve">plants </w:t>
      </w:r>
      <w:r>
        <w:t xml:space="preserve">of concern </w:t>
      </w:r>
      <w:r w:rsidRPr="00A175BF">
        <w:t>are not seeding.</w:t>
      </w:r>
    </w:p>
    <w:p w:rsidR="0049042A" w:rsidRPr="00A175BF" w:rsidRDefault="0049042A" w:rsidP="001E23CD">
      <w:pPr>
        <w:numPr>
          <w:ilvl w:val="0"/>
          <w:numId w:val="21"/>
        </w:numPr>
        <w:tabs>
          <w:tab w:val="clear" w:pos="720"/>
        </w:tabs>
        <w:spacing w:after="60"/>
        <w:ind w:left="360"/>
      </w:pPr>
      <w:r>
        <w:t>Pack out everything</w:t>
      </w:r>
      <w:r w:rsidRPr="00A175BF">
        <w:t>. Food scraps including orange peels and ap</w:t>
      </w:r>
      <w:r>
        <w:t>ple cores potentially introduce</w:t>
      </w:r>
      <w:r w:rsidRPr="00A175BF">
        <w:t xml:space="preserve"> new o</w:t>
      </w:r>
      <w:r>
        <w:t>rganisms, and are</w:t>
      </w:r>
      <w:r w:rsidRPr="00A175BF">
        <w:t xml:space="preserve"> food for rats and other animals. </w:t>
      </w:r>
      <w:r>
        <w:t xml:space="preserve">Seeds of fruit may germinate in the field as well. </w:t>
      </w:r>
      <w:r w:rsidRPr="00A175BF">
        <w:t xml:space="preserve">All field crews should adopt </w:t>
      </w:r>
      <w:r>
        <w:t>a</w:t>
      </w:r>
      <w:r w:rsidRPr="00A175BF">
        <w:t xml:space="preserve"> “leave no trace” policy.</w:t>
      </w:r>
    </w:p>
    <w:p w:rsidR="0049042A" w:rsidRPr="00A175BF" w:rsidRDefault="0049042A" w:rsidP="001E23CD">
      <w:pPr>
        <w:numPr>
          <w:ilvl w:val="0"/>
          <w:numId w:val="21"/>
        </w:numPr>
        <w:tabs>
          <w:tab w:val="clear" w:pos="720"/>
        </w:tabs>
        <w:spacing w:after="60"/>
        <w:ind w:left="360"/>
      </w:pPr>
      <w:r>
        <w:t>If possible, c</w:t>
      </w:r>
      <w:r w:rsidRPr="00A175BF">
        <w:t xml:space="preserve">amp or arrange breaks </w:t>
      </w:r>
      <w:r>
        <w:t>in plant or animal pest</w:t>
      </w:r>
      <w:r w:rsidRPr="00A175BF">
        <w:t>-free sites to prevent transporting</w:t>
      </w:r>
      <w:r>
        <w:t xml:space="preserve"> invasive species</w:t>
      </w:r>
      <w:r w:rsidRPr="00A175BF">
        <w:t xml:space="preserve">. </w:t>
      </w:r>
    </w:p>
    <w:p w:rsidR="0049042A" w:rsidRPr="00A175BF" w:rsidRDefault="0049042A" w:rsidP="001E23CD">
      <w:pPr>
        <w:numPr>
          <w:ilvl w:val="0"/>
          <w:numId w:val="21"/>
        </w:numPr>
        <w:tabs>
          <w:tab w:val="clear" w:pos="720"/>
        </w:tabs>
        <w:spacing w:after="60"/>
        <w:ind w:left="360"/>
      </w:pPr>
      <w:r>
        <w:t>When surveying along transects or clearing trails, l</w:t>
      </w:r>
      <w:r w:rsidRPr="00A175BF">
        <w:t xml:space="preserve">imit the amount of ground disturbance </w:t>
      </w:r>
      <w:r>
        <w:t>and</w:t>
      </w:r>
      <w:r w:rsidRPr="00A175BF">
        <w:t xml:space="preserve"> </w:t>
      </w:r>
      <w:r>
        <w:t xml:space="preserve">foliage </w:t>
      </w:r>
      <w:r w:rsidRPr="00A175BF">
        <w:t xml:space="preserve">removal, which may create suitable substrate </w:t>
      </w:r>
      <w:r>
        <w:t>and</w:t>
      </w:r>
      <w:r w:rsidRPr="00A175BF">
        <w:t xml:space="preserve"> light conditions for weeds to become established. </w:t>
      </w:r>
    </w:p>
    <w:p w:rsidR="0049042A" w:rsidRDefault="0049042A" w:rsidP="001E23CD">
      <w:pPr>
        <w:numPr>
          <w:ilvl w:val="0"/>
          <w:numId w:val="21"/>
        </w:numPr>
        <w:tabs>
          <w:tab w:val="clear" w:pos="720"/>
        </w:tabs>
        <w:spacing w:after="60"/>
        <w:ind w:left="360"/>
      </w:pPr>
      <w:r w:rsidRPr="00A175BF">
        <w:lastRenderedPageBreak/>
        <w:t xml:space="preserve">Report sightings of invasive species populations observed in the course of field work. </w:t>
      </w:r>
      <w:r>
        <w:t xml:space="preserve">Use the example form provided below (fig. 1). </w:t>
      </w:r>
      <w:r w:rsidRPr="00A175BF">
        <w:t>Reporting incipient populations allows managers</w:t>
      </w:r>
      <w:r>
        <w:t xml:space="preserve"> to eradicate populations before they become widespread. </w:t>
      </w:r>
    </w:p>
    <w:p w:rsidR="0049042A" w:rsidRDefault="0049042A" w:rsidP="001E23CD">
      <w:pPr>
        <w:numPr>
          <w:ilvl w:val="0"/>
          <w:numId w:val="21"/>
        </w:numPr>
        <w:tabs>
          <w:tab w:val="clear" w:pos="720"/>
        </w:tabs>
        <w:spacing w:after="60"/>
        <w:ind w:left="360"/>
      </w:pPr>
      <w:r>
        <w:t xml:space="preserve">Inspect </w:t>
      </w:r>
      <w:r w:rsidRPr="00A175BF">
        <w:t>clothes and gear and take a few moments to clean them be</w:t>
      </w:r>
      <w:r>
        <w:t>fore heading to a new work area or leaving the field.</w:t>
      </w:r>
    </w:p>
    <w:p w:rsidR="0049042A" w:rsidRDefault="0049042A" w:rsidP="001E23CD">
      <w:pPr>
        <w:numPr>
          <w:ilvl w:val="0"/>
          <w:numId w:val="21"/>
        </w:numPr>
        <w:tabs>
          <w:tab w:val="clear" w:pos="720"/>
        </w:tabs>
        <w:spacing w:after="60"/>
        <w:ind w:left="360"/>
      </w:pPr>
      <w:r w:rsidRPr="00A175BF">
        <w:t>Refrain from eating certain fruit to avoid becoming a dispersal agent. Eating the fruit of invasive species while in the field (e.g., blackberry) or eating fruit while at home (e.g., tomatoes) has resulted in their introduction to remote sites. If these items are eaten, bury waste at least 12 inches.</w:t>
      </w:r>
    </w:p>
    <w:p w:rsidR="0049042A" w:rsidRPr="00A175BF" w:rsidRDefault="0049042A" w:rsidP="00CF06F5">
      <w:pPr>
        <w:ind w:left="360"/>
      </w:pPr>
    </w:p>
    <w:p w:rsidR="0049042A" w:rsidRDefault="0049042A" w:rsidP="00CF06F5">
      <w:pPr>
        <w:pStyle w:val="SOP2nd"/>
      </w:pPr>
      <w:r>
        <w:t>Post-survey Procedures</w:t>
      </w:r>
    </w:p>
    <w:p w:rsidR="0049042A" w:rsidRPr="00A175BF" w:rsidRDefault="0049042A" w:rsidP="001E23CD">
      <w:pPr>
        <w:numPr>
          <w:ilvl w:val="0"/>
          <w:numId w:val="22"/>
        </w:numPr>
        <w:tabs>
          <w:tab w:val="clear" w:pos="720"/>
        </w:tabs>
        <w:spacing w:after="60"/>
        <w:ind w:left="360"/>
      </w:pPr>
      <w:r w:rsidRPr="00A175BF">
        <w:t>Clean gear and vehicles promptly with the understanding that transported frogs, insects, and plant seeds do not remain in one place for very long.</w:t>
      </w:r>
    </w:p>
    <w:p w:rsidR="0049042A" w:rsidRPr="00A175BF" w:rsidRDefault="0049042A" w:rsidP="001E23CD">
      <w:pPr>
        <w:numPr>
          <w:ilvl w:val="0"/>
          <w:numId w:val="22"/>
        </w:numPr>
        <w:tabs>
          <w:tab w:val="clear" w:pos="720"/>
        </w:tabs>
        <w:spacing w:after="60"/>
        <w:ind w:left="360"/>
      </w:pPr>
      <w:r w:rsidRPr="00A175BF">
        <w:t xml:space="preserve">Dispose </w:t>
      </w:r>
      <w:r>
        <w:t xml:space="preserve">of </w:t>
      </w:r>
      <w:r w:rsidRPr="00A175BF">
        <w:t xml:space="preserve">invasive plant seeds and plant parts </w:t>
      </w:r>
      <w:r>
        <w:t xml:space="preserve">that are </w:t>
      </w:r>
      <w:r w:rsidRPr="00A175BF">
        <w:t>removed from clothing</w:t>
      </w:r>
      <w:r>
        <w:t xml:space="preserve">. Appropriate disposal </w:t>
      </w:r>
      <w:r w:rsidRPr="00A175BF">
        <w:t>techniques include microwaving the seeds, gr</w:t>
      </w:r>
      <w:r>
        <w:t xml:space="preserve">inding them in a food processor, using a </w:t>
      </w:r>
      <w:r w:rsidRPr="00A175BF">
        <w:t>pestle</w:t>
      </w:r>
      <w:r>
        <w:t xml:space="preserve"> and mortar</w:t>
      </w:r>
      <w:r w:rsidRPr="00A175BF">
        <w:t>, or incinerating them. Often, it is not appropriate to throw them in the trash, which could result in their establishment at the refuse dump.</w:t>
      </w:r>
    </w:p>
    <w:p w:rsidR="0049042A" w:rsidRDefault="0049042A" w:rsidP="001E23CD">
      <w:pPr>
        <w:numPr>
          <w:ilvl w:val="0"/>
          <w:numId w:val="22"/>
        </w:numPr>
        <w:tabs>
          <w:tab w:val="clear" w:pos="720"/>
        </w:tabs>
        <w:spacing w:after="60"/>
        <w:ind w:left="360"/>
      </w:pPr>
      <w:r w:rsidRPr="00A175BF">
        <w:t>Clean gear in a designated site at home or office so that the</w:t>
      </w:r>
      <w:r>
        <w:t xml:space="preserve"> area can be continually monitored for invasive species. </w:t>
      </w:r>
    </w:p>
    <w:p w:rsidR="0049042A" w:rsidRDefault="0049042A" w:rsidP="00CF06F5"/>
    <w:p w:rsidR="0049042A" w:rsidRDefault="0049042A" w:rsidP="00CF06F5">
      <w:pPr>
        <w:pStyle w:val="SOP2nd"/>
      </w:pPr>
      <w:r>
        <w:t>Sample Invasive Plant Reporting Form</w:t>
      </w:r>
    </w:p>
    <w:p w:rsidR="0049042A" w:rsidRDefault="0049042A" w:rsidP="00CF06F5">
      <w:r>
        <w:t>Figure 1 illustrates a generalized version of the invasive species report form used by Resource Management at HALE. A similar form may be adapted for other agencies and organizations utilizing this protocol. Ensure the codes for each field are provided with the form, preferably copied to the back of each form.</w:t>
      </w:r>
    </w:p>
    <w:p w:rsidR="0049042A" w:rsidRDefault="0049042A" w:rsidP="00CF06F5"/>
    <w:p w:rsidR="0049042A" w:rsidRDefault="0049042A" w:rsidP="004D0E95">
      <w:pPr>
        <w:pStyle w:val="SOP2nd"/>
      </w:pPr>
      <w:r w:rsidRPr="004D0E95">
        <w:t>Park-Specific Sanitation Protocols</w:t>
      </w:r>
    </w:p>
    <w:p w:rsidR="0049042A" w:rsidRPr="00AA5202" w:rsidRDefault="0049042A" w:rsidP="00CF06F5">
      <w:pPr>
        <w:pStyle w:val="PACNReportHeader20"/>
        <w:tabs>
          <w:tab w:val="left" w:pos="2970"/>
        </w:tabs>
        <w:rPr>
          <w:rFonts w:ascii="Times New Roman" w:hAnsi="Times New Roman" w:cs="Times New Roman"/>
          <w:b w:val="0"/>
        </w:rPr>
      </w:pPr>
      <w:r w:rsidRPr="00AA5202">
        <w:rPr>
          <w:rFonts w:ascii="Times New Roman" w:hAnsi="Times New Roman" w:cs="Times New Roman"/>
          <w:b w:val="0"/>
        </w:rPr>
        <w:t>Most parks have their own protocols for biological sanitation. Field crews should always review these park-specific protocols before any monitoring occurs. For instance, in HAVO no pack animals may be used in upper elevation Kahuku (</w:t>
      </w:r>
      <w:r>
        <w:rPr>
          <w:rFonts w:ascii="Times New Roman" w:hAnsi="Times New Roman" w:cs="Times New Roman"/>
          <w:b w:val="0"/>
        </w:rPr>
        <w:t>i</w:t>
      </w:r>
      <w:r w:rsidRPr="00AA5202">
        <w:rPr>
          <w:rFonts w:ascii="Times New Roman" w:hAnsi="Times New Roman" w:cs="Times New Roman"/>
          <w:b w:val="0"/>
        </w:rPr>
        <w:t>.</w:t>
      </w:r>
      <w:r>
        <w:rPr>
          <w:rFonts w:ascii="Times New Roman" w:hAnsi="Times New Roman" w:cs="Times New Roman"/>
          <w:b w:val="0"/>
        </w:rPr>
        <w:t>e</w:t>
      </w:r>
      <w:r w:rsidRPr="00AA5202">
        <w:rPr>
          <w:rFonts w:ascii="Times New Roman" w:hAnsi="Times New Roman" w:cs="Times New Roman"/>
          <w:b w:val="0"/>
        </w:rPr>
        <w:t>.</w:t>
      </w:r>
      <w:r w:rsidR="00C45311">
        <w:rPr>
          <w:rFonts w:ascii="Times New Roman" w:hAnsi="Times New Roman" w:cs="Times New Roman"/>
          <w:b w:val="0"/>
        </w:rPr>
        <w:t>,</w:t>
      </w:r>
      <w:r w:rsidRPr="00AA5202">
        <w:rPr>
          <w:rFonts w:ascii="Times New Roman" w:hAnsi="Times New Roman" w:cs="Times New Roman"/>
          <w:b w:val="0"/>
        </w:rPr>
        <w:t xml:space="preserve"> above the cattle pastures) until protocols for preventing movement of weeds by pack animals </w:t>
      </w:r>
      <w:r>
        <w:rPr>
          <w:rFonts w:ascii="Times New Roman" w:hAnsi="Times New Roman" w:cs="Times New Roman"/>
          <w:b w:val="0"/>
        </w:rPr>
        <w:t>are</w:t>
      </w:r>
      <w:r w:rsidRPr="00AA5202">
        <w:rPr>
          <w:rFonts w:ascii="Times New Roman" w:hAnsi="Times New Roman" w:cs="Times New Roman"/>
          <w:b w:val="0"/>
        </w:rPr>
        <w:t xml:space="preserve"> developed. HAVO</w:t>
      </w:r>
      <w:r>
        <w:rPr>
          <w:rFonts w:ascii="Times New Roman" w:hAnsi="Times New Roman" w:cs="Times New Roman"/>
          <w:b w:val="0"/>
        </w:rPr>
        <w:t xml:space="preserve"> also has coqui frog and ant sanitation protocols. A</w:t>
      </w:r>
      <w:r w:rsidRPr="00AA5202">
        <w:rPr>
          <w:rFonts w:ascii="Times New Roman" w:hAnsi="Times New Roman" w:cs="Times New Roman"/>
          <w:b w:val="0"/>
        </w:rPr>
        <w:t>ll vehicles going above the 5,000 foot elevation level in Kahuku must be sanitized for ants to prevent ants from getting established above the K</w:t>
      </w:r>
      <w:r>
        <w:rPr>
          <w:rFonts w:ascii="Times New Roman" w:hAnsi="Times New Roman" w:cs="Times New Roman"/>
          <w:b w:val="0"/>
        </w:rPr>
        <w:t>ā‘</w:t>
      </w:r>
      <w:r w:rsidRPr="00AA5202">
        <w:rPr>
          <w:rFonts w:ascii="Times New Roman" w:hAnsi="Times New Roman" w:cs="Times New Roman"/>
          <w:b w:val="0"/>
        </w:rPr>
        <w:t>u Forest Reserve. After reviewing park-specific sanitation guidelines, field crews should implement wh</w:t>
      </w:r>
      <w:r>
        <w:rPr>
          <w:rFonts w:ascii="Times New Roman" w:hAnsi="Times New Roman" w:cs="Times New Roman"/>
          <w:b w:val="0"/>
        </w:rPr>
        <w:t>ichever</w:t>
      </w:r>
      <w:r w:rsidRPr="00AA5202">
        <w:rPr>
          <w:rFonts w:ascii="Times New Roman" w:hAnsi="Times New Roman" w:cs="Times New Roman"/>
          <w:b w:val="0"/>
        </w:rPr>
        <w:t xml:space="preserve"> protocol is most rigorous for that area</w:t>
      </w:r>
      <w:r>
        <w:rPr>
          <w:rFonts w:ascii="Times New Roman" w:hAnsi="Times New Roman" w:cs="Times New Roman"/>
          <w:b w:val="0"/>
        </w:rPr>
        <w:t xml:space="preserve">. </w:t>
      </w:r>
    </w:p>
    <w:p w:rsidR="0049042A" w:rsidRDefault="00CF3C60" w:rsidP="00C23920">
      <w:pPr>
        <w:jc w:val="both"/>
      </w:pPr>
      <w:r>
        <w:rPr>
          <w:noProof/>
        </w:rPr>
        <w:lastRenderedPageBreak/>
        <w:drawing>
          <wp:inline distT="0" distB="0" distL="0" distR="0">
            <wp:extent cx="5505450" cy="3667125"/>
            <wp:effectExtent l="1905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34" cstate="print"/>
                    <a:srcRect l="1100"/>
                    <a:stretch>
                      <a:fillRect/>
                    </a:stretch>
                  </pic:blipFill>
                  <pic:spPr bwMode="auto">
                    <a:xfrm>
                      <a:off x="0" y="0"/>
                      <a:ext cx="5505450" cy="3667125"/>
                    </a:xfrm>
                    <a:prstGeom prst="rect">
                      <a:avLst/>
                    </a:prstGeom>
                    <a:noFill/>
                    <a:ln w="9525">
                      <a:noFill/>
                      <a:miter lim="800000"/>
                      <a:headEnd/>
                      <a:tailEnd/>
                    </a:ln>
                  </pic:spPr>
                </pic:pic>
              </a:graphicData>
            </a:graphic>
          </wp:inline>
        </w:drawing>
      </w:r>
      <w:r w:rsidR="0049042A">
        <w:t xml:space="preserve"> </w:t>
      </w:r>
    </w:p>
    <w:p w:rsidR="0049042A" w:rsidRDefault="00D728CF" w:rsidP="00AF3036">
      <w:r>
        <w:rPr>
          <w:noProof/>
        </w:rPr>
        <mc:AlternateContent>
          <mc:Choice Requires="wps">
            <w:drawing>
              <wp:anchor distT="0" distB="0" distL="114300" distR="114300" simplePos="0" relativeHeight="7" behindDoc="0" locked="0" layoutInCell="1" allowOverlap="1">
                <wp:simplePos x="0" y="0"/>
                <wp:positionH relativeFrom="column">
                  <wp:posOffset>0</wp:posOffset>
                </wp:positionH>
                <wp:positionV relativeFrom="paragraph">
                  <wp:posOffset>-5080</wp:posOffset>
                </wp:positionV>
                <wp:extent cx="5445760" cy="3592830"/>
                <wp:effectExtent l="0" t="0" r="21590" b="26670"/>
                <wp:wrapNone/>
                <wp:docPr id="306"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5760" cy="359283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4pt;width:428.8pt;height:282.9pt;z-index: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" filled="f" strokeweight="1.5pt"/>
            </w:pict>
          </mc:Fallback>
        </mc:AlternateContent>
      </w:r>
      <w:r w:rsidR="00CF3C60">
        <w:rPr>
          <w:noProof/>
        </w:rPr>
        <w:drawing>
          <wp:inline distT="0" distB="0" distL="0" distR="0">
            <wp:extent cx="5448300" cy="3562350"/>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35" cstate="print"/>
                    <a:srcRect/>
                    <a:stretch>
                      <a:fillRect/>
                    </a:stretch>
                  </pic:blipFill>
                  <pic:spPr bwMode="auto">
                    <a:xfrm>
                      <a:off x="0" y="0"/>
                      <a:ext cx="5448300" cy="3562350"/>
                    </a:xfrm>
                    <a:prstGeom prst="rect">
                      <a:avLst/>
                    </a:prstGeom>
                    <a:noFill/>
                    <a:ln w="9525">
                      <a:noFill/>
                      <a:miter lim="800000"/>
                      <a:headEnd/>
                      <a:tailEnd/>
                    </a:ln>
                  </pic:spPr>
                </pic:pic>
              </a:graphicData>
            </a:graphic>
          </wp:inline>
        </w:drawing>
      </w:r>
      <w:r w:rsidR="0049042A">
        <w:t xml:space="preserve"> </w:t>
      </w:r>
    </w:p>
    <w:p w:rsidR="00AA50E5" w:rsidRDefault="00AA50E5" w:rsidP="00A7559E">
      <w:pPr>
        <w:pStyle w:val="SOPFigure"/>
        <w:rPr>
          <w:sz w:val="20"/>
          <w:szCs w:val="20"/>
        </w:rPr>
      </w:pPr>
    </w:p>
    <w:p w:rsidR="0049042A" w:rsidRPr="00AA50E5" w:rsidRDefault="0049042A" w:rsidP="00A7559E">
      <w:pPr>
        <w:pStyle w:val="SOPFigure"/>
        <w:rPr>
          <w:b w:val="0"/>
          <w:sz w:val="20"/>
          <w:szCs w:val="20"/>
        </w:rPr>
      </w:pPr>
      <w:proofErr w:type="gramStart"/>
      <w:r w:rsidRPr="00AA50E5">
        <w:rPr>
          <w:sz w:val="20"/>
          <w:szCs w:val="20"/>
        </w:rPr>
        <w:t>Figure 1.</w:t>
      </w:r>
      <w:proofErr w:type="gramEnd"/>
      <w:r w:rsidRPr="00AA50E5">
        <w:rPr>
          <w:b w:val="0"/>
          <w:sz w:val="20"/>
          <w:szCs w:val="20"/>
        </w:rPr>
        <w:t xml:space="preserve"> Sample form for observations of invasive plant species.</w:t>
      </w:r>
    </w:p>
    <w:p w:rsidR="0049042A" w:rsidRPr="00441C97" w:rsidRDefault="0049042A">
      <w:pPr>
        <w:rPr>
          <w:b/>
          <w:sz w:val="20"/>
          <w:szCs w:val="20"/>
        </w:rPr>
      </w:pPr>
    </w:p>
    <w:p w:rsidR="0049042A" w:rsidRDefault="0049042A" w:rsidP="000E5B44">
      <w:pPr>
        <w:pStyle w:val="PACNReportHeader20"/>
        <w:rPr>
          <w:szCs w:val="24"/>
        </w:rPr>
        <w:sectPr w:rsidR="0049042A" w:rsidSect="00D33420">
          <w:footerReference w:type="default" r:id="rId236"/>
          <w:pgSz w:w="12240" w:h="15840" w:code="1"/>
          <w:pgMar w:top="1440" w:right="1440" w:bottom="1440" w:left="1440" w:header="720" w:footer="720" w:gutter="0"/>
          <w:pgNumType w:start="1" w:chapStyle="1"/>
          <w:cols w:space="720"/>
          <w:docGrid w:linePitch="360"/>
        </w:sectPr>
      </w:pPr>
    </w:p>
    <w:p w:rsidR="0049042A" w:rsidRPr="00441C97" w:rsidRDefault="0049042A">
      <w:pPr>
        <w:pStyle w:val="SOPTitle"/>
        <w:rPr>
          <w:sz w:val="32"/>
          <w:szCs w:val="32"/>
        </w:rPr>
      </w:pPr>
      <w:bookmarkStart w:id="599" w:name="_Toc261510610"/>
      <w:bookmarkStart w:id="600" w:name="_Toc322933330"/>
      <w:bookmarkStart w:id="601" w:name="_Toc204764936"/>
      <w:r w:rsidRPr="00441C97">
        <w:rPr>
          <w:sz w:val="32"/>
          <w:szCs w:val="32"/>
        </w:rPr>
        <w:lastRenderedPageBreak/>
        <w:t>Standard Operating Procedure (SOP) #5</w:t>
      </w:r>
      <w:bookmarkEnd w:id="599"/>
      <w:bookmarkEnd w:id="600"/>
    </w:p>
    <w:p w:rsidR="0049042A" w:rsidRPr="00441C97" w:rsidRDefault="0049042A">
      <w:pPr>
        <w:pStyle w:val="SOPSubtitle"/>
        <w:rPr>
          <w:sz w:val="32"/>
          <w:szCs w:val="32"/>
        </w:rPr>
      </w:pPr>
      <w:bookmarkStart w:id="602" w:name="_Toc265743821"/>
      <w:bookmarkEnd w:id="601"/>
      <w:r w:rsidRPr="00441C97">
        <w:rPr>
          <w:sz w:val="32"/>
          <w:szCs w:val="32"/>
        </w:rPr>
        <w:t>Transect Generation</w:t>
      </w:r>
      <w:bookmarkEnd w:id="602"/>
    </w:p>
    <w:p w:rsidR="0049042A" w:rsidRDefault="0049042A" w:rsidP="001327EB"/>
    <w:p w:rsidR="0049042A" w:rsidRDefault="0049042A" w:rsidP="001327EB">
      <w:r>
        <w:t>Version 1.0 (June 9, 2010)</w:t>
      </w:r>
    </w:p>
    <w:p w:rsidR="0049042A" w:rsidRDefault="0049042A" w:rsidP="001327EB"/>
    <w:p w:rsidR="0049042A" w:rsidRDefault="0049042A" w:rsidP="00F141F6">
      <w:pPr>
        <w:pStyle w:val="SOP2nd"/>
      </w:pPr>
      <w:r w:rsidRPr="00437523">
        <w:t>Change History</w:t>
      </w:r>
    </w:p>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4"/>
        <w:gridCol w:w="1385"/>
        <w:gridCol w:w="2340"/>
        <w:gridCol w:w="2160"/>
        <w:gridCol w:w="2340"/>
      </w:tblGrid>
      <w:tr w:rsidR="0049042A" w:rsidRPr="00F141F6">
        <w:trPr>
          <w:trHeight w:val="404"/>
        </w:trPr>
        <w:tc>
          <w:tcPr>
            <w:tcW w:w="1364"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Version #</w:t>
            </w:r>
          </w:p>
        </w:tc>
        <w:tc>
          <w:tcPr>
            <w:tcW w:w="1385"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Date</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Revised by</w:t>
            </w:r>
          </w:p>
        </w:tc>
        <w:tc>
          <w:tcPr>
            <w:tcW w:w="216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Changes</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Justification</w:t>
            </w:r>
          </w:p>
        </w:tc>
      </w:tr>
      <w:tr w:rsidR="0049042A">
        <w:trPr>
          <w:trHeight w:val="188"/>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spacing w:after="0"/>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bl>
    <w:p w:rsidR="0049042A" w:rsidRDefault="0049042A" w:rsidP="00F141F6"/>
    <w:p w:rsidR="0049042A" w:rsidRDefault="0049042A" w:rsidP="00F141F6">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49042A" w:rsidRDefault="0049042A" w:rsidP="001327EB"/>
    <w:p w:rsidR="0049042A" w:rsidRDefault="0049042A" w:rsidP="00742DE2">
      <w:proofErr w:type="gramStart"/>
      <w:r>
        <w:rPr>
          <w:rStyle w:val="Emphasis"/>
        </w:rPr>
        <w:t>Partially based on</w:t>
      </w:r>
      <w:r w:rsidRPr="00F43274">
        <w:rPr>
          <w:rStyle w:val="Emphasis"/>
        </w:rPr>
        <w:t>:</w:t>
      </w:r>
      <w:r>
        <w:rPr>
          <w:rStyle w:val="Emphasis"/>
        </w:rPr>
        <w:t xml:space="preserve"> </w:t>
      </w:r>
      <w:r w:rsidRPr="001272D3">
        <w:t>Camp, R.</w:t>
      </w:r>
      <w:r>
        <w:t xml:space="preserve"> </w:t>
      </w:r>
      <w:r w:rsidRPr="001272D3">
        <w:t>J</w:t>
      </w:r>
      <w:r>
        <w:t xml:space="preserve">. </w:t>
      </w:r>
      <w:r w:rsidRPr="001272D3">
        <w:t>2006</w:t>
      </w:r>
      <w:r>
        <w:t>.</w:t>
      </w:r>
      <w:proofErr w:type="gramEnd"/>
      <w:r>
        <w:t xml:space="preserve"> </w:t>
      </w:r>
      <w:r w:rsidRPr="001272D3">
        <w:t xml:space="preserve">Standard Operating Procedure (SOP) </w:t>
      </w:r>
      <w:r>
        <w:t>#3</w:t>
      </w:r>
      <w:r w:rsidRPr="001272D3">
        <w:t xml:space="preserve"> </w:t>
      </w:r>
      <w:r>
        <w:t>“Preparing Maps, Images, and Sampling Point Location Tables From GIS,”</w:t>
      </w:r>
      <w:r w:rsidRPr="001272D3">
        <w:t xml:space="preserve"> Version 1.00</w:t>
      </w:r>
      <w:r>
        <w:t xml:space="preserve">. </w:t>
      </w:r>
      <w:proofErr w:type="gramStart"/>
      <w:r w:rsidRPr="00991786">
        <w:t xml:space="preserve">In </w:t>
      </w:r>
      <w:r w:rsidRPr="008101F3">
        <w:t>Camp, R. J., T. K. Pratt, C. Bailey, and D. Hu.</w:t>
      </w:r>
      <w:proofErr w:type="gramEnd"/>
      <w:r w:rsidRPr="008101F3">
        <w:t xml:space="preserve"> 2011. Landbirds vital sign monitoring protocol – Pacific Island Network. Natural Resources Report NPS/PACN/NRR—2011/402. </w:t>
      </w:r>
      <w:proofErr w:type="gramStart"/>
      <w:r w:rsidRPr="008101F3">
        <w:t>National Park Service, Fort Collins, Colorado.</w:t>
      </w:r>
      <w:proofErr w:type="gramEnd"/>
    </w:p>
    <w:p w:rsidR="0049042A" w:rsidRPr="001272D3" w:rsidRDefault="0049042A" w:rsidP="001617B1"/>
    <w:p w:rsidR="0049042A" w:rsidRDefault="0049042A" w:rsidP="009B1EBC">
      <w:pPr>
        <w:pStyle w:val="SOP2nd"/>
      </w:pPr>
      <w:r>
        <w:t>Purpose</w:t>
      </w:r>
    </w:p>
    <w:p w:rsidR="0049042A" w:rsidRDefault="0049042A" w:rsidP="001617B1">
      <w:r w:rsidRPr="001272D3">
        <w:t xml:space="preserve">This SOP explains </w:t>
      </w:r>
      <w:r>
        <w:t>how to</w:t>
      </w:r>
      <w:r w:rsidRPr="001272D3">
        <w:t xml:space="preserve"> </w:t>
      </w:r>
      <w:r>
        <w:t>generate fixed and rotational transects using ArcGIS</w:t>
      </w:r>
      <w:r w:rsidRPr="00EA1086">
        <w:rPr>
          <w:vertAlign w:val="superscript"/>
        </w:rPr>
        <w:t>TM</w:t>
      </w:r>
      <w:r w:rsidRPr="001272D3">
        <w:t xml:space="preserve"> for</w:t>
      </w:r>
      <w:r>
        <w:t xml:space="preserve"> the Pacific Island Network (PACN) Established Invasive Plant Species Monitoring Protocol. For the first sampling cycle, fixed and rotational transect locations have been generated following these procedures and are presented in Appendix A “Target Populations and Sampling Frames.” For subsequent sampling cycles, this procedure must be performed to generate new rotational and alternate transects for each sampling frame; fixed transects are sampled every cycle and therefore should not need to be generated in the future. As transect locations will be shared between this protocol,</w:t>
      </w:r>
      <w:r w:rsidRPr="008E6409">
        <w:t xml:space="preserve"> </w:t>
      </w:r>
      <w:r>
        <w:t xml:space="preserve">PACN Landbirds Protocol </w:t>
      </w:r>
      <w:r w:rsidR="00A64C00">
        <w:fldChar w:fldCharType="begin"/>
      </w:r>
      <w:r>
        <w:instrText xml:space="preserve"> ADDIN EN.CITE &lt;EndNote&gt;&lt;Cite&gt;&lt;Author&gt;Camp&lt;/Author&gt;&lt;Year&gt;2009&lt;/Year&gt;&lt;RecNum&gt;481&lt;/RecNum&gt;&lt;DisplayText&gt;(Camp et al. 2009)&lt;/DisplayText&gt;&lt;record&gt;&lt;rec-number&gt;481&lt;/rec-number&gt;&lt;foreign-keys&gt;&lt;key app="EN" db-id="29wd9fdxkttawpevre3ptatrsdx2se0wz5da"&gt;481&lt;/key&gt;&lt;/foreign-keys&gt;&lt;ref-type name="Report"&gt;27&lt;/ref-type&gt;&lt;contributors&gt;&lt;authors&gt;&lt;author&gt;Camp, Richard J. &lt;/author&gt;&lt;author&gt;Pratt, Thane K. &lt;/author&gt;&lt;author&gt;Bailey, Cathleen&lt;/author&gt;&lt;author&gt;Hu, Darcy &lt;/author&gt;&lt;/authors&gt;&lt;/contributors&gt;&lt;titles&gt;&lt;title&gt;Focal Terrestrial Vertebrate Species: Landbirds Inventory and Monitoring Protocol&lt;/title&gt;&lt;/titles&gt;&lt;dates&gt;&lt;year&gt;2009&lt;/year&gt;&lt;/dates&gt;&lt;pub-location&gt;Hawaii National Park, HI&lt;/pub-location&gt;&lt;publisher&gt;Department of the Interior, National Park Service, Pacific Island Network&lt;/publisher&gt;&lt;urls&gt;&lt;/urls&gt;&lt;/record&gt;&lt;/Cite&gt;&lt;/EndNote&gt;</w:instrText>
      </w:r>
      <w:r w:rsidR="00A64C00">
        <w:fldChar w:fldCharType="separate"/>
      </w:r>
      <w:r>
        <w:rPr>
          <w:noProof/>
        </w:rPr>
        <w:t xml:space="preserve">(Camp et al. </w:t>
      </w:r>
      <w:r w:rsidRPr="003443EA">
        <w:rPr>
          <w:noProof/>
        </w:rPr>
        <w:t>2011</w:t>
      </w:r>
      <w:r>
        <w:rPr>
          <w:noProof/>
        </w:rPr>
        <w:t>)</w:t>
      </w:r>
      <w:r w:rsidR="00A64C00">
        <w:fldChar w:fldCharType="end"/>
      </w:r>
      <w:r>
        <w:t>, and F</w:t>
      </w:r>
      <w:r w:rsidR="00B33E4D">
        <w:t>ocal Terrestrial Plant Communities</w:t>
      </w:r>
      <w:r>
        <w:t xml:space="preserve"> Protocol </w:t>
      </w:r>
      <w:r w:rsidR="00A64C00">
        <w:fldChar w:fldCharType="begin"/>
      </w:r>
      <w:r>
        <w:instrText xml:space="preserve"> ADDIN EN.CITE &lt;EndNote&gt;&lt;Cite&gt;&lt;Author&gt;Ainsworth&lt;/Author&gt;&lt;Year&gt;2010&lt;/Year&gt;&lt;RecNum&gt;395&lt;/RecNum&gt;&lt;DisplayText&gt;(Ainsworth et al. 2010)&lt;/DisplayText&gt;&lt;record&gt;&lt;rec-number&gt;395&lt;/rec-number&gt;&lt;foreign-keys&gt;&lt;key app="EN" db-id="29wd9fdxkttawpevre3ptatrsdx2se0wz5da"&gt;395&lt;/key&gt;&lt;/foreign-keys&gt;&lt;ref-type name="Report"&gt;27&lt;/ref-type&gt;&lt;contributors&gt;&lt;authors&gt;&lt;author&gt;Ainsworth, Alison&lt;/author&gt;&lt;author&gt;Berkowitz, Paul&lt;/author&gt;&lt;author&gt;Jacobi, Jim&lt;/author&gt;&lt;author&gt;Loh, R. K.&lt;/author&gt;&lt;author&gt;Kozar, Kelly&lt;/author&gt;&lt;/authors&gt;&lt;/contributors&gt;&lt;titles&gt;&lt;title&gt;Draft Focal Terrestrial Plant Communities Inventory and Monitoring Protocol for the Pacific Island Network. Natural Resource Report NPS/PACN/NRR—2010/XXX&lt;/title&gt;&lt;/titles&gt;&lt;dates&gt;&lt;year&gt;2010&lt;/year&gt;&lt;/dates&gt;&lt;pub-location&gt;Fort Collins, Colorado&lt;/pub-location&gt;&lt;publisher&gt;National Park Service&lt;/publisher&gt;&lt;urls&gt;&lt;/urls&gt;&lt;/record&gt;&lt;/Cite&gt;&lt;/EndNote&gt;</w:instrText>
      </w:r>
      <w:r w:rsidR="00A64C00">
        <w:fldChar w:fldCharType="separate"/>
      </w:r>
      <w:r>
        <w:rPr>
          <w:noProof/>
        </w:rPr>
        <w:t>(Ainsworth et al. 2011)</w:t>
      </w:r>
      <w:r w:rsidR="00A64C00">
        <w:fldChar w:fldCharType="end"/>
      </w:r>
      <w:r>
        <w:t>, guidelines for all three protocols should be considered when generating transects. This SOP is based on available extensions for ArcGIS</w:t>
      </w:r>
      <w:r w:rsidRPr="00A61DA9">
        <w:rPr>
          <w:vertAlign w:val="superscript"/>
        </w:rPr>
        <w:t>TM</w:t>
      </w:r>
      <w:r>
        <w:t xml:space="preserve"> used by the GIS specialist and represents one of many ways to accomplish these tasks. Once transects have been generated, SOP #7 “</w:t>
      </w:r>
      <w:r w:rsidR="007C5C43">
        <w:t>Sampling</w:t>
      </w:r>
      <w:r>
        <w:t xml:space="preserve"> Invasive Plant Species” describes how to install contiguous plots along each transect.</w:t>
      </w:r>
    </w:p>
    <w:p w:rsidR="0049042A" w:rsidRDefault="0049042A" w:rsidP="001617B1"/>
    <w:p w:rsidR="0049042A" w:rsidRDefault="0049042A" w:rsidP="001617B1"/>
    <w:p w:rsidR="0049042A" w:rsidRDefault="0049042A" w:rsidP="009B1EBC">
      <w:pPr>
        <w:pStyle w:val="SOP2nd"/>
      </w:pPr>
      <w:r w:rsidRPr="00E2373A">
        <w:lastRenderedPageBreak/>
        <w:t>Procedures</w:t>
      </w:r>
    </w:p>
    <w:p w:rsidR="0049042A" w:rsidRDefault="0049042A" w:rsidP="001617B1">
      <w:r>
        <w:t>Fixed transects are established along available legacy transects. Subsections of the legacy transects are selected as fixed transects using the “Random Point on Polylines” feature of the ET GeoWizard extension for ArcGIS</w:t>
      </w:r>
      <w:r w:rsidRPr="00EA1086">
        <w:rPr>
          <w:vertAlign w:val="superscript"/>
        </w:rPr>
        <w:t>TM</w:t>
      </w:r>
      <w:r>
        <w:t>. As most areas do not have a sufficient number of legacy transects, the remaining fixed transects are randomly generated in the same fashion as the rotational transects. Rotational transects are</w:t>
      </w:r>
      <w:r w:rsidRPr="001272D3">
        <w:t xml:space="preserve"> </w:t>
      </w:r>
      <w:r>
        <w:t xml:space="preserve">generated in ArcMap® 9.3 using the “Random Point Generation” tool within Hawth’s Tools. Generating new transects follows a two-step procedure: (1) generate buffers and screen hazards and (2) generate transects. The GIS specialist has the necessary ArcMap® documents and base layers (park boundaries, streams, roads, etc.) to generate the required rotational transects for subsequent sampling cycles, as described below. To the greatest extent possible, this protocol will share transects with the PACN Landbirds </w:t>
      </w:r>
      <w:r w:rsidR="00A64C00">
        <w:fldChar w:fldCharType="begin"/>
      </w:r>
      <w:r>
        <w:instrText xml:space="preserve"> ADDIN EN.CITE &lt;EndNote&gt;&lt;Cite&gt;&lt;Author&gt;Camp&lt;/Author&gt;&lt;Year&gt;2009&lt;/Year&gt;&lt;RecNum&gt;481&lt;/RecNum&gt;&lt;DisplayText&gt;(Camp et al. 2009)&lt;/DisplayText&gt;&lt;record&gt;&lt;rec-number&gt;481&lt;/rec-number&gt;&lt;foreign-keys&gt;&lt;key app="EN" db-id="29wd9fdxkttawpevre3ptatrsdx2se0wz5da"&gt;481&lt;/key&gt;&lt;/foreign-keys&gt;&lt;ref-type name="Report"&gt;27&lt;/ref-type&gt;&lt;contributors&gt;&lt;authors&gt;&lt;author&gt;Camp, Richard J. &lt;/author&gt;&lt;author&gt;Pratt, Thane K. &lt;/author&gt;&lt;author&gt;Bailey, Cathleen&lt;/author&gt;&lt;author&gt;Hu, Darcy &lt;/author&gt;&lt;/authors&gt;&lt;/contributors&gt;&lt;titles&gt;&lt;title&gt;Focal Terrestrial Vertebrate Species: Landbirds Inventory and Monitoring Protocol&lt;/title&gt;&lt;/titles&gt;&lt;dates&gt;&lt;year&gt;2009&lt;/year&gt;&lt;/dates&gt;&lt;pub-location&gt;Hawaii National Park, HI&lt;/pub-location&gt;&lt;publisher&gt;Department of the Interior, National Park Service, Pacific Island Network&lt;/publisher&gt;&lt;urls&gt;&lt;/urls&gt;&lt;/record&gt;&lt;/Cite&gt;&lt;/EndNote&gt;</w:instrText>
      </w:r>
      <w:r w:rsidR="00A64C00">
        <w:fldChar w:fldCharType="separate"/>
      </w:r>
      <w:r>
        <w:rPr>
          <w:noProof/>
        </w:rPr>
        <w:t>(Camp et al.</w:t>
      </w:r>
      <w:r w:rsidR="00A84981">
        <w:rPr>
          <w:noProof/>
        </w:rPr>
        <w:t xml:space="preserve"> </w:t>
      </w:r>
      <w:r>
        <w:rPr>
          <w:noProof/>
        </w:rPr>
        <w:t>2011)</w:t>
      </w:r>
      <w:r w:rsidR="00A64C00">
        <w:fldChar w:fldCharType="end"/>
      </w:r>
      <w:r>
        <w:t xml:space="preserve"> and Focal Terrestrial Plant Communities </w:t>
      </w:r>
      <w:r w:rsidR="00A64C00">
        <w:fldChar w:fldCharType="begin"/>
      </w:r>
      <w:r>
        <w:instrText xml:space="preserve"> ADDIN EN.CITE &lt;EndNote&gt;&lt;Cite&gt;&lt;Author&gt;Ainsworth&lt;/Author&gt;&lt;Year&gt;2010&lt;/Year&gt;&lt;RecNum&gt;395&lt;/RecNum&gt;&lt;DisplayText&gt;(Ainsworth et al. 2010)&lt;/DisplayText&gt;&lt;record&gt;&lt;rec-number&gt;395&lt;/rec-number&gt;&lt;foreign-keys&gt;&lt;key app="EN" db-id="29wd9fdxkttawpevre3ptatrsdx2se0wz5da"&gt;395&lt;/key&gt;&lt;/foreign-keys&gt;&lt;ref-type name="Report"&gt;27&lt;/ref-type&gt;&lt;contributors&gt;&lt;authors&gt;&lt;author&gt;Ainsworth, Alison&lt;/author&gt;&lt;author&gt;Berkowitz, Paul&lt;/author&gt;&lt;author&gt;Jacobi, Jim&lt;/author&gt;&lt;author&gt;Loh, R. K.&lt;/author&gt;&lt;author&gt;Kozar, Kelly&lt;/author&gt;&lt;/authors&gt;&lt;/contributors&gt;&lt;titles&gt;&lt;title&gt;Draft Focal Terrestrial Plant Communities Inventory and Monitoring Protocol for the Pacific Island Network. Natural Resource Report NPS/PACN/NRR—2010/XXX&lt;/title&gt;&lt;/titles&gt;&lt;dates&gt;&lt;year&gt;2010&lt;/year&gt;&lt;/dates&gt;&lt;pub-location&gt;Fort Collins, Colorado&lt;/pub-location&gt;&lt;publisher&gt;National Park Service&lt;/publisher&gt;&lt;urls&gt;&lt;/urls&gt;&lt;/record&gt;&lt;/Cite&gt;&lt;/EndNote&gt;</w:instrText>
      </w:r>
      <w:r w:rsidR="00A64C00">
        <w:fldChar w:fldCharType="separate"/>
      </w:r>
      <w:r>
        <w:rPr>
          <w:noProof/>
        </w:rPr>
        <w:t>(Ainsworth et al. 2011)</w:t>
      </w:r>
      <w:r w:rsidR="00A64C00">
        <w:fldChar w:fldCharType="end"/>
      </w:r>
      <w:r>
        <w:t xml:space="preserve"> protocols. Table 1 lists the required number of each type of transect for each frame. </w:t>
      </w:r>
    </w:p>
    <w:p w:rsidR="0049042A" w:rsidRDefault="0049042A" w:rsidP="001617B1"/>
    <w:p w:rsidR="0049042A" w:rsidRPr="00441C97" w:rsidRDefault="0049042A" w:rsidP="009B1EBC">
      <w:pPr>
        <w:pStyle w:val="SOPTable"/>
        <w:rPr>
          <w:sz w:val="20"/>
          <w:szCs w:val="20"/>
        </w:rPr>
      </w:pPr>
      <w:proofErr w:type="gramStart"/>
      <w:r w:rsidRPr="00441C97">
        <w:rPr>
          <w:rStyle w:val="NRRTableChar"/>
          <w:rFonts w:eastAsia="Times New Roman"/>
          <w:sz w:val="20"/>
          <w:szCs w:val="20"/>
        </w:rPr>
        <w:t>Table 1.</w:t>
      </w:r>
      <w:proofErr w:type="gramEnd"/>
      <w:r w:rsidRPr="00441C97">
        <w:rPr>
          <w:sz w:val="20"/>
          <w:szCs w:val="20"/>
        </w:rPr>
        <w:t xml:space="preserve"> Guidelines for transect generation for each sampling frame. At least three alternative transects should also be generated for each sampling frame in case a new location is rejected in the field.</w:t>
      </w:r>
    </w:p>
    <w:p w:rsidR="0049042A" w:rsidRDefault="0049042A" w:rsidP="001617B1">
      <w:pPr>
        <w:pStyle w:val="NRRSOP3rdarial11italic"/>
      </w:pPr>
    </w:p>
    <w:tbl>
      <w:tblPr>
        <w:tblW w:w="8923" w:type="dxa"/>
        <w:tblLayout w:type="fixed"/>
        <w:tblLook w:val="00A0" w:firstRow="1" w:lastRow="0" w:firstColumn="1" w:lastColumn="0" w:noHBand="0" w:noVBand="0"/>
      </w:tblPr>
      <w:tblGrid>
        <w:gridCol w:w="839"/>
        <w:gridCol w:w="1239"/>
        <w:gridCol w:w="1201"/>
        <w:gridCol w:w="1080"/>
        <w:gridCol w:w="1170"/>
        <w:gridCol w:w="990"/>
        <w:gridCol w:w="1260"/>
        <w:gridCol w:w="1144"/>
      </w:tblGrid>
      <w:tr w:rsidR="0049042A" w:rsidRPr="00116675">
        <w:trPr>
          <w:trHeight w:val="300"/>
        </w:trPr>
        <w:tc>
          <w:tcPr>
            <w:tcW w:w="839" w:type="dxa"/>
            <w:vMerge w:val="restart"/>
            <w:tcBorders>
              <w:top w:val="single" w:sz="4" w:space="0" w:color="auto"/>
              <w:left w:val="nil"/>
              <w:bottom w:val="single" w:sz="12" w:space="0" w:color="auto"/>
              <w:right w:val="nil"/>
            </w:tcBorders>
            <w:noWrap/>
            <w:vAlign w:val="center"/>
          </w:tcPr>
          <w:p w:rsidR="0049042A" w:rsidRPr="00116675" w:rsidRDefault="0049042A" w:rsidP="003654A6">
            <w:pPr>
              <w:keepNext/>
              <w:keepLines/>
              <w:jc w:val="center"/>
              <w:rPr>
                <w:rFonts w:ascii="Arial" w:hAnsi="Arial" w:cs="Arial"/>
                <w:b/>
                <w:bCs/>
                <w:color w:val="000000"/>
                <w:sz w:val="18"/>
                <w:szCs w:val="18"/>
              </w:rPr>
            </w:pPr>
            <w:r w:rsidRPr="00116675">
              <w:rPr>
                <w:rFonts w:ascii="Arial" w:hAnsi="Arial" w:cs="Arial"/>
                <w:b/>
                <w:bCs/>
                <w:color w:val="000000"/>
                <w:sz w:val="18"/>
                <w:szCs w:val="18"/>
              </w:rPr>
              <w:t>Park</w:t>
            </w:r>
          </w:p>
        </w:tc>
        <w:tc>
          <w:tcPr>
            <w:tcW w:w="1239" w:type="dxa"/>
            <w:vMerge w:val="restart"/>
            <w:tcBorders>
              <w:top w:val="single" w:sz="4" w:space="0" w:color="auto"/>
              <w:left w:val="nil"/>
              <w:bottom w:val="single" w:sz="12" w:space="0" w:color="auto"/>
              <w:right w:val="nil"/>
            </w:tcBorders>
            <w:vAlign w:val="center"/>
          </w:tcPr>
          <w:p w:rsidR="0049042A" w:rsidRPr="00116675" w:rsidRDefault="0049042A" w:rsidP="003654A6">
            <w:pPr>
              <w:keepNext/>
              <w:keepLines/>
              <w:jc w:val="center"/>
              <w:rPr>
                <w:rFonts w:ascii="Arial" w:hAnsi="Arial" w:cs="Arial"/>
                <w:b/>
                <w:bCs/>
                <w:color w:val="000000"/>
                <w:sz w:val="18"/>
                <w:szCs w:val="18"/>
              </w:rPr>
            </w:pPr>
            <w:r w:rsidRPr="00116675">
              <w:rPr>
                <w:rFonts w:ascii="Arial" w:hAnsi="Arial" w:cs="Arial"/>
                <w:b/>
                <w:bCs/>
                <w:color w:val="000000"/>
                <w:sz w:val="18"/>
                <w:szCs w:val="18"/>
              </w:rPr>
              <w:t>Focal Community</w:t>
            </w:r>
          </w:p>
        </w:tc>
        <w:tc>
          <w:tcPr>
            <w:tcW w:w="1201" w:type="dxa"/>
            <w:vMerge w:val="restart"/>
            <w:tcBorders>
              <w:top w:val="single" w:sz="4" w:space="0" w:color="auto"/>
              <w:left w:val="nil"/>
              <w:bottom w:val="single" w:sz="12" w:space="0" w:color="auto"/>
              <w:right w:val="nil"/>
            </w:tcBorders>
            <w:vAlign w:val="center"/>
          </w:tcPr>
          <w:p w:rsidR="0049042A" w:rsidRPr="00116675" w:rsidRDefault="0049042A" w:rsidP="003654A6">
            <w:pPr>
              <w:keepNext/>
              <w:keepLines/>
              <w:jc w:val="center"/>
              <w:rPr>
                <w:rFonts w:ascii="Arial" w:hAnsi="Arial" w:cs="Arial"/>
                <w:b/>
                <w:bCs/>
                <w:color w:val="000000"/>
                <w:sz w:val="18"/>
                <w:szCs w:val="18"/>
              </w:rPr>
            </w:pPr>
            <w:r w:rsidRPr="00116675">
              <w:rPr>
                <w:rFonts w:ascii="Arial" w:hAnsi="Arial" w:cs="Arial"/>
                <w:b/>
                <w:bCs/>
                <w:color w:val="000000"/>
                <w:sz w:val="18"/>
                <w:szCs w:val="18"/>
              </w:rPr>
              <w:t>Sampling Frame</w:t>
            </w:r>
          </w:p>
        </w:tc>
        <w:tc>
          <w:tcPr>
            <w:tcW w:w="1080" w:type="dxa"/>
            <w:vMerge w:val="restart"/>
            <w:tcBorders>
              <w:top w:val="single" w:sz="4" w:space="0" w:color="auto"/>
              <w:left w:val="nil"/>
              <w:bottom w:val="single" w:sz="12" w:space="0" w:color="auto"/>
              <w:right w:val="nil"/>
            </w:tcBorders>
            <w:vAlign w:val="center"/>
          </w:tcPr>
          <w:p w:rsidR="0049042A" w:rsidRPr="00116675" w:rsidRDefault="0049042A" w:rsidP="003654A6">
            <w:pPr>
              <w:keepNext/>
              <w:keepLines/>
              <w:jc w:val="center"/>
              <w:rPr>
                <w:rFonts w:ascii="Arial" w:hAnsi="Arial" w:cs="Arial"/>
                <w:b/>
                <w:bCs/>
                <w:color w:val="000000"/>
                <w:sz w:val="18"/>
                <w:szCs w:val="18"/>
              </w:rPr>
            </w:pPr>
            <w:r w:rsidRPr="00116675">
              <w:rPr>
                <w:rFonts w:ascii="Arial" w:hAnsi="Arial" w:cs="Arial"/>
                <w:b/>
                <w:bCs/>
                <w:color w:val="000000"/>
                <w:sz w:val="18"/>
                <w:szCs w:val="18"/>
              </w:rPr>
              <w:t>Fixed Transects</w:t>
            </w:r>
          </w:p>
        </w:tc>
        <w:tc>
          <w:tcPr>
            <w:tcW w:w="1170" w:type="dxa"/>
            <w:vMerge w:val="restart"/>
            <w:tcBorders>
              <w:top w:val="single" w:sz="4" w:space="0" w:color="auto"/>
              <w:left w:val="nil"/>
              <w:bottom w:val="single" w:sz="12" w:space="0" w:color="auto"/>
              <w:right w:val="nil"/>
            </w:tcBorders>
            <w:vAlign w:val="center"/>
          </w:tcPr>
          <w:p w:rsidR="0049042A" w:rsidRPr="00116675" w:rsidRDefault="0049042A" w:rsidP="003654A6">
            <w:pPr>
              <w:keepNext/>
              <w:keepLines/>
              <w:jc w:val="center"/>
              <w:rPr>
                <w:rFonts w:ascii="Arial" w:hAnsi="Arial" w:cs="Arial"/>
                <w:b/>
                <w:bCs/>
                <w:color w:val="000000"/>
                <w:sz w:val="18"/>
                <w:szCs w:val="18"/>
              </w:rPr>
            </w:pPr>
            <w:r w:rsidRPr="00116675">
              <w:rPr>
                <w:rFonts w:ascii="Arial" w:hAnsi="Arial" w:cs="Arial"/>
                <w:b/>
                <w:bCs/>
                <w:color w:val="000000"/>
                <w:sz w:val="18"/>
                <w:szCs w:val="18"/>
              </w:rPr>
              <w:t>Rotational Transects</w:t>
            </w:r>
          </w:p>
        </w:tc>
        <w:tc>
          <w:tcPr>
            <w:tcW w:w="990" w:type="dxa"/>
            <w:vMerge w:val="restart"/>
            <w:tcBorders>
              <w:top w:val="single" w:sz="4" w:space="0" w:color="auto"/>
              <w:left w:val="nil"/>
              <w:bottom w:val="single" w:sz="12" w:space="0" w:color="auto"/>
              <w:right w:val="nil"/>
            </w:tcBorders>
            <w:vAlign w:val="center"/>
          </w:tcPr>
          <w:p w:rsidR="0049042A" w:rsidRPr="00116675" w:rsidRDefault="0049042A" w:rsidP="003654A6">
            <w:pPr>
              <w:keepNext/>
              <w:keepLines/>
              <w:jc w:val="center"/>
              <w:rPr>
                <w:rFonts w:ascii="Arial" w:hAnsi="Arial" w:cs="Arial"/>
                <w:b/>
                <w:bCs/>
                <w:color w:val="000000"/>
                <w:sz w:val="18"/>
                <w:szCs w:val="18"/>
              </w:rPr>
            </w:pPr>
            <w:r w:rsidRPr="00116675">
              <w:rPr>
                <w:rFonts w:ascii="Arial" w:hAnsi="Arial" w:cs="Arial"/>
                <w:b/>
                <w:bCs/>
                <w:color w:val="000000"/>
                <w:sz w:val="18"/>
                <w:szCs w:val="18"/>
              </w:rPr>
              <w:t>Transect Length (m)</w:t>
            </w:r>
          </w:p>
        </w:tc>
        <w:tc>
          <w:tcPr>
            <w:tcW w:w="1260" w:type="dxa"/>
            <w:vMerge w:val="restart"/>
            <w:tcBorders>
              <w:top w:val="single" w:sz="4" w:space="0" w:color="auto"/>
              <w:left w:val="nil"/>
              <w:bottom w:val="single" w:sz="12" w:space="0" w:color="auto"/>
              <w:right w:val="nil"/>
            </w:tcBorders>
            <w:vAlign w:val="center"/>
          </w:tcPr>
          <w:p w:rsidR="0049042A" w:rsidRPr="00116675" w:rsidRDefault="0049042A" w:rsidP="003654A6">
            <w:pPr>
              <w:keepNext/>
              <w:keepLines/>
              <w:jc w:val="center"/>
              <w:rPr>
                <w:rFonts w:ascii="Arial" w:hAnsi="Arial" w:cs="Arial"/>
                <w:b/>
                <w:bCs/>
                <w:color w:val="000000"/>
                <w:sz w:val="18"/>
                <w:szCs w:val="18"/>
              </w:rPr>
            </w:pPr>
            <w:r w:rsidRPr="00116675">
              <w:rPr>
                <w:rFonts w:ascii="Arial" w:hAnsi="Arial" w:cs="Arial"/>
                <w:b/>
                <w:bCs/>
                <w:color w:val="000000"/>
                <w:sz w:val="18"/>
                <w:szCs w:val="18"/>
              </w:rPr>
              <w:t>Plot Dimensions (m)</w:t>
            </w:r>
          </w:p>
        </w:tc>
        <w:tc>
          <w:tcPr>
            <w:tcW w:w="1144" w:type="dxa"/>
            <w:vMerge w:val="restart"/>
            <w:tcBorders>
              <w:top w:val="single" w:sz="4" w:space="0" w:color="auto"/>
              <w:left w:val="nil"/>
              <w:bottom w:val="single" w:sz="12" w:space="0" w:color="auto"/>
              <w:right w:val="nil"/>
            </w:tcBorders>
            <w:vAlign w:val="center"/>
          </w:tcPr>
          <w:p w:rsidR="0049042A" w:rsidRPr="00116675" w:rsidRDefault="0049042A" w:rsidP="003654A6">
            <w:pPr>
              <w:keepNext/>
              <w:keepLines/>
              <w:jc w:val="center"/>
              <w:rPr>
                <w:rFonts w:ascii="Arial" w:hAnsi="Arial" w:cs="Arial"/>
                <w:b/>
                <w:bCs/>
                <w:color w:val="000000"/>
                <w:sz w:val="18"/>
                <w:szCs w:val="18"/>
              </w:rPr>
            </w:pPr>
            <w:r w:rsidRPr="00116675">
              <w:rPr>
                <w:rFonts w:ascii="Arial" w:hAnsi="Arial" w:cs="Arial"/>
                <w:b/>
                <w:bCs/>
                <w:color w:val="000000"/>
                <w:sz w:val="18"/>
                <w:szCs w:val="18"/>
              </w:rPr>
              <w:t>Legacy Available?</w:t>
            </w:r>
          </w:p>
        </w:tc>
      </w:tr>
      <w:tr w:rsidR="0049042A" w:rsidRPr="00116675">
        <w:trPr>
          <w:trHeight w:val="270"/>
        </w:trPr>
        <w:tc>
          <w:tcPr>
            <w:tcW w:w="839" w:type="dxa"/>
            <w:vMerge/>
            <w:tcBorders>
              <w:left w:val="nil"/>
              <w:bottom w:val="single" w:sz="12" w:space="0" w:color="auto"/>
              <w:right w:val="nil"/>
            </w:tcBorders>
            <w:vAlign w:val="center"/>
          </w:tcPr>
          <w:p w:rsidR="0049042A" w:rsidRPr="00116675" w:rsidRDefault="0049042A" w:rsidP="003654A6">
            <w:pPr>
              <w:keepNext/>
              <w:keepLines/>
              <w:rPr>
                <w:rFonts w:ascii="Arial" w:hAnsi="Arial" w:cs="Arial"/>
                <w:b/>
                <w:bCs/>
                <w:color w:val="000000"/>
                <w:sz w:val="18"/>
                <w:szCs w:val="18"/>
              </w:rPr>
            </w:pPr>
          </w:p>
        </w:tc>
        <w:tc>
          <w:tcPr>
            <w:tcW w:w="1239" w:type="dxa"/>
            <w:vMerge/>
            <w:tcBorders>
              <w:left w:val="nil"/>
              <w:bottom w:val="single" w:sz="12" w:space="0" w:color="auto"/>
              <w:right w:val="nil"/>
            </w:tcBorders>
            <w:vAlign w:val="center"/>
          </w:tcPr>
          <w:p w:rsidR="0049042A" w:rsidRPr="00116675" w:rsidRDefault="0049042A" w:rsidP="003654A6">
            <w:pPr>
              <w:keepNext/>
              <w:keepLines/>
              <w:rPr>
                <w:rFonts w:ascii="Arial" w:hAnsi="Arial" w:cs="Arial"/>
                <w:b/>
                <w:bCs/>
                <w:color w:val="000000"/>
                <w:sz w:val="18"/>
                <w:szCs w:val="18"/>
              </w:rPr>
            </w:pPr>
          </w:p>
        </w:tc>
        <w:tc>
          <w:tcPr>
            <w:tcW w:w="1201" w:type="dxa"/>
            <w:vMerge/>
            <w:tcBorders>
              <w:left w:val="nil"/>
              <w:bottom w:val="single" w:sz="12" w:space="0" w:color="auto"/>
              <w:right w:val="nil"/>
            </w:tcBorders>
            <w:vAlign w:val="center"/>
          </w:tcPr>
          <w:p w:rsidR="0049042A" w:rsidRPr="00116675" w:rsidRDefault="0049042A" w:rsidP="003654A6">
            <w:pPr>
              <w:keepNext/>
              <w:keepLines/>
              <w:rPr>
                <w:rFonts w:ascii="Arial" w:hAnsi="Arial" w:cs="Arial"/>
                <w:b/>
                <w:bCs/>
                <w:color w:val="000000"/>
                <w:sz w:val="18"/>
                <w:szCs w:val="18"/>
              </w:rPr>
            </w:pPr>
          </w:p>
        </w:tc>
        <w:tc>
          <w:tcPr>
            <w:tcW w:w="1080" w:type="dxa"/>
            <w:vMerge/>
            <w:tcBorders>
              <w:left w:val="nil"/>
              <w:bottom w:val="single" w:sz="12" w:space="0" w:color="auto"/>
              <w:right w:val="nil"/>
            </w:tcBorders>
            <w:vAlign w:val="center"/>
          </w:tcPr>
          <w:p w:rsidR="0049042A" w:rsidRPr="00116675" w:rsidRDefault="0049042A" w:rsidP="003654A6">
            <w:pPr>
              <w:keepNext/>
              <w:keepLines/>
              <w:rPr>
                <w:rFonts w:ascii="Arial" w:hAnsi="Arial" w:cs="Arial"/>
                <w:b/>
                <w:bCs/>
                <w:color w:val="000000"/>
                <w:sz w:val="18"/>
                <w:szCs w:val="18"/>
              </w:rPr>
            </w:pPr>
          </w:p>
        </w:tc>
        <w:tc>
          <w:tcPr>
            <w:tcW w:w="1170" w:type="dxa"/>
            <w:vMerge/>
            <w:tcBorders>
              <w:left w:val="nil"/>
              <w:bottom w:val="single" w:sz="12" w:space="0" w:color="auto"/>
              <w:right w:val="nil"/>
            </w:tcBorders>
            <w:vAlign w:val="center"/>
          </w:tcPr>
          <w:p w:rsidR="0049042A" w:rsidRPr="00116675" w:rsidRDefault="0049042A" w:rsidP="003654A6">
            <w:pPr>
              <w:keepNext/>
              <w:keepLines/>
              <w:rPr>
                <w:rFonts w:ascii="Arial" w:hAnsi="Arial" w:cs="Arial"/>
                <w:b/>
                <w:bCs/>
                <w:color w:val="000000"/>
                <w:sz w:val="18"/>
                <w:szCs w:val="18"/>
              </w:rPr>
            </w:pPr>
          </w:p>
        </w:tc>
        <w:tc>
          <w:tcPr>
            <w:tcW w:w="990" w:type="dxa"/>
            <w:vMerge/>
            <w:tcBorders>
              <w:left w:val="nil"/>
              <w:bottom w:val="single" w:sz="12" w:space="0" w:color="auto"/>
              <w:right w:val="nil"/>
            </w:tcBorders>
            <w:vAlign w:val="center"/>
          </w:tcPr>
          <w:p w:rsidR="0049042A" w:rsidRPr="00116675" w:rsidRDefault="0049042A" w:rsidP="003654A6">
            <w:pPr>
              <w:keepNext/>
              <w:keepLines/>
              <w:rPr>
                <w:rFonts w:ascii="Arial" w:hAnsi="Arial" w:cs="Arial"/>
                <w:b/>
                <w:bCs/>
                <w:color w:val="000000"/>
                <w:sz w:val="18"/>
                <w:szCs w:val="18"/>
              </w:rPr>
            </w:pPr>
          </w:p>
        </w:tc>
        <w:tc>
          <w:tcPr>
            <w:tcW w:w="1260" w:type="dxa"/>
            <w:vMerge/>
            <w:tcBorders>
              <w:left w:val="nil"/>
              <w:bottom w:val="single" w:sz="12" w:space="0" w:color="auto"/>
              <w:right w:val="nil"/>
            </w:tcBorders>
            <w:vAlign w:val="center"/>
          </w:tcPr>
          <w:p w:rsidR="0049042A" w:rsidRPr="00116675" w:rsidRDefault="0049042A" w:rsidP="003654A6">
            <w:pPr>
              <w:keepNext/>
              <w:keepLines/>
              <w:rPr>
                <w:rFonts w:ascii="Arial" w:hAnsi="Arial" w:cs="Arial"/>
                <w:b/>
                <w:bCs/>
                <w:color w:val="000000"/>
                <w:sz w:val="18"/>
                <w:szCs w:val="18"/>
              </w:rPr>
            </w:pPr>
          </w:p>
        </w:tc>
        <w:tc>
          <w:tcPr>
            <w:tcW w:w="1144" w:type="dxa"/>
            <w:vMerge/>
            <w:tcBorders>
              <w:left w:val="nil"/>
              <w:bottom w:val="single" w:sz="12" w:space="0" w:color="auto"/>
              <w:right w:val="nil"/>
            </w:tcBorders>
            <w:vAlign w:val="center"/>
          </w:tcPr>
          <w:p w:rsidR="0049042A" w:rsidRPr="00116675" w:rsidRDefault="0049042A" w:rsidP="003654A6">
            <w:pPr>
              <w:keepNext/>
              <w:keepLines/>
              <w:rPr>
                <w:rFonts w:ascii="Arial" w:hAnsi="Arial" w:cs="Arial"/>
                <w:b/>
                <w:bCs/>
                <w:color w:val="000000"/>
                <w:sz w:val="18"/>
                <w:szCs w:val="18"/>
              </w:rPr>
            </w:pPr>
          </w:p>
        </w:tc>
      </w:tr>
      <w:tr w:rsidR="0049042A" w:rsidRPr="00116675">
        <w:trPr>
          <w:trHeight w:val="510"/>
        </w:trPr>
        <w:tc>
          <w:tcPr>
            <w:tcW w:w="839" w:type="dxa"/>
            <w:tcBorders>
              <w:top w:val="single" w:sz="12" w:space="0" w:color="auto"/>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HAVO</w:t>
            </w:r>
          </w:p>
        </w:tc>
        <w:tc>
          <w:tcPr>
            <w:tcW w:w="1239" w:type="dxa"/>
            <w:tcBorders>
              <w:top w:val="single" w:sz="12" w:space="0" w:color="auto"/>
              <w:left w:val="nil"/>
              <w:bottom w:val="nil"/>
              <w:right w:val="nil"/>
            </w:tcBorders>
            <w:vAlign w:val="center"/>
          </w:tcPr>
          <w:p w:rsidR="0049042A" w:rsidRPr="00116675" w:rsidRDefault="0049042A" w:rsidP="003654A6">
            <w:pPr>
              <w:keepNext/>
              <w:keepLines/>
              <w:rPr>
                <w:rFonts w:ascii="Arial" w:hAnsi="Arial" w:cs="Arial"/>
                <w:color w:val="000000"/>
                <w:sz w:val="18"/>
                <w:szCs w:val="18"/>
              </w:rPr>
            </w:pPr>
            <w:r w:rsidRPr="00116675">
              <w:rPr>
                <w:rFonts w:ascii="Arial" w:hAnsi="Arial" w:cs="Arial"/>
                <w:color w:val="000000"/>
                <w:sz w:val="18"/>
                <w:szCs w:val="18"/>
              </w:rPr>
              <w:t>Wet Forest</w:t>
            </w:r>
          </w:p>
        </w:tc>
        <w:tc>
          <w:tcPr>
            <w:tcW w:w="1201" w:type="dxa"/>
            <w:tcBorders>
              <w:top w:val="single" w:sz="12" w:space="0" w:color="auto"/>
              <w:left w:val="nil"/>
              <w:bottom w:val="nil"/>
              <w:right w:val="nil"/>
            </w:tcBorders>
            <w:vAlign w:val="center"/>
          </w:tcPr>
          <w:p w:rsidR="0049042A" w:rsidRPr="00116675" w:rsidRDefault="0090028C" w:rsidP="00B33E4D">
            <w:pPr>
              <w:keepNext/>
              <w:keepLines/>
              <w:ind w:left="103" w:hanging="103"/>
              <w:rPr>
                <w:rFonts w:ascii="Arial" w:hAnsi="Arial" w:cs="Arial"/>
                <w:color w:val="000000"/>
                <w:sz w:val="18"/>
                <w:szCs w:val="18"/>
              </w:rPr>
            </w:pPr>
            <w:r>
              <w:rPr>
                <w:rFonts w:ascii="Arial" w:hAnsi="Arial" w:cs="Arial"/>
                <w:color w:val="000000"/>
                <w:sz w:val="18"/>
                <w:szCs w:val="18"/>
              </w:rPr>
              <w:t>N</w:t>
            </w:r>
            <w:r w:rsidR="00B33E4D">
              <w:rPr>
                <w:rFonts w:ascii="Arial" w:hAnsi="Arial" w:cs="Arial"/>
                <w:color w:val="000000"/>
                <w:sz w:val="18"/>
                <w:szCs w:val="18"/>
              </w:rPr>
              <w:t>ā</w:t>
            </w:r>
            <w:r>
              <w:rPr>
                <w:rFonts w:ascii="Arial" w:hAnsi="Arial" w:cs="Arial"/>
                <w:color w:val="000000"/>
                <w:sz w:val="18"/>
                <w:szCs w:val="18"/>
              </w:rPr>
              <w:t>huku</w:t>
            </w:r>
            <w:r w:rsidR="0049042A" w:rsidRPr="00116675">
              <w:rPr>
                <w:rFonts w:ascii="Arial" w:hAnsi="Arial" w:cs="Arial"/>
                <w:color w:val="000000"/>
                <w:sz w:val="18"/>
                <w:szCs w:val="18"/>
              </w:rPr>
              <w:t>/ East Rift</w:t>
            </w:r>
          </w:p>
        </w:tc>
        <w:tc>
          <w:tcPr>
            <w:tcW w:w="1080" w:type="dxa"/>
            <w:tcBorders>
              <w:top w:val="single" w:sz="12" w:space="0" w:color="auto"/>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10</w:t>
            </w:r>
          </w:p>
        </w:tc>
        <w:tc>
          <w:tcPr>
            <w:tcW w:w="1170" w:type="dxa"/>
            <w:tcBorders>
              <w:top w:val="single" w:sz="12" w:space="0" w:color="auto"/>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10</w:t>
            </w:r>
          </w:p>
        </w:tc>
        <w:tc>
          <w:tcPr>
            <w:tcW w:w="990" w:type="dxa"/>
            <w:tcBorders>
              <w:top w:val="single" w:sz="12" w:space="0" w:color="auto"/>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1000</w:t>
            </w:r>
          </w:p>
        </w:tc>
        <w:tc>
          <w:tcPr>
            <w:tcW w:w="1260" w:type="dxa"/>
            <w:tcBorders>
              <w:top w:val="single" w:sz="12" w:space="0" w:color="auto"/>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5 x 20</w:t>
            </w:r>
          </w:p>
        </w:tc>
        <w:tc>
          <w:tcPr>
            <w:tcW w:w="1144" w:type="dxa"/>
            <w:tcBorders>
              <w:top w:val="single" w:sz="12" w:space="0" w:color="auto"/>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Yes</w:t>
            </w:r>
          </w:p>
        </w:tc>
      </w:tr>
      <w:tr w:rsidR="0049042A" w:rsidRPr="00116675" w:rsidTr="00B33E4D">
        <w:trPr>
          <w:trHeight w:val="360"/>
        </w:trPr>
        <w:tc>
          <w:tcPr>
            <w:tcW w:w="839"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HAVO</w:t>
            </w:r>
          </w:p>
        </w:tc>
        <w:tc>
          <w:tcPr>
            <w:tcW w:w="1239" w:type="dxa"/>
            <w:tcBorders>
              <w:top w:val="nil"/>
              <w:left w:val="nil"/>
              <w:bottom w:val="nil"/>
              <w:right w:val="nil"/>
            </w:tcBorders>
            <w:vAlign w:val="center"/>
          </w:tcPr>
          <w:p w:rsidR="0049042A" w:rsidRPr="00116675" w:rsidRDefault="0049042A" w:rsidP="003654A6">
            <w:pPr>
              <w:keepNext/>
              <w:keepLines/>
              <w:rPr>
                <w:rFonts w:ascii="Arial" w:hAnsi="Arial" w:cs="Arial"/>
                <w:color w:val="000000"/>
                <w:sz w:val="18"/>
                <w:szCs w:val="18"/>
              </w:rPr>
            </w:pPr>
            <w:r w:rsidRPr="00116675">
              <w:rPr>
                <w:rFonts w:ascii="Arial" w:hAnsi="Arial" w:cs="Arial"/>
                <w:color w:val="000000"/>
                <w:sz w:val="18"/>
                <w:szCs w:val="18"/>
              </w:rPr>
              <w:t>Wet Forest</w:t>
            </w:r>
          </w:p>
        </w:tc>
        <w:tc>
          <w:tcPr>
            <w:tcW w:w="1201" w:type="dxa"/>
            <w:tcBorders>
              <w:top w:val="nil"/>
              <w:left w:val="nil"/>
              <w:bottom w:val="nil"/>
              <w:right w:val="nil"/>
            </w:tcBorders>
            <w:vAlign w:val="center"/>
          </w:tcPr>
          <w:p w:rsidR="0049042A" w:rsidRPr="00116675" w:rsidRDefault="0049042A" w:rsidP="00B33E4D">
            <w:pPr>
              <w:keepNext/>
              <w:keepLines/>
              <w:rPr>
                <w:rFonts w:ascii="Arial" w:hAnsi="Arial" w:cs="Arial"/>
                <w:color w:val="000000"/>
                <w:sz w:val="18"/>
                <w:szCs w:val="18"/>
              </w:rPr>
            </w:pPr>
            <w:r w:rsidRPr="00116675">
              <w:rPr>
                <w:rFonts w:ascii="Arial" w:hAnsi="Arial" w:cs="Arial"/>
                <w:color w:val="000000"/>
                <w:sz w:val="18"/>
                <w:szCs w:val="18"/>
              </w:rPr>
              <w:t>‘</w:t>
            </w:r>
            <w:r w:rsidR="00B33E4D">
              <w:rPr>
                <w:rFonts w:ascii="Arial" w:hAnsi="Arial" w:cs="Arial"/>
                <w:color w:val="000000"/>
                <w:sz w:val="18"/>
                <w:szCs w:val="18"/>
              </w:rPr>
              <w:t>Ō</w:t>
            </w:r>
            <w:r w:rsidRPr="00116675">
              <w:rPr>
                <w:rFonts w:ascii="Arial" w:hAnsi="Arial" w:cs="Arial"/>
                <w:color w:val="000000"/>
                <w:sz w:val="18"/>
                <w:szCs w:val="18"/>
              </w:rPr>
              <w:t>la‘a</w:t>
            </w:r>
          </w:p>
        </w:tc>
        <w:tc>
          <w:tcPr>
            <w:tcW w:w="1080"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10</w:t>
            </w:r>
          </w:p>
        </w:tc>
        <w:tc>
          <w:tcPr>
            <w:tcW w:w="1170"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10</w:t>
            </w:r>
          </w:p>
        </w:tc>
        <w:tc>
          <w:tcPr>
            <w:tcW w:w="990"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1000</w:t>
            </w:r>
          </w:p>
        </w:tc>
        <w:tc>
          <w:tcPr>
            <w:tcW w:w="1260"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5 x 20</w:t>
            </w:r>
          </w:p>
        </w:tc>
        <w:tc>
          <w:tcPr>
            <w:tcW w:w="1144"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Yes</w:t>
            </w:r>
          </w:p>
        </w:tc>
      </w:tr>
      <w:tr w:rsidR="0049042A" w:rsidRPr="00116675">
        <w:trPr>
          <w:trHeight w:val="255"/>
        </w:trPr>
        <w:tc>
          <w:tcPr>
            <w:tcW w:w="839"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HAVO</w:t>
            </w:r>
          </w:p>
        </w:tc>
        <w:tc>
          <w:tcPr>
            <w:tcW w:w="1239" w:type="dxa"/>
            <w:tcBorders>
              <w:top w:val="nil"/>
              <w:left w:val="nil"/>
              <w:bottom w:val="nil"/>
              <w:right w:val="nil"/>
            </w:tcBorders>
            <w:vAlign w:val="center"/>
          </w:tcPr>
          <w:p w:rsidR="0049042A" w:rsidRPr="00116675" w:rsidRDefault="0049042A" w:rsidP="003654A6">
            <w:pPr>
              <w:keepNext/>
              <w:keepLines/>
              <w:rPr>
                <w:rFonts w:ascii="Arial" w:hAnsi="Arial" w:cs="Arial"/>
                <w:color w:val="000000"/>
                <w:sz w:val="18"/>
                <w:szCs w:val="18"/>
              </w:rPr>
            </w:pPr>
            <w:r w:rsidRPr="00116675">
              <w:rPr>
                <w:rFonts w:ascii="Arial" w:hAnsi="Arial" w:cs="Arial"/>
                <w:color w:val="000000"/>
                <w:sz w:val="18"/>
                <w:szCs w:val="18"/>
              </w:rPr>
              <w:t>Wet Forest</w:t>
            </w:r>
          </w:p>
        </w:tc>
        <w:tc>
          <w:tcPr>
            <w:tcW w:w="1201" w:type="dxa"/>
            <w:tcBorders>
              <w:top w:val="nil"/>
              <w:left w:val="nil"/>
              <w:bottom w:val="nil"/>
              <w:right w:val="nil"/>
            </w:tcBorders>
            <w:vAlign w:val="center"/>
          </w:tcPr>
          <w:p w:rsidR="0049042A" w:rsidRPr="00116675" w:rsidRDefault="0049042A" w:rsidP="003654A6">
            <w:pPr>
              <w:keepNext/>
              <w:keepLines/>
              <w:rPr>
                <w:rFonts w:ascii="Arial" w:hAnsi="Arial" w:cs="Arial"/>
                <w:color w:val="000000"/>
                <w:sz w:val="18"/>
                <w:szCs w:val="18"/>
              </w:rPr>
            </w:pPr>
            <w:r w:rsidRPr="00116675">
              <w:rPr>
                <w:rFonts w:ascii="Arial" w:hAnsi="Arial" w:cs="Arial"/>
                <w:color w:val="000000"/>
                <w:sz w:val="18"/>
                <w:szCs w:val="18"/>
              </w:rPr>
              <w:t xml:space="preserve">Kahuku </w:t>
            </w:r>
          </w:p>
        </w:tc>
        <w:tc>
          <w:tcPr>
            <w:tcW w:w="1080"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15</w:t>
            </w:r>
          </w:p>
        </w:tc>
        <w:tc>
          <w:tcPr>
            <w:tcW w:w="1170"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15</w:t>
            </w:r>
          </w:p>
        </w:tc>
        <w:tc>
          <w:tcPr>
            <w:tcW w:w="990"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250</w:t>
            </w:r>
          </w:p>
        </w:tc>
        <w:tc>
          <w:tcPr>
            <w:tcW w:w="1260"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5 x 10</w:t>
            </w:r>
          </w:p>
        </w:tc>
        <w:tc>
          <w:tcPr>
            <w:tcW w:w="1144"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Yes</w:t>
            </w:r>
          </w:p>
        </w:tc>
      </w:tr>
      <w:tr w:rsidR="0049042A" w:rsidRPr="00116675">
        <w:trPr>
          <w:trHeight w:val="510"/>
        </w:trPr>
        <w:tc>
          <w:tcPr>
            <w:tcW w:w="839"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HAVO</w:t>
            </w:r>
          </w:p>
        </w:tc>
        <w:tc>
          <w:tcPr>
            <w:tcW w:w="1239" w:type="dxa"/>
            <w:tcBorders>
              <w:top w:val="nil"/>
              <w:left w:val="nil"/>
              <w:bottom w:val="nil"/>
              <w:right w:val="nil"/>
            </w:tcBorders>
            <w:vAlign w:val="center"/>
          </w:tcPr>
          <w:p w:rsidR="0049042A" w:rsidRPr="00116675" w:rsidRDefault="0049042A" w:rsidP="003654A6">
            <w:pPr>
              <w:keepNext/>
              <w:keepLines/>
              <w:ind w:left="82" w:hanging="82"/>
              <w:rPr>
                <w:rFonts w:ascii="Arial" w:hAnsi="Arial" w:cs="Arial"/>
                <w:color w:val="000000"/>
                <w:sz w:val="18"/>
                <w:szCs w:val="18"/>
              </w:rPr>
            </w:pPr>
            <w:r w:rsidRPr="00116675">
              <w:rPr>
                <w:rFonts w:ascii="Arial" w:hAnsi="Arial" w:cs="Arial"/>
                <w:color w:val="000000"/>
                <w:sz w:val="18"/>
                <w:szCs w:val="18"/>
              </w:rPr>
              <w:t>Subalpine shrubland</w:t>
            </w:r>
          </w:p>
        </w:tc>
        <w:tc>
          <w:tcPr>
            <w:tcW w:w="1201" w:type="dxa"/>
            <w:tcBorders>
              <w:top w:val="nil"/>
              <w:left w:val="nil"/>
              <w:bottom w:val="nil"/>
              <w:right w:val="nil"/>
            </w:tcBorders>
            <w:vAlign w:val="center"/>
          </w:tcPr>
          <w:p w:rsidR="0049042A" w:rsidRPr="00116675" w:rsidRDefault="0049042A" w:rsidP="003654A6">
            <w:pPr>
              <w:keepNext/>
              <w:keepLines/>
              <w:ind w:left="103" w:hanging="103"/>
              <w:rPr>
                <w:rFonts w:ascii="Arial" w:hAnsi="Arial" w:cs="Arial"/>
                <w:color w:val="000000"/>
                <w:sz w:val="18"/>
                <w:szCs w:val="18"/>
              </w:rPr>
            </w:pPr>
            <w:r w:rsidRPr="00116675">
              <w:rPr>
                <w:rFonts w:ascii="Arial" w:hAnsi="Arial" w:cs="Arial"/>
                <w:color w:val="000000"/>
                <w:sz w:val="18"/>
                <w:szCs w:val="18"/>
              </w:rPr>
              <w:t>Subalpine shrubland</w:t>
            </w:r>
          </w:p>
        </w:tc>
        <w:tc>
          <w:tcPr>
            <w:tcW w:w="1080"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10</w:t>
            </w:r>
          </w:p>
        </w:tc>
        <w:tc>
          <w:tcPr>
            <w:tcW w:w="1170"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10</w:t>
            </w:r>
          </w:p>
        </w:tc>
        <w:tc>
          <w:tcPr>
            <w:tcW w:w="990"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500</w:t>
            </w:r>
          </w:p>
        </w:tc>
        <w:tc>
          <w:tcPr>
            <w:tcW w:w="1260"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5 x 20</w:t>
            </w:r>
          </w:p>
        </w:tc>
        <w:tc>
          <w:tcPr>
            <w:tcW w:w="1144"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No</w:t>
            </w:r>
          </w:p>
        </w:tc>
      </w:tr>
      <w:tr w:rsidR="0049042A" w:rsidRPr="00116675">
        <w:trPr>
          <w:trHeight w:val="255"/>
        </w:trPr>
        <w:tc>
          <w:tcPr>
            <w:tcW w:w="839"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HALE</w:t>
            </w:r>
          </w:p>
        </w:tc>
        <w:tc>
          <w:tcPr>
            <w:tcW w:w="1239" w:type="dxa"/>
            <w:tcBorders>
              <w:top w:val="nil"/>
              <w:left w:val="nil"/>
              <w:bottom w:val="nil"/>
              <w:right w:val="nil"/>
            </w:tcBorders>
            <w:vAlign w:val="center"/>
          </w:tcPr>
          <w:p w:rsidR="0049042A" w:rsidRPr="00116675" w:rsidRDefault="0049042A" w:rsidP="003654A6">
            <w:pPr>
              <w:keepNext/>
              <w:keepLines/>
              <w:rPr>
                <w:rFonts w:ascii="Arial" w:hAnsi="Arial" w:cs="Arial"/>
                <w:color w:val="000000"/>
                <w:sz w:val="18"/>
                <w:szCs w:val="18"/>
              </w:rPr>
            </w:pPr>
            <w:r w:rsidRPr="00116675">
              <w:rPr>
                <w:rFonts w:ascii="Arial" w:hAnsi="Arial" w:cs="Arial"/>
                <w:color w:val="000000"/>
                <w:sz w:val="18"/>
                <w:szCs w:val="18"/>
              </w:rPr>
              <w:t>Wet Forest</w:t>
            </w:r>
          </w:p>
        </w:tc>
        <w:tc>
          <w:tcPr>
            <w:tcW w:w="1201" w:type="dxa"/>
            <w:tcBorders>
              <w:top w:val="nil"/>
              <w:left w:val="nil"/>
              <w:bottom w:val="nil"/>
              <w:right w:val="nil"/>
            </w:tcBorders>
            <w:vAlign w:val="center"/>
          </w:tcPr>
          <w:p w:rsidR="0049042A" w:rsidRPr="00116675" w:rsidRDefault="0049042A" w:rsidP="003654A6">
            <w:pPr>
              <w:keepNext/>
              <w:keepLines/>
              <w:rPr>
                <w:rFonts w:ascii="Arial" w:hAnsi="Arial" w:cs="Arial"/>
                <w:color w:val="000000"/>
                <w:sz w:val="18"/>
                <w:szCs w:val="18"/>
              </w:rPr>
            </w:pPr>
            <w:r w:rsidRPr="00116675">
              <w:rPr>
                <w:rFonts w:ascii="Arial" w:hAnsi="Arial" w:cs="Arial"/>
                <w:color w:val="000000"/>
                <w:sz w:val="18"/>
                <w:szCs w:val="18"/>
              </w:rPr>
              <w:t>Wet forest</w:t>
            </w:r>
          </w:p>
        </w:tc>
        <w:tc>
          <w:tcPr>
            <w:tcW w:w="1080"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10</w:t>
            </w:r>
          </w:p>
        </w:tc>
        <w:tc>
          <w:tcPr>
            <w:tcW w:w="1170"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10</w:t>
            </w:r>
          </w:p>
        </w:tc>
        <w:tc>
          <w:tcPr>
            <w:tcW w:w="990"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1000</w:t>
            </w:r>
          </w:p>
        </w:tc>
        <w:tc>
          <w:tcPr>
            <w:tcW w:w="1260"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5 x 20</w:t>
            </w:r>
          </w:p>
        </w:tc>
        <w:tc>
          <w:tcPr>
            <w:tcW w:w="1144"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Yes</w:t>
            </w:r>
          </w:p>
        </w:tc>
      </w:tr>
      <w:tr w:rsidR="0049042A" w:rsidRPr="00116675">
        <w:trPr>
          <w:trHeight w:val="510"/>
        </w:trPr>
        <w:tc>
          <w:tcPr>
            <w:tcW w:w="839"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HALE</w:t>
            </w:r>
          </w:p>
        </w:tc>
        <w:tc>
          <w:tcPr>
            <w:tcW w:w="1239" w:type="dxa"/>
            <w:tcBorders>
              <w:top w:val="nil"/>
              <w:left w:val="nil"/>
              <w:bottom w:val="nil"/>
              <w:right w:val="nil"/>
            </w:tcBorders>
            <w:vAlign w:val="center"/>
          </w:tcPr>
          <w:p w:rsidR="0049042A" w:rsidRPr="00116675" w:rsidRDefault="0049042A" w:rsidP="003654A6">
            <w:pPr>
              <w:keepNext/>
              <w:keepLines/>
              <w:ind w:left="82" w:hanging="82"/>
              <w:rPr>
                <w:rFonts w:ascii="Arial" w:hAnsi="Arial" w:cs="Arial"/>
                <w:color w:val="000000"/>
                <w:sz w:val="18"/>
                <w:szCs w:val="18"/>
              </w:rPr>
            </w:pPr>
            <w:r w:rsidRPr="00116675">
              <w:rPr>
                <w:rFonts w:ascii="Arial" w:hAnsi="Arial" w:cs="Arial"/>
                <w:color w:val="000000"/>
                <w:sz w:val="18"/>
                <w:szCs w:val="18"/>
              </w:rPr>
              <w:t>Subalpine shrubland</w:t>
            </w:r>
          </w:p>
        </w:tc>
        <w:tc>
          <w:tcPr>
            <w:tcW w:w="1201" w:type="dxa"/>
            <w:tcBorders>
              <w:top w:val="nil"/>
              <w:left w:val="nil"/>
              <w:bottom w:val="nil"/>
              <w:right w:val="nil"/>
            </w:tcBorders>
            <w:vAlign w:val="center"/>
          </w:tcPr>
          <w:p w:rsidR="0049042A" w:rsidRPr="00116675" w:rsidRDefault="0049042A" w:rsidP="003654A6">
            <w:pPr>
              <w:keepNext/>
              <w:keepLines/>
              <w:ind w:left="103" w:hanging="103"/>
              <w:rPr>
                <w:rFonts w:ascii="Arial" w:hAnsi="Arial" w:cs="Arial"/>
                <w:color w:val="000000"/>
                <w:sz w:val="18"/>
                <w:szCs w:val="18"/>
              </w:rPr>
            </w:pPr>
            <w:r w:rsidRPr="00116675">
              <w:rPr>
                <w:rFonts w:ascii="Arial" w:hAnsi="Arial" w:cs="Arial"/>
                <w:color w:val="000000"/>
                <w:sz w:val="18"/>
                <w:szCs w:val="18"/>
              </w:rPr>
              <w:t>Subalpine shrubland</w:t>
            </w:r>
          </w:p>
        </w:tc>
        <w:tc>
          <w:tcPr>
            <w:tcW w:w="1080"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10</w:t>
            </w:r>
          </w:p>
        </w:tc>
        <w:tc>
          <w:tcPr>
            <w:tcW w:w="1170"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10</w:t>
            </w:r>
          </w:p>
        </w:tc>
        <w:tc>
          <w:tcPr>
            <w:tcW w:w="990"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500</w:t>
            </w:r>
          </w:p>
        </w:tc>
        <w:tc>
          <w:tcPr>
            <w:tcW w:w="1260"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5 x 20</w:t>
            </w:r>
          </w:p>
        </w:tc>
        <w:tc>
          <w:tcPr>
            <w:tcW w:w="1144"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No</w:t>
            </w:r>
          </w:p>
        </w:tc>
      </w:tr>
      <w:tr w:rsidR="0049042A" w:rsidRPr="00116675">
        <w:trPr>
          <w:trHeight w:val="255"/>
        </w:trPr>
        <w:tc>
          <w:tcPr>
            <w:tcW w:w="839"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KALA</w:t>
            </w:r>
          </w:p>
        </w:tc>
        <w:tc>
          <w:tcPr>
            <w:tcW w:w="1239" w:type="dxa"/>
            <w:tcBorders>
              <w:top w:val="nil"/>
              <w:left w:val="nil"/>
              <w:bottom w:val="nil"/>
              <w:right w:val="nil"/>
            </w:tcBorders>
            <w:vAlign w:val="center"/>
          </w:tcPr>
          <w:p w:rsidR="0049042A" w:rsidRPr="00116675" w:rsidRDefault="00B33E4D" w:rsidP="003654A6">
            <w:pPr>
              <w:keepNext/>
              <w:keepLines/>
              <w:ind w:left="82" w:hanging="82"/>
              <w:rPr>
                <w:rFonts w:ascii="Arial" w:hAnsi="Arial" w:cs="Arial"/>
                <w:color w:val="000000"/>
                <w:sz w:val="18"/>
                <w:szCs w:val="18"/>
              </w:rPr>
            </w:pPr>
            <w:r>
              <w:rPr>
                <w:rFonts w:ascii="Arial" w:hAnsi="Arial" w:cs="Arial"/>
                <w:color w:val="000000"/>
                <w:sz w:val="18"/>
                <w:szCs w:val="18"/>
              </w:rPr>
              <w:t>Rocky Shoreline</w:t>
            </w:r>
          </w:p>
        </w:tc>
        <w:tc>
          <w:tcPr>
            <w:tcW w:w="1201" w:type="dxa"/>
            <w:tcBorders>
              <w:top w:val="nil"/>
              <w:left w:val="nil"/>
              <w:bottom w:val="nil"/>
              <w:right w:val="nil"/>
            </w:tcBorders>
            <w:vAlign w:val="center"/>
          </w:tcPr>
          <w:p w:rsidR="0049042A" w:rsidRPr="00116675" w:rsidRDefault="0049042A" w:rsidP="003654A6">
            <w:pPr>
              <w:keepNext/>
              <w:keepLines/>
              <w:ind w:left="103" w:hanging="103"/>
              <w:rPr>
                <w:rFonts w:ascii="Arial" w:hAnsi="Arial" w:cs="Arial"/>
                <w:color w:val="000000"/>
                <w:sz w:val="18"/>
                <w:szCs w:val="18"/>
              </w:rPr>
            </w:pPr>
            <w:r w:rsidRPr="00116675">
              <w:rPr>
                <w:rFonts w:ascii="Arial" w:hAnsi="Arial" w:cs="Arial"/>
                <w:color w:val="000000"/>
                <w:sz w:val="18"/>
                <w:szCs w:val="18"/>
              </w:rPr>
              <w:t>Coastal Strand</w:t>
            </w:r>
          </w:p>
        </w:tc>
        <w:tc>
          <w:tcPr>
            <w:tcW w:w="1080" w:type="dxa"/>
            <w:tcBorders>
              <w:top w:val="nil"/>
              <w:left w:val="nil"/>
              <w:bottom w:val="nil"/>
              <w:right w:val="nil"/>
            </w:tcBorders>
            <w:noWrap/>
            <w:vAlign w:val="center"/>
          </w:tcPr>
          <w:p w:rsidR="0049042A" w:rsidRPr="00116675" w:rsidRDefault="00B33E4D" w:rsidP="003654A6">
            <w:pPr>
              <w:keepNext/>
              <w:keepLines/>
              <w:jc w:val="center"/>
              <w:rPr>
                <w:rFonts w:ascii="Arial" w:hAnsi="Arial" w:cs="Arial"/>
                <w:color w:val="000000"/>
                <w:sz w:val="18"/>
                <w:szCs w:val="18"/>
              </w:rPr>
            </w:pPr>
            <w:r>
              <w:rPr>
                <w:rFonts w:ascii="Arial" w:hAnsi="Arial" w:cs="Arial"/>
                <w:color w:val="000000"/>
                <w:sz w:val="18"/>
                <w:szCs w:val="18"/>
              </w:rPr>
              <w:t>16</w:t>
            </w:r>
          </w:p>
        </w:tc>
        <w:tc>
          <w:tcPr>
            <w:tcW w:w="1170"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0</w:t>
            </w:r>
          </w:p>
        </w:tc>
        <w:tc>
          <w:tcPr>
            <w:tcW w:w="990"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Variable</w:t>
            </w:r>
          </w:p>
        </w:tc>
        <w:tc>
          <w:tcPr>
            <w:tcW w:w="1260"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5 x 10</w:t>
            </w:r>
          </w:p>
        </w:tc>
        <w:tc>
          <w:tcPr>
            <w:tcW w:w="1144" w:type="dxa"/>
            <w:tcBorders>
              <w:top w:val="nil"/>
              <w:left w:val="nil"/>
              <w:bottom w:val="nil"/>
              <w:right w:val="nil"/>
            </w:tcBorders>
            <w:noWrap/>
            <w:vAlign w:val="center"/>
          </w:tcPr>
          <w:p w:rsidR="0049042A" w:rsidRPr="00116675" w:rsidRDefault="0049042A" w:rsidP="003654A6">
            <w:pPr>
              <w:keepNext/>
              <w:keepLines/>
              <w:jc w:val="center"/>
              <w:rPr>
                <w:rFonts w:ascii="Arial" w:hAnsi="Arial" w:cs="Arial"/>
                <w:color w:val="000000"/>
                <w:sz w:val="18"/>
                <w:szCs w:val="18"/>
              </w:rPr>
            </w:pPr>
            <w:r w:rsidRPr="00116675">
              <w:rPr>
                <w:rFonts w:ascii="Arial" w:hAnsi="Arial" w:cs="Arial"/>
                <w:color w:val="000000"/>
                <w:sz w:val="18"/>
                <w:szCs w:val="18"/>
              </w:rPr>
              <w:t>No</w:t>
            </w:r>
          </w:p>
        </w:tc>
      </w:tr>
      <w:tr w:rsidR="00B33E4D" w:rsidRPr="00116675">
        <w:trPr>
          <w:trHeight w:val="255"/>
        </w:trPr>
        <w:tc>
          <w:tcPr>
            <w:tcW w:w="839" w:type="dxa"/>
            <w:tcBorders>
              <w:top w:val="nil"/>
              <w:left w:val="nil"/>
              <w:bottom w:val="nil"/>
              <w:right w:val="nil"/>
            </w:tcBorders>
            <w:noWrap/>
            <w:vAlign w:val="center"/>
          </w:tcPr>
          <w:p w:rsidR="00B33E4D" w:rsidRPr="00116675" w:rsidRDefault="00B33E4D" w:rsidP="00B33E4D">
            <w:pPr>
              <w:keepNext/>
              <w:keepLines/>
              <w:jc w:val="center"/>
              <w:rPr>
                <w:rFonts w:ascii="Arial" w:hAnsi="Arial" w:cs="Arial"/>
                <w:color w:val="000000"/>
                <w:sz w:val="18"/>
                <w:szCs w:val="18"/>
              </w:rPr>
            </w:pPr>
            <w:r w:rsidRPr="00116675">
              <w:rPr>
                <w:rFonts w:ascii="Arial" w:hAnsi="Arial" w:cs="Arial"/>
                <w:color w:val="000000"/>
                <w:sz w:val="18"/>
                <w:szCs w:val="18"/>
              </w:rPr>
              <w:t>KALA</w:t>
            </w:r>
          </w:p>
        </w:tc>
        <w:tc>
          <w:tcPr>
            <w:tcW w:w="1239" w:type="dxa"/>
            <w:tcBorders>
              <w:top w:val="nil"/>
              <w:left w:val="nil"/>
              <w:bottom w:val="nil"/>
              <w:right w:val="nil"/>
            </w:tcBorders>
            <w:vAlign w:val="center"/>
          </w:tcPr>
          <w:p w:rsidR="00B33E4D" w:rsidRPr="00116675" w:rsidRDefault="00B33E4D" w:rsidP="00B33E4D">
            <w:pPr>
              <w:keepNext/>
              <w:keepLines/>
              <w:ind w:left="82" w:hanging="82"/>
              <w:rPr>
                <w:rFonts w:ascii="Arial" w:hAnsi="Arial" w:cs="Arial"/>
                <w:color w:val="000000"/>
                <w:sz w:val="18"/>
                <w:szCs w:val="18"/>
              </w:rPr>
            </w:pPr>
            <w:r>
              <w:rPr>
                <w:rFonts w:ascii="Arial" w:hAnsi="Arial" w:cs="Arial"/>
                <w:color w:val="000000"/>
                <w:sz w:val="18"/>
                <w:szCs w:val="18"/>
              </w:rPr>
              <w:t>Sandy Shoreline</w:t>
            </w:r>
          </w:p>
        </w:tc>
        <w:tc>
          <w:tcPr>
            <w:tcW w:w="1201" w:type="dxa"/>
            <w:tcBorders>
              <w:top w:val="nil"/>
              <w:left w:val="nil"/>
              <w:bottom w:val="nil"/>
              <w:right w:val="nil"/>
            </w:tcBorders>
            <w:vAlign w:val="center"/>
          </w:tcPr>
          <w:p w:rsidR="00B33E4D" w:rsidRPr="00116675" w:rsidRDefault="00B33E4D" w:rsidP="00B33E4D">
            <w:pPr>
              <w:keepNext/>
              <w:keepLines/>
              <w:ind w:left="103" w:hanging="103"/>
              <w:rPr>
                <w:rFonts w:ascii="Arial" w:hAnsi="Arial" w:cs="Arial"/>
                <w:color w:val="000000"/>
                <w:sz w:val="18"/>
                <w:szCs w:val="18"/>
              </w:rPr>
            </w:pPr>
            <w:r w:rsidRPr="00116675">
              <w:rPr>
                <w:rFonts w:ascii="Arial" w:hAnsi="Arial" w:cs="Arial"/>
                <w:color w:val="000000"/>
                <w:sz w:val="18"/>
                <w:szCs w:val="18"/>
              </w:rPr>
              <w:t>Coastal Strand</w:t>
            </w:r>
          </w:p>
        </w:tc>
        <w:tc>
          <w:tcPr>
            <w:tcW w:w="1080" w:type="dxa"/>
            <w:tcBorders>
              <w:top w:val="nil"/>
              <w:left w:val="nil"/>
              <w:bottom w:val="nil"/>
              <w:right w:val="nil"/>
            </w:tcBorders>
            <w:noWrap/>
            <w:vAlign w:val="center"/>
          </w:tcPr>
          <w:p w:rsidR="00B33E4D" w:rsidRPr="00116675" w:rsidRDefault="00B33E4D" w:rsidP="00B33E4D">
            <w:pPr>
              <w:keepNext/>
              <w:keepLines/>
              <w:jc w:val="center"/>
              <w:rPr>
                <w:rFonts w:ascii="Arial" w:hAnsi="Arial" w:cs="Arial"/>
                <w:color w:val="000000"/>
                <w:sz w:val="18"/>
                <w:szCs w:val="18"/>
              </w:rPr>
            </w:pPr>
            <w:r>
              <w:rPr>
                <w:rFonts w:ascii="Arial" w:hAnsi="Arial" w:cs="Arial"/>
                <w:color w:val="000000"/>
                <w:sz w:val="18"/>
                <w:szCs w:val="18"/>
              </w:rPr>
              <w:t>11</w:t>
            </w:r>
          </w:p>
        </w:tc>
        <w:tc>
          <w:tcPr>
            <w:tcW w:w="1170" w:type="dxa"/>
            <w:tcBorders>
              <w:top w:val="nil"/>
              <w:left w:val="nil"/>
              <w:bottom w:val="nil"/>
              <w:right w:val="nil"/>
            </w:tcBorders>
            <w:noWrap/>
            <w:vAlign w:val="center"/>
          </w:tcPr>
          <w:p w:rsidR="00B33E4D" w:rsidRPr="00116675" w:rsidRDefault="00B33E4D" w:rsidP="00B33E4D">
            <w:pPr>
              <w:keepNext/>
              <w:keepLines/>
              <w:jc w:val="center"/>
              <w:rPr>
                <w:rFonts w:ascii="Arial" w:hAnsi="Arial" w:cs="Arial"/>
                <w:color w:val="000000"/>
                <w:sz w:val="18"/>
                <w:szCs w:val="18"/>
              </w:rPr>
            </w:pPr>
            <w:r w:rsidRPr="00116675">
              <w:rPr>
                <w:rFonts w:ascii="Arial" w:hAnsi="Arial" w:cs="Arial"/>
                <w:color w:val="000000"/>
                <w:sz w:val="18"/>
                <w:szCs w:val="18"/>
              </w:rPr>
              <w:t>0</w:t>
            </w:r>
          </w:p>
        </w:tc>
        <w:tc>
          <w:tcPr>
            <w:tcW w:w="990" w:type="dxa"/>
            <w:tcBorders>
              <w:top w:val="nil"/>
              <w:left w:val="nil"/>
              <w:bottom w:val="nil"/>
              <w:right w:val="nil"/>
            </w:tcBorders>
            <w:noWrap/>
            <w:vAlign w:val="center"/>
          </w:tcPr>
          <w:p w:rsidR="00B33E4D" w:rsidRPr="00116675" w:rsidRDefault="00B33E4D" w:rsidP="00B33E4D">
            <w:pPr>
              <w:keepNext/>
              <w:keepLines/>
              <w:jc w:val="center"/>
              <w:rPr>
                <w:rFonts w:ascii="Arial" w:hAnsi="Arial" w:cs="Arial"/>
                <w:color w:val="000000"/>
                <w:sz w:val="18"/>
                <w:szCs w:val="18"/>
              </w:rPr>
            </w:pPr>
            <w:r w:rsidRPr="00116675">
              <w:rPr>
                <w:rFonts w:ascii="Arial" w:hAnsi="Arial" w:cs="Arial"/>
                <w:color w:val="000000"/>
                <w:sz w:val="18"/>
                <w:szCs w:val="18"/>
              </w:rPr>
              <w:t>Variable</w:t>
            </w:r>
          </w:p>
        </w:tc>
        <w:tc>
          <w:tcPr>
            <w:tcW w:w="1260" w:type="dxa"/>
            <w:tcBorders>
              <w:top w:val="nil"/>
              <w:left w:val="nil"/>
              <w:bottom w:val="nil"/>
              <w:right w:val="nil"/>
            </w:tcBorders>
            <w:noWrap/>
            <w:vAlign w:val="center"/>
          </w:tcPr>
          <w:p w:rsidR="00B33E4D" w:rsidRPr="00116675" w:rsidRDefault="00B33E4D" w:rsidP="00B33E4D">
            <w:pPr>
              <w:keepNext/>
              <w:keepLines/>
              <w:jc w:val="center"/>
              <w:rPr>
                <w:rFonts w:ascii="Arial" w:hAnsi="Arial" w:cs="Arial"/>
                <w:color w:val="000000"/>
                <w:sz w:val="18"/>
                <w:szCs w:val="18"/>
              </w:rPr>
            </w:pPr>
            <w:r w:rsidRPr="00116675">
              <w:rPr>
                <w:rFonts w:ascii="Arial" w:hAnsi="Arial" w:cs="Arial"/>
                <w:color w:val="000000"/>
                <w:sz w:val="18"/>
                <w:szCs w:val="18"/>
              </w:rPr>
              <w:t>5 x 10</w:t>
            </w:r>
          </w:p>
        </w:tc>
        <w:tc>
          <w:tcPr>
            <w:tcW w:w="1144" w:type="dxa"/>
            <w:tcBorders>
              <w:top w:val="nil"/>
              <w:left w:val="nil"/>
              <w:bottom w:val="nil"/>
              <w:right w:val="nil"/>
            </w:tcBorders>
            <w:noWrap/>
            <w:vAlign w:val="center"/>
          </w:tcPr>
          <w:p w:rsidR="00B33E4D" w:rsidRPr="00116675" w:rsidRDefault="00B33E4D" w:rsidP="00B33E4D">
            <w:pPr>
              <w:keepNext/>
              <w:keepLines/>
              <w:jc w:val="center"/>
              <w:rPr>
                <w:rFonts w:ascii="Arial" w:hAnsi="Arial" w:cs="Arial"/>
                <w:color w:val="000000"/>
                <w:sz w:val="18"/>
                <w:szCs w:val="18"/>
              </w:rPr>
            </w:pPr>
            <w:r w:rsidRPr="00116675">
              <w:rPr>
                <w:rFonts w:ascii="Arial" w:hAnsi="Arial" w:cs="Arial"/>
                <w:color w:val="000000"/>
                <w:sz w:val="18"/>
                <w:szCs w:val="18"/>
              </w:rPr>
              <w:t>No</w:t>
            </w:r>
          </w:p>
        </w:tc>
      </w:tr>
      <w:tr w:rsidR="00B33E4D" w:rsidRPr="00116675">
        <w:trPr>
          <w:trHeight w:val="255"/>
        </w:trPr>
        <w:tc>
          <w:tcPr>
            <w:tcW w:w="839" w:type="dxa"/>
            <w:tcBorders>
              <w:top w:val="nil"/>
              <w:left w:val="nil"/>
              <w:bottom w:val="nil"/>
              <w:right w:val="nil"/>
            </w:tcBorders>
            <w:noWrap/>
            <w:vAlign w:val="center"/>
          </w:tcPr>
          <w:p w:rsidR="00B33E4D" w:rsidRPr="00116675" w:rsidRDefault="00B33E4D" w:rsidP="003654A6">
            <w:pPr>
              <w:keepNext/>
              <w:keepLines/>
              <w:jc w:val="center"/>
              <w:rPr>
                <w:rFonts w:ascii="Arial" w:hAnsi="Arial" w:cs="Arial"/>
                <w:color w:val="000000"/>
                <w:sz w:val="18"/>
                <w:szCs w:val="18"/>
              </w:rPr>
            </w:pPr>
            <w:r w:rsidRPr="00116675">
              <w:rPr>
                <w:rFonts w:ascii="Arial" w:hAnsi="Arial" w:cs="Arial"/>
                <w:color w:val="000000"/>
                <w:sz w:val="18"/>
                <w:szCs w:val="18"/>
              </w:rPr>
              <w:t>NPSA</w:t>
            </w:r>
          </w:p>
        </w:tc>
        <w:tc>
          <w:tcPr>
            <w:tcW w:w="1239" w:type="dxa"/>
            <w:tcBorders>
              <w:top w:val="nil"/>
              <w:left w:val="nil"/>
              <w:bottom w:val="nil"/>
              <w:right w:val="nil"/>
            </w:tcBorders>
            <w:vAlign w:val="center"/>
          </w:tcPr>
          <w:p w:rsidR="00B33E4D" w:rsidRPr="00116675" w:rsidRDefault="00B33E4D" w:rsidP="003654A6">
            <w:pPr>
              <w:keepNext/>
              <w:keepLines/>
              <w:rPr>
                <w:rFonts w:ascii="Arial" w:hAnsi="Arial" w:cs="Arial"/>
                <w:color w:val="000000"/>
                <w:sz w:val="18"/>
                <w:szCs w:val="18"/>
              </w:rPr>
            </w:pPr>
            <w:r w:rsidRPr="00116675">
              <w:rPr>
                <w:rFonts w:ascii="Arial" w:hAnsi="Arial" w:cs="Arial"/>
                <w:color w:val="000000"/>
                <w:sz w:val="18"/>
                <w:szCs w:val="18"/>
              </w:rPr>
              <w:t>Wet Forest</w:t>
            </w:r>
          </w:p>
        </w:tc>
        <w:tc>
          <w:tcPr>
            <w:tcW w:w="1201" w:type="dxa"/>
            <w:tcBorders>
              <w:top w:val="nil"/>
              <w:left w:val="nil"/>
              <w:bottom w:val="nil"/>
              <w:right w:val="nil"/>
            </w:tcBorders>
            <w:vAlign w:val="center"/>
          </w:tcPr>
          <w:p w:rsidR="00B33E4D" w:rsidRPr="00116675" w:rsidRDefault="00B33E4D" w:rsidP="00B33E4D">
            <w:pPr>
              <w:keepNext/>
              <w:keepLines/>
              <w:rPr>
                <w:rFonts w:ascii="Arial" w:hAnsi="Arial" w:cs="Arial"/>
                <w:color w:val="000000"/>
                <w:sz w:val="18"/>
                <w:szCs w:val="18"/>
              </w:rPr>
            </w:pPr>
            <w:r w:rsidRPr="00116675">
              <w:rPr>
                <w:rFonts w:ascii="Arial" w:hAnsi="Arial" w:cs="Arial"/>
                <w:color w:val="000000"/>
                <w:sz w:val="18"/>
                <w:szCs w:val="18"/>
              </w:rPr>
              <w:t>Ta</w:t>
            </w:r>
            <w:r>
              <w:rPr>
                <w:rFonts w:ascii="Arial" w:hAnsi="Arial" w:cs="Arial"/>
                <w:color w:val="000000"/>
                <w:sz w:val="18"/>
                <w:szCs w:val="18"/>
              </w:rPr>
              <w:t>‘ū</w:t>
            </w:r>
          </w:p>
        </w:tc>
        <w:tc>
          <w:tcPr>
            <w:tcW w:w="1080" w:type="dxa"/>
            <w:tcBorders>
              <w:top w:val="nil"/>
              <w:left w:val="nil"/>
              <w:bottom w:val="nil"/>
              <w:right w:val="nil"/>
            </w:tcBorders>
            <w:noWrap/>
            <w:vAlign w:val="center"/>
          </w:tcPr>
          <w:p w:rsidR="00B33E4D" w:rsidRPr="00116675" w:rsidRDefault="00B33E4D" w:rsidP="003654A6">
            <w:pPr>
              <w:keepNext/>
              <w:keepLines/>
              <w:jc w:val="center"/>
              <w:rPr>
                <w:rFonts w:ascii="Arial" w:hAnsi="Arial" w:cs="Arial"/>
                <w:color w:val="000000"/>
                <w:sz w:val="18"/>
                <w:szCs w:val="18"/>
              </w:rPr>
            </w:pPr>
            <w:r w:rsidRPr="00116675">
              <w:rPr>
                <w:rFonts w:ascii="Arial" w:hAnsi="Arial" w:cs="Arial"/>
                <w:color w:val="000000"/>
                <w:sz w:val="18"/>
                <w:szCs w:val="18"/>
              </w:rPr>
              <w:t>10</w:t>
            </w:r>
          </w:p>
        </w:tc>
        <w:tc>
          <w:tcPr>
            <w:tcW w:w="1170" w:type="dxa"/>
            <w:tcBorders>
              <w:top w:val="nil"/>
              <w:left w:val="nil"/>
              <w:bottom w:val="nil"/>
              <w:right w:val="nil"/>
            </w:tcBorders>
            <w:noWrap/>
            <w:vAlign w:val="center"/>
          </w:tcPr>
          <w:p w:rsidR="00B33E4D" w:rsidRPr="00116675" w:rsidRDefault="00B33E4D" w:rsidP="003654A6">
            <w:pPr>
              <w:keepNext/>
              <w:keepLines/>
              <w:jc w:val="center"/>
              <w:rPr>
                <w:rFonts w:ascii="Arial" w:hAnsi="Arial" w:cs="Arial"/>
                <w:color w:val="000000"/>
                <w:sz w:val="18"/>
                <w:szCs w:val="18"/>
              </w:rPr>
            </w:pPr>
            <w:r w:rsidRPr="00116675">
              <w:rPr>
                <w:rFonts w:ascii="Arial" w:hAnsi="Arial" w:cs="Arial"/>
                <w:color w:val="000000"/>
                <w:sz w:val="18"/>
                <w:szCs w:val="18"/>
              </w:rPr>
              <w:t>10</w:t>
            </w:r>
          </w:p>
        </w:tc>
        <w:tc>
          <w:tcPr>
            <w:tcW w:w="990" w:type="dxa"/>
            <w:tcBorders>
              <w:top w:val="nil"/>
              <w:left w:val="nil"/>
              <w:bottom w:val="nil"/>
              <w:right w:val="nil"/>
            </w:tcBorders>
            <w:noWrap/>
            <w:vAlign w:val="center"/>
          </w:tcPr>
          <w:p w:rsidR="00B33E4D" w:rsidRPr="00116675" w:rsidRDefault="00B33E4D" w:rsidP="003654A6">
            <w:pPr>
              <w:keepNext/>
              <w:keepLines/>
              <w:jc w:val="center"/>
              <w:rPr>
                <w:rFonts w:ascii="Arial" w:hAnsi="Arial" w:cs="Arial"/>
                <w:color w:val="000000"/>
                <w:sz w:val="18"/>
                <w:szCs w:val="18"/>
              </w:rPr>
            </w:pPr>
            <w:r w:rsidRPr="00116675">
              <w:rPr>
                <w:rFonts w:ascii="Arial" w:hAnsi="Arial" w:cs="Arial"/>
                <w:color w:val="000000"/>
                <w:sz w:val="18"/>
                <w:szCs w:val="18"/>
              </w:rPr>
              <w:t>500</w:t>
            </w:r>
          </w:p>
        </w:tc>
        <w:tc>
          <w:tcPr>
            <w:tcW w:w="1260" w:type="dxa"/>
            <w:tcBorders>
              <w:top w:val="nil"/>
              <w:left w:val="nil"/>
              <w:bottom w:val="nil"/>
              <w:right w:val="nil"/>
            </w:tcBorders>
            <w:noWrap/>
            <w:vAlign w:val="center"/>
          </w:tcPr>
          <w:p w:rsidR="00B33E4D" w:rsidRPr="00116675" w:rsidRDefault="00B33E4D" w:rsidP="003654A6">
            <w:pPr>
              <w:keepNext/>
              <w:keepLines/>
              <w:jc w:val="center"/>
              <w:rPr>
                <w:rFonts w:ascii="Arial" w:hAnsi="Arial" w:cs="Arial"/>
                <w:color w:val="000000"/>
                <w:sz w:val="18"/>
                <w:szCs w:val="18"/>
              </w:rPr>
            </w:pPr>
            <w:r w:rsidRPr="00116675">
              <w:rPr>
                <w:rFonts w:ascii="Arial" w:hAnsi="Arial" w:cs="Arial"/>
                <w:color w:val="000000"/>
                <w:sz w:val="18"/>
                <w:szCs w:val="18"/>
              </w:rPr>
              <w:t>5 x 20</w:t>
            </w:r>
          </w:p>
        </w:tc>
        <w:tc>
          <w:tcPr>
            <w:tcW w:w="1144" w:type="dxa"/>
            <w:tcBorders>
              <w:top w:val="nil"/>
              <w:left w:val="nil"/>
              <w:bottom w:val="nil"/>
              <w:right w:val="nil"/>
            </w:tcBorders>
            <w:noWrap/>
            <w:vAlign w:val="center"/>
          </w:tcPr>
          <w:p w:rsidR="00B33E4D" w:rsidRPr="00116675" w:rsidRDefault="00B33E4D" w:rsidP="003654A6">
            <w:pPr>
              <w:keepNext/>
              <w:keepLines/>
              <w:jc w:val="center"/>
              <w:rPr>
                <w:rFonts w:ascii="Arial" w:hAnsi="Arial" w:cs="Arial"/>
                <w:color w:val="000000"/>
                <w:sz w:val="18"/>
                <w:szCs w:val="18"/>
              </w:rPr>
            </w:pPr>
            <w:r w:rsidRPr="00116675">
              <w:rPr>
                <w:rFonts w:ascii="Arial" w:hAnsi="Arial" w:cs="Arial"/>
                <w:color w:val="000000"/>
                <w:sz w:val="18"/>
                <w:szCs w:val="18"/>
              </w:rPr>
              <w:t>Yes</w:t>
            </w:r>
          </w:p>
        </w:tc>
      </w:tr>
      <w:tr w:rsidR="00B33E4D" w:rsidRPr="00116675">
        <w:trPr>
          <w:trHeight w:val="510"/>
        </w:trPr>
        <w:tc>
          <w:tcPr>
            <w:tcW w:w="839" w:type="dxa"/>
            <w:tcBorders>
              <w:top w:val="nil"/>
              <w:left w:val="nil"/>
              <w:bottom w:val="single" w:sz="4" w:space="0" w:color="auto"/>
              <w:right w:val="nil"/>
            </w:tcBorders>
            <w:noWrap/>
            <w:vAlign w:val="center"/>
          </w:tcPr>
          <w:p w:rsidR="00B33E4D" w:rsidRPr="00116675" w:rsidRDefault="00B33E4D" w:rsidP="003654A6">
            <w:pPr>
              <w:keepNext/>
              <w:keepLines/>
              <w:jc w:val="center"/>
              <w:rPr>
                <w:rFonts w:ascii="Arial" w:hAnsi="Arial" w:cs="Arial"/>
                <w:color w:val="000000"/>
                <w:sz w:val="18"/>
                <w:szCs w:val="18"/>
              </w:rPr>
            </w:pPr>
            <w:r w:rsidRPr="00116675">
              <w:rPr>
                <w:rFonts w:ascii="Arial" w:hAnsi="Arial" w:cs="Arial"/>
                <w:color w:val="000000"/>
                <w:sz w:val="18"/>
                <w:szCs w:val="18"/>
              </w:rPr>
              <w:t>AMME</w:t>
            </w:r>
          </w:p>
        </w:tc>
        <w:tc>
          <w:tcPr>
            <w:tcW w:w="1239" w:type="dxa"/>
            <w:tcBorders>
              <w:top w:val="nil"/>
              <w:left w:val="nil"/>
              <w:bottom w:val="single" w:sz="4" w:space="0" w:color="auto"/>
              <w:right w:val="nil"/>
            </w:tcBorders>
            <w:vAlign w:val="center"/>
          </w:tcPr>
          <w:p w:rsidR="00B33E4D" w:rsidRPr="00116675" w:rsidRDefault="00B33E4D" w:rsidP="003654A6">
            <w:pPr>
              <w:keepNext/>
              <w:keepLines/>
              <w:ind w:left="82" w:hanging="82"/>
              <w:rPr>
                <w:rFonts w:ascii="Arial" w:hAnsi="Arial" w:cs="Arial"/>
                <w:color w:val="000000"/>
                <w:sz w:val="18"/>
                <w:szCs w:val="18"/>
              </w:rPr>
            </w:pPr>
            <w:r w:rsidRPr="00116675">
              <w:rPr>
                <w:rFonts w:ascii="Arial" w:hAnsi="Arial" w:cs="Arial"/>
                <w:color w:val="000000"/>
                <w:sz w:val="18"/>
                <w:szCs w:val="18"/>
              </w:rPr>
              <w:t>Mangrove Forest</w:t>
            </w:r>
          </w:p>
        </w:tc>
        <w:tc>
          <w:tcPr>
            <w:tcW w:w="1201" w:type="dxa"/>
            <w:tcBorders>
              <w:top w:val="nil"/>
              <w:left w:val="nil"/>
              <w:bottom w:val="single" w:sz="4" w:space="0" w:color="auto"/>
              <w:right w:val="nil"/>
            </w:tcBorders>
            <w:vAlign w:val="center"/>
          </w:tcPr>
          <w:p w:rsidR="00B33E4D" w:rsidRPr="00116675" w:rsidRDefault="00B33E4D" w:rsidP="003654A6">
            <w:pPr>
              <w:keepNext/>
              <w:keepLines/>
              <w:ind w:left="103" w:hanging="103"/>
              <w:rPr>
                <w:rFonts w:ascii="Arial" w:hAnsi="Arial" w:cs="Arial"/>
                <w:color w:val="000000"/>
                <w:sz w:val="18"/>
                <w:szCs w:val="18"/>
              </w:rPr>
            </w:pPr>
            <w:r w:rsidRPr="00116675">
              <w:rPr>
                <w:rFonts w:ascii="Arial" w:hAnsi="Arial" w:cs="Arial"/>
                <w:color w:val="000000"/>
                <w:sz w:val="18"/>
                <w:szCs w:val="18"/>
              </w:rPr>
              <w:t>Mangrove Forest</w:t>
            </w:r>
          </w:p>
        </w:tc>
        <w:tc>
          <w:tcPr>
            <w:tcW w:w="1080" w:type="dxa"/>
            <w:tcBorders>
              <w:top w:val="nil"/>
              <w:left w:val="nil"/>
              <w:bottom w:val="single" w:sz="4" w:space="0" w:color="auto"/>
              <w:right w:val="nil"/>
            </w:tcBorders>
            <w:noWrap/>
            <w:vAlign w:val="center"/>
          </w:tcPr>
          <w:p w:rsidR="00B33E4D" w:rsidRPr="00116675" w:rsidRDefault="00B33E4D" w:rsidP="003654A6">
            <w:pPr>
              <w:keepNext/>
              <w:keepLines/>
              <w:jc w:val="center"/>
              <w:rPr>
                <w:rFonts w:ascii="Arial" w:hAnsi="Arial" w:cs="Arial"/>
                <w:color w:val="000000"/>
                <w:sz w:val="18"/>
                <w:szCs w:val="18"/>
              </w:rPr>
            </w:pPr>
            <w:r w:rsidRPr="00116675">
              <w:rPr>
                <w:rFonts w:ascii="Arial" w:hAnsi="Arial" w:cs="Arial"/>
                <w:color w:val="000000"/>
                <w:sz w:val="18"/>
                <w:szCs w:val="18"/>
              </w:rPr>
              <w:t>6</w:t>
            </w:r>
          </w:p>
        </w:tc>
        <w:tc>
          <w:tcPr>
            <w:tcW w:w="1170" w:type="dxa"/>
            <w:tcBorders>
              <w:top w:val="nil"/>
              <w:left w:val="nil"/>
              <w:bottom w:val="single" w:sz="4" w:space="0" w:color="auto"/>
              <w:right w:val="nil"/>
            </w:tcBorders>
            <w:noWrap/>
            <w:vAlign w:val="center"/>
          </w:tcPr>
          <w:p w:rsidR="00B33E4D" w:rsidRPr="00116675" w:rsidRDefault="00B33E4D" w:rsidP="003654A6">
            <w:pPr>
              <w:keepNext/>
              <w:keepLines/>
              <w:jc w:val="center"/>
              <w:rPr>
                <w:rFonts w:ascii="Arial" w:hAnsi="Arial" w:cs="Arial"/>
                <w:color w:val="000000"/>
                <w:sz w:val="18"/>
                <w:szCs w:val="18"/>
              </w:rPr>
            </w:pPr>
            <w:r w:rsidRPr="00116675">
              <w:rPr>
                <w:rFonts w:ascii="Arial" w:hAnsi="Arial" w:cs="Arial"/>
                <w:color w:val="000000"/>
                <w:sz w:val="18"/>
                <w:szCs w:val="18"/>
              </w:rPr>
              <w:t>0</w:t>
            </w:r>
          </w:p>
        </w:tc>
        <w:tc>
          <w:tcPr>
            <w:tcW w:w="990" w:type="dxa"/>
            <w:tcBorders>
              <w:top w:val="nil"/>
              <w:left w:val="nil"/>
              <w:bottom w:val="single" w:sz="4" w:space="0" w:color="auto"/>
              <w:right w:val="nil"/>
            </w:tcBorders>
            <w:noWrap/>
            <w:vAlign w:val="center"/>
          </w:tcPr>
          <w:p w:rsidR="00B33E4D" w:rsidRPr="00116675" w:rsidRDefault="00B33E4D" w:rsidP="003654A6">
            <w:pPr>
              <w:keepNext/>
              <w:keepLines/>
              <w:jc w:val="center"/>
              <w:rPr>
                <w:rFonts w:ascii="Arial" w:hAnsi="Arial" w:cs="Arial"/>
                <w:color w:val="000000"/>
                <w:sz w:val="18"/>
                <w:szCs w:val="18"/>
              </w:rPr>
            </w:pPr>
            <w:r w:rsidRPr="00116675">
              <w:rPr>
                <w:rFonts w:ascii="Arial" w:hAnsi="Arial" w:cs="Arial"/>
                <w:color w:val="000000"/>
                <w:sz w:val="18"/>
                <w:szCs w:val="18"/>
              </w:rPr>
              <w:t>Variable</w:t>
            </w:r>
          </w:p>
        </w:tc>
        <w:tc>
          <w:tcPr>
            <w:tcW w:w="1260" w:type="dxa"/>
            <w:tcBorders>
              <w:top w:val="nil"/>
              <w:left w:val="nil"/>
              <w:bottom w:val="single" w:sz="4" w:space="0" w:color="auto"/>
              <w:right w:val="nil"/>
            </w:tcBorders>
            <w:noWrap/>
            <w:vAlign w:val="center"/>
          </w:tcPr>
          <w:p w:rsidR="00B33E4D" w:rsidRPr="00116675" w:rsidRDefault="00B33E4D" w:rsidP="003654A6">
            <w:pPr>
              <w:keepNext/>
              <w:keepLines/>
              <w:jc w:val="center"/>
              <w:rPr>
                <w:rFonts w:ascii="Arial" w:hAnsi="Arial" w:cs="Arial"/>
                <w:color w:val="000000"/>
                <w:sz w:val="18"/>
                <w:szCs w:val="18"/>
              </w:rPr>
            </w:pPr>
            <w:r w:rsidRPr="00116675">
              <w:rPr>
                <w:rFonts w:ascii="Arial" w:hAnsi="Arial" w:cs="Arial"/>
                <w:color w:val="000000"/>
                <w:sz w:val="18"/>
                <w:szCs w:val="18"/>
              </w:rPr>
              <w:t>5 x 10</w:t>
            </w:r>
          </w:p>
        </w:tc>
        <w:tc>
          <w:tcPr>
            <w:tcW w:w="1144" w:type="dxa"/>
            <w:tcBorders>
              <w:top w:val="nil"/>
              <w:left w:val="nil"/>
              <w:bottom w:val="single" w:sz="4" w:space="0" w:color="auto"/>
              <w:right w:val="nil"/>
            </w:tcBorders>
            <w:noWrap/>
            <w:vAlign w:val="center"/>
          </w:tcPr>
          <w:p w:rsidR="00B33E4D" w:rsidRPr="00116675" w:rsidRDefault="00B33E4D" w:rsidP="003654A6">
            <w:pPr>
              <w:keepNext/>
              <w:keepLines/>
              <w:jc w:val="center"/>
              <w:rPr>
                <w:rFonts w:ascii="Arial" w:hAnsi="Arial" w:cs="Arial"/>
                <w:color w:val="000000"/>
                <w:sz w:val="18"/>
                <w:szCs w:val="18"/>
              </w:rPr>
            </w:pPr>
            <w:r w:rsidRPr="00116675">
              <w:rPr>
                <w:rFonts w:ascii="Arial" w:hAnsi="Arial" w:cs="Arial"/>
                <w:color w:val="000000"/>
                <w:sz w:val="18"/>
                <w:szCs w:val="18"/>
              </w:rPr>
              <w:t>Yes</w:t>
            </w:r>
          </w:p>
        </w:tc>
      </w:tr>
    </w:tbl>
    <w:p w:rsidR="0049042A" w:rsidRDefault="0049042A" w:rsidP="001617B1"/>
    <w:p w:rsidR="0049042A" w:rsidRDefault="0049042A" w:rsidP="001617B1"/>
    <w:p w:rsidR="0049042A" w:rsidRDefault="0049042A" w:rsidP="009B1EBC">
      <w:pPr>
        <w:pStyle w:val="SOP3rd"/>
      </w:pPr>
      <w:r>
        <w:t>Generating Fixed Transects along Legacy Transects</w:t>
      </w:r>
    </w:p>
    <w:p w:rsidR="0049042A" w:rsidRDefault="0049042A" w:rsidP="001617B1">
      <w:r>
        <w:t>Where possible, fixed transects are randomly established along legacy transects. If not all of the fixed transects can be placed along legacy transects, new transects as well as alternatives in case of rejection in the field should be generated following the same procedures as for rotational transects. In most sampling frames, no more than one fixed transect was randomly placed along each legacy transect. Because legacy transects in NPSA and HALE are few in number but very long, more than one fixed transect may be randomly placed along a legacy transect with a minimum 500 m buffer between fixed transects in those wet forest sampling frames. To generate a fixed transect along an existing legacy transect:</w:t>
      </w:r>
    </w:p>
    <w:p w:rsidR="0049042A" w:rsidRPr="00FE0F98" w:rsidRDefault="0049042A" w:rsidP="00E04E2A">
      <w:pPr>
        <w:pStyle w:val="ListParagraph"/>
        <w:numPr>
          <w:ilvl w:val="0"/>
          <w:numId w:val="75"/>
        </w:numPr>
        <w:spacing w:before="240" w:after="60"/>
        <w:ind w:left="720"/>
        <w:rPr>
          <w:i/>
        </w:rPr>
      </w:pPr>
      <w:r>
        <w:lastRenderedPageBreak/>
        <w:t>Using the “Random Points on Polylines” feature of the ET GeoWizards extension for ArcGIS (fig. 1),</w:t>
      </w:r>
      <w:r w:rsidRPr="00FE0F98">
        <w:t xml:space="preserve"> </w:t>
      </w:r>
      <w:r>
        <w:t>generate a point along the selected legacy transect.</w:t>
      </w:r>
    </w:p>
    <w:p w:rsidR="0049042A" w:rsidRPr="00FE0F98" w:rsidRDefault="0049042A" w:rsidP="00E04E2A">
      <w:pPr>
        <w:pStyle w:val="ListParagraph"/>
        <w:numPr>
          <w:ilvl w:val="0"/>
          <w:numId w:val="75"/>
        </w:numPr>
        <w:spacing w:after="60"/>
        <w:ind w:left="720"/>
        <w:rPr>
          <w:i/>
        </w:rPr>
      </w:pPr>
      <w:r>
        <w:t>From the point, extend the fixed transect the appropriate length (table 1) along the legacy transect in a randomly chosen direction.</w:t>
      </w:r>
    </w:p>
    <w:p w:rsidR="0049042A" w:rsidRPr="00FE0F98" w:rsidRDefault="0049042A" w:rsidP="00E04E2A">
      <w:pPr>
        <w:pStyle w:val="ListParagraph"/>
        <w:numPr>
          <w:ilvl w:val="1"/>
          <w:numId w:val="76"/>
        </w:numPr>
        <w:spacing w:after="60"/>
        <w:ind w:left="1080"/>
        <w:rPr>
          <w:i/>
        </w:rPr>
      </w:pPr>
      <w:r>
        <w:t xml:space="preserve">If the legacy transect is too short to fit the entire fixed length in the first direction, extend the fixed transect in the opposite direction. </w:t>
      </w:r>
    </w:p>
    <w:p w:rsidR="0049042A" w:rsidRPr="00FE0F98" w:rsidRDefault="0049042A" w:rsidP="00E04E2A">
      <w:pPr>
        <w:pStyle w:val="ListParagraph"/>
        <w:numPr>
          <w:ilvl w:val="1"/>
          <w:numId w:val="76"/>
        </w:numPr>
        <w:spacing w:after="60"/>
        <w:ind w:left="1080"/>
        <w:rPr>
          <w:i/>
        </w:rPr>
      </w:pPr>
      <w:r>
        <w:t>If the length of the fixed transect still does not fit after trying both directions and the legacy transect is long enough to accommodate the entire length, adjust the point the appropriate distance so as to accommodate the length in the first direction.</w:t>
      </w:r>
    </w:p>
    <w:p w:rsidR="0049042A" w:rsidRPr="001206CE" w:rsidRDefault="0049042A" w:rsidP="00E04E2A">
      <w:pPr>
        <w:pStyle w:val="ListParagraph"/>
        <w:numPr>
          <w:ilvl w:val="1"/>
          <w:numId w:val="76"/>
        </w:numPr>
        <w:spacing w:after="60"/>
        <w:ind w:left="1080"/>
        <w:rPr>
          <w:i/>
        </w:rPr>
      </w:pPr>
      <w:r>
        <w:t>If a legacy transect is too short to contain the entire length of a fixed transect, extend the fixed length past end of the legacy transect in the first direction.</w:t>
      </w:r>
    </w:p>
    <w:p w:rsidR="0049042A" w:rsidRPr="00AD5C7B" w:rsidRDefault="0049042A" w:rsidP="00E04E2A">
      <w:pPr>
        <w:pStyle w:val="ListParagraph"/>
        <w:numPr>
          <w:ilvl w:val="1"/>
          <w:numId w:val="76"/>
        </w:numPr>
        <w:spacing w:after="60"/>
        <w:ind w:left="1080"/>
        <w:rPr>
          <w:i/>
        </w:rPr>
      </w:pPr>
      <w:r>
        <w:t>Once established, orient the sample transect in the same direction as the legacy.</w:t>
      </w:r>
    </w:p>
    <w:p w:rsidR="0049042A" w:rsidRDefault="0049042A" w:rsidP="00E04E2A">
      <w:pPr>
        <w:numPr>
          <w:ilvl w:val="0"/>
          <w:numId w:val="75"/>
        </w:numPr>
        <w:spacing w:after="60"/>
        <w:ind w:left="720"/>
      </w:pPr>
      <w:r>
        <w:t xml:space="preserve">Assign transect numbers </w:t>
      </w:r>
      <w:r w:rsidR="004A5374">
        <w:t>and</w:t>
      </w:r>
      <w:r>
        <w:t xml:space="preserve"> X and Y </w:t>
      </w:r>
      <w:r w:rsidRPr="001272D3">
        <w:t xml:space="preserve">Universal Transverse Mercator </w:t>
      </w:r>
      <w:r>
        <w:t xml:space="preserve">(UTM) coordinates for the </w:t>
      </w:r>
      <w:r w:rsidR="004A5374">
        <w:t xml:space="preserve">start and </w:t>
      </w:r>
      <w:r>
        <w:t>end</w:t>
      </w:r>
      <w:r w:rsidR="004A5374">
        <w:t xml:space="preserve"> </w:t>
      </w:r>
      <w:r>
        <w:t xml:space="preserve">points of each transect. </w:t>
      </w:r>
    </w:p>
    <w:p w:rsidR="0049042A" w:rsidRDefault="0049042A" w:rsidP="001617B1">
      <w:pPr>
        <w:spacing w:after="60"/>
        <w:ind w:left="763"/>
      </w:pPr>
    </w:p>
    <w:p w:rsidR="0049042A" w:rsidRDefault="00CF3C60" w:rsidP="00D202E3">
      <w:pPr>
        <w:keepNext/>
        <w:spacing w:after="60"/>
      </w:pPr>
      <w:r>
        <w:rPr>
          <w:noProof/>
        </w:rPr>
        <w:drawing>
          <wp:inline distT="0" distB="0" distL="0" distR="0">
            <wp:extent cx="4972050" cy="3019425"/>
            <wp:effectExtent l="19050" t="19050" r="19050" b="28575"/>
            <wp:docPr id="151" name="Picture 0" descr="RandomPointsAlong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RandomPointsAlongLines.PNG"/>
                    <pic:cNvPicPr>
                      <a:picLocks noChangeAspect="1" noChangeArrowheads="1"/>
                    </pic:cNvPicPr>
                  </pic:nvPicPr>
                  <pic:blipFill>
                    <a:blip r:embed="rId237" cstate="print">
                      <a:grayscl/>
                    </a:blip>
                    <a:srcRect/>
                    <a:stretch>
                      <a:fillRect/>
                    </a:stretch>
                  </pic:blipFill>
                  <pic:spPr bwMode="auto">
                    <a:xfrm>
                      <a:off x="0" y="0"/>
                      <a:ext cx="4972050" cy="3019425"/>
                    </a:xfrm>
                    <a:prstGeom prst="rect">
                      <a:avLst/>
                    </a:prstGeom>
                    <a:noFill/>
                    <a:ln w="9525" cmpd="sng">
                      <a:solidFill>
                        <a:srgbClr val="000000"/>
                      </a:solidFill>
                      <a:miter lim="800000"/>
                      <a:headEnd/>
                      <a:tailEnd/>
                    </a:ln>
                    <a:effectLst/>
                  </pic:spPr>
                </pic:pic>
              </a:graphicData>
            </a:graphic>
          </wp:inline>
        </w:drawing>
      </w:r>
    </w:p>
    <w:p w:rsidR="0049042A" w:rsidRPr="00441C97" w:rsidRDefault="0049042A" w:rsidP="00D202E3">
      <w:pPr>
        <w:pStyle w:val="SOPFigure"/>
        <w:rPr>
          <w:sz w:val="20"/>
          <w:szCs w:val="20"/>
        </w:rPr>
      </w:pPr>
      <w:proofErr w:type="gramStart"/>
      <w:r w:rsidRPr="00441C97">
        <w:rPr>
          <w:sz w:val="20"/>
          <w:szCs w:val="20"/>
        </w:rPr>
        <w:t>Figure 1.</w:t>
      </w:r>
      <w:proofErr w:type="gramEnd"/>
      <w:r w:rsidRPr="00441C97">
        <w:rPr>
          <w:sz w:val="20"/>
          <w:szCs w:val="20"/>
        </w:rPr>
        <w:t xml:space="preserve"> </w:t>
      </w:r>
      <w:proofErr w:type="gramStart"/>
      <w:r w:rsidRPr="00AA50E5">
        <w:rPr>
          <w:b w:val="0"/>
          <w:sz w:val="20"/>
          <w:szCs w:val="20"/>
        </w:rPr>
        <w:t>Dialogue box for the “Random Points on Polylines” feature of the ET GeoWizards extension for ArcGIS.</w:t>
      </w:r>
      <w:proofErr w:type="gramEnd"/>
    </w:p>
    <w:p w:rsidR="0049042A" w:rsidRDefault="0049042A" w:rsidP="00D202E3">
      <w:pPr>
        <w:pStyle w:val="NRRTable"/>
        <w:rPr>
          <w:b w:val="0"/>
        </w:rPr>
      </w:pPr>
    </w:p>
    <w:p w:rsidR="0049042A" w:rsidRDefault="0049042A">
      <w:pPr>
        <w:spacing w:after="60"/>
      </w:pPr>
      <w:r>
        <w:t>Park Special Considerations: Exceptions to the guidelines above occur. Given the small size of the mangrove forest sampling frame, the entire length of all legacy transects are used at AMME, and no rotational transects are used. At KALA, the shape and size of the coastal strand sampling frame as well as management concerns regarding spread of invasives lead to the exclusion of rotational transects and a stratified array of fixed transects. Fixed transects at KALA start 16</w:t>
      </w:r>
      <w:r w:rsidR="00F46C14">
        <w:t xml:space="preserve"> </w:t>
      </w:r>
      <w:r>
        <w:t>m in from the inland edge of the sampling frame and extend to within 16</w:t>
      </w:r>
      <w:r w:rsidR="00F46C14">
        <w:t xml:space="preserve"> </w:t>
      </w:r>
      <w:r>
        <w:t>m of the coastline. They are spaced every 200 m and, for those over the same substrate type, are parallel to one another. Given the difficulty of the terrain in HALE wet forest, all transects must have an endpoint near or must cross existing access points such as roads, trails, or existing legacy transects.</w:t>
      </w:r>
    </w:p>
    <w:p w:rsidR="0049042A" w:rsidRDefault="0049042A" w:rsidP="009B1EBC">
      <w:pPr>
        <w:pStyle w:val="SOP3rd"/>
      </w:pPr>
      <w:r>
        <w:lastRenderedPageBreak/>
        <w:t>Buffers and Hazard Screening for New Transects</w:t>
      </w:r>
    </w:p>
    <w:p w:rsidR="0049042A" w:rsidRPr="00AD5C7B" w:rsidRDefault="0049042A" w:rsidP="001617B1">
      <w:pPr>
        <w:pStyle w:val="ListNumber"/>
        <w:numPr>
          <w:ilvl w:val="0"/>
          <w:numId w:val="0"/>
        </w:numPr>
      </w:pPr>
      <w:r>
        <w:t xml:space="preserve">The first step in generating new transect locations is to screen for hazards and generate buffers  around all major unrepresentative features such as paved roads, boundaries, trails, etc. These buffer zones represent areas that cannot contain </w:t>
      </w:r>
      <w:r w:rsidR="0034582A">
        <w:t>transect</w:t>
      </w:r>
      <w:r>
        <w:t xml:space="preserve"> lines (Technical note: procedurally it may be easier to combine all unrepresentative features into one layer before </w:t>
      </w:r>
      <w:r w:rsidRPr="00AD5C7B">
        <w:t>generating buffers)</w:t>
      </w:r>
      <w:r w:rsidR="0034582A">
        <w:t>.</w:t>
      </w:r>
      <w:r w:rsidRPr="00AD5C7B">
        <w:t xml:space="preserve"> Buffers are created on the following criteria:</w:t>
      </w:r>
    </w:p>
    <w:p w:rsidR="0049042A" w:rsidRDefault="0049042A" w:rsidP="00E04E2A">
      <w:pPr>
        <w:pStyle w:val="ListNumber"/>
        <w:numPr>
          <w:ilvl w:val="0"/>
          <w:numId w:val="71"/>
        </w:numPr>
        <w:tabs>
          <w:tab w:val="clear" w:pos="1080"/>
        </w:tabs>
        <w:ind w:left="720"/>
      </w:pPr>
      <w:proofErr w:type="gramStart"/>
      <w:r>
        <w:t>greater</w:t>
      </w:r>
      <w:proofErr w:type="gramEnd"/>
      <w:r>
        <w:t xml:space="preserve"> than 3 m from roads, trails, streams, coastlines, cultural features or other unrepresentative features.</w:t>
      </w:r>
    </w:p>
    <w:p w:rsidR="0049042A" w:rsidRDefault="0049042A" w:rsidP="00E04E2A">
      <w:pPr>
        <w:numPr>
          <w:ilvl w:val="0"/>
          <w:numId w:val="71"/>
        </w:numPr>
        <w:tabs>
          <w:tab w:val="clear" w:pos="1080"/>
        </w:tabs>
        <w:spacing w:after="60"/>
        <w:ind w:left="720"/>
      </w:pPr>
      <w:proofErr w:type="gramStart"/>
      <w:r>
        <w:t>greater</w:t>
      </w:r>
      <w:proofErr w:type="gramEnd"/>
      <w:r>
        <w:t xml:space="preserve"> than 50 m from existing fixed sampling transects. </w:t>
      </w:r>
    </w:p>
    <w:p w:rsidR="0049042A" w:rsidRDefault="0049042A" w:rsidP="00E04E2A">
      <w:pPr>
        <w:numPr>
          <w:ilvl w:val="0"/>
          <w:numId w:val="71"/>
        </w:numPr>
        <w:tabs>
          <w:tab w:val="clear" w:pos="1080"/>
        </w:tabs>
        <w:spacing w:after="60"/>
        <w:ind w:left="720"/>
      </w:pPr>
      <w:proofErr w:type="gramStart"/>
      <w:r>
        <w:t>in</w:t>
      </w:r>
      <w:proofErr w:type="gramEnd"/>
      <w:r>
        <w:t xml:space="preserve"> a location with a slope less than </w:t>
      </w:r>
      <w:r w:rsidR="0034582A">
        <w:t>70</w:t>
      </w:r>
      <w:r>
        <w:t>% (</w:t>
      </w:r>
      <w:r w:rsidR="0034582A">
        <w:t>35</w:t>
      </w:r>
      <w:r>
        <w:t>°).</w:t>
      </w:r>
    </w:p>
    <w:p w:rsidR="0049042A" w:rsidRDefault="0049042A" w:rsidP="001617B1">
      <w:pPr>
        <w:spacing w:after="60"/>
        <w:ind w:left="720"/>
      </w:pPr>
      <w:r>
        <w:t xml:space="preserve"> </w:t>
      </w:r>
    </w:p>
    <w:p w:rsidR="0049042A" w:rsidRDefault="0049042A" w:rsidP="001617B1">
      <w:pPr>
        <w:pStyle w:val="ListNumber"/>
        <w:numPr>
          <w:ilvl w:val="0"/>
          <w:numId w:val="0"/>
        </w:numPr>
      </w:pPr>
      <w:r>
        <w:t xml:space="preserve">If a buffer around </w:t>
      </w:r>
      <w:r w:rsidR="00693B23">
        <w:t>unrepresentative features</w:t>
      </w:r>
      <w:r>
        <w:t xml:space="preserve"> cannot be easily generated, individual points may be evaluated after generation by performing the following steps: </w:t>
      </w:r>
    </w:p>
    <w:p w:rsidR="0049042A" w:rsidRDefault="0049042A" w:rsidP="00E04E2A">
      <w:pPr>
        <w:numPr>
          <w:ilvl w:val="0"/>
          <w:numId w:val="74"/>
        </w:numPr>
        <w:tabs>
          <w:tab w:val="clear" w:pos="1080"/>
        </w:tabs>
        <w:spacing w:after="60"/>
        <w:ind w:left="720"/>
      </w:pPr>
      <w:r>
        <w:t xml:space="preserve">Based on the highest resolution digital elevation model (DEM) available, create a slope raster using the “Surface Tools” in Spatial Analyst. If a DEM already exists in </w:t>
      </w:r>
      <w:proofErr w:type="gramStart"/>
      <w:r>
        <w:t>the I</w:t>
      </w:r>
      <w:proofErr w:type="gramEnd"/>
      <w:r>
        <w:t>&amp;M GIS database, this step may be skipped.</w:t>
      </w:r>
    </w:p>
    <w:p w:rsidR="0049042A" w:rsidRDefault="0049042A" w:rsidP="00E04E2A">
      <w:pPr>
        <w:numPr>
          <w:ilvl w:val="0"/>
          <w:numId w:val="74"/>
        </w:numPr>
        <w:tabs>
          <w:tab w:val="clear" w:pos="1080"/>
        </w:tabs>
        <w:spacing w:after="60"/>
        <w:ind w:left="720"/>
      </w:pPr>
      <w:r>
        <w:t>Run the “Extract Values to Points” tool located within the “Extraction” subfolder of the Spatial Analyst Toolset. This tool uses the slope raster to compute slope for each point.</w:t>
      </w:r>
    </w:p>
    <w:p w:rsidR="0049042A" w:rsidRDefault="0049042A" w:rsidP="00E04E2A">
      <w:pPr>
        <w:numPr>
          <w:ilvl w:val="0"/>
          <w:numId w:val="74"/>
        </w:numPr>
        <w:tabs>
          <w:tab w:val="clear" w:pos="1080"/>
        </w:tabs>
        <w:spacing w:after="60"/>
        <w:ind w:left="720"/>
      </w:pPr>
      <w:r>
        <w:t xml:space="preserve">Based on the interpolated slope values, discard all points that do not meet the slope criteria. Furthermore, if a plot location lies next to dangerous slopes that could fall within or on the edge of plot boundaries, eliminate this point as well. In general, only the wet forests of KALA, NPSA, and HALE have large areas with slopes greater than </w:t>
      </w:r>
      <w:r w:rsidR="0034582A">
        <w:t>70</w:t>
      </w:r>
      <w:r>
        <w:t>%. In the other sampling frames, extreme slopes are distributed more sparsely (if at all) across the frame.</w:t>
      </w:r>
    </w:p>
    <w:p w:rsidR="0049042A" w:rsidRDefault="0049042A" w:rsidP="001617B1">
      <w:pPr>
        <w:spacing w:after="60"/>
      </w:pPr>
    </w:p>
    <w:p w:rsidR="0049042A" w:rsidRDefault="0049042A" w:rsidP="001617B1">
      <w:pPr>
        <w:pStyle w:val="ListNumber"/>
        <w:numPr>
          <w:ilvl w:val="0"/>
          <w:numId w:val="0"/>
        </w:numPr>
      </w:pPr>
      <w:r>
        <w:t>An alternative strategy to buffering unrepresentative features is to generate points throughout the sampling frame and then manually exclude any infeasible points at the end. This approach works reasonably well in the larger sampling frames with few unrepresentative areas/features but will be more time-consuming in smaller, more restricted sampling frames.</w:t>
      </w:r>
    </w:p>
    <w:p w:rsidR="0049042A" w:rsidRDefault="0049042A" w:rsidP="001617B1"/>
    <w:p w:rsidR="0049042A" w:rsidRPr="008D45B5" w:rsidRDefault="0049042A" w:rsidP="009B1EBC">
      <w:pPr>
        <w:pStyle w:val="SOP3rd"/>
      </w:pPr>
      <w:r>
        <w:t xml:space="preserve">New Transect Generation </w:t>
      </w:r>
    </w:p>
    <w:p w:rsidR="0049042A" w:rsidRDefault="0049042A" w:rsidP="001617B1">
      <w:pPr>
        <w:spacing w:after="60"/>
      </w:pPr>
      <w:r>
        <w:t>Once buffers have been established and hazards screened, transects are generated randomly using Hawth’s Analysis Tools for ArcGIS</w:t>
      </w:r>
      <w:r>
        <w:rPr>
          <w:vertAlign w:val="superscript"/>
        </w:rPr>
        <w:t>TM</w:t>
      </w:r>
      <w:r>
        <w:t xml:space="preserve">. At least three additional points should be generated for use as alternative transects in the event that a location is rejected in the field. The criteria for transect establishment is similar to the PACN Landbirds Protocol </w:t>
      </w:r>
      <w:r w:rsidR="00A64C00">
        <w:fldChar w:fldCharType="begin"/>
      </w:r>
      <w:r>
        <w:instrText xml:space="preserve"> ADDIN EN.CITE &lt;EndNote&gt;&lt;Cite&gt;&lt;Author&gt;Camp&lt;/Author&gt;&lt;Year&gt;2009&lt;/Year&gt;&lt;RecNum&gt;481&lt;/RecNum&gt;&lt;DisplayText&gt;(Camp et al. 2009)&lt;/DisplayText&gt;&lt;record&gt;&lt;rec-number&gt;481&lt;/rec-number&gt;&lt;foreign-keys&gt;&lt;key app="EN" db-id="29wd9fdxkttawpevre3ptatrsdx2se0wz5da"&gt;481&lt;/key&gt;&lt;/foreign-keys&gt;&lt;ref-type name="Report"&gt;27&lt;/ref-type&gt;&lt;contributors&gt;&lt;authors&gt;&lt;author&gt;Camp, Richard J. &lt;/author&gt;&lt;author&gt;Pratt, Thane K. &lt;/author&gt;&lt;author&gt;Bailey, Cathleen&lt;/author&gt;&lt;author&gt;Hu, Darcy &lt;/author&gt;&lt;/authors&gt;&lt;/contributors&gt;&lt;titles&gt;&lt;title&gt;Focal Terrestrial Vertebrate Species: Landbirds Inventory and Monitoring Protocol&lt;/title&gt;&lt;/titles&gt;&lt;dates&gt;&lt;year&gt;2009&lt;/year&gt;&lt;/dates&gt;&lt;pub-location&gt;Hawaii National Park, HI&lt;/pub-location&gt;&lt;publisher&gt;Department of the Interior, National Park Service, Pacific Island Network&lt;/publisher&gt;&lt;urls&gt;&lt;/urls&gt;&lt;/record&gt;&lt;/Cite&gt;&lt;/EndNote&gt;</w:instrText>
      </w:r>
      <w:r w:rsidR="00A64C00">
        <w:fldChar w:fldCharType="separate"/>
      </w:r>
      <w:r>
        <w:rPr>
          <w:noProof/>
        </w:rPr>
        <w:t xml:space="preserve">(Camp et al. </w:t>
      </w:r>
      <w:r w:rsidRPr="003443EA">
        <w:rPr>
          <w:noProof/>
        </w:rPr>
        <w:t>2011</w:t>
      </w:r>
      <w:r>
        <w:rPr>
          <w:noProof/>
        </w:rPr>
        <w:t>)</w:t>
      </w:r>
      <w:r w:rsidR="00A64C00">
        <w:fldChar w:fldCharType="end"/>
      </w:r>
      <w:r>
        <w:t xml:space="preserve"> and Focal Terrestrial Plant Community Protocol </w:t>
      </w:r>
      <w:r w:rsidR="00A64C00">
        <w:fldChar w:fldCharType="begin"/>
      </w:r>
      <w:r>
        <w:instrText xml:space="preserve"> ADDIN EN.CITE &lt;EndNote&gt;&lt;Cite&gt;&lt;Author&gt;Ainsworth&lt;/Author&gt;&lt;Year&gt;2010&lt;/Year&gt;&lt;RecNum&gt;395&lt;/RecNum&gt;&lt;DisplayText&gt;(Ainsworth et al. 2010)&lt;/DisplayText&gt;&lt;record&gt;&lt;rec-number&gt;395&lt;/rec-number&gt;&lt;foreign-keys&gt;&lt;key app="EN" db-id="29wd9fdxkttawpevre3ptatrsdx2se0wz5da"&gt;395&lt;/key&gt;&lt;/foreign-keys&gt;&lt;ref-type name="Report"&gt;27&lt;/ref-type&gt;&lt;contributors&gt;&lt;authors&gt;&lt;author&gt;Ainsworth, Alison&lt;/author&gt;&lt;author&gt;Berkowitz, Paul&lt;/author&gt;&lt;author&gt;Jacobi, Jim&lt;/author&gt;&lt;author&gt;Loh, R. K.&lt;/author&gt;&lt;author&gt;Kozar, Kelly&lt;/author&gt;&lt;/authors&gt;&lt;/contributors&gt;&lt;titles&gt;&lt;title&gt;Draft Focal Terrestrial Plant Communities Inventory and Monitoring Protocol for the Pacific Island Network. Natural Resource Report NPS/PACN/NRR—2010/XXX&lt;/title&gt;&lt;/titles&gt;&lt;dates&gt;&lt;year&gt;2010&lt;/year&gt;&lt;/dates&gt;&lt;pub-location&gt;Fort Collins, Colorado&lt;/pub-location&gt;&lt;publisher&gt;National Park Service&lt;/publisher&gt;&lt;urls&gt;&lt;/urls&gt;&lt;/record&gt;&lt;/Cite&gt;&lt;/EndNote&gt;</w:instrText>
      </w:r>
      <w:r w:rsidR="00A64C00">
        <w:fldChar w:fldCharType="separate"/>
      </w:r>
      <w:r>
        <w:rPr>
          <w:noProof/>
        </w:rPr>
        <w:t>(Ainsworth et al. 2011)</w:t>
      </w:r>
      <w:r w:rsidR="00A64C00">
        <w:fldChar w:fldCharType="end"/>
      </w:r>
      <w:r>
        <w:t>, enabling the GIS specialist to create one set of transects for all protocols where applicable. The procedure to create new transects is as follows:</w:t>
      </w:r>
      <w:r w:rsidRPr="00032CEE">
        <w:t xml:space="preserve"> </w:t>
      </w:r>
    </w:p>
    <w:p w:rsidR="0049042A" w:rsidRDefault="0049042A" w:rsidP="00E04E2A">
      <w:pPr>
        <w:pStyle w:val="ListNumber"/>
        <w:numPr>
          <w:ilvl w:val="0"/>
          <w:numId w:val="73"/>
        </w:numPr>
        <w:spacing w:before="60" w:after="0"/>
      </w:pPr>
      <w:r>
        <w:t>U</w:t>
      </w:r>
      <w:r w:rsidRPr="00FF7E00">
        <w:t xml:space="preserve">sing Hawth’s </w:t>
      </w:r>
      <w:r>
        <w:t xml:space="preserve">Analysis </w:t>
      </w:r>
      <w:r w:rsidRPr="00FF7E00">
        <w:t xml:space="preserve">Tools </w:t>
      </w:r>
      <w:r>
        <w:t>for ArcGIS</w:t>
      </w:r>
      <w:r w:rsidRPr="000857F4">
        <w:rPr>
          <w:vertAlign w:val="superscript"/>
        </w:rPr>
        <w:t>TM</w:t>
      </w:r>
      <w:r>
        <w:rPr>
          <w:vertAlign w:val="superscript"/>
        </w:rPr>
        <w:t xml:space="preserve"> </w:t>
      </w:r>
      <w:r>
        <w:t>(fig. 2</w:t>
      </w:r>
      <w:proofErr w:type="gramStart"/>
      <w:r>
        <w:t>),</w:t>
      </w:r>
      <w:proofErr w:type="gramEnd"/>
      <w:r>
        <w:t xml:space="preserve"> generate</w:t>
      </w:r>
      <w:r w:rsidRPr="00FF7E00">
        <w:t xml:space="preserve"> </w:t>
      </w:r>
      <w:r>
        <w:t>the appropriate number of</w:t>
      </w:r>
      <w:r w:rsidRPr="00FF7E00">
        <w:t xml:space="preserve"> random points </w:t>
      </w:r>
      <w:r>
        <w:t>(table 1) for each</w:t>
      </w:r>
      <w:r w:rsidRPr="00FF7E00">
        <w:t xml:space="preserve"> sampling frame</w:t>
      </w:r>
      <w:r>
        <w:t>, excluding buffered areas</w:t>
      </w:r>
      <w:r w:rsidRPr="00FF7E00">
        <w:t xml:space="preserve"> for use as potential transect starting points</w:t>
      </w:r>
      <w:r>
        <w:t>.</w:t>
      </w:r>
    </w:p>
    <w:p w:rsidR="0049042A" w:rsidRPr="00FF7E00" w:rsidRDefault="0049042A" w:rsidP="00E04E2A">
      <w:pPr>
        <w:pStyle w:val="ListNumber"/>
        <w:numPr>
          <w:ilvl w:val="0"/>
          <w:numId w:val="73"/>
        </w:numPr>
        <w:spacing w:before="60" w:after="0"/>
      </w:pPr>
      <w:r>
        <w:t xml:space="preserve">Beginning with the first random point, assign a random azimuth (either by computer or using the random number table in SOP #7). Draw transect of appropriate length (table 1) in the direction of that azimuth. If the transect reaches a buffered feature, passes through </w:t>
      </w:r>
      <w:r>
        <w:lastRenderedPageBreak/>
        <w:t xml:space="preserve">an area with a slope more than </w:t>
      </w:r>
      <w:r w:rsidR="004A5374">
        <w:t>70</w:t>
      </w:r>
      <w:r>
        <w:t>% (</w:t>
      </w:r>
      <w:r w:rsidR="004A5374">
        <w:t>35</w:t>
      </w:r>
      <w:r>
        <w:t xml:space="preserve">°), or crosses another rotational transect from the same sample cycle before the full length is drawn, discard the transect. </w:t>
      </w:r>
    </w:p>
    <w:p w:rsidR="0049042A" w:rsidRDefault="0049042A" w:rsidP="00E04E2A">
      <w:pPr>
        <w:numPr>
          <w:ilvl w:val="0"/>
          <w:numId w:val="73"/>
        </w:numPr>
        <w:spacing w:before="60"/>
      </w:pPr>
      <w:r>
        <w:t xml:space="preserve">Continue generating transects from each random starting point until the appropriate number of transects per sampling frame including alternatives (table 1) have been selected. To ensure compatibility with PACN Landbirds Protocol </w:t>
      </w:r>
      <w:r w:rsidR="00A64C00">
        <w:fldChar w:fldCharType="begin"/>
      </w:r>
      <w:r>
        <w:instrText xml:space="preserve"> ADDIN EN.CITE &lt;EndNote&gt;&lt;Cite&gt;&lt;Author&gt;Camp&lt;/Author&gt;&lt;Year&gt;2009&lt;/Year&gt;&lt;RecNum&gt;481&lt;/RecNum&gt;&lt;DisplayText&gt;(Camp et al. 2009)&lt;/DisplayText&gt;&lt;record&gt;&lt;rec-number&gt;481&lt;/rec-number&gt;&lt;foreign-keys&gt;&lt;key app="EN" db-id="29wd9fdxkttawpevre3ptatrsdx2se0wz5da"&gt;481&lt;/key&gt;&lt;/foreign-keys&gt;&lt;ref-type name="Report"&gt;27&lt;/ref-type&gt;&lt;contributors&gt;&lt;authors&gt;&lt;author&gt;Camp, Richard J. &lt;/author&gt;&lt;author&gt;Pratt, Thane K. &lt;/author&gt;&lt;author&gt;Bailey, Cathleen&lt;/author&gt;&lt;author&gt;Hu, Darcy &lt;/author&gt;&lt;/authors&gt;&lt;/contributors&gt;&lt;titles&gt;&lt;title&gt;Focal Terrestrial Vertebrate Species: Landbirds Inventory and Monitoring Protocol&lt;/title&gt;&lt;/titles&gt;&lt;dates&gt;&lt;year&gt;2009&lt;/year&gt;&lt;/dates&gt;&lt;pub-location&gt;Hawaii National Park, HI&lt;/pub-location&gt;&lt;publisher&gt;Department of the Interior, National Park Service, Pacific Island Network&lt;/publisher&gt;&lt;urls&gt;&lt;/urls&gt;&lt;/record&gt;&lt;/Cite&gt;&lt;/EndNote&gt;</w:instrText>
      </w:r>
      <w:r w:rsidR="00A64C00">
        <w:fldChar w:fldCharType="separate"/>
      </w:r>
      <w:r w:rsidRPr="00742DE2">
        <w:rPr>
          <w:noProof/>
        </w:rPr>
        <w:t xml:space="preserve">(Camp et al. </w:t>
      </w:r>
      <w:r>
        <w:rPr>
          <w:noProof/>
        </w:rPr>
        <w:t>2011)</w:t>
      </w:r>
      <w:r w:rsidR="00A64C00">
        <w:fldChar w:fldCharType="end"/>
      </w:r>
      <w:r>
        <w:t xml:space="preserve"> and Focal Terrestrial Plant Community Protocol </w:t>
      </w:r>
      <w:r w:rsidR="00A64C00">
        <w:fldChar w:fldCharType="begin"/>
      </w:r>
      <w:r>
        <w:instrText xml:space="preserve"> ADDIN EN.CITE &lt;EndNote&gt;&lt;Cite&gt;&lt;Author&gt;Ainsworth&lt;/Author&gt;&lt;Year&gt;2010&lt;/Year&gt;&lt;RecNum&gt;395&lt;/RecNum&gt;&lt;DisplayText&gt;(Ainsworth et al. 2010)&lt;/DisplayText&gt;&lt;record&gt;&lt;rec-number&gt;395&lt;/rec-number&gt;&lt;foreign-keys&gt;&lt;key app="EN" db-id="29wd9fdxkttawpevre3ptatrsdx2se0wz5da"&gt;395&lt;/key&gt;&lt;/foreign-keys&gt;&lt;ref-type name="Report"&gt;27&lt;/ref-type&gt;&lt;contributors&gt;&lt;authors&gt;&lt;author&gt;Ainsworth, Alison&lt;/author&gt;&lt;author&gt;Berkowitz, Paul&lt;/author&gt;&lt;author&gt;Jacobi, Jim&lt;/author&gt;&lt;author&gt;Loh, R. K.&lt;/author&gt;&lt;author&gt;Kozar, Kelly&lt;/author&gt;&lt;/authors&gt;&lt;/contributors&gt;&lt;titles&gt;&lt;title&gt;Draft Focal Terrestrial Plant Communities Inventory and Monitoring Protocol for the Pacific Island Network. Natural Resource Report NPS/PACN/NRR—2010/XXX&lt;/title&gt;&lt;/titles&gt;&lt;dates&gt;&lt;year&gt;2010&lt;/year&gt;&lt;/dates&gt;&lt;pub-location&gt;Fort Collins, Colorado&lt;/pub-location&gt;&lt;publisher&gt;National Park Service&lt;/publisher&gt;&lt;urls&gt;&lt;/urls&gt;&lt;/record&gt;&lt;/Cite&gt;&lt;/EndNote&gt;</w:instrText>
      </w:r>
      <w:r w:rsidR="00A64C00">
        <w:fldChar w:fldCharType="separate"/>
      </w:r>
      <w:r>
        <w:rPr>
          <w:noProof/>
        </w:rPr>
        <w:t>(Ainsworth et al. 2011)</w:t>
      </w:r>
      <w:r w:rsidR="00A64C00">
        <w:fldChar w:fldCharType="end"/>
      </w:r>
      <w:r>
        <w:t>, consult with the respective project leads to verify that the new transects meet their protocol requirements.</w:t>
      </w:r>
    </w:p>
    <w:p w:rsidR="0049042A" w:rsidRDefault="0049042A" w:rsidP="00E04E2A">
      <w:pPr>
        <w:numPr>
          <w:ilvl w:val="0"/>
          <w:numId w:val="73"/>
        </w:numPr>
        <w:spacing w:before="60"/>
      </w:pPr>
      <w:r>
        <w:t xml:space="preserve">Assign transect numbers as well as X and Y UTM coordinates for the </w:t>
      </w:r>
      <w:r w:rsidR="004A5374">
        <w:t xml:space="preserve">start and </w:t>
      </w:r>
      <w:r>
        <w:t>end</w:t>
      </w:r>
      <w:r w:rsidR="004A5374">
        <w:t xml:space="preserve"> </w:t>
      </w:r>
      <w:r>
        <w:t xml:space="preserve">points of each transect. </w:t>
      </w:r>
    </w:p>
    <w:p w:rsidR="0049042A" w:rsidRDefault="0049042A" w:rsidP="001617B1"/>
    <w:p w:rsidR="0049042A" w:rsidRDefault="00CF3C60" w:rsidP="001617B1">
      <w:pPr>
        <w:keepNext/>
      </w:pPr>
      <w:r>
        <w:rPr>
          <w:noProof/>
        </w:rPr>
        <w:drawing>
          <wp:inline distT="0" distB="0" distL="0" distR="0">
            <wp:extent cx="2076450" cy="3352800"/>
            <wp:effectExtent l="19050" t="19050" r="19050" b="190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38" cstate="print">
                      <a:grayscl/>
                    </a:blip>
                    <a:srcRect l="24562" t="21687" r="43842" b="9645"/>
                    <a:stretch>
                      <a:fillRect/>
                    </a:stretch>
                  </pic:blipFill>
                  <pic:spPr bwMode="auto">
                    <a:xfrm>
                      <a:off x="0" y="0"/>
                      <a:ext cx="2076450" cy="3352800"/>
                    </a:xfrm>
                    <a:prstGeom prst="rect">
                      <a:avLst/>
                    </a:prstGeom>
                    <a:noFill/>
                    <a:ln w="9525" cmpd="sng">
                      <a:solidFill>
                        <a:srgbClr val="000000"/>
                      </a:solidFill>
                      <a:miter lim="800000"/>
                      <a:headEnd/>
                      <a:tailEnd/>
                    </a:ln>
                    <a:effectLst/>
                  </pic:spPr>
                </pic:pic>
              </a:graphicData>
            </a:graphic>
          </wp:inline>
        </w:drawing>
      </w:r>
    </w:p>
    <w:p w:rsidR="0049042A" w:rsidRPr="00441C97" w:rsidRDefault="0049042A" w:rsidP="009B1EBC">
      <w:pPr>
        <w:pStyle w:val="SOPFigure"/>
        <w:rPr>
          <w:sz w:val="20"/>
          <w:szCs w:val="20"/>
        </w:rPr>
      </w:pPr>
      <w:proofErr w:type="gramStart"/>
      <w:r w:rsidRPr="00441C97">
        <w:rPr>
          <w:sz w:val="20"/>
          <w:szCs w:val="20"/>
        </w:rPr>
        <w:t>Figure 2.</w:t>
      </w:r>
      <w:proofErr w:type="gramEnd"/>
      <w:r w:rsidRPr="00441C97">
        <w:rPr>
          <w:sz w:val="20"/>
          <w:szCs w:val="20"/>
        </w:rPr>
        <w:t xml:space="preserve"> </w:t>
      </w:r>
      <w:r w:rsidRPr="00AA50E5">
        <w:rPr>
          <w:b w:val="0"/>
          <w:sz w:val="20"/>
          <w:szCs w:val="20"/>
        </w:rPr>
        <w:t>Dialog box for the “Random Point Generation” tool in Hawth’s Analysis Tools. Note relevant options to prevent points from occurring in selected polygons and to enforce minimum distances between points.</w:t>
      </w:r>
    </w:p>
    <w:p w:rsidR="0049042A" w:rsidRDefault="0049042A" w:rsidP="001617B1"/>
    <w:p w:rsidR="0049042A" w:rsidRDefault="0049042A" w:rsidP="009B1EBC">
      <w:pPr>
        <w:pStyle w:val="SOP3rd"/>
      </w:pPr>
      <w:r>
        <w:t>Preparing Field Materials</w:t>
      </w:r>
    </w:p>
    <w:p w:rsidR="0049042A" w:rsidRDefault="0049042A" w:rsidP="001617B1">
      <w:r>
        <w:t xml:space="preserve">Once all of </w:t>
      </w:r>
      <w:proofErr w:type="gramStart"/>
      <w:r>
        <w:t>the transects</w:t>
      </w:r>
      <w:proofErr w:type="gramEnd"/>
      <w:r>
        <w:t xml:space="preserve"> for a sampling cycle are generated, the GIS specialist should assist in preparing the location information for use by the field crew. This includes:</w:t>
      </w:r>
    </w:p>
    <w:p w:rsidR="0049042A" w:rsidRDefault="0049042A" w:rsidP="00E04E2A">
      <w:pPr>
        <w:numPr>
          <w:ilvl w:val="0"/>
          <w:numId w:val="72"/>
        </w:numPr>
        <w:spacing w:after="60"/>
      </w:pPr>
      <w:r w:rsidRPr="001272D3">
        <w:t xml:space="preserve">Print out X and Y </w:t>
      </w:r>
      <w:r>
        <w:t xml:space="preserve">UTM </w:t>
      </w:r>
      <w:r w:rsidRPr="001272D3">
        <w:t xml:space="preserve">coordinates </w:t>
      </w:r>
      <w:r>
        <w:t xml:space="preserve">and azimuths </w:t>
      </w:r>
      <w:r w:rsidRPr="001272D3">
        <w:t xml:space="preserve">for </w:t>
      </w:r>
      <w:r>
        <w:t>all transects.</w:t>
      </w:r>
    </w:p>
    <w:p w:rsidR="0049042A" w:rsidRDefault="0049042A" w:rsidP="00E04E2A">
      <w:pPr>
        <w:numPr>
          <w:ilvl w:val="0"/>
          <w:numId w:val="72"/>
        </w:numPr>
        <w:spacing w:after="60"/>
      </w:pPr>
      <w:r>
        <w:t>Provide</w:t>
      </w:r>
      <w:r w:rsidRPr="001272D3">
        <w:t xml:space="preserve"> </w:t>
      </w:r>
      <w:r>
        <w:t xml:space="preserve">information on the </w:t>
      </w:r>
      <w:r w:rsidRPr="001272D3">
        <w:t xml:space="preserve">proximity of </w:t>
      </w:r>
      <w:r>
        <w:t>transects to each other and nearby access points as well as the recommended order of sampling</w:t>
      </w:r>
      <w:r w:rsidRPr="00405C5A">
        <w:t xml:space="preserve"> </w:t>
      </w:r>
      <w:r>
        <w:t>t</w:t>
      </w:r>
      <w:r w:rsidRPr="001272D3">
        <w:t>o maximize efficiency in the field</w:t>
      </w:r>
      <w:r>
        <w:t>.</w:t>
      </w:r>
    </w:p>
    <w:p w:rsidR="0049042A" w:rsidRDefault="0049042A" w:rsidP="00E04E2A">
      <w:pPr>
        <w:numPr>
          <w:ilvl w:val="0"/>
          <w:numId w:val="72"/>
        </w:numPr>
        <w:spacing w:after="60"/>
      </w:pPr>
      <w:r>
        <w:t xml:space="preserve">Develop and print </w:t>
      </w:r>
      <w:r w:rsidR="004A5374">
        <w:t xml:space="preserve">field </w:t>
      </w:r>
      <w:r>
        <w:t>maps</w:t>
      </w:r>
      <w:r w:rsidRPr="001272D3">
        <w:t xml:space="preserve"> </w:t>
      </w:r>
      <w:r>
        <w:t>displaying</w:t>
      </w:r>
      <w:r w:rsidRPr="001272D3">
        <w:t xml:space="preserve"> </w:t>
      </w:r>
      <w:r>
        <w:t>each</w:t>
      </w:r>
      <w:r w:rsidRPr="001272D3">
        <w:t xml:space="preserve"> transect</w:t>
      </w:r>
      <w:r>
        <w:t>’s</w:t>
      </w:r>
      <w:r w:rsidRPr="001272D3">
        <w:t xml:space="preserve"> </w:t>
      </w:r>
      <w:r>
        <w:t>location</w:t>
      </w:r>
      <w:r w:rsidRPr="001272D3">
        <w:t xml:space="preserve"> </w:t>
      </w:r>
      <w:r>
        <w:t>relative to the others’ and any landmarks that may aid field navigation.</w:t>
      </w:r>
    </w:p>
    <w:p w:rsidR="0049042A" w:rsidRDefault="0049042A" w:rsidP="00E04E2A">
      <w:pPr>
        <w:numPr>
          <w:ilvl w:val="0"/>
          <w:numId w:val="72"/>
        </w:numPr>
        <w:spacing w:after="60"/>
      </w:pPr>
      <w:r>
        <w:t>Enter the X and Y UTM coordinates and unique transect</w:t>
      </w:r>
      <w:r w:rsidRPr="001272D3">
        <w:t xml:space="preserve"> number</w:t>
      </w:r>
      <w:r>
        <w:t>s</w:t>
      </w:r>
      <w:r w:rsidRPr="001272D3">
        <w:t xml:space="preserve"> into GPS </w:t>
      </w:r>
      <w:r>
        <w:t xml:space="preserve">units </w:t>
      </w:r>
      <w:r w:rsidRPr="001272D3">
        <w:t>(</w:t>
      </w:r>
      <w:r>
        <w:t>s</w:t>
      </w:r>
      <w:r w:rsidRPr="001272D3">
        <w:t>ee SOP #</w:t>
      </w:r>
      <w:r>
        <w:t>6 “Using GPS to Navigate to and Mark Waypoints”) along with any landmarks (roads, trails, streams, etc.) that may aid field navigation.</w:t>
      </w:r>
    </w:p>
    <w:p w:rsidR="0049042A" w:rsidRDefault="0049042A" w:rsidP="00991786">
      <w:pPr>
        <w:pStyle w:val="SOP2nd"/>
      </w:pPr>
    </w:p>
    <w:p w:rsidR="0049042A" w:rsidRDefault="0049042A" w:rsidP="00991786">
      <w:pPr>
        <w:pStyle w:val="SOP2nd"/>
      </w:pPr>
      <w:r>
        <w:t>Literature Cited</w:t>
      </w:r>
    </w:p>
    <w:p w:rsidR="008B5E70" w:rsidRDefault="00A64C00">
      <w:pPr>
        <w:ind w:left="720" w:hanging="720"/>
      </w:pPr>
      <w:r>
        <w:fldChar w:fldCharType="begin"/>
      </w:r>
      <w:r w:rsidR="0049042A">
        <w:instrText xml:space="preserve"> ADDIN EN.SECTION.REFLIST </w:instrText>
      </w:r>
      <w:r>
        <w:fldChar w:fldCharType="separate"/>
      </w:r>
      <w:r w:rsidR="008B5E70" w:rsidRPr="008B5E70">
        <w:t xml:space="preserve"> </w:t>
      </w:r>
      <w:r w:rsidR="008B5E70" w:rsidRPr="00957596">
        <w:t>Ainsworth, A., P. Berkowitz, J. D. Jacobi, R. K. Loh, and K. Kozar. 2011. Focal terrestrial plant communities monitoring protocol: Pacific Island Network. Natural Resource Report NPS/PACN/NRR—2011/410. National Park Service, Fort Collins, Colorado.</w:t>
      </w:r>
    </w:p>
    <w:p w:rsidR="008B5E70" w:rsidRDefault="008B5E70">
      <w:pPr>
        <w:ind w:left="720" w:hanging="720"/>
      </w:pPr>
    </w:p>
    <w:p w:rsidR="0049042A" w:rsidRDefault="0049042A">
      <w:pPr>
        <w:ind w:left="720" w:hanging="720"/>
      </w:pPr>
      <w:r w:rsidRPr="008101F3">
        <w:t>Camp, R. J., T. K. Pratt, C. Bailey, and D. Hu. 2011. Landbirds vital sign monitoring protocol – Pacific Island Network. Natural Resources Report NPS/PACN/NRR—2011/402. National Park Service, Fort Collins, Colorado.</w:t>
      </w:r>
    </w:p>
    <w:p w:rsidR="0049042A" w:rsidRDefault="0049042A" w:rsidP="00C5424E">
      <w:pPr>
        <w:ind w:left="720" w:hanging="720"/>
        <w:rPr>
          <w:noProof/>
        </w:rPr>
      </w:pPr>
    </w:p>
    <w:p w:rsidR="0049042A" w:rsidRDefault="00A64C00" w:rsidP="0003145A">
      <w:r>
        <w:fldChar w:fldCharType="end"/>
      </w:r>
    </w:p>
    <w:p w:rsidR="0049042A" w:rsidRDefault="00D728CF" w:rsidP="0003145A">
      <w:pPr>
        <w:sectPr w:rsidR="0049042A" w:rsidSect="00B2104B">
          <w:headerReference w:type="default" r:id="rId239"/>
          <w:footerReference w:type="default" r:id="rId240"/>
          <w:type w:val="oddPage"/>
          <w:pgSz w:w="12240" w:h="15840" w:code="1"/>
          <w:pgMar w:top="1440" w:right="1440" w:bottom="1440" w:left="1440" w:header="720" w:footer="720" w:gutter="0"/>
          <w:pgNumType w:start="1" w:chapStyle="1"/>
          <w:cols w:space="720"/>
          <w:docGrid w:linePitch="360"/>
        </w:sectPr>
      </w:pPr>
      <w:r>
        <w:rPr>
          <w:noProof/>
        </w:rPr>
        <mc:AlternateContent>
          <mc:Choice Requires="wps">
            <w:drawing>
              <wp:anchor distT="0" distB="0" distL="114300" distR="114300" simplePos="0" relativeHeight="43" behindDoc="0" locked="0" layoutInCell="1" allowOverlap="1">
                <wp:simplePos x="0" y="0"/>
                <wp:positionH relativeFrom="column">
                  <wp:posOffset>-29210</wp:posOffset>
                </wp:positionH>
                <wp:positionV relativeFrom="paragraph">
                  <wp:posOffset>8116570</wp:posOffset>
                </wp:positionV>
                <wp:extent cx="6358890" cy="788670"/>
                <wp:effectExtent l="0" t="0" r="3810" b="0"/>
                <wp:wrapNone/>
                <wp:docPr id="305"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8890" cy="788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2.3pt;margin-top:639.1pt;width:500.7pt;height:62.1pt;z-index: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" stroked="f"/>
            </w:pict>
          </mc:Fallback>
        </mc:AlternateContent>
      </w:r>
    </w:p>
    <w:p w:rsidR="0049042A" w:rsidRPr="00441C97" w:rsidRDefault="0049042A">
      <w:pPr>
        <w:pStyle w:val="SOPTitle"/>
        <w:rPr>
          <w:sz w:val="32"/>
          <w:szCs w:val="32"/>
        </w:rPr>
      </w:pPr>
      <w:bookmarkStart w:id="603" w:name="_Toc261510612"/>
      <w:bookmarkStart w:id="604" w:name="_Toc322933331"/>
      <w:bookmarkStart w:id="605" w:name="SOP6"/>
      <w:r w:rsidRPr="00441C97">
        <w:rPr>
          <w:sz w:val="32"/>
          <w:szCs w:val="32"/>
        </w:rPr>
        <w:lastRenderedPageBreak/>
        <w:t>Standard Operating Procedure (SOP) #6</w:t>
      </w:r>
      <w:bookmarkEnd w:id="603"/>
      <w:bookmarkEnd w:id="604"/>
    </w:p>
    <w:p w:rsidR="0049042A" w:rsidRPr="00441C97" w:rsidRDefault="0049042A">
      <w:pPr>
        <w:pStyle w:val="SOPSubtitle"/>
        <w:rPr>
          <w:sz w:val="32"/>
          <w:szCs w:val="32"/>
        </w:rPr>
      </w:pPr>
      <w:bookmarkStart w:id="606" w:name="_Toc261510613"/>
      <w:bookmarkStart w:id="607" w:name="_Toc261510808"/>
      <w:bookmarkStart w:id="608" w:name="_Toc265743822"/>
      <w:r w:rsidRPr="00441C97">
        <w:rPr>
          <w:sz w:val="32"/>
          <w:szCs w:val="32"/>
        </w:rPr>
        <w:t xml:space="preserve">Using GPS to </w:t>
      </w:r>
      <w:r w:rsidR="00982E85">
        <w:rPr>
          <w:sz w:val="32"/>
          <w:szCs w:val="32"/>
        </w:rPr>
        <w:t>N</w:t>
      </w:r>
      <w:r w:rsidRPr="00441C97">
        <w:rPr>
          <w:sz w:val="32"/>
          <w:szCs w:val="32"/>
        </w:rPr>
        <w:t xml:space="preserve">avigate to and </w:t>
      </w:r>
      <w:r w:rsidR="00982E85">
        <w:rPr>
          <w:sz w:val="32"/>
          <w:szCs w:val="32"/>
        </w:rPr>
        <w:t>M</w:t>
      </w:r>
      <w:r w:rsidRPr="00441C97">
        <w:rPr>
          <w:sz w:val="32"/>
          <w:szCs w:val="32"/>
        </w:rPr>
        <w:t xml:space="preserve">ark </w:t>
      </w:r>
      <w:r w:rsidR="00982E85">
        <w:rPr>
          <w:sz w:val="32"/>
          <w:szCs w:val="32"/>
        </w:rPr>
        <w:t>W</w:t>
      </w:r>
      <w:r w:rsidRPr="00441C97">
        <w:rPr>
          <w:sz w:val="32"/>
          <w:szCs w:val="32"/>
        </w:rPr>
        <w:t>aypoints</w:t>
      </w:r>
      <w:bookmarkEnd w:id="605"/>
      <w:bookmarkEnd w:id="606"/>
      <w:bookmarkEnd w:id="607"/>
      <w:bookmarkEnd w:id="608"/>
    </w:p>
    <w:p w:rsidR="0049042A" w:rsidRPr="006803F3" w:rsidRDefault="0049042A" w:rsidP="00FE31B4"/>
    <w:p w:rsidR="0049042A" w:rsidRDefault="0049042A" w:rsidP="00FE31B4">
      <w:pPr>
        <w:jc w:val="both"/>
      </w:pPr>
      <w:r>
        <w:t>Version 1.0 (April 27, 2010)</w:t>
      </w:r>
    </w:p>
    <w:p w:rsidR="0049042A" w:rsidRDefault="0049042A" w:rsidP="00FE31B4"/>
    <w:p w:rsidR="0049042A" w:rsidRDefault="0049042A" w:rsidP="00F141F6">
      <w:pPr>
        <w:pStyle w:val="SOP2nd"/>
      </w:pPr>
      <w:r w:rsidRPr="00437523">
        <w:t>Change History</w:t>
      </w:r>
    </w:p>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4"/>
        <w:gridCol w:w="1385"/>
        <w:gridCol w:w="2340"/>
        <w:gridCol w:w="2160"/>
        <w:gridCol w:w="2340"/>
      </w:tblGrid>
      <w:tr w:rsidR="0049042A" w:rsidRPr="00F141F6">
        <w:trPr>
          <w:trHeight w:val="404"/>
        </w:trPr>
        <w:tc>
          <w:tcPr>
            <w:tcW w:w="1364"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Version #</w:t>
            </w:r>
          </w:p>
        </w:tc>
        <w:tc>
          <w:tcPr>
            <w:tcW w:w="1385"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Date</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Revised by</w:t>
            </w:r>
          </w:p>
        </w:tc>
        <w:tc>
          <w:tcPr>
            <w:tcW w:w="216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Changes</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Justification</w:t>
            </w:r>
          </w:p>
        </w:tc>
      </w:tr>
      <w:tr w:rsidR="0049042A">
        <w:trPr>
          <w:trHeight w:val="188"/>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spacing w:after="0"/>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bl>
    <w:p w:rsidR="0049042A" w:rsidRDefault="0049042A" w:rsidP="00F141F6"/>
    <w:p w:rsidR="0049042A" w:rsidRDefault="0049042A" w:rsidP="00F141F6">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49042A" w:rsidRDefault="0049042A" w:rsidP="00FE31B4">
      <w:pPr>
        <w:rPr>
          <w:b/>
        </w:rPr>
      </w:pPr>
    </w:p>
    <w:p w:rsidR="0049042A" w:rsidRDefault="0049042A" w:rsidP="009844A6">
      <w:proofErr w:type="gramStart"/>
      <w:r w:rsidRPr="00D616B5">
        <w:t>Based on:</w:t>
      </w:r>
      <w:r>
        <w:t xml:space="preserve"> Camp, R.J. 2006.</w:t>
      </w:r>
      <w:proofErr w:type="gramEnd"/>
      <w:r>
        <w:t xml:space="preserve"> </w:t>
      </w:r>
      <w:proofErr w:type="gramStart"/>
      <w:r>
        <w:t>Standard Operating Procedure (SOP) #4 “</w:t>
      </w:r>
      <w:r>
        <w:rPr>
          <w:rFonts w:cs="Arial"/>
        </w:rPr>
        <w:t>Using GPS to Navigate and Mark Waypoints</w:t>
      </w:r>
      <w:r>
        <w:t>,” Version 1.00.</w:t>
      </w:r>
      <w:proofErr w:type="gramEnd"/>
      <w:r>
        <w:t xml:space="preserve"> </w:t>
      </w:r>
      <w:proofErr w:type="gramStart"/>
      <w:r>
        <w:rPr>
          <w:i/>
        </w:rPr>
        <w:t>in</w:t>
      </w:r>
      <w:proofErr w:type="gramEnd"/>
      <w:r>
        <w:t xml:space="preserve"> </w:t>
      </w:r>
      <w:r w:rsidRPr="008101F3">
        <w:t xml:space="preserve">Camp, R. J., T. K. Pratt, C. Bailey, and D. Hu. 2011. Landbirds vital sign monitoring protocol – Pacific Island Network. Natural Resources Report NPS/PACN/NRR—2011/402. </w:t>
      </w:r>
      <w:proofErr w:type="gramStart"/>
      <w:r w:rsidRPr="008101F3">
        <w:t>National Park Service, Fort Collins, Colorado.</w:t>
      </w:r>
      <w:proofErr w:type="gramEnd"/>
    </w:p>
    <w:p w:rsidR="0049042A" w:rsidRDefault="0049042A" w:rsidP="00FE31B4">
      <w:pPr>
        <w:rPr>
          <w:rFonts w:cs="Arial"/>
        </w:rPr>
      </w:pPr>
    </w:p>
    <w:p w:rsidR="0049042A" w:rsidRDefault="0049042A" w:rsidP="00FE31B4">
      <w:pPr>
        <w:pStyle w:val="SOP2nd"/>
      </w:pPr>
      <w:r>
        <w:t>Purpose</w:t>
      </w:r>
    </w:p>
    <w:p w:rsidR="0049042A" w:rsidRDefault="0049042A" w:rsidP="00FE31B4">
      <w:r>
        <w:t>This SOP explains how to use an autonomous, non-differential Garmin Global Positioning System (GPS) receiver and GPS transfer software within Pacific Island Network</w:t>
      </w:r>
      <w:r w:rsidRPr="0001175C">
        <w:t xml:space="preserve"> </w:t>
      </w:r>
      <w:r>
        <w:t xml:space="preserve">(PACN) parks. This protocol may be used for any Garmin GPS that can average a waypoint and store tracklogs. The GPS transfer process uses DNRGarmin Version 5.1.1 and Geographic Information System (GIS) software. DNRGarmin software can be updated for free via the State of Minnesota Department of Natural Resources website </w:t>
      </w:r>
      <w:r w:rsidR="00A64C00">
        <w:fldChar w:fldCharType="begin"/>
      </w:r>
      <w:r>
        <w:instrText xml:space="preserve"> ADDIN EN.CITE &lt;EndNote&gt;&lt;Cite ExcludeAuth="1"&gt;&lt;Author&gt;Minnesota Department of Natural Resources (MN-DNR)&lt;/Author&gt;&lt;Year&gt; 2010&lt;/Year&gt;&lt;RecNum&gt;478&lt;/RecNum&gt;&lt;Prefix&gt;MN-DNR &lt;/Prefix&gt;&lt;DisplayText&gt;(MN-DNR  2010)&lt;/DisplayText&gt;&lt;record&gt;&lt;rec-number&gt;478&lt;/rec-number&gt;&lt;foreign-keys&gt;&lt;key app="EN" db-id="29wd9fdxkttawpevre3ptatrsdx2se0wz5da"&gt;478&lt;/key&gt;&lt;/foreign-keys&gt;&lt;ref-type name="Web Page"&gt;12&lt;/ref-type&gt;&lt;contributors&gt;&lt;authors&gt;&lt;author&gt;Minnesota Department of Natural Resources (MN-DNR),&lt;/author&gt;&lt;/authors&gt;&lt;/contributors&gt;&lt;titles&gt;&lt;title&gt;DNR Garmin Application&lt;/title&gt;&lt;/titles&gt;&lt;dates&gt;&lt;year&gt; 2010&lt;/year&gt;&lt;/dates&gt;&lt;publisher&gt;Minnesota Department of Natural Resources. Available at http://www.dnr.state.mn.us/mis/gis/tools/arcview/extensions/DNRGarmin/DNR Garmin.html  (accessed 14 Jun 2010)&lt;/publisher&gt;&lt;urls&gt;&lt;/urls&gt;&lt;/record&gt;&lt;/Cite&gt;&lt;/EndNote&gt;</w:instrText>
      </w:r>
      <w:r w:rsidR="00A64C00">
        <w:fldChar w:fldCharType="separate"/>
      </w:r>
      <w:r>
        <w:rPr>
          <w:noProof/>
        </w:rPr>
        <w:t>(MN-DNR  2010)</w:t>
      </w:r>
      <w:r w:rsidR="00A64C00">
        <w:fldChar w:fldCharType="end"/>
      </w:r>
      <w:r>
        <w:t>.</w:t>
      </w:r>
    </w:p>
    <w:p w:rsidR="0049042A" w:rsidRDefault="0049042A" w:rsidP="0003145A"/>
    <w:p w:rsidR="0049042A" w:rsidRDefault="0049042A" w:rsidP="00FE31B4">
      <w:pPr>
        <w:pStyle w:val="SOP2nd"/>
      </w:pPr>
      <w:r>
        <w:t>Pre-Field Preparation</w:t>
      </w:r>
    </w:p>
    <w:p w:rsidR="0049042A" w:rsidRDefault="0049042A" w:rsidP="0003145A"/>
    <w:p w:rsidR="0049042A" w:rsidRPr="0091363F" w:rsidRDefault="0049042A" w:rsidP="00A1437F">
      <w:pPr>
        <w:pStyle w:val="SOP3rd"/>
      </w:pPr>
      <w:r w:rsidRPr="0091363F">
        <w:t>Garmin GPS Preparation</w:t>
      </w:r>
    </w:p>
    <w:p w:rsidR="0049042A" w:rsidRDefault="0049042A" w:rsidP="001E23CD">
      <w:pPr>
        <w:numPr>
          <w:ilvl w:val="0"/>
          <w:numId w:val="26"/>
        </w:numPr>
        <w:tabs>
          <w:tab w:val="clear" w:pos="720"/>
        </w:tabs>
        <w:spacing w:after="60"/>
        <w:ind w:left="360"/>
      </w:pPr>
      <w:r>
        <w:t>Load fresh batteries and have extra, charged sets available. Extra batteries should be placed in a water tight “dry bag” or a re-sealable plastic bag.</w:t>
      </w:r>
    </w:p>
    <w:p w:rsidR="0049042A" w:rsidRDefault="0049042A" w:rsidP="001E23CD">
      <w:pPr>
        <w:numPr>
          <w:ilvl w:val="0"/>
          <w:numId w:val="26"/>
        </w:numPr>
        <w:tabs>
          <w:tab w:val="clear" w:pos="720"/>
        </w:tabs>
        <w:spacing w:after="60"/>
        <w:ind w:left="360"/>
      </w:pPr>
      <w:r>
        <w:t>Initialize and download a fresh almanac into a Garmin™ if more than one week has passed since last collection or if the GPS unit has moved more than a straight-line distance of 150 miles. Downloading the almanac takes roughly 20 minutes in open areas - away from buildings, canopy, and obstructions.</w:t>
      </w:r>
    </w:p>
    <w:p w:rsidR="0049042A" w:rsidRDefault="0049042A" w:rsidP="001E23CD">
      <w:pPr>
        <w:numPr>
          <w:ilvl w:val="0"/>
          <w:numId w:val="26"/>
        </w:numPr>
        <w:tabs>
          <w:tab w:val="clear" w:pos="720"/>
        </w:tabs>
        <w:spacing w:after="60"/>
        <w:ind w:left="360"/>
      </w:pPr>
      <w:r>
        <w:t>Delete old waypoints and tracks from memory (download and save data elsewhere if appropriate).</w:t>
      </w:r>
    </w:p>
    <w:p w:rsidR="0049042A" w:rsidRDefault="0049042A" w:rsidP="001E23CD">
      <w:pPr>
        <w:numPr>
          <w:ilvl w:val="0"/>
          <w:numId w:val="26"/>
        </w:numPr>
        <w:tabs>
          <w:tab w:val="clear" w:pos="720"/>
        </w:tabs>
        <w:spacing w:after="60"/>
        <w:ind w:left="360"/>
      </w:pPr>
      <w:r>
        <w:lastRenderedPageBreak/>
        <w:t>Turn off active tracklog. Set “Tracklog” to the preferred collection method (“Time” is recommended) and an appropriate logging rate for the data collection (“five seconds” is recommended for most walking collection, but keep in mind the total storage capacity of the GPS).</w:t>
      </w:r>
    </w:p>
    <w:p w:rsidR="0049042A" w:rsidRDefault="0049042A" w:rsidP="001E23CD">
      <w:pPr>
        <w:numPr>
          <w:ilvl w:val="0"/>
          <w:numId w:val="26"/>
        </w:numPr>
        <w:tabs>
          <w:tab w:val="clear" w:pos="720"/>
        </w:tabs>
        <w:spacing w:after="60"/>
        <w:ind w:left="360"/>
      </w:pPr>
      <w:r>
        <w:t>Ensure Simulator Mode is not ON when collecting data.</w:t>
      </w:r>
    </w:p>
    <w:p w:rsidR="0049042A" w:rsidRDefault="0049042A" w:rsidP="001E23CD">
      <w:pPr>
        <w:numPr>
          <w:ilvl w:val="0"/>
          <w:numId w:val="26"/>
        </w:numPr>
        <w:tabs>
          <w:tab w:val="clear" w:pos="720"/>
        </w:tabs>
        <w:spacing w:after="60"/>
        <w:ind w:left="360"/>
      </w:pPr>
      <w:r>
        <w:t>If necessary, transfer data (e.g. background maps) to the GPS unit using DNRGarmin software. See below for DNRGarmin instructions.</w:t>
      </w:r>
    </w:p>
    <w:p w:rsidR="0049042A" w:rsidRDefault="0049042A" w:rsidP="001E23CD">
      <w:pPr>
        <w:numPr>
          <w:ilvl w:val="0"/>
          <w:numId w:val="26"/>
        </w:numPr>
        <w:tabs>
          <w:tab w:val="clear" w:pos="720"/>
        </w:tabs>
        <w:spacing w:after="60"/>
        <w:ind w:left="360"/>
      </w:pPr>
      <w:r>
        <w:t xml:space="preserve">Set Time and Date on the GPS Unit (note that no Pacific Island Network </w:t>
      </w:r>
      <w:r w:rsidR="00921EAA">
        <w:t>[</w:t>
      </w:r>
      <w:r>
        <w:t>PACN</w:t>
      </w:r>
      <w:r w:rsidR="00921EAA">
        <w:t xml:space="preserve">] </w:t>
      </w:r>
      <w:r>
        <w:t>parks use daylight savings time, rather the entire PACN is always in ‘standard’ time).</w:t>
      </w:r>
    </w:p>
    <w:p w:rsidR="0049042A" w:rsidRDefault="0049042A" w:rsidP="001E23CD">
      <w:pPr>
        <w:numPr>
          <w:ilvl w:val="0"/>
          <w:numId w:val="26"/>
        </w:numPr>
        <w:tabs>
          <w:tab w:val="clear" w:pos="720"/>
        </w:tabs>
        <w:spacing w:after="60"/>
        <w:ind w:left="360"/>
      </w:pPr>
      <w:r>
        <w:t>Make sure that “Interface Protocol” is set to Garmin.</w:t>
      </w:r>
    </w:p>
    <w:p w:rsidR="0049042A" w:rsidRDefault="0049042A" w:rsidP="001E23CD">
      <w:pPr>
        <w:numPr>
          <w:ilvl w:val="0"/>
          <w:numId w:val="26"/>
        </w:numPr>
        <w:tabs>
          <w:tab w:val="clear" w:pos="720"/>
        </w:tabs>
        <w:spacing w:after="60"/>
        <w:ind w:left="360"/>
      </w:pPr>
      <w:r>
        <w:t xml:space="preserve">Make sure that </w:t>
      </w:r>
      <w:r w:rsidRPr="00DF3560">
        <w:t xml:space="preserve">Wide Area Augmentation System </w:t>
      </w:r>
      <w:r>
        <w:t xml:space="preserve">(WAAS) is enabled. </w:t>
      </w:r>
    </w:p>
    <w:p w:rsidR="0049042A" w:rsidRDefault="0049042A" w:rsidP="001E23CD">
      <w:pPr>
        <w:numPr>
          <w:ilvl w:val="0"/>
          <w:numId w:val="26"/>
        </w:numPr>
        <w:tabs>
          <w:tab w:val="clear" w:pos="720"/>
        </w:tabs>
        <w:spacing w:after="60"/>
        <w:ind w:left="360"/>
      </w:pPr>
      <w:r>
        <w:t>Set the Coordinate System (UTM or LAT/LONG) and Datum to ensure compatibility with any written coordinates needed for navigation or mapping. Recommended settings are:</w:t>
      </w:r>
    </w:p>
    <w:p w:rsidR="0049042A" w:rsidRPr="001E66BC" w:rsidRDefault="0049042A" w:rsidP="0033077E">
      <w:pPr>
        <w:pStyle w:val="ListBullet2"/>
      </w:pPr>
      <w:r>
        <w:t>State of Hawai‘i: NAD83 UTM</w:t>
      </w:r>
    </w:p>
    <w:p w:rsidR="0049042A" w:rsidRPr="001E66BC" w:rsidRDefault="0049042A" w:rsidP="0033077E">
      <w:pPr>
        <w:pStyle w:val="ListBullet2"/>
      </w:pPr>
      <w:r>
        <w:t xml:space="preserve">Guam, Saipan, and American Samoa: WGS84 UTM </w:t>
      </w:r>
    </w:p>
    <w:p w:rsidR="0049042A" w:rsidRDefault="0049042A" w:rsidP="001E23CD">
      <w:pPr>
        <w:numPr>
          <w:ilvl w:val="0"/>
          <w:numId w:val="26"/>
        </w:numPr>
        <w:tabs>
          <w:tab w:val="clear" w:pos="720"/>
        </w:tabs>
        <w:spacing w:after="60"/>
        <w:ind w:left="360"/>
      </w:pPr>
      <w:r>
        <w:t xml:space="preserve">Set Heading to Magnetic, and make sure your compass is set the same way. Setting your GPS and compass inconsistently will make accurate navigation unnecessarily challenging at best. </w:t>
      </w:r>
    </w:p>
    <w:p w:rsidR="0049042A" w:rsidRDefault="0049042A" w:rsidP="001E23CD">
      <w:pPr>
        <w:numPr>
          <w:ilvl w:val="0"/>
          <w:numId w:val="26"/>
        </w:numPr>
        <w:tabs>
          <w:tab w:val="clear" w:pos="720"/>
        </w:tabs>
        <w:spacing w:after="60"/>
        <w:ind w:left="360"/>
      </w:pPr>
      <w:r>
        <w:t xml:space="preserve">If needed, use </w:t>
      </w:r>
      <w:r w:rsidRPr="00CE21DE">
        <w:t>Trimble Planning Software</w:t>
      </w:r>
      <w:r>
        <w:t xml:space="preserve"> </w:t>
      </w:r>
      <w:r w:rsidR="00A64C00">
        <w:fldChar w:fldCharType="begin"/>
      </w:r>
      <w:r>
        <w:instrText xml:space="preserve"> ADDIN EN.CITE &lt;EndNote&gt;&lt;Cite&gt;&lt;Author&gt;Trimble Navigation Limited&lt;/Author&gt;&lt;Year&gt;2010&lt;/Year&gt;&lt;RecNum&gt;479&lt;/RecNum&gt;&lt;DisplayText&gt;(Trimble Navigation Limited 2010)&lt;/DisplayText&gt;&lt;record&gt;&lt;rec-number&gt;479&lt;/rec-number&gt;&lt;foreign-keys&gt;&lt;key app="EN" db-id="29wd9fdxkttawpevre3ptatrsdx2se0wz5da"&gt;479&lt;/key&gt;&lt;/foreign-keys&gt;&lt;ref-type name="Web Page"&gt;12&lt;/ref-type&gt;&lt;contributors&gt;&lt;authors&gt;&lt;author&gt;Trimble Navigation Limited,&lt;/author&gt;&lt;/authors&gt;&lt;/contributors&gt;&lt;titles&gt;&lt;title&gt;Trimble Planning Software Download&lt;/title&gt;&lt;/titles&gt;&lt;dates&gt;&lt;year&gt;2010&lt;/year&gt;&lt;/dates&gt;&lt;publisher&gt;Trimble Navigation Limited. Available at http://www.trimble.com/planningsoftware_ts.asp?Nav=Collection-8425 (accessed on 14 June 2010).&lt;/publisher&gt;&lt;urls&gt;&lt;/urls&gt;&lt;/record&gt;&lt;/Cite&gt;&lt;/EndNote&gt;</w:instrText>
      </w:r>
      <w:r w:rsidR="00A64C00">
        <w:fldChar w:fldCharType="separate"/>
      </w:r>
      <w:r>
        <w:rPr>
          <w:noProof/>
        </w:rPr>
        <w:t>(Trimble Navigation Limited 2010)</w:t>
      </w:r>
      <w:r w:rsidR="00A64C00">
        <w:fldChar w:fldCharType="end"/>
      </w:r>
      <w:r>
        <w:t xml:space="preserve"> to ensure best time of day for GPS data collection.</w:t>
      </w:r>
    </w:p>
    <w:p w:rsidR="0049042A" w:rsidRDefault="0049042A" w:rsidP="001E23CD">
      <w:pPr>
        <w:numPr>
          <w:ilvl w:val="0"/>
          <w:numId w:val="26"/>
        </w:numPr>
        <w:tabs>
          <w:tab w:val="clear" w:pos="720"/>
        </w:tabs>
        <w:spacing w:after="60"/>
        <w:ind w:left="360"/>
      </w:pPr>
      <w:r>
        <w:t>Prior to fieldwork, ensure the GPS has been placed in a “dry bag” with a desiccant pack.</w:t>
      </w:r>
    </w:p>
    <w:p w:rsidR="0049042A" w:rsidRDefault="0049042A" w:rsidP="0003145A"/>
    <w:p w:rsidR="0049042A" w:rsidRPr="00441C97" w:rsidRDefault="0049042A" w:rsidP="0003145A">
      <w:pPr>
        <w:pStyle w:val="APP3rd"/>
        <w:rPr>
          <w:sz w:val="22"/>
          <w:szCs w:val="22"/>
        </w:rPr>
      </w:pPr>
      <w:r w:rsidRPr="00441C97">
        <w:rPr>
          <w:sz w:val="22"/>
          <w:szCs w:val="22"/>
        </w:rPr>
        <w:t>GPS Transfer Software for DNRGarmin</w:t>
      </w:r>
    </w:p>
    <w:p w:rsidR="0049042A" w:rsidRDefault="0049042A" w:rsidP="001E23CD">
      <w:pPr>
        <w:numPr>
          <w:ilvl w:val="0"/>
          <w:numId w:val="27"/>
        </w:numPr>
        <w:tabs>
          <w:tab w:val="clear" w:pos="720"/>
        </w:tabs>
        <w:spacing w:after="60"/>
        <w:ind w:left="360"/>
      </w:pPr>
      <w:r>
        <w:t>Uninstall any previous versions of DNRGarmin</w:t>
      </w:r>
    </w:p>
    <w:p w:rsidR="0049042A" w:rsidRPr="00867A67" w:rsidRDefault="0049042A" w:rsidP="001E23CD">
      <w:pPr>
        <w:numPr>
          <w:ilvl w:val="0"/>
          <w:numId w:val="27"/>
        </w:numPr>
        <w:tabs>
          <w:tab w:val="clear" w:pos="720"/>
        </w:tabs>
        <w:spacing w:after="60"/>
        <w:ind w:left="360"/>
      </w:pPr>
      <w:r>
        <w:t xml:space="preserve">Download and install the latest version to any computer that will receive GPS data from the Garmin. DNRGarmin can be downloaded from the State of Minnesota Department of Natural Resources website </w:t>
      </w:r>
      <w:r w:rsidR="00A64C00">
        <w:fldChar w:fldCharType="begin"/>
      </w:r>
      <w:r>
        <w:instrText xml:space="preserve"> ADDIN EN.CITE &lt;EndNote&gt;&lt;Cite ExcludeAuth="1"&gt;&lt;Author&gt;Minnesota Department of Natural Resources (MN-DNR)&lt;/Author&gt;&lt;Year&gt; 2010&lt;/Year&gt;&lt;RecNum&gt;478&lt;/RecNum&gt;&lt;Prefix&gt;MN-DNR &lt;/Prefix&gt;&lt;DisplayText&gt;(MN-DNR  2010)&lt;/DisplayText&gt;&lt;record&gt;&lt;rec-number&gt;478&lt;/rec-number&gt;&lt;foreign-keys&gt;&lt;key app="EN" db-id="29wd9fdxkttawpevre3ptatrsdx2se0wz5da"&gt;478&lt;/key&gt;&lt;/foreign-keys&gt;&lt;ref-type name="Web Page"&gt;12&lt;/ref-type&gt;&lt;contributors&gt;&lt;authors&gt;&lt;author&gt;Minnesota Department of Natural Resources (MN-DNR),&lt;/author&gt;&lt;/authors&gt;&lt;/contributors&gt;&lt;titles&gt;&lt;title&gt;DNR Garmin Application&lt;/title&gt;&lt;/titles&gt;&lt;dates&gt;&lt;year&gt; 2010&lt;/year&gt;&lt;/dates&gt;&lt;publisher&gt;Minnesota Department of Natural Resources. Available at http://www.dnr.state.mn.us/mis/gis/tools/arcview/extensions/DNRGarmin/DNR Garmin.html  (accessed 14 Jun 2010)&lt;/publisher&gt;&lt;urls&gt;&lt;/urls&gt;&lt;/record&gt;&lt;/Cite&gt;&lt;/EndNote&gt;</w:instrText>
      </w:r>
      <w:r w:rsidR="00A64C00">
        <w:fldChar w:fldCharType="separate"/>
      </w:r>
      <w:r>
        <w:rPr>
          <w:noProof/>
        </w:rPr>
        <w:t>(MN-DNR  2010)</w:t>
      </w:r>
      <w:r w:rsidR="00A64C00">
        <w:fldChar w:fldCharType="end"/>
      </w:r>
      <w:r>
        <w:t>.</w:t>
      </w:r>
    </w:p>
    <w:p w:rsidR="0049042A" w:rsidRDefault="0049042A" w:rsidP="001E23CD">
      <w:pPr>
        <w:numPr>
          <w:ilvl w:val="0"/>
          <w:numId w:val="27"/>
        </w:numPr>
        <w:tabs>
          <w:tab w:val="clear" w:pos="720"/>
        </w:tabs>
        <w:spacing w:after="60"/>
        <w:ind w:left="360"/>
      </w:pPr>
      <w:r>
        <w:t>In DNRGarmin, set projection to ensure compatibility with data stored in GIS.</w:t>
      </w:r>
    </w:p>
    <w:p w:rsidR="0049042A" w:rsidRDefault="0049042A" w:rsidP="001E23CD">
      <w:pPr>
        <w:numPr>
          <w:ilvl w:val="0"/>
          <w:numId w:val="24"/>
        </w:numPr>
        <w:tabs>
          <w:tab w:val="clear" w:pos="720"/>
          <w:tab w:val="num" w:pos="1080"/>
        </w:tabs>
        <w:spacing w:after="60"/>
        <w:ind w:firstLine="0"/>
      </w:pPr>
      <w:r>
        <w:t>Hawai‘i Island: ESRI (or EPSG) POSC code of 26905 (NAD83 UTM zone_5N).</w:t>
      </w:r>
    </w:p>
    <w:p w:rsidR="0049042A" w:rsidRDefault="0049042A" w:rsidP="001E23CD">
      <w:pPr>
        <w:numPr>
          <w:ilvl w:val="0"/>
          <w:numId w:val="24"/>
        </w:numPr>
        <w:tabs>
          <w:tab w:val="clear" w:pos="720"/>
          <w:tab w:val="num" w:pos="1080"/>
        </w:tabs>
        <w:spacing w:after="60"/>
        <w:ind w:firstLine="0"/>
      </w:pPr>
      <w:r>
        <w:t>Maui Island: ESRI (or EPSG) POSC code of 26904 (NAD83 UTM zone_4N).</w:t>
      </w:r>
    </w:p>
    <w:p w:rsidR="0049042A" w:rsidRDefault="0049042A" w:rsidP="001E23CD">
      <w:pPr>
        <w:numPr>
          <w:ilvl w:val="0"/>
          <w:numId w:val="24"/>
        </w:numPr>
        <w:tabs>
          <w:tab w:val="clear" w:pos="720"/>
          <w:tab w:val="num" w:pos="1080"/>
        </w:tabs>
        <w:spacing w:after="60"/>
        <w:ind w:firstLine="0"/>
      </w:pPr>
      <w:r>
        <w:t>Molokai Island: ESRI (or EPSG) POSC code of 26904 (NAD83 UTM zone_4N).</w:t>
      </w:r>
    </w:p>
    <w:p w:rsidR="0049042A" w:rsidRDefault="0049042A" w:rsidP="001E23CD">
      <w:pPr>
        <w:numPr>
          <w:ilvl w:val="0"/>
          <w:numId w:val="24"/>
        </w:numPr>
        <w:tabs>
          <w:tab w:val="clear" w:pos="720"/>
          <w:tab w:val="num" w:pos="1080"/>
        </w:tabs>
        <w:spacing w:after="60"/>
        <w:ind w:firstLine="0"/>
      </w:pPr>
      <w:r>
        <w:t>Saipan: ESRI (or EPSG) POSC code of 32602 (WGS 84 UTM zone_55N).</w:t>
      </w:r>
    </w:p>
    <w:p w:rsidR="0049042A" w:rsidRDefault="0049042A" w:rsidP="001E23CD">
      <w:pPr>
        <w:numPr>
          <w:ilvl w:val="0"/>
          <w:numId w:val="24"/>
        </w:numPr>
        <w:tabs>
          <w:tab w:val="clear" w:pos="720"/>
          <w:tab w:val="num" w:pos="1080"/>
        </w:tabs>
        <w:spacing w:after="60"/>
        <w:ind w:firstLine="0"/>
      </w:pPr>
      <w:r>
        <w:t>American Samoa: ESRI (or EPSG) POSC code of 32775 (WGS 84 UTM zone_2S).</w:t>
      </w:r>
    </w:p>
    <w:p w:rsidR="0049042A" w:rsidRDefault="0049042A" w:rsidP="001E23CD">
      <w:pPr>
        <w:numPr>
          <w:ilvl w:val="0"/>
          <w:numId w:val="27"/>
        </w:numPr>
        <w:tabs>
          <w:tab w:val="clear" w:pos="720"/>
        </w:tabs>
        <w:spacing w:after="60"/>
        <w:ind w:left="360"/>
      </w:pPr>
      <w:r>
        <w:t>In ArcMap</w:t>
      </w:r>
      <w:r>
        <w:rPr>
          <w:rFonts w:ascii="Arial" w:hAnsi="Arial" w:cs="Arial"/>
        </w:rPr>
        <w:t>®</w:t>
      </w:r>
      <w:r>
        <w:t>, ensure that Data Frames are set to the appropriate projection.</w:t>
      </w:r>
    </w:p>
    <w:p w:rsidR="0049042A" w:rsidRDefault="0049042A" w:rsidP="001E23CD">
      <w:pPr>
        <w:pStyle w:val="ListNumber"/>
        <w:numPr>
          <w:ilvl w:val="0"/>
          <w:numId w:val="24"/>
        </w:numPr>
        <w:tabs>
          <w:tab w:val="clear" w:pos="720"/>
          <w:tab w:val="num" w:pos="1080"/>
        </w:tabs>
        <w:ind w:firstLine="0"/>
      </w:pPr>
      <w:r w:rsidRPr="00E839F0">
        <w:t xml:space="preserve">State of </w:t>
      </w:r>
      <w:r>
        <w:t xml:space="preserve">Hawai‘i: </w:t>
      </w:r>
      <w:r w:rsidRPr="00E839F0">
        <w:t>UTM, NAD83</w:t>
      </w:r>
    </w:p>
    <w:p w:rsidR="0049042A" w:rsidRDefault="0049042A" w:rsidP="001E23CD">
      <w:pPr>
        <w:pStyle w:val="ListNumber"/>
        <w:numPr>
          <w:ilvl w:val="0"/>
          <w:numId w:val="24"/>
        </w:numPr>
        <w:tabs>
          <w:tab w:val="clear" w:pos="720"/>
          <w:tab w:val="num" w:pos="1080"/>
        </w:tabs>
        <w:ind w:firstLine="0"/>
      </w:pPr>
      <w:r>
        <w:t>Guam: UTM, WGS84</w:t>
      </w:r>
    </w:p>
    <w:p w:rsidR="0049042A" w:rsidRDefault="0049042A" w:rsidP="001E23CD">
      <w:pPr>
        <w:pStyle w:val="ListNumber"/>
        <w:numPr>
          <w:ilvl w:val="0"/>
          <w:numId w:val="24"/>
        </w:numPr>
        <w:tabs>
          <w:tab w:val="clear" w:pos="720"/>
          <w:tab w:val="num" w:pos="1080"/>
        </w:tabs>
        <w:ind w:firstLine="0"/>
      </w:pPr>
      <w:r>
        <w:t>Saipan: UTM, WGS84</w:t>
      </w:r>
    </w:p>
    <w:p w:rsidR="0049042A" w:rsidRDefault="0049042A" w:rsidP="001E23CD">
      <w:pPr>
        <w:pStyle w:val="ListNumber"/>
        <w:numPr>
          <w:ilvl w:val="0"/>
          <w:numId w:val="24"/>
        </w:numPr>
        <w:tabs>
          <w:tab w:val="clear" w:pos="720"/>
          <w:tab w:val="num" w:pos="1080"/>
        </w:tabs>
        <w:ind w:firstLine="0"/>
      </w:pPr>
      <w:r>
        <w:t>American Samoa: UTM, WGS84</w:t>
      </w:r>
    </w:p>
    <w:p w:rsidR="0049042A" w:rsidRDefault="0049042A" w:rsidP="0003145A"/>
    <w:p w:rsidR="0049042A" w:rsidRDefault="00441C97" w:rsidP="00FE31B4">
      <w:pPr>
        <w:pStyle w:val="SOP2nd"/>
      </w:pPr>
      <w:r>
        <w:br w:type="page"/>
      </w:r>
      <w:r w:rsidR="0049042A" w:rsidRPr="005B271B">
        <w:lastRenderedPageBreak/>
        <w:t>GPS Field Procedures</w:t>
      </w:r>
    </w:p>
    <w:p w:rsidR="0049042A" w:rsidRPr="005B271B" w:rsidRDefault="0049042A" w:rsidP="0003145A"/>
    <w:p w:rsidR="0049042A" w:rsidRPr="004C2DCB" w:rsidRDefault="0049042A" w:rsidP="00FE31B4">
      <w:pPr>
        <w:pStyle w:val="SOP3rd"/>
      </w:pPr>
      <w:r w:rsidRPr="004C2DCB">
        <w:t>Data Collection</w:t>
      </w:r>
    </w:p>
    <w:p w:rsidR="0049042A" w:rsidRDefault="0049042A" w:rsidP="00FE31B4">
      <w:r>
        <w:t xml:space="preserve">Data is collected for all transects. </w:t>
      </w:r>
    </w:p>
    <w:p w:rsidR="0049042A" w:rsidRDefault="0049042A" w:rsidP="001E23CD">
      <w:pPr>
        <w:pStyle w:val="ListNumber"/>
        <w:numPr>
          <w:ilvl w:val="0"/>
          <w:numId w:val="28"/>
        </w:numPr>
        <w:tabs>
          <w:tab w:val="clear" w:pos="720"/>
        </w:tabs>
        <w:ind w:left="360"/>
        <w:rPr>
          <w:rFonts w:cs="Arial"/>
        </w:rPr>
      </w:pPr>
      <w:r w:rsidRPr="001064C0">
        <w:rPr>
          <w:rFonts w:cs="Arial"/>
        </w:rPr>
        <w:t>Hold GPS unit or antenna at or above your head.</w:t>
      </w:r>
      <w:r>
        <w:rPr>
          <w:rFonts w:cs="Arial"/>
        </w:rPr>
        <w:t xml:space="preserve"> </w:t>
      </w:r>
      <w:r w:rsidRPr="001064C0">
        <w:rPr>
          <w:rFonts w:cs="Arial"/>
        </w:rPr>
        <w:t>Use an external antenna to free hands.</w:t>
      </w:r>
    </w:p>
    <w:p w:rsidR="0049042A" w:rsidRDefault="0049042A" w:rsidP="001E23CD">
      <w:pPr>
        <w:pStyle w:val="ListNumber"/>
        <w:numPr>
          <w:ilvl w:val="0"/>
          <w:numId w:val="28"/>
        </w:numPr>
        <w:tabs>
          <w:tab w:val="clear" w:pos="720"/>
        </w:tabs>
        <w:ind w:left="360"/>
        <w:rPr>
          <w:rFonts w:cs="Arial"/>
        </w:rPr>
      </w:pPr>
      <w:r w:rsidRPr="001064C0">
        <w:rPr>
          <w:rFonts w:cs="Arial"/>
        </w:rPr>
        <w:t>Electronically store all data (waypoints and tracks).</w:t>
      </w:r>
      <w:r>
        <w:rPr>
          <w:rFonts w:cs="Arial"/>
        </w:rPr>
        <w:t xml:space="preserve"> </w:t>
      </w:r>
      <w:r w:rsidRPr="001064C0">
        <w:rPr>
          <w:rFonts w:cs="Arial"/>
        </w:rPr>
        <w:t xml:space="preserve">Write down positions </w:t>
      </w:r>
      <w:r>
        <w:rPr>
          <w:rFonts w:cs="Arial"/>
        </w:rPr>
        <w:t xml:space="preserve">on the </w:t>
      </w:r>
      <w:r w:rsidR="00BF28A8">
        <w:rPr>
          <w:rFonts w:cs="Arial"/>
        </w:rPr>
        <w:t>data form</w:t>
      </w:r>
      <w:r>
        <w:rPr>
          <w:rFonts w:cs="Arial"/>
        </w:rPr>
        <w:t xml:space="preserve">s </w:t>
      </w:r>
      <w:r w:rsidRPr="001064C0">
        <w:rPr>
          <w:rFonts w:cs="Arial"/>
        </w:rPr>
        <w:t>for backup.</w:t>
      </w:r>
    </w:p>
    <w:p w:rsidR="0049042A" w:rsidRDefault="0049042A" w:rsidP="001E23CD">
      <w:pPr>
        <w:pStyle w:val="ListNumber"/>
        <w:numPr>
          <w:ilvl w:val="0"/>
          <w:numId w:val="28"/>
        </w:numPr>
        <w:tabs>
          <w:tab w:val="clear" w:pos="720"/>
        </w:tabs>
        <w:ind w:left="360"/>
        <w:rPr>
          <w:rFonts w:cs="Arial"/>
        </w:rPr>
      </w:pPr>
      <w:r w:rsidRPr="001064C0">
        <w:rPr>
          <w:rFonts w:cs="Arial"/>
        </w:rPr>
        <w:t>Note that a Garmin</w:t>
      </w:r>
      <w:r>
        <w:t>™</w:t>
      </w:r>
      <w:r w:rsidRPr="001064C0">
        <w:rPr>
          <w:rFonts w:cs="Arial"/>
        </w:rPr>
        <w:t xml:space="preserve"> will collect data no matter what the GPS positioning quality is, so </w:t>
      </w:r>
      <w:r>
        <w:rPr>
          <w:rFonts w:cs="Arial"/>
        </w:rPr>
        <w:t>it will be necessary</w:t>
      </w:r>
      <w:r w:rsidRPr="001064C0">
        <w:rPr>
          <w:rFonts w:cs="Arial"/>
        </w:rPr>
        <w:t xml:space="preserve"> to monitor the GPS Satellite Page continuously for anomalies and accuracy. Collect only when “3D GPS” or “3D Differential” is shown.</w:t>
      </w:r>
      <w:r>
        <w:rPr>
          <w:rFonts w:cs="Arial"/>
        </w:rPr>
        <w:t xml:space="preserve"> </w:t>
      </w:r>
      <w:r w:rsidRPr="001064C0">
        <w:rPr>
          <w:rFonts w:cs="Arial"/>
        </w:rPr>
        <w:t>Do not collect data in 2D unless absolutely necessary.</w:t>
      </w:r>
      <w:r>
        <w:rPr>
          <w:rFonts w:cs="Arial"/>
        </w:rPr>
        <w:t xml:space="preserve"> </w:t>
      </w:r>
      <w:r w:rsidRPr="001064C0">
        <w:rPr>
          <w:rFonts w:cs="Arial"/>
        </w:rPr>
        <w:t>2D Differential should not be used either.</w:t>
      </w:r>
    </w:p>
    <w:p w:rsidR="0049042A" w:rsidRDefault="0049042A" w:rsidP="001E23CD">
      <w:pPr>
        <w:pStyle w:val="ListNumber"/>
        <w:numPr>
          <w:ilvl w:val="0"/>
          <w:numId w:val="28"/>
        </w:numPr>
        <w:tabs>
          <w:tab w:val="clear" w:pos="720"/>
        </w:tabs>
        <w:ind w:left="360"/>
        <w:rPr>
          <w:rFonts w:cs="Arial"/>
        </w:rPr>
      </w:pPr>
      <w:r w:rsidRPr="001064C0">
        <w:rPr>
          <w:rFonts w:cs="Arial"/>
        </w:rPr>
        <w:t>Waypoints:</w:t>
      </w:r>
    </w:p>
    <w:p w:rsidR="00172F21" w:rsidRPr="001064C0" w:rsidRDefault="00172F21" w:rsidP="0033077E">
      <w:pPr>
        <w:pStyle w:val="ListBullet2"/>
      </w:pPr>
      <w:r>
        <w:t xml:space="preserve">Collect all waypoints in </w:t>
      </w:r>
      <w:r w:rsidRPr="001064C0">
        <w:t>“Averaged Position” mode if you are standing still.</w:t>
      </w:r>
      <w:r>
        <w:t xml:space="preserve"> </w:t>
      </w:r>
      <w:r w:rsidRPr="001064C0">
        <w:t xml:space="preserve">Obtain a minimum of 10 position points per site, or record for a maximum of </w:t>
      </w:r>
      <w:r>
        <w:t>5</w:t>
      </w:r>
      <w:r w:rsidRPr="001064C0">
        <w:t xml:space="preserve"> minutes at that site.</w:t>
      </w:r>
      <w:r>
        <w:t xml:space="preserve"> </w:t>
      </w:r>
      <w:r w:rsidRPr="001064C0">
        <w:t>Somewhere in between is enough to generate a quality position in most cases.</w:t>
      </w:r>
    </w:p>
    <w:p w:rsidR="00172F21" w:rsidRPr="00B6632A" w:rsidRDefault="00172F21" w:rsidP="0033077E">
      <w:pPr>
        <w:pStyle w:val="ListBullet2"/>
        <w:rPr>
          <w:rFonts w:cs="Arial"/>
        </w:rPr>
      </w:pPr>
      <w:r w:rsidRPr="001064C0">
        <w:t>Collect instantaneous waypoints only when moving.</w:t>
      </w:r>
    </w:p>
    <w:p w:rsidR="00172F21" w:rsidRPr="0033077E" w:rsidRDefault="00172F21" w:rsidP="0033077E">
      <w:pPr>
        <w:pStyle w:val="ListBullet2"/>
      </w:pPr>
      <w:r>
        <w:t xml:space="preserve">Name each point along </w:t>
      </w:r>
      <w:proofErr w:type="gramStart"/>
      <w:r>
        <w:t>the transect</w:t>
      </w:r>
      <w:proofErr w:type="gramEnd"/>
      <w:r>
        <w:t xml:space="preserve"> including codes for the </w:t>
      </w:r>
      <w:r w:rsidR="0033077E">
        <w:t>sampling frame</w:t>
      </w:r>
      <w:r>
        <w:t xml:space="preserve">, “TR”+ transect number, location on transect.  For example, 200m along fixed </w:t>
      </w:r>
      <w:r w:rsidR="0033077E">
        <w:t xml:space="preserve">Kahuku </w:t>
      </w:r>
      <w:r>
        <w:t>wet forest transect 5 at HAVO would be recorded as:</w:t>
      </w:r>
      <w:r w:rsidR="0033077E" w:rsidRPr="0033077E">
        <w:t xml:space="preserve"> </w:t>
      </w:r>
      <w:r w:rsidR="0033077E">
        <w:t xml:space="preserve">KUTR05200M </w:t>
      </w:r>
    </w:p>
    <w:p w:rsidR="00172F21" w:rsidRPr="001064C0" w:rsidRDefault="00172F21" w:rsidP="001E23CD">
      <w:pPr>
        <w:pStyle w:val="ListNumber"/>
        <w:numPr>
          <w:ilvl w:val="0"/>
          <w:numId w:val="28"/>
        </w:numPr>
        <w:tabs>
          <w:tab w:val="clear" w:pos="720"/>
        </w:tabs>
        <w:ind w:left="360"/>
        <w:rPr>
          <w:rFonts w:cs="Arial"/>
        </w:rPr>
      </w:pPr>
      <w:r>
        <w:rPr>
          <w:rFonts w:cs="Arial"/>
        </w:rPr>
        <w:t>TrackLogs:</w:t>
      </w:r>
    </w:p>
    <w:p w:rsidR="0049042A" w:rsidRDefault="0049042A" w:rsidP="0033077E">
      <w:pPr>
        <w:pStyle w:val="ListBullet2"/>
      </w:pPr>
      <w:r w:rsidRPr="001064C0">
        <w:t>Use “Stop when Full” or “Fill” Record Mode to prevent overwriting TrackLog points when Active TrackLog becomes full.</w:t>
      </w:r>
    </w:p>
    <w:p w:rsidR="0049042A" w:rsidRDefault="0049042A" w:rsidP="0033077E">
      <w:pPr>
        <w:pStyle w:val="ListBullet2"/>
      </w:pPr>
      <w:r w:rsidRPr="001064C0">
        <w:t xml:space="preserve">Begin collecting Active TrackLog </w:t>
      </w:r>
      <w:r>
        <w:t>once the desired destination is known</w:t>
      </w:r>
      <w:r w:rsidRPr="001064C0">
        <w:t xml:space="preserve"> and immediately begin moving when TrackLog begins collecting.</w:t>
      </w:r>
    </w:p>
    <w:p w:rsidR="0049042A" w:rsidRDefault="0049042A" w:rsidP="0033077E">
      <w:pPr>
        <w:pStyle w:val="ListBullet2"/>
      </w:pPr>
      <w:r w:rsidRPr="001064C0">
        <w:t>Stop Active TrackLog when stopped.</w:t>
      </w:r>
    </w:p>
    <w:p w:rsidR="0049042A" w:rsidRDefault="0049042A" w:rsidP="0033077E">
      <w:pPr>
        <w:pStyle w:val="ListBullet2"/>
      </w:pPr>
      <w:r w:rsidRPr="001064C0">
        <w:t>Always stop Active TrackLog when nearing the beginning point of a polygon area you want closed.</w:t>
      </w:r>
      <w:r>
        <w:t xml:space="preserve"> </w:t>
      </w:r>
      <w:r w:rsidRPr="001064C0">
        <w:t xml:space="preserve">A line between </w:t>
      </w:r>
      <w:r>
        <w:t>the</w:t>
      </w:r>
      <w:r w:rsidRPr="001064C0">
        <w:t xml:space="preserve"> last track point and the initial point will automatically be generated in order to close the polygon. </w:t>
      </w:r>
    </w:p>
    <w:p w:rsidR="0049042A" w:rsidRDefault="0049042A" w:rsidP="0033077E">
      <w:pPr>
        <w:pStyle w:val="ListBullet2"/>
      </w:pPr>
      <w:r w:rsidRPr="001064C0">
        <w:t>Always turn Active TrackLog to OFF when finished collecting.</w:t>
      </w:r>
      <w:r>
        <w:t xml:space="preserve"> </w:t>
      </w:r>
      <w:r w:rsidRPr="001064C0">
        <w:t>If TrackLogs are turned ON when you are in the office, ugly data will result.</w:t>
      </w:r>
      <w:r>
        <w:t xml:space="preserve"> </w:t>
      </w:r>
    </w:p>
    <w:p w:rsidR="0049042A" w:rsidRPr="00172F21" w:rsidRDefault="0049042A" w:rsidP="0033077E">
      <w:pPr>
        <w:pStyle w:val="ListBullet2"/>
        <w:rPr>
          <w:b/>
        </w:rPr>
      </w:pPr>
      <w:r>
        <w:t xml:space="preserve">NEVER ‘store’ or </w:t>
      </w:r>
      <w:r w:rsidRPr="001064C0">
        <w:t>‘save’ an active Tracklog unless you need to save space, rather choose to ‘stop’ an active TrackLog.</w:t>
      </w:r>
      <w:r>
        <w:t xml:space="preserve"> </w:t>
      </w:r>
      <w:r w:rsidRPr="001064C0">
        <w:t>Garmin III+ receivers remove the Active TrackLog, while modern Garmins merely make a copy of the Active TrackLog.</w:t>
      </w:r>
      <w:r>
        <w:t xml:space="preserve"> </w:t>
      </w:r>
      <w:r w:rsidRPr="001064C0">
        <w:t>In any case, saved tracklogs degrade original data, whereas a ‘stopped’ TrackLog retains data quality.</w:t>
      </w:r>
    </w:p>
    <w:p w:rsidR="0049042A" w:rsidRPr="0033077E" w:rsidRDefault="00172F21" w:rsidP="0033077E">
      <w:pPr>
        <w:pStyle w:val="ListBullet2"/>
        <w:rPr>
          <w:b/>
        </w:rPr>
      </w:pPr>
      <w:r>
        <w:t>Name TrackLogs with community, sampling frame, transect number (or destination), year/month/day. For example, the TrackLog generated walking to the start of wet forest Kahuku unit transect five on August 3, 2011 would be recorded as:</w:t>
      </w:r>
      <w:r w:rsidR="0033077E">
        <w:t xml:space="preserve"> </w:t>
      </w:r>
      <w:r>
        <w:t>KUTR520110803</w:t>
      </w:r>
    </w:p>
    <w:p w:rsidR="0049042A" w:rsidRDefault="0049042A" w:rsidP="00FE31B4">
      <w:pPr>
        <w:pStyle w:val="SOP3rd"/>
      </w:pPr>
      <w:r w:rsidRPr="00D616B5">
        <w:t>Back in the Office</w:t>
      </w:r>
    </w:p>
    <w:p w:rsidR="0049042A" w:rsidRDefault="0049042A" w:rsidP="00DD07EF">
      <w:pPr>
        <w:pStyle w:val="ListNumber"/>
        <w:tabs>
          <w:tab w:val="clear" w:pos="360"/>
        </w:tabs>
      </w:pPr>
      <w:r w:rsidRPr="001064C0">
        <w:t>Connect GPS to PC with cable and place GPS in Simulator Mode.</w:t>
      </w:r>
    </w:p>
    <w:p w:rsidR="0049042A" w:rsidRDefault="0049042A" w:rsidP="00DD07EF">
      <w:pPr>
        <w:pStyle w:val="ListNumber"/>
        <w:tabs>
          <w:tab w:val="clear" w:pos="360"/>
        </w:tabs>
        <w:rPr>
          <w:rFonts w:cs="Arial"/>
        </w:rPr>
      </w:pPr>
      <w:r w:rsidRPr="001064C0">
        <w:rPr>
          <w:rFonts w:cs="Arial"/>
        </w:rPr>
        <w:t>Check that TrackLog is OFF!</w:t>
      </w:r>
      <w:r>
        <w:rPr>
          <w:rFonts w:cs="Arial"/>
        </w:rPr>
        <w:t xml:space="preserve"> </w:t>
      </w:r>
      <w:r w:rsidRPr="001064C0">
        <w:rPr>
          <w:rFonts w:cs="Arial"/>
        </w:rPr>
        <w:t>Again, do not save Track!</w:t>
      </w:r>
    </w:p>
    <w:p w:rsidR="0049042A" w:rsidRDefault="0049042A" w:rsidP="00DD07EF">
      <w:pPr>
        <w:pStyle w:val="ListNumber"/>
        <w:tabs>
          <w:tab w:val="clear" w:pos="360"/>
        </w:tabs>
        <w:rPr>
          <w:rFonts w:cs="Arial"/>
        </w:rPr>
      </w:pPr>
      <w:r>
        <w:rPr>
          <w:rFonts w:cs="Arial"/>
        </w:rPr>
        <w:t>Open DNR</w:t>
      </w:r>
      <w:r w:rsidRPr="001064C0">
        <w:rPr>
          <w:rFonts w:cs="Arial"/>
        </w:rPr>
        <w:t xml:space="preserve">Garmin from the desktop (for </w:t>
      </w:r>
      <w:r>
        <w:rPr>
          <w:rFonts w:cs="Arial"/>
        </w:rPr>
        <w:t>ArcGIS™</w:t>
      </w:r>
      <w:r w:rsidRPr="001064C0">
        <w:rPr>
          <w:rFonts w:cs="Arial"/>
        </w:rPr>
        <w:t xml:space="preserve"> users) or from within ArcView</w:t>
      </w:r>
      <w:r>
        <w:t>®</w:t>
      </w:r>
      <w:r w:rsidRPr="001064C0">
        <w:rPr>
          <w:rFonts w:cs="Arial"/>
        </w:rPr>
        <w:t xml:space="preserve"> by loading the extension.</w:t>
      </w:r>
    </w:p>
    <w:p w:rsidR="0049042A" w:rsidRDefault="0049042A" w:rsidP="00DD07EF">
      <w:pPr>
        <w:pStyle w:val="ListNumber"/>
        <w:tabs>
          <w:tab w:val="clear" w:pos="360"/>
        </w:tabs>
        <w:rPr>
          <w:rFonts w:cs="Arial"/>
        </w:rPr>
      </w:pPr>
      <w:r w:rsidRPr="001064C0">
        <w:rPr>
          <w:rFonts w:cs="Arial"/>
        </w:rPr>
        <w:lastRenderedPageBreak/>
        <w:t xml:space="preserve">Check Projection in </w:t>
      </w:r>
      <w:r>
        <w:rPr>
          <w:rFonts w:cs="Arial"/>
        </w:rPr>
        <w:t>DNRGarmin</w:t>
      </w:r>
      <w:r w:rsidRPr="001064C0">
        <w:rPr>
          <w:rFonts w:cs="Arial"/>
        </w:rPr>
        <w:t xml:space="preserve"> one more time.</w:t>
      </w:r>
      <w:r>
        <w:rPr>
          <w:rFonts w:cs="Arial"/>
        </w:rPr>
        <w:t xml:space="preserve"> </w:t>
      </w:r>
      <w:r w:rsidRPr="001064C0">
        <w:rPr>
          <w:rFonts w:cs="Arial"/>
        </w:rPr>
        <w:t>This will define the projection the GPS file will be stored in.</w:t>
      </w:r>
    </w:p>
    <w:p w:rsidR="0049042A" w:rsidRDefault="0049042A" w:rsidP="00DD07EF">
      <w:pPr>
        <w:pStyle w:val="ListNumber"/>
        <w:tabs>
          <w:tab w:val="clear" w:pos="360"/>
        </w:tabs>
        <w:rPr>
          <w:rFonts w:cs="Arial"/>
        </w:rPr>
      </w:pPr>
      <w:r w:rsidRPr="001064C0">
        <w:rPr>
          <w:rFonts w:cs="Arial"/>
        </w:rPr>
        <w:t>Download Waypoints and Tracks and save to Shapefile (if in ArcGIS</w:t>
      </w:r>
      <w:r>
        <w:rPr>
          <w:rFonts w:cs="Arial"/>
        </w:rPr>
        <w:t>™</w:t>
      </w:r>
      <w:r w:rsidRPr="001064C0">
        <w:rPr>
          <w:rFonts w:cs="Arial"/>
        </w:rPr>
        <w:t xml:space="preserve">) or if saving a shapefile from the desktop </w:t>
      </w:r>
      <w:r>
        <w:rPr>
          <w:rFonts w:cs="Arial"/>
        </w:rPr>
        <w:t>DNRGarmin</w:t>
      </w:r>
      <w:r w:rsidRPr="001064C0">
        <w:rPr>
          <w:rFonts w:cs="Arial"/>
        </w:rPr>
        <w:t>, save to projected shapefile. Use naming conventions as below.</w:t>
      </w:r>
    </w:p>
    <w:p w:rsidR="003342C1" w:rsidRDefault="00172F21" w:rsidP="0033077E">
      <w:pPr>
        <w:pStyle w:val="ListBullet2"/>
      </w:pPr>
      <w:r>
        <w:t>For waypoints, t</w:t>
      </w:r>
      <w:r w:rsidR="0049042A" w:rsidRPr="003342C1">
        <w:t xml:space="preserve">he file-naming convention is to </w:t>
      </w:r>
      <w:r w:rsidR="0033077E">
        <w:t xml:space="preserve">include </w:t>
      </w:r>
      <w:r w:rsidR="003342C1" w:rsidRPr="003342C1">
        <w:t xml:space="preserve">protocol abrieviation, community, sampling frame, transect type, number, and meter mark all separated by </w:t>
      </w:r>
      <w:r w:rsidR="0049042A" w:rsidRPr="003342C1">
        <w:t>underscore</w:t>
      </w:r>
      <w:r w:rsidR="003342C1" w:rsidRPr="003342C1">
        <w:t>s</w:t>
      </w:r>
      <w:r w:rsidR="0049042A" w:rsidRPr="003342C1">
        <w:t xml:space="preserve"> (_). For example, </w:t>
      </w:r>
      <w:r w:rsidR="003342C1">
        <w:t>the waypoint (WFTR05200M) labeled in the field in Kahuku wet forest at 200 m along established invasive fixed transect 5 is renamed on the computer as:</w:t>
      </w:r>
      <w:r w:rsidR="0049042A" w:rsidRPr="003342C1">
        <w:t xml:space="preserve"> </w:t>
      </w:r>
      <w:r w:rsidR="003342C1">
        <w:t>EI_W_KU_F_05_200M</w:t>
      </w:r>
    </w:p>
    <w:p w:rsidR="00172F21" w:rsidRPr="003342C1" w:rsidRDefault="00172F21" w:rsidP="0033077E">
      <w:pPr>
        <w:pStyle w:val="ListBullet2"/>
      </w:pPr>
      <w:r>
        <w:t>For TrackLogs, t</w:t>
      </w:r>
      <w:r w:rsidRPr="003342C1">
        <w:t xml:space="preserve">he file-naming convention is to </w:t>
      </w:r>
      <w:r w:rsidR="0033077E">
        <w:t>include</w:t>
      </w:r>
      <w:r w:rsidRPr="003342C1">
        <w:t xml:space="preserve"> protocol abrieviation, community, sampling frame, transect </w:t>
      </w:r>
      <w:r>
        <w:t>or destination</w:t>
      </w:r>
      <w:r w:rsidRPr="003342C1">
        <w:t xml:space="preserve">, and </w:t>
      </w:r>
      <w:r>
        <w:t>year/month/day</w:t>
      </w:r>
      <w:r w:rsidRPr="003342C1">
        <w:t xml:space="preserve"> all separated by underscores (_). For example, </w:t>
      </w:r>
      <w:r>
        <w:t xml:space="preserve">the Track (WKUTR520110803) </w:t>
      </w:r>
      <w:r w:rsidRPr="00172F21">
        <w:rPr>
          <w:rFonts w:cs="Arial"/>
        </w:rPr>
        <w:t xml:space="preserve">labeled in the field </w:t>
      </w:r>
      <w:r>
        <w:rPr>
          <w:rFonts w:cs="Arial"/>
        </w:rPr>
        <w:t>for the route to</w:t>
      </w:r>
      <w:r w:rsidRPr="00172F21">
        <w:rPr>
          <w:rFonts w:cs="Arial"/>
        </w:rPr>
        <w:t xml:space="preserve"> Kahuku wet forest </w:t>
      </w:r>
      <w:r>
        <w:rPr>
          <w:rFonts w:cs="Arial"/>
        </w:rPr>
        <w:t xml:space="preserve">transect 5 on August 3, 2011 is </w:t>
      </w:r>
      <w:r w:rsidRPr="00172F21">
        <w:rPr>
          <w:rFonts w:cs="Arial"/>
        </w:rPr>
        <w:t xml:space="preserve">renamed on the computer as: </w:t>
      </w:r>
      <w:r>
        <w:t>EI_W_KU_F_05_20110803</w:t>
      </w:r>
    </w:p>
    <w:p w:rsidR="0049042A" w:rsidRDefault="0049042A" w:rsidP="0033077E">
      <w:pPr>
        <w:pStyle w:val="ListBullet2"/>
      </w:pPr>
      <w:r w:rsidRPr="001064C0">
        <w:t xml:space="preserve">If additional notes about GPS collection exist, such as data collected in ‘2D’ mode; create a simple </w:t>
      </w:r>
      <w:r w:rsidRPr="001064C0">
        <w:rPr>
          <w:i/>
        </w:rPr>
        <w:t>text</w:t>
      </w:r>
      <w:r w:rsidRPr="001064C0">
        <w:t xml:space="preserve"> file with an identical filename in the same location which contains this information, with a .text filename extension.</w:t>
      </w:r>
    </w:p>
    <w:p w:rsidR="0049042A" w:rsidRDefault="0049042A" w:rsidP="00DD07EF">
      <w:pPr>
        <w:pStyle w:val="ListNumber"/>
        <w:tabs>
          <w:tab w:val="clear" w:pos="360"/>
        </w:tabs>
        <w:rPr>
          <w:rFonts w:cs="Arial"/>
        </w:rPr>
      </w:pPr>
      <w:r w:rsidRPr="001064C0">
        <w:rPr>
          <w:rFonts w:cs="Arial"/>
        </w:rPr>
        <w:t>Delete all Waypoints and Tracks for the next mapping mission.</w:t>
      </w:r>
    </w:p>
    <w:p w:rsidR="0049042A" w:rsidRDefault="0049042A" w:rsidP="00DD07EF">
      <w:pPr>
        <w:pStyle w:val="ListNumber"/>
        <w:tabs>
          <w:tab w:val="clear" w:pos="360"/>
        </w:tabs>
        <w:rPr>
          <w:rFonts w:cs="Arial"/>
        </w:rPr>
      </w:pPr>
      <w:r w:rsidRPr="001064C0">
        <w:rPr>
          <w:rFonts w:cs="Arial"/>
        </w:rPr>
        <w:t>Turn off the GPS and disconnect cables, returning equipment to its proper storage location.</w:t>
      </w:r>
    </w:p>
    <w:p w:rsidR="0049042A" w:rsidRDefault="0049042A" w:rsidP="00DD07EF">
      <w:pPr>
        <w:pStyle w:val="ListNumber"/>
        <w:tabs>
          <w:tab w:val="clear" w:pos="360"/>
        </w:tabs>
        <w:rPr>
          <w:rFonts w:cs="Arial"/>
        </w:rPr>
      </w:pPr>
      <w:r w:rsidRPr="001064C0">
        <w:rPr>
          <w:rFonts w:cs="Arial"/>
        </w:rPr>
        <w:t>Recharge batteries if appropriate.</w:t>
      </w:r>
    </w:p>
    <w:p w:rsidR="0049042A" w:rsidRPr="001064C0" w:rsidRDefault="0049042A" w:rsidP="0003145A"/>
    <w:p w:rsidR="0049042A" w:rsidRPr="001064C0" w:rsidRDefault="0049042A" w:rsidP="00FE31B4">
      <w:pPr>
        <w:pStyle w:val="SOP2nd"/>
      </w:pPr>
      <w:r w:rsidRPr="001064C0">
        <w:t>Options to Consider</w:t>
      </w:r>
    </w:p>
    <w:p w:rsidR="0049042A" w:rsidRPr="001064C0" w:rsidRDefault="0049042A" w:rsidP="001E23CD">
      <w:pPr>
        <w:pStyle w:val="ListNumber"/>
        <w:numPr>
          <w:ilvl w:val="0"/>
          <w:numId w:val="25"/>
        </w:numPr>
        <w:tabs>
          <w:tab w:val="clear" w:pos="720"/>
        </w:tabs>
        <w:ind w:left="360"/>
        <w:rPr>
          <w:rFonts w:cs="Arial"/>
        </w:rPr>
      </w:pPr>
      <w:r w:rsidRPr="001064C0">
        <w:rPr>
          <w:rFonts w:cs="Arial"/>
        </w:rPr>
        <w:t>External antennae, with long cable and pole in order to extend the antennae above a thick vegetated canopy.</w:t>
      </w:r>
    </w:p>
    <w:p w:rsidR="0049042A" w:rsidRPr="001064C0" w:rsidRDefault="0049042A" w:rsidP="001E23CD">
      <w:pPr>
        <w:pStyle w:val="ListNumber"/>
        <w:numPr>
          <w:ilvl w:val="0"/>
          <w:numId w:val="25"/>
        </w:numPr>
        <w:tabs>
          <w:tab w:val="clear" w:pos="720"/>
        </w:tabs>
        <w:ind w:left="360"/>
        <w:rPr>
          <w:rFonts w:cs="Arial"/>
        </w:rPr>
      </w:pPr>
      <w:r w:rsidRPr="001064C0">
        <w:rPr>
          <w:rFonts w:cs="Arial"/>
        </w:rPr>
        <w:t>An external beacon, such as the Thales Mobile Mapper Beacon</w:t>
      </w:r>
      <w:r>
        <w:rPr>
          <w:rFonts w:ascii="Arial" w:hAnsi="Arial" w:cs="Arial"/>
        </w:rPr>
        <w:t>®</w:t>
      </w:r>
      <w:r w:rsidRPr="001064C0">
        <w:rPr>
          <w:rFonts w:cs="Arial"/>
        </w:rPr>
        <w:t>, for DGPS (Differential GPS).</w:t>
      </w:r>
      <w:r>
        <w:rPr>
          <w:rFonts w:cs="Arial"/>
        </w:rPr>
        <w:t xml:space="preserve"> </w:t>
      </w:r>
      <w:r w:rsidRPr="001064C0">
        <w:rPr>
          <w:rFonts w:cs="Arial"/>
        </w:rPr>
        <w:t>This will improve the accuracy of your GPS location.</w:t>
      </w:r>
    </w:p>
    <w:p w:rsidR="0049042A" w:rsidRDefault="0049042A" w:rsidP="001E23CD">
      <w:pPr>
        <w:pStyle w:val="ListNumber"/>
        <w:numPr>
          <w:ilvl w:val="0"/>
          <w:numId w:val="25"/>
        </w:numPr>
        <w:tabs>
          <w:tab w:val="clear" w:pos="720"/>
        </w:tabs>
        <w:ind w:left="360"/>
        <w:rPr>
          <w:rFonts w:cs="Arial"/>
        </w:rPr>
      </w:pPr>
      <w:r w:rsidRPr="001064C0">
        <w:rPr>
          <w:rFonts w:cs="Arial"/>
        </w:rPr>
        <w:t>Averaging will improve your GPS locations, if and only if, the satellite geometry improves during point collection.</w:t>
      </w:r>
      <w:r>
        <w:rPr>
          <w:rFonts w:cs="Arial"/>
        </w:rPr>
        <w:t xml:space="preserve"> </w:t>
      </w:r>
      <w:r w:rsidRPr="001064C0">
        <w:rPr>
          <w:rFonts w:cs="Arial"/>
        </w:rPr>
        <w:t>Otherwise, averaging can sometimes result in a less accurate position.</w:t>
      </w:r>
    </w:p>
    <w:p w:rsidR="0049042A" w:rsidRDefault="0049042A" w:rsidP="009230EE">
      <w:pPr>
        <w:pStyle w:val="ListNumber"/>
        <w:numPr>
          <w:ilvl w:val="0"/>
          <w:numId w:val="0"/>
        </w:numPr>
        <w:ind w:left="360" w:hanging="360"/>
        <w:rPr>
          <w:rFonts w:cs="Arial"/>
        </w:rPr>
      </w:pPr>
    </w:p>
    <w:p w:rsidR="0049042A" w:rsidRDefault="0049042A" w:rsidP="009230EE">
      <w:pPr>
        <w:pStyle w:val="SOP2nd"/>
      </w:pPr>
      <w:r>
        <w:t>Literature Cited</w:t>
      </w:r>
    </w:p>
    <w:p w:rsidR="0049042A" w:rsidRDefault="00A64C00" w:rsidP="00C5424E">
      <w:pPr>
        <w:spacing w:after="240"/>
        <w:ind w:left="720" w:hanging="720"/>
        <w:rPr>
          <w:noProof/>
        </w:rPr>
      </w:pPr>
      <w:r>
        <w:fldChar w:fldCharType="begin"/>
      </w:r>
      <w:r w:rsidR="0049042A">
        <w:instrText xml:space="preserve"> ADDIN EN.SECTION.REFLIST </w:instrText>
      </w:r>
      <w:r>
        <w:fldChar w:fldCharType="separate"/>
      </w:r>
      <w:r w:rsidR="0049042A">
        <w:rPr>
          <w:noProof/>
        </w:rPr>
        <w:t xml:space="preserve">Minnesota Department of Natural Resources (MN-DNR). 2010. DNR Garmin Application. Minnesota Department of Natural Resources. Available at </w:t>
      </w:r>
      <w:hyperlink r:id="rId241" w:history="1">
        <w:r w:rsidR="0049042A" w:rsidRPr="00C5424E">
          <w:rPr>
            <w:rStyle w:val="Hyperlink"/>
            <w:noProof/>
            <w:sz w:val="24"/>
            <w:szCs w:val="22"/>
          </w:rPr>
          <w:t>http://www.dnr.state.mn.us/mis/gis/tools/arcview/extensions/DNRGarmin/DNR</w:t>
        </w:r>
      </w:hyperlink>
      <w:r w:rsidR="0049042A">
        <w:rPr>
          <w:noProof/>
        </w:rPr>
        <w:t xml:space="preserve"> Garmin.html  (accessed 14 Jun 2010).</w:t>
      </w:r>
    </w:p>
    <w:p w:rsidR="0049042A" w:rsidRDefault="0049042A" w:rsidP="00C5424E">
      <w:pPr>
        <w:ind w:left="720" w:hanging="720"/>
        <w:rPr>
          <w:noProof/>
        </w:rPr>
      </w:pPr>
      <w:r>
        <w:rPr>
          <w:noProof/>
        </w:rPr>
        <w:t xml:space="preserve">Trimble Navigation Limited. 2010. Trimble Planning Software Download. Trimble Navigation Limited. Available at </w:t>
      </w:r>
      <w:hyperlink r:id="rId242" w:history="1">
        <w:r w:rsidRPr="00C5424E">
          <w:rPr>
            <w:rStyle w:val="Hyperlink"/>
            <w:noProof/>
            <w:sz w:val="24"/>
            <w:szCs w:val="22"/>
          </w:rPr>
          <w:t>http://www.trimble.com/planningsoftware_ts.asp?Nav=Collection-8425</w:t>
        </w:r>
      </w:hyperlink>
      <w:r>
        <w:rPr>
          <w:noProof/>
        </w:rPr>
        <w:t xml:space="preserve"> (accessed on 14 June 2010).</w:t>
      </w:r>
    </w:p>
    <w:p w:rsidR="0049042A" w:rsidRDefault="0049042A" w:rsidP="00C5424E">
      <w:pPr>
        <w:ind w:left="720" w:hanging="720"/>
        <w:rPr>
          <w:noProof/>
        </w:rPr>
      </w:pPr>
    </w:p>
    <w:p w:rsidR="0049042A" w:rsidRPr="001064C0" w:rsidRDefault="00A64C00" w:rsidP="00FE31B4">
      <w:pPr>
        <w:tabs>
          <w:tab w:val="num" w:pos="720"/>
        </w:tabs>
        <w:ind w:left="720" w:hanging="360"/>
      </w:pPr>
      <w:r>
        <w:fldChar w:fldCharType="end"/>
      </w:r>
    </w:p>
    <w:p w:rsidR="0049042A" w:rsidRDefault="0049042A" w:rsidP="00EB68A1">
      <w:pPr>
        <w:pStyle w:val="NTR-1stOrder"/>
        <w:sectPr w:rsidR="0049042A" w:rsidSect="00B2104B">
          <w:headerReference w:type="default" r:id="rId243"/>
          <w:footerReference w:type="default" r:id="rId244"/>
          <w:type w:val="oddPage"/>
          <w:pgSz w:w="12240" w:h="15840" w:code="1"/>
          <w:pgMar w:top="1440" w:right="1440" w:bottom="1440" w:left="1440" w:header="720" w:footer="720" w:gutter="0"/>
          <w:pgNumType w:start="1" w:chapStyle="1"/>
          <w:cols w:space="720"/>
          <w:docGrid w:linePitch="360"/>
        </w:sectPr>
      </w:pPr>
    </w:p>
    <w:p w:rsidR="0049042A" w:rsidRPr="00441C97" w:rsidRDefault="0049042A" w:rsidP="0065442F">
      <w:pPr>
        <w:pStyle w:val="SOPTitle"/>
        <w:rPr>
          <w:sz w:val="32"/>
          <w:szCs w:val="32"/>
        </w:rPr>
      </w:pPr>
      <w:bookmarkStart w:id="609" w:name="_Toc322933332"/>
      <w:bookmarkStart w:id="610" w:name="_Toc261510614"/>
      <w:bookmarkStart w:id="611" w:name="_Toc204764938"/>
      <w:r w:rsidRPr="00441C97">
        <w:rPr>
          <w:sz w:val="32"/>
          <w:szCs w:val="32"/>
        </w:rPr>
        <w:lastRenderedPageBreak/>
        <w:t>Standard Operating Procedure (SOP) #7</w:t>
      </w:r>
      <w:bookmarkEnd w:id="609"/>
    </w:p>
    <w:p w:rsidR="0049042A" w:rsidRPr="00441C97" w:rsidRDefault="008B5E70" w:rsidP="0065442F">
      <w:pPr>
        <w:pStyle w:val="SOPSubtitle"/>
        <w:rPr>
          <w:sz w:val="32"/>
          <w:szCs w:val="32"/>
        </w:rPr>
      </w:pPr>
      <w:bookmarkStart w:id="612" w:name="_Toc265743823"/>
      <w:r>
        <w:rPr>
          <w:sz w:val="32"/>
          <w:szCs w:val="32"/>
        </w:rPr>
        <w:t>Sampling</w:t>
      </w:r>
      <w:r w:rsidRPr="00441C97">
        <w:rPr>
          <w:sz w:val="32"/>
          <w:szCs w:val="32"/>
        </w:rPr>
        <w:t xml:space="preserve"> </w:t>
      </w:r>
      <w:r w:rsidR="0049042A" w:rsidRPr="00441C97">
        <w:rPr>
          <w:sz w:val="32"/>
          <w:szCs w:val="32"/>
        </w:rPr>
        <w:t xml:space="preserve">Invasive Plant Species </w:t>
      </w:r>
      <w:bookmarkEnd w:id="612"/>
    </w:p>
    <w:p w:rsidR="0049042A" w:rsidRDefault="0049042A" w:rsidP="0065442F">
      <w:pPr>
        <w:rPr>
          <w:rFonts w:ascii="Cambria" w:hAnsi="Cambria"/>
          <w:caps/>
          <w:color w:val="000000"/>
          <w:spacing w:val="5"/>
          <w:kern w:val="28"/>
          <w:sz w:val="28"/>
          <w:szCs w:val="28"/>
        </w:rPr>
      </w:pPr>
    </w:p>
    <w:p w:rsidR="0049042A" w:rsidRDefault="0049042A" w:rsidP="0065442F">
      <w:pPr>
        <w:rPr>
          <w:kern w:val="28"/>
        </w:rPr>
      </w:pPr>
      <w:r>
        <w:rPr>
          <w:kern w:val="28"/>
        </w:rPr>
        <w:t>Version 1.0 (May 6, 2010)</w:t>
      </w:r>
    </w:p>
    <w:p w:rsidR="0049042A" w:rsidRDefault="0049042A" w:rsidP="0065442F"/>
    <w:p w:rsidR="0049042A" w:rsidRDefault="0049042A" w:rsidP="00F141F6">
      <w:pPr>
        <w:pStyle w:val="SOP2nd"/>
      </w:pPr>
      <w:r w:rsidRPr="00437523">
        <w:t>Change History</w:t>
      </w:r>
    </w:p>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4"/>
        <w:gridCol w:w="1385"/>
        <w:gridCol w:w="2340"/>
        <w:gridCol w:w="2160"/>
        <w:gridCol w:w="2340"/>
      </w:tblGrid>
      <w:tr w:rsidR="0049042A" w:rsidRPr="00F141F6">
        <w:trPr>
          <w:trHeight w:val="404"/>
        </w:trPr>
        <w:tc>
          <w:tcPr>
            <w:tcW w:w="1364"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Version #</w:t>
            </w:r>
          </w:p>
        </w:tc>
        <w:tc>
          <w:tcPr>
            <w:tcW w:w="1385"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Date</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Revised by</w:t>
            </w:r>
          </w:p>
        </w:tc>
        <w:tc>
          <w:tcPr>
            <w:tcW w:w="216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Changes</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Justification</w:t>
            </w:r>
          </w:p>
        </w:tc>
      </w:tr>
      <w:tr w:rsidR="0049042A">
        <w:trPr>
          <w:trHeight w:val="188"/>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spacing w:after="0"/>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bl>
    <w:p w:rsidR="0049042A" w:rsidRDefault="0049042A" w:rsidP="00F141F6"/>
    <w:p w:rsidR="0049042A" w:rsidRDefault="0049042A" w:rsidP="00F141F6">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49042A" w:rsidRDefault="0049042A" w:rsidP="0003145A"/>
    <w:p w:rsidR="0049042A" w:rsidRDefault="0049042A" w:rsidP="0065442F">
      <w:pPr>
        <w:pStyle w:val="SOP2nd"/>
      </w:pPr>
      <w:r>
        <w:t>Purpose</w:t>
      </w:r>
    </w:p>
    <w:p w:rsidR="0049042A" w:rsidRDefault="0049042A" w:rsidP="0065442F">
      <w:r w:rsidRPr="009926FF">
        <w:t>This SOP describes how to</w:t>
      </w:r>
      <w:r>
        <w:t xml:space="preserve"> establish transects and collect field data for monitoring change in </w:t>
      </w:r>
      <w:r w:rsidR="000E1B9C">
        <w:t xml:space="preserve">nonnative plant species </w:t>
      </w:r>
      <w:r>
        <w:t>rich</w:t>
      </w:r>
      <w:r w:rsidR="000E1B9C">
        <w:t xml:space="preserve">ness, frequency proportion, </w:t>
      </w:r>
      <w:proofErr w:type="gramStart"/>
      <w:r>
        <w:t>distribution</w:t>
      </w:r>
      <w:proofErr w:type="gramEnd"/>
      <w:r w:rsidR="000E1B9C">
        <w:t xml:space="preserve"> and</w:t>
      </w:r>
      <w:r w:rsidR="003402B6">
        <w:t>,</w:t>
      </w:r>
      <w:r w:rsidR="000E1B9C">
        <w:t xml:space="preserve"> for target invaders</w:t>
      </w:r>
      <w:r w:rsidR="003402B6">
        <w:t>,</w:t>
      </w:r>
      <w:r w:rsidR="000E1B9C">
        <w:t xml:space="preserve"> cover</w:t>
      </w:r>
      <w:r>
        <w:t xml:space="preserve"> within </w:t>
      </w:r>
      <w:r w:rsidR="000E1B9C">
        <w:t xml:space="preserve">focal plant communities of </w:t>
      </w:r>
      <w:r>
        <w:t xml:space="preserve">Pacific Island Network (PACN) parks. Invasive species are defined as species known to, or with the potential to cause significant ecological or economic harm </w:t>
      </w:r>
      <w:r w:rsidR="00A64C00">
        <w:fldChar w:fldCharType="begin"/>
      </w:r>
      <w:r>
        <w:instrText xml:space="preserve"> ADDIN EN.CITE &lt;EndNote&gt;&lt;Cite&gt;&lt;Author&gt;Daehler&lt;/Author&gt;&lt;Year&gt;2009&lt;/Year&gt;&lt;RecNum&gt;466&lt;/RecNum&gt;&lt;DisplayText&gt;(Daehler et al. 2004, Daehler 2009)&lt;/DisplayText&gt;&lt;record&gt;&lt;rec-number&gt;466&lt;/rec-number&gt;&lt;foreign-keys&gt;&lt;key app="EN" db-id="29wd9fdxkttawpevre3ptatrsdx2se0wz5da"&gt;466&lt;/key&gt;&lt;/foreign-keys&gt;&lt;ref-type name="Web Page"&gt;12&lt;/ref-type&gt;&lt;contributors&gt;&lt;authors&gt;&lt;author&gt;Daehler, C. C.&lt;/author&gt;&lt;/authors&gt;&lt;/contributors&gt;&lt;titles&gt;&lt;title&gt;Weed Risk Assessments for Hawaii and Pacific Islands&lt;/title&gt;&lt;/titles&gt;&lt;dates&gt;&lt;year&gt;2009&lt;/year&gt;&lt;/dates&gt;&lt;publisher&gt;University of Hawaii at Manoa, Honolulu, HI. Available at http://www.botany.hawaii.edu/faculty/daehler/wra/default2.htm (accessed 14 January 2010)&lt;/publisher&gt;&lt;urls&gt;&lt;/urls&gt;&lt;/record&gt;&lt;/Cite&gt;&lt;Cite&gt;&lt;Author&gt;Daehler&lt;/Author&gt;&lt;Year&gt;2004&lt;/Year&gt;&lt;RecNum&gt;467&lt;/RecNum&gt;&lt;record&gt;&lt;rec-number&gt;467&lt;/rec-number&gt;&lt;foreign-keys&gt;&lt;key app="EN" db-id="29wd9fdxkttawpevre3ptatrsdx2se0wz5da"&gt;467&lt;/key&gt;&lt;/foreign-keys&gt;&lt;ref-type name="Journal Article"&gt;17&lt;/ref-type&gt;&lt;contributors&gt;&lt;authors&gt;&lt;author&gt;Daehler, C. C.&lt;/author&gt;&lt;author&gt;Denslow, J. S. &lt;/author&gt;&lt;author&gt;Ansari, S. &lt;/author&gt;&lt;author&gt;Kuo, H. &lt;/author&gt;&lt;/authors&gt;&lt;/contributors&gt;&lt;titles&gt;&lt;title&gt;A risk assessment system for screening out invasive pest plants from Hawai&amp;apos;i and other Pacific Islands&lt;/title&gt;&lt;secondary-title&gt;Conservation Biology&lt;/secondary-title&gt;&lt;/titles&gt;&lt;periodical&gt;&lt;full-title&gt;Conservation Biology&lt;/full-title&gt;&lt;/periodical&gt;&lt;pages&gt;360-368&lt;/pages&gt;&lt;volume&gt;18&lt;/volume&gt;&lt;dates&gt;&lt;year&gt;2004&lt;/year&gt;&lt;/dates&gt;&lt;urls&gt;&lt;/urls&gt;&lt;/record&gt;&lt;/Cite&gt;&lt;/EndNote&gt;</w:instrText>
      </w:r>
      <w:r w:rsidR="00A64C00">
        <w:fldChar w:fldCharType="separate"/>
      </w:r>
      <w:r>
        <w:rPr>
          <w:noProof/>
        </w:rPr>
        <w:t>(Daehler et al. 2004, Daehler 2009)</w:t>
      </w:r>
      <w:r w:rsidR="00A64C00">
        <w:fldChar w:fldCharType="end"/>
      </w:r>
      <w:r>
        <w:t xml:space="preserve">. Within PACN parks, managers have been working to control and monitor the state of their invasive species problem. This protocol is designed to provide systematically gathered long-term data for </w:t>
      </w:r>
      <w:r w:rsidR="000E1B9C">
        <w:t>nonnative plant</w:t>
      </w:r>
      <w:r>
        <w:t xml:space="preserve"> species monitoring utilizing fixed and rotational transects established within major plant communities at each park. </w:t>
      </w:r>
    </w:p>
    <w:p w:rsidR="0049042A" w:rsidRDefault="0049042A" w:rsidP="0065442F"/>
    <w:p w:rsidR="0049042A" w:rsidRDefault="0049042A" w:rsidP="0065442F">
      <w:r>
        <w:t xml:space="preserve">Transect monitoring will be conducted within four focal terrestrial plant community types: wet forest, subalpine shrubland, mangrove forest, and coastal strand. </w:t>
      </w:r>
      <w:r w:rsidR="000E1B9C">
        <w:t>F</w:t>
      </w:r>
      <w:r>
        <w:t xml:space="preserve">ixed and rotational transects will be read for </w:t>
      </w:r>
      <w:r w:rsidR="00C024FF">
        <w:t xml:space="preserve">nonnative species presence and target </w:t>
      </w:r>
      <w:r>
        <w:t>invasive species cover in contiguous plots</w:t>
      </w:r>
      <w:r w:rsidR="000E1B9C">
        <w:t>. I</w:t>
      </w:r>
      <w:r>
        <w:t xml:space="preserve">n subalpine shrubland and </w:t>
      </w:r>
      <w:r w:rsidR="000E1B9C">
        <w:t xml:space="preserve">most </w:t>
      </w:r>
      <w:r>
        <w:t>wet forest communities</w:t>
      </w:r>
      <w:r w:rsidR="000E1B9C">
        <w:t xml:space="preserve"> contiguous plots are 5 x 20 m along 500 or 1000 m transects.</w:t>
      </w:r>
      <w:r>
        <w:t xml:space="preserve"> </w:t>
      </w:r>
      <w:r w:rsidR="000E1B9C">
        <w:t>I</w:t>
      </w:r>
      <w:r>
        <w:t>n mangrove forest and coastal strand communities</w:t>
      </w:r>
      <w:r w:rsidR="000E1B9C">
        <w:t xml:space="preserve"> only fixed transects of varying lengths are sampled with</w:t>
      </w:r>
      <w:r w:rsidR="003402B6">
        <w:t>in</w:t>
      </w:r>
      <w:r>
        <w:t xml:space="preserve"> </w:t>
      </w:r>
      <w:r w:rsidR="000E1B9C">
        <w:t xml:space="preserve">5 x 10 m contiguous plots. </w:t>
      </w:r>
      <w:r>
        <w:t xml:space="preserve">Monitoring along transects will allow for a general assessment of the status and changes in overall </w:t>
      </w:r>
      <w:r w:rsidR="00C024FF">
        <w:t xml:space="preserve">nonnative </w:t>
      </w:r>
      <w:r>
        <w:t xml:space="preserve">species populations within major plant communities of each park. A description of transects to be sampled in the first sampling cycle at each park can be found in Appendix A “Target Populations and Sampling Frames.” In subsequent sampling cycles, new rotational plots will have to be generated as outlined in SOP #5 “Transect Generation.” </w:t>
      </w:r>
    </w:p>
    <w:p w:rsidR="0049042A" w:rsidRDefault="0049042A" w:rsidP="0065442F"/>
    <w:p w:rsidR="0049042A" w:rsidRDefault="0049042A" w:rsidP="0065442F">
      <w:r w:rsidRPr="0076641B">
        <w:t xml:space="preserve">A master equipment list for the entire </w:t>
      </w:r>
      <w:r>
        <w:t>Established Invasive Plant Species</w:t>
      </w:r>
      <w:r w:rsidRPr="0076641B">
        <w:t xml:space="preserve"> </w:t>
      </w:r>
      <w:r>
        <w:t xml:space="preserve">Monitoring Protocol can be found </w:t>
      </w:r>
      <w:r w:rsidRPr="0076641B">
        <w:t xml:space="preserve">in </w:t>
      </w:r>
      <w:r>
        <w:t>SOP #1 “Before the Field Season</w:t>
      </w:r>
      <w:r w:rsidRPr="0076641B">
        <w:t>.</w:t>
      </w:r>
      <w:r>
        <w:t>”</w:t>
      </w:r>
      <w:r w:rsidRPr="0076641B">
        <w:t xml:space="preserve"> The master equipment list should be updated </w:t>
      </w:r>
      <w:r>
        <w:lastRenderedPageBreak/>
        <w:t>as needed if this SOP is revised. Data forms for recording field observations are located in Appendix E “Forms for Recording Field Data.”</w:t>
      </w:r>
    </w:p>
    <w:p w:rsidR="0049042A" w:rsidRDefault="0049042A" w:rsidP="0065442F"/>
    <w:p w:rsidR="0049042A" w:rsidRDefault="0049042A" w:rsidP="0065442F">
      <w:pPr>
        <w:pStyle w:val="SOP2nd"/>
      </w:pPr>
      <w:r w:rsidRPr="00034055">
        <w:t>Establishing Transect</w:t>
      </w:r>
      <w:r>
        <w:t>s and Plots</w:t>
      </w:r>
      <w:r w:rsidRPr="00034055">
        <w:t xml:space="preserve"> </w:t>
      </w:r>
    </w:p>
    <w:p w:rsidR="0049042A" w:rsidRDefault="0049042A" w:rsidP="0065442F">
      <w:r>
        <w:t xml:space="preserve">To establish the start of </w:t>
      </w:r>
      <w:proofErr w:type="gramStart"/>
      <w:r>
        <w:t>a transect</w:t>
      </w:r>
      <w:proofErr w:type="gramEnd"/>
      <w:r>
        <w:t xml:space="preserve">, the field crew must first navigate to the start (0 m) of </w:t>
      </w:r>
      <w:r w:rsidR="003402B6">
        <w:t xml:space="preserve">a </w:t>
      </w:r>
      <w:r>
        <w:t xml:space="preserve">fixed or rotational transect. Procedures for navigating using a Global Positioning System (GPS) unit are provided in SOP #6 “Using GPS to Navigate to and Mark Waypoints.”  Prior to navigating to </w:t>
      </w:r>
      <w:proofErr w:type="gramStart"/>
      <w:r>
        <w:t>a transect</w:t>
      </w:r>
      <w:proofErr w:type="gramEnd"/>
      <w:r>
        <w:t xml:space="preserve">, sanitation procedures outlined in SOP #4 “Sanitation” must be followed. While navigating to </w:t>
      </w:r>
      <w:proofErr w:type="gramStart"/>
      <w:r>
        <w:t>a transect</w:t>
      </w:r>
      <w:proofErr w:type="gramEnd"/>
      <w:r>
        <w:t xml:space="preserve">, any cutting or clearing to ease access should be kept to a minimum to allow quick recovery of the vegetation and minimize disturbance. Once at </w:t>
      </w:r>
      <w:proofErr w:type="gramStart"/>
      <w:r>
        <w:t>a transect</w:t>
      </w:r>
      <w:proofErr w:type="gramEnd"/>
      <w:r>
        <w:t>, no cutting or clearing of vegetation should occur except when necessary for safe navigation; then it should be minimal.</w:t>
      </w:r>
    </w:p>
    <w:p w:rsidR="0049042A" w:rsidRDefault="0049042A" w:rsidP="0065442F"/>
    <w:p w:rsidR="0049042A" w:rsidRDefault="0049042A" w:rsidP="0065442F">
      <w:r>
        <w:t xml:space="preserve">Upon arrival at the transect origin, the field crew leader </w:t>
      </w:r>
      <w:ins w:id="613" w:author="Ainsworth, Alison" w:date="2012-07-27T13:29:00Z">
        <w:r w:rsidR="00265D30">
          <w:t xml:space="preserve">or designated “acting” leader </w:t>
        </w:r>
      </w:ins>
      <w:r w:rsidR="003402B6">
        <w:t xml:space="preserve">will </w:t>
      </w:r>
      <w:r>
        <w:t xml:space="preserve">evaluate the location for crew safety. When safety concerns cannot be addressed as outlined in the following section, </w:t>
      </w:r>
      <w:proofErr w:type="gramStart"/>
      <w:r>
        <w:t>the transect</w:t>
      </w:r>
      <w:proofErr w:type="gramEnd"/>
      <w:r>
        <w:t xml:space="preserve"> is discarded and an alternate location is used. </w:t>
      </w:r>
      <w:r w:rsidR="00454C06">
        <w:t xml:space="preserve">If </w:t>
      </w:r>
      <w:r>
        <w:t xml:space="preserve">deemed safe, the field crew should record the Universal Transverse Mercator (UTM) coordinates along with a detailed description of: 1) any roads or trails used to reach the transect start, 2) the point at which the field crew left road/trail access to reach the transect start, 3) the route used to reach the transect, 4) a hand drawn map with transect layout and reference features, and 5) the exit route used if different from the access route. Any problems navigating to </w:t>
      </w:r>
      <w:proofErr w:type="gramStart"/>
      <w:r>
        <w:t>the transect</w:t>
      </w:r>
      <w:proofErr w:type="gramEnd"/>
      <w:r>
        <w:t xml:space="preserve">, changes, or concerns will also be noted. </w:t>
      </w:r>
    </w:p>
    <w:p w:rsidR="009C01B8" w:rsidRDefault="009C01B8" w:rsidP="0065442F"/>
    <w:p w:rsidR="009C01B8" w:rsidRDefault="009C01B8" w:rsidP="009C01B8">
      <w:r>
        <w:t xml:space="preserve">After recording details about the transect origin, the field crew may begin to establish plots. A plot is oriented such that the length of a plot is established along </w:t>
      </w:r>
      <w:proofErr w:type="gramStart"/>
      <w:r>
        <w:t>the transect</w:t>
      </w:r>
      <w:proofErr w:type="gramEnd"/>
      <w:r>
        <w:t xml:space="preserve">. The plot width is centered on </w:t>
      </w:r>
      <w:proofErr w:type="gramStart"/>
      <w:r>
        <w:t>the transect</w:t>
      </w:r>
      <w:proofErr w:type="gramEnd"/>
      <w:r>
        <w:t xml:space="preserve"> with the plot extending 2.5 m on each side of the transect (fig. 1). This effectively makes </w:t>
      </w:r>
      <w:proofErr w:type="gramStart"/>
      <w:r>
        <w:t>the transect</w:t>
      </w:r>
      <w:proofErr w:type="gramEnd"/>
      <w:r>
        <w:t xml:space="preserve"> the centerline of the plot. Plots will be measured by having one field crew member stand at the start of the plot and the other measure to the end, either 20 m or 10 m along the transect. Width boundaries of the plot do not need to be marked but distance from the centerline should be measured using a lightweight 2.5 m pole, as needed.</w:t>
      </w:r>
    </w:p>
    <w:p w:rsidR="009C01B8" w:rsidRDefault="009C01B8" w:rsidP="0065442F"/>
    <w:p w:rsidR="001E624F" w:rsidRPr="000F349B" w:rsidRDefault="001E624F" w:rsidP="001E624F">
      <w:pPr>
        <w:pStyle w:val="SOP2nd"/>
      </w:pPr>
      <w:r>
        <w:t>Addressing Obstacles</w:t>
      </w:r>
    </w:p>
    <w:p w:rsidR="001E624F" w:rsidRDefault="001E624F" w:rsidP="001E624F">
      <w:r>
        <w:t xml:space="preserve">Although major landscape barriers can be avoided using certain Geographic Information System tools, it is expected that the field crew will still come across some physical impediments to reading a plot. Legacy transects should not have obstacles as those transects have already been established. For obstacles that are safe to navigate around, the field crew should first attempt to monitor the plot by looking into the plot from a safe location. If the plot is not walkable and there is no good vantage point from which to monitor, the plot may be moved 10 m to the right, and if still not acceptable, left of the transect when standing at the 0 m end. The start of the offset plot should be measured at a 90° angle away from the bottom corner of the previous plot (to have the plot completely clear </w:t>
      </w:r>
      <w:proofErr w:type="gramStart"/>
      <w:r>
        <w:t>the transect</w:t>
      </w:r>
      <w:proofErr w:type="gramEnd"/>
      <w:r>
        <w:t xml:space="preserve"> as well). Once cleared, the field crew should attempt to re-align with the original transect. If it is not possible to sample 10 m to either side of </w:t>
      </w:r>
      <w:proofErr w:type="gramStart"/>
      <w:r>
        <w:t>the transect</w:t>
      </w:r>
      <w:proofErr w:type="gramEnd"/>
      <w:r>
        <w:t xml:space="preserve"> but the obstacle is navigable, a note should be made on the </w:t>
      </w:r>
      <w:r w:rsidR="00BF28A8">
        <w:t>data form</w:t>
      </w:r>
      <w:r w:rsidR="00180921">
        <w:t xml:space="preserve"> </w:t>
      </w:r>
      <w:r>
        <w:t xml:space="preserve">and the field crew should continue sampling on the original transect. The distance skipped to clear the obstacle should be added to the end of </w:t>
      </w:r>
      <w:proofErr w:type="gramStart"/>
      <w:r>
        <w:t>the transect</w:t>
      </w:r>
      <w:proofErr w:type="gramEnd"/>
      <w:r>
        <w:t xml:space="preserve"> so that the area sampled is maintained. When obstacles that would be best </w:t>
      </w:r>
    </w:p>
    <w:p w:rsidR="0049042A" w:rsidRDefault="0049042A" w:rsidP="0065442F"/>
    <w:p w:rsidR="0049042A" w:rsidRDefault="009C01B8" w:rsidP="0065442F">
      <w:r>
        <w:br w:type="page"/>
      </w:r>
      <w:r w:rsidR="00D728CF">
        <w:rPr>
          <w:noProof/>
        </w:rPr>
        <w:lastRenderedPageBreak/>
        <mc:AlternateContent>
          <mc:Choice Requires="wpg">
            <w:drawing>
              <wp:anchor distT="0" distB="0" distL="114300" distR="114300" simplePos="0" relativeHeight="10" behindDoc="0" locked="0" layoutInCell="1" allowOverlap="1">
                <wp:simplePos x="0" y="0"/>
                <wp:positionH relativeFrom="column">
                  <wp:posOffset>-90170</wp:posOffset>
                </wp:positionH>
                <wp:positionV relativeFrom="paragraph">
                  <wp:posOffset>74295</wp:posOffset>
                </wp:positionV>
                <wp:extent cx="6251575" cy="995045"/>
                <wp:effectExtent l="0" t="0" r="1270" b="16510"/>
                <wp:wrapNone/>
                <wp:docPr id="285"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1575" cy="995045"/>
                          <a:chOff x="1298" y="6260"/>
                          <a:chExt cx="9845" cy="1567"/>
                        </a:xfrm>
                      </wpg:grpSpPr>
                      <wps:wsp>
                        <wps:cNvPr id="286" name="Rectangle 58"/>
                        <wps:cNvSpPr>
                          <a:spLocks noChangeArrowheads="1"/>
                        </wps:cNvSpPr>
                        <wps:spPr bwMode="auto">
                          <a:xfrm>
                            <a:off x="2030" y="6619"/>
                            <a:ext cx="3811" cy="120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 name="Rectangle 59"/>
                        <wps:cNvSpPr>
                          <a:spLocks noChangeArrowheads="1"/>
                        </wps:cNvSpPr>
                        <wps:spPr bwMode="auto">
                          <a:xfrm>
                            <a:off x="5843" y="6616"/>
                            <a:ext cx="3812" cy="120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 name="Text Box 60"/>
                        <wps:cNvSpPr txBox="1">
                          <a:spLocks noChangeArrowheads="1"/>
                        </wps:cNvSpPr>
                        <wps:spPr bwMode="auto">
                          <a:xfrm>
                            <a:off x="9336" y="6326"/>
                            <a:ext cx="793"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62567A" w:rsidRDefault="002D3B59" w:rsidP="0065442F">
                              <w:pPr>
                                <w:rPr>
                                  <w:rFonts w:ascii="Arial" w:hAnsi="Arial" w:cs="Arial"/>
                                  <w:sz w:val="16"/>
                                  <w:szCs w:val="16"/>
                                </w:rPr>
                              </w:pPr>
                              <w:r>
                                <w:rPr>
                                  <w:rFonts w:ascii="Arial" w:hAnsi="Arial" w:cs="Arial"/>
                                  <w:sz w:val="16"/>
                                  <w:szCs w:val="16"/>
                                </w:rPr>
                                <w:t>40 m</w:t>
                              </w:r>
                            </w:p>
                          </w:txbxContent>
                        </wps:txbx>
                        <wps:bodyPr rot="0" vert="horz" wrap="square" lIns="91440" tIns="45720" rIns="91440" bIns="45720" anchor="t" anchorCtr="0" upright="1">
                          <a:noAutofit/>
                        </wps:bodyPr>
                      </wps:wsp>
                      <wps:wsp>
                        <wps:cNvPr id="289" name="Text Box 61"/>
                        <wps:cNvSpPr txBox="1">
                          <a:spLocks noChangeArrowheads="1"/>
                        </wps:cNvSpPr>
                        <wps:spPr bwMode="auto">
                          <a:xfrm>
                            <a:off x="7119" y="6265"/>
                            <a:ext cx="1187"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E176EF" w:rsidRDefault="002D3B59" w:rsidP="0065442F">
                              <w:pPr>
                                <w:jc w:val="center"/>
                                <w:rPr>
                                  <w:rFonts w:ascii="Arial" w:hAnsi="Arial" w:cs="Arial"/>
                                  <w:sz w:val="18"/>
                                </w:rPr>
                              </w:pPr>
                              <w:r>
                                <w:rPr>
                                  <w:rFonts w:ascii="Arial" w:hAnsi="Arial" w:cs="Arial"/>
                                  <w:sz w:val="18"/>
                                </w:rPr>
                                <w:t xml:space="preserve">Plot </w:t>
                              </w:r>
                              <w:r w:rsidRPr="00E176EF">
                                <w:rPr>
                                  <w:rFonts w:ascii="Arial" w:hAnsi="Arial" w:cs="Arial"/>
                                  <w:sz w:val="18"/>
                                </w:rPr>
                                <w:t>20</w:t>
                              </w:r>
                              <w:r>
                                <w:rPr>
                                  <w:rFonts w:ascii="Arial" w:hAnsi="Arial" w:cs="Arial"/>
                                  <w:sz w:val="18"/>
                                </w:rPr>
                                <w:t>-40</w:t>
                              </w:r>
                            </w:p>
                          </w:txbxContent>
                        </wps:txbx>
                        <wps:bodyPr rot="0" vert="horz" wrap="square" lIns="91440" tIns="45720" rIns="91440" bIns="45720" anchor="t" anchorCtr="0" upright="1">
                          <a:spAutoFit/>
                        </wps:bodyPr>
                      </wps:wsp>
                      <wps:wsp>
                        <wps:cNvPr id="290" name="Text Box 62"/>
                        <wps:cNvSpPr txBox="1">
                          <a:spLocks noChangeArrowheads="1"/>
                        </wps:cNvSpPr>
                        <wps:spPr bwMode="auto">
                          <a:xfrm>
                            <a:off x="9956" y="6260"/>
                            <a:ext cx="1187"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E176EF" w:rsidRDefault="002D3B59" w:rsidP="0065442F">
                              <w:pPr>
                                <w:jc w:val="center"/>
                                <w:rPr>
                                  <w:rFonts w:ascii="Arial" w:hAnsi="Arial" w:cs="Arial"/>
                                  <w:sz w:val="18"/>
                                </w:rPr>
                              </w:pPr>
                              <w:r>
                                <w:rPr>
                                  <w:rFonts w:ascii="Arial" w:hAnsi="Arial" w:cs="Arial"/>
                                  <w:sz w:val="18"/>
                                </w:rPr>
                                <w:t>Plot 4</w:t>
                              </w:r>
                              <w:r w:rsidRPr="00E176EF">
                                <w:rPr>
                                  <w:rFonts w:ascii="Arial" w:hAnsi="Arial" w:cs="Arial"/>
                                  <w:sz w:val="18"/>
                                </w:rPr>
                                <w:t>0</w:t>
                              </w:r>
                              <w:r>
                                <w:rPr>
                                  <w:rFonts w:ascii="Arial" w:hAnsi="Arial" w:cs="Arial"/>
                                  <w:sz w:val="18"/>
                                </w:rPr>
                                <w:t>-60</w:t>
                              </w:r>
                            </w:p>
                          </w:txbxContent>
                        </wps:txbx>
                        <wps:bodyPr rot="0" vert="horz" wrap="square" lIns="91440" tIns="45720" rIns="91440" bIns="45720" anchor="t" anchorCtr="0" upright="1">
                          <a:spAutoFit/>
                        </wps:bodyPr>
                      </wps:wsp>
                      <wps:wsp>
                        <wps:cNvPr id="291" name="AutoShape 63"/>
                        <wps:cNvCnPr>
                          <a:cxnSpLocks noChangeShapeType="1"/>
                        </wps:cNvCnPr>
                        <wps:spPr bwMode="auto">
                          <a:xfrm>
                            <a:off x="2018" y="7205"/>
                            <a:ext cx="8404" cy="1"/>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292" name="AutoShape 64"/>
                        <wps:cNvCnPr>
                          <a:cxnSpLocks noChangeShapeType="1"/>
                        </wps:cNvCnPr>
                        <wps:spPr bwMode="auto">
                          <a:xfrm>
                            <a:off x="9624" y="6619"/>
                            <a:ext cx="87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 name="AutoShape 65"/>
                        <wps:cNvCnPr>
                          <a:cxnSpLocks noChangeShapeType="1"/>
                        </wps:cNvCnPr>
                        <wps:spPr bwMode="auto">
                          <a:xfrm>
                            <a:off x="9624" y="7827"/>
                            <a:ext cx="87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4" name="Text Box 66"/>
                        <wps:cNvSpPr txBox="1">
                          <a:spLocks noChangeArrowheads="1"/>
                        </wps:cNvSpPr>
                        <wps:spPr bwMode="auto">
                          <a:xfrm>
                            <a:off x="6334" y="7205"/>
                            <a:ext cx="2849"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62567A" w:rsidRDefault="002D3B59" w:rsidP="0065442F">
                              <w:pPr>
                                <w:rPr>
                                  <w:rFonts w:ascii="Arial" w:hAnsi="Arial"/>
                                  <w:sz w:val="18"/>
                                </w:rPr>
                              </w:pPr>
                              <w:r>
                                <w:rPr>
                                  <w:rFonts w:ascii="Arial" w:hAnsi="Arial"/>
                                  <w:sz w:val="18"/>
                                </w:rPr>
                                <w:t>Transect Line</w:t>
                              </w:r>
                            </w:p>
                          </w:txbxContent>
                        </wps:txbx>
                        <wps:bodyPr rot="0" vert="horz" wrap="square" lIns="91440" tIns="45720" rIns="91440" bIns="45720" anchor="t" anchorCtr="0" upright="1">
                          <a:noAutofit/>
                        </wps:bodyPr>
                      </wps:wsp>
                      <wps:wsp>
                        <wps:cNvPr id="295" name="Text Box 67"/>
                        <wps:cNvSpPr txBox="1">
                          <a:spLocks noChangeArrowheads="1"/>
                        </wps:cNvSpPr>
                        <wps:spPr bwMode="auto">
                          <a:xfrm>
                            <a:off x="5541" y="6326"/>
                            <a:ext cx="793"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62567A" w:rsidRDefault="002D3B59" w:rsidP="0065442F">
                              <w:pPr>
                                <w:rPr>
                                  <w:rFonts w:ascii="Arial" w:hAnsi="Arial" w:cs="Arial"/>
                                  <w:sz w:val="16"/>
                                  <w:szCs w:val="16"/>
                                </w:rPr>
                              </w:pPr>
                              <w:r>
                                <w:rPr>
                                  <w:rFonts w:ascii="Arial" w:hAnsi="Arial" w:cs="Arial"/>
                                  <w:sz w:val="16"/>
                                  <w:szCs w:val="16"/>
                                </w:rPr>
                                <w:t>20 m</w:t>
                              </w:r>
                            </w:p>
                          </w:txbxContent>
                        </wps:txbx>
                        <wps:bodyPr rot="0" vert="horz" wrap="square" lIns="91440" tIns="45720" rIns="91440" bIns="45720" anchor="t" anchorCtr="0" upright="1">
                          <a:noAutofit/>
                        </wps:bodyPr>
                      </wps:wsp>
                      <wpg:grpSp>
                        <wpg:cNvPr id="296" name="Group 68"/>
                        <wpg:cNvGrpSpPr>
                          <a:grpSpLocks/>
                        </wpg:cNvGrpSpPr>
                        <wpg:grpSpPr bwMode="auto">
                          <a:xfrm>
                            <a:off x="1298" y="6265"/>
                            <a:ext cx="3100" cy="1562"/>
                            <a:chOff x="2234" y="7070"/>
                            <a:chExt cx="3147" cy="1562"/>
                          </a:xfrm>
                        </wpg:grpSpPr>
                        <wps:wsp>
                          <wps:cNvPr id="297" name="Text Box 69"/>
                          <wps:cNvSpPr txBox="1">
                            <a:spLocks noChangeArrowheads="1"/>
                          </wps:cNvSpPr>
                          <wps:spPr bwMode="auto">
                            <a:xfrm>
                              <a:off x="4351" y="7070"/>
                              <a:ext cx="1030"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E176EF" w:rsidRDefault="002D3B59" w:rsidP="0065442F">
                                <w:pPr>
                                  <w:jc w:val="center"/>
                                  <w:rPr>
                                    <w:rFonts w:ascii="Arial" w:hAnsi="Arial" w:cs="Arial"/>
                                    <w:sz w:val="18"/>
                                  </w:rPr>
                                </w:pPr>
                                <w:r w:rsidRPr="00E176EF">
                                  <w:rPr>
                                    <w:rFonts w:ascii="Arial" w:hAnsi="Arial" w:cs="Arial"/>
                                    <w:sz w:val="18"/>
                                  </w:rPr>
                                  <w:t>Plot 0-20</w:t>
                                </w:r>
                              </w:p>
                            </w:txbxContent>
                          </wps:txbx>
                          <wps:bodyPr rot="0" vert="horz" wrap="square" lIns="91440" tIns="45720" rIns="91440" bIns="45720" anchor="t" anchorCtr="0" upright="1">
                            <a:spAutoFit/>
                          </wps:bodyPr>
                        </wps:wsp>
                        <wps:wsp>
                          <wps:cNvPr id="298" name="Text Box 70"/>
                          <wps:cNvSpPr txBox="1">
                            <a:spLocks noChangeArrowheads="1"/>
                          </wps:cNvSpPr>
                          <wps:spPr bwMode="auto">
                            <a:xfrm>
                              <a:off x="2929" y="7659"/>
                              <a:ext cx="2149"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1E2835" w:rsidRDefault="002D3B59" w:rsidP="0065442F">
                                <w:pPr>
                                  <w:rPr>
                                    <w:rFonts w:ascii="Arial" w:hAnsi="Arial" w:cs="Arial"/>
                                    <w:sz w:val="20"/>
                                  </w:rPr>
                                </w:pPr>
                                <w:r w:rsidRPr="001E2835">
                                  <w:rPr>
                                    <w:rFonts w:ascii="Arial" w:hAnsi="Arial" w:cs="Arial"/>
                                    <w:sz w:val="18"/>
                                  </w:rPr>
                                  <w:t>Permanent</w:t>
                                </w:r>
                                <w:r w:rsidRPr="001E2835">
                                  <w:rPr>
                                    <w:rFonts w:ascii="Arial" w:hAnsi="Arial" w:cs="Arial"/>
                                    <w:sz w:val="20"/>
                                  </w:rPr>
                                  <w:t xml:space="preserve"> </w:t>
                                </w:r>
                                <w:r w:rsidRPr="001E2835">
                                  <w:rPr>
                                    <w:rFonts w:ascii="Arial" w:hAnsi="Arial" w:cs="Arial"/>
                                    <w:sz w:val="18"/>
                                  </w:rPr>
                                  <w:t>Marker</w:t>
                                </w:r>
                              </w:p>
                            </w:txbxContent>
                          </wps:txbx>
                          <wps:bodyPr rot="0" vert="horz" wrap="square" lIns="91440" tIns="45720" rIns="91440" bIns="45720" anchor="t" anchorCtr="0" upright="1">
                            <a:spAutoFit/>
                          </wps:bodyPr>
                        </wps:wsp>
                        <wps:wsp>
                          <wps:cNvPr id="299" name="AutoShape 71"/>
                          <wps:cNvCnPr>
                            <a:cxnSpLocks noChangeShapeType="1"/>
                          </wps:cNvCnPr>
                          <wps:spPr bwMode="auto">
                            <a:xfrm>
                              <a:off x="2746" y="7424"/>
                              <a:ext cx="0" cy="1208"/>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300" name="AutoShape 72"/>
                          <wps:cNvCnPr>
                            <a:cxnSpLocks noChangeShapeType="1"/>
                          </wps:cNvCnPr>
                          <wps:spPr bwMode="auto">
                            <a:xfrm>
                              <a:off x="3087" y="8010"/>
                              <a:ext cx="13" cy="622"/>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301" name="Text Box 73"/>
                          <wps:cNvSpPr txBox="1">
                            <a:spLocks noChangeArrowheads="1"/>
                          </wps:cNvSpPr>
                          <wps:spPr bwMode="auto">
                            <a:xfrm>
                              <a:off x="2746" y="7131"/>
                              <a:ext cx="671"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62567A" w:rsidRDefault="002D3B59" w:rsidP="0065442F">
                                <w:pPr>
                                  <w:rPr>
                                    <w:rFonts w:ascii="Arial" w:hAnsi="Arial" w:cs="Arial"/>
                                    <w:sz w:val="16"/>
                                    <w:szCs w:val="16"/>
                                  </w:rPr>
                                </w:pPr>
                                <w:r>
                                  <w:rPr>
                                    <w:rFonts w:ascii="Arial" w:hAnsi="Arial" w:cs="Arial"/>
                                    <w:sz w:val="16"/>
                                    <w:szCs w:val="16"/>
                                  </w:rPr>
                                  <w:t>0 m</w:t>
                                </w:r>
                              </w:p>
                            </w:txbxContent>
                          </wps:txbx>
                          <wps:bodyPr rot="0" vert="horz" wrap="square" lIns="91440" tIns="45720" rIns="91440" bIns="45720" anchor="t" anchorCtr="0" upright="1">
                            <a:noAutofit/>
                          </wps:bodyPr>
                        </wps:wsp>
                        <wps:wsp>
                          <wps:cNvPr id="302" name="Text Box 74"/>
                          <wps:cNvSpPr txBox="1">
                            <a:spLocks noChangeArrowheads="1"/>
                          </wps:cNvSpPr>
                          <wps:spPr bwMode="auto">
                            <a:xfrm>
                              <a:off x="3087" y="8149"/>
                              <a:ext cx="891" cy="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Default="002D3B59" w:rsidP="0065442F">
                                <w:pPr>
                                  <w:rPr>
                                    <w:rFonts w:ascii="Arial" w:hAnsi="Arial" w:cs="Arial"/>
                                    <w:sz w:val="16"/>
                                    <w:szCs w:val="16"/>
                                  </w:rPr>
                                </w:pPr>
                                <w:r>
                                  <w:rPr>
                                    <w:rFonts w:ascii="Arial" w:hAnsi="Arial" w:cs="Arial"/>
                                    <w:sz w:val="16"/>
                                    <w:szCs w:val="16"/>
                                  </w:rPr>
                                  <w:t>2.5 m</w:t>
                                </w:r>
                              </w:p>
                              <w:p w:rsidR="002D3B59" w:rsidRPr="008558EA" w:rsidRDefault="002D3B59" w:rsidP="0065442F">
                                <w:pPr>
                                  <w:rPr>
                                    <w:rFonts w:ascii="Arial" w:hAnsi="Arial" w:cs="Arial"/>
                                    <w:sz w:val="16"/>
                                    <w:szCs w:val="16"/>
                                  </w:rPr>
                                </w:pPr>
                              </w:p>
                            </w:txbxContent>
                          </wps:txbx>
                          <wps:bodyPr rot="0" vert="horz" wrap="square" lIns="91440" tIns="45720" rIns="91440" bIns="45720" anchor="t" anchorCtr="0" upright="1">
                            <a:noAutofit/>
                          </wps:bodyPr>
                        </wps:wsp>
                        <wps:wsp>
                          <wps:cNvPr id="303" name="Text Box 75"/>
                          <wps:cNvSpPr txBox="1">
                            <a:spLocks noChangeArrowheads="1"/>
                          </wps:cNvSpPr>
                          <wps:spPr bwMode="auto">
                            <a:xfrm>
                              <a:off x="2234" y="7783"/>
                              <a:ext cx="659"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661A2D" w:rsidRDefault="002D3B59" w:rsidP="0065442F">
                                <w:pPr>
                                  <w:rPr>
                                    <w:rFonts w:ascii="Arial" w:hAnsi="Arial" w:cs="Arial"/>
                                    <w:sz w:val="16"/>
                                    <w:szCs w:val="16"/>
                                  </w:rPr>
                                </w:pPr>
                                <w:r>
                                  <w:rPr>
                                    <w:rFonts w:ascii="Arial" w:hAnsi="Arial" w:cs="Arial"/>
                                    <w:sz w:val="16"/>
                                    <w:szCs w:val="16"/>
                                  </w:rPr>
                                  <w:t>5 m</w:t>
                                </w:r>
                              </w:p>
                            </w:txbxContent>
                          </wps:txbx>
                          <wps:bodyPr rot="0" vert="horz" wrap="square" lIns="91440" tIns="45720" rIns="91440" bIns="45720" anchor="t" anchorCtr="0" upright="1">
                            <a:noAutofit/>
                          </wps:bodyPr>
                        </wps:wsp>
                        <wps:wsp>
                          <wps:cNvPr id="304" name="AutoShape 76"/>
                          <wps:cNvSpPr>
                            <a:spLocks noChangeArrowheads="1"/>
                          </wps:cNvSpPr>
                          <wps:spPr bwMode="auto">
                            <a:xfrm>
                              <a:off x="2881" y="7927"/>
                              <a:ext cx="143" cy="143"/>
                            </a:xfrm>
                            <a:prstGeom prst="flowChartConnector">
                              <a:avLst/>
                            </a:prstGeom>
                            <a:solidFill>
                              <a:srgbClr val="000000"/>
                            </a:solidFill>
                            <a:ln>
                              <a:noFill/>
                            </a:ln>
                            <a:extLst>
                              <a:ext uri="{91240B29-F687-4F45-9708-019B960494DF}">
                                <a14:hiddenLine xmlns:a14="http://schemas.microsoft.com/office/drawing/2010/main" w="19050">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57" o:spid="_x0000_s1039" style="position:absolute;margin-left:-7.1pt;margin-top:5.85pt;width:492.25pt;height:78.35pt;z-index:10" coordorigin="1298,6260" coordsize="9845,1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">
                <v:rect id="Rectangle 58" o:spid="_x0000_s1040" style="position:absolute;left:2030;top:6619;width:3811;height:1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KDVsMA&#10;AADcAAAADwAAAGRycy9kb3ducmV2LnhtbESPQWsCMRSE7wX/Q3hCbzWroMhqlFUqeBK0gnp7bJ7J&#10;4uZl2aTu9t+bQqHHYWa+YZbr3tXiSW2oPCsYjzIQxKXXFRsF56/dxxxEiMgaa8+k4IcCrFeDtyXm&#10;2nd8pOcpGpEgHHJUYGNscilDaclhGPmGOHl33zqMSbZG6ha7BHe1nGTZTDqsOC1YbGhrqXycvp2C&#10;z+Z2KKYmyOIS7fXhN93OHoxS78O+WICI1Mf/8F97rxVM5jP4PZOO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KDVsMAAADcAAAADwAAAAAAAAAAAAAAAACYAgAAZHJzL2Rv&#10;d25yZXYueG1sUEsFBgAAAAAEAAQA9QAAAIgDAAAAAA==&#10;" filled="f"/>
                <v:rect id="Rectangle 59" o:spid="_x0000_s1041" style="position:absolute;left:5843;top:6616;width:3812;height:1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mzcMA&#10;AADcAAAADwAAAGRycy9kb3ducmV2LnhtbESPQWsCMRSE7wX/Q3iCt5pVsJXVKGup4EmoCurtsXkm&#10;i5uXZRPd7b9vCoUeh5n5hlmue1eLJ7Wh8qxgMs5AEJdeV2wUnI7b1zmIEJE11p5JwTcFWK8GL0vM&#10;te/4i56HaESCcMhRgY2xyaUMpSWHYewb4uTdfOswJtkaqVvsEtzVcpplb9JhxWnBYkMflsr74eEU&#10;fDbXfTEzQRbnaC93v+m2dm+UGg37YgEiUh//w3/tnVYwnb/D75l0BO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mzcMAAADcAAAADwAAAAAAAAAAAAAAAACYAgAAZHJzL2Rv&#10;d25yZXYueG1sUEsFBgAAAAAEAAQA9QAAAIgDAAAAAA==&#10;" filled="f"/>
                <v:shape id="Text Box 60" o:spid="_x0000_s1042" type="#_x0000_t202" style="position:absolute;left:9336;top:6326;width:793;height: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BxwL8A&#10;AADcAAAADwAAAGRycy9kb3ducmV2LnhtbERPy4rCMBTdD/gP4QruxkTRQatRZAbBlTK+wN2lubbF&#10;5qY00da/NwvB5eG858vWluJBtS8caxj0FQji1JmCMw3Hw/p7AsIHZIOlY9LwJA/LRedrjolxDf/T&#10;Yx8yEUPYJ6ghD6FKpPRpThZ931XEkbu62mKIsM6kqbGJ4baUQ6V+pMWCY0OOFf3mlN72d6vhtL1e&#10;ziO1y/7suGpcqyTbqdS6121XMxCB2vARv90bo2E4iWv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0HHAvwAAANwAAAAPAAAAAAAAAAAAAAAAAJgCAABkcnMvZG93bnJl&#10;di54bWxQSwUGAAAAAAQABAD1AAAAhAMAAAAA&#10;" filled="f" stroked="f">
                  <v:textbox>
                    <w:txbxContent>
                      <w:p w:rsidR="002D3B59" w:rsidRPr="0062567A" w:rsidRDefault="002D3B59" w:rsidP="0065442F">
                        <w:pPr>
                          <w:rPr>
                            <w:rFonts w:ascii="Arial" w:hAnsi="Arial" w:cs="Arial"/>
                            <w:sz w:val="16"/>
                            <w:szCs w:val="16"/>
                          </w:rPr>
                        </w:pPr>
                        <w:r>
                          <w:rPr>
                            <w:rFonts w:ascii="Arial" w:hAnsi="Arial" w:cs="Arial"/>
                            <w:sz w:val="16"/>
                            <w:szCs w:val="16"/>
                          </w:rPr>
                          <w:t>40 m</w:t>
                        </w:r>
                      </w:p>
                    </w:txbxContent>
                  </v:textbox>
                </v:shape>
                <v:shape id="Text Box 61" o:spid="_x0000_s1043" type="#_x0000_t202" style="position:absolute;left:7119;top:6265;width:1187;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h5QsMA&#10;AADcAAAADwAAAGRycy9kb3ducmV2LnhtbESPT2vCQBTE74V+h+UVvNWNgkWjq4h/wEMv1Xh/ZF+z&#10;odm3Ifs08du7hUKPw8z8hlltBt+oO3WxDmxgMs5AEZfB1lwZKC7H9zmoKMgWm8Bk4EERNuvXlxXm&#10;NvT8RfezVCpBOOZowIm0udaxdOQxjkNLnLzv0HmUJLtK2w77BPeNnmbZh/ZYc1pw2NLOUflzvnkD&#10;InY7eRQHH0/X4XPfu6ycYWHM6G3YLkEJDfIf/mufrIHpfAG/Z9IR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h5QsMAAADcAAAADwAAAAAAAAAAAAAAAACYAgAAZHJzL2Rv&#10;d25yZXYueG1sUEsFBgAAAAAEAAQA9QAAAIgDAAAAAA==&#10;" filled="f" stroked="f">
                  <v:textbox style="mso-fit-shape-to-text:t">
                    <w:txbxContent>
                      <w:p w:rsidR="002D3B59" w:rsidRPr="00E176EF" w:rsidRDefault="002D3B59" w:rsidP="0065442F">
                        <w:pPr>
                          <w:jc w:val="center"/>
                          <w:rPr>
                            <w:rFonts w:ascii="Arial" w:hAnsi="Arial" w:cs="Arial"/>
                            <w:sz w:val="18"/>
                          </w:rPr>
                        </w:pPr>
                        <w:r>
                          <w:rPr>
                            <w:rFonts w:ascii="Arial" w:hAnsi="Arial" w:cs="Arial"/>
                            <w:sz w:val="18"/>
                          </w:rPr>
                          <w:t xml:space="preserve">Plot </w:t>
                        </w:r>
                        <w:r w:rsidRPr="00E176EF">
                          <w:rPr>
                            <w:rFonts w:ascii="Arial" w:hAnsi="Arial" w:cs="Arial"/>
                            <w:sz w:val="18"/>
                          </w:rPr>
                          <w:t>20</w:t>
                        </w:r>
                        <w:r>
                          <w:rPr>
                            <w:rFonts w:ascii="Arial" w:hAnsi="Arial" w:cs="Arial"/>
                            <w:sz w:val="18"/>
                          </w:rPr>
                          <w:t>-40</w:t>
                        </w:r>
                      </w:p>
                    </w:txbxContent>
                  </v:textbox>
                </v:shape>
                <v:shape id="Text Box 62" o:spid="_x0000_s1044" type="#_x0000_t202" style="position:absolute;left:9956;top:6260;width:1187;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tGAr8A&#10;AADcAAAADwAAAGRycy9kb3ducmV2LnhtbERPTWvCQBC9F/wPywje6kbB0kZXEa3goRdtvA/ZMRvM&#10;zobs1MR/7x4KHh/ve7UZfKPu1MU6sIHZNANFXAZbc2Wg+D28f4KKgmyxCUwGHhRhsx69rTC3oecT&#10;3c9SqRTCMUcDTqTNtY6lI49xGlrixF1D51ES7CptO+xTuG/0PMs+tMeaU4PDlnaOytv5zxsQsdvZ&#10;o/j28XgZfva9y8oFFsZMxsN2CUpokJf43320BuZfaX4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0YCvwAAANwAAAAPAAAAAAAAAAAAAAAAAJgCAABkcnMvZG93bnJl&#10;di54bWxQSwUGAAAAAAQABAD1AAAAhAMAAAAA&#10;" filled="f" stroked="f">
                  <v:textbox style="mso-fit-shape-to-text:t">
                    <w:txbxContent>
                      <w:p w:rsidR="002D3B59" w:rsidRPr="00E176EF" w:rsidRDefault="002D3B59" w:rsidP="0065442F">
                        <w:pPr>
                          <w:jc w:val="center"/>
                          <w:rPr>
                            <w:rFonts w:ascii="Arial" w:hAnsi="Arial" w:cs="Arial"/>
                            <w:sz w:val="18"/>
                          </w:rPr>
                        </w:pPr>
                        <w:r>
                          <w:rPr>
                            <w:rFonts w:ascii="Arial" w:hAnsi="Arial" w:cs="Arial"/>
                            <w:sz w:val="18"/>
                          </w:rPr>
                          <w:t>Plot 4</w:t>
                        </w:r>
                        <w:r w:rsidRPr="00E176EF">
                          <w:rPr>
                            <w:rFonts w:ascii="Arial" w:hAnsi="Arial" w:cs="Arial"/>
                            <w:sz w:val="18"/>
                          </w:rPr>
                          <w:t>0</w:t>
                        </w:r>
                        <w:r>
                          <w:rPr>
                            <w:rFonts w:ascii="Arial" w:hAnsi="Arial" w:cs="Arial"/>
                            <w:sz w:val="18"/>
                          </w:rPr>
                          <w:t>-60</w:t>
                        </w:r>
                      </w:p>
                    </w:txbxContent>
                  </v:textbox>
                </v:shape>
                <v:shapetype id="_x0000_t32" coordsize="21600,21600" o:spt="32" o:oned="t" path="m,l21600,21600e" filled="f">
                  <v:path arrowok="t" fillok="f" o:connecttype="none"/>
                  <o:lock v:ext="edit" shapetype="t"/>
                </v:shapetype>
                <v:shape id="AutoShape 63" o:spid="_x0000_s1045" type="#_x0000_t32" style="position:absolute;left:2018;top:7205;width:8404;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lEK8UAAADcAAAADwAAAGRycy9kb3ducmV2LnhtbESPS2vCQBSF94X+h+EW3NVJQi01ZpQq&#10;VFyV+kBc3mSueTRzJ2RGjf++Uyh0eTiPj5MtBtOKK/WutqwgHkcgiAuray4VHPYfz28gnEfW2Fom&#10;BXdysJg/PmSYanvjLV13vhRhhF2KCirvu1RKV1Rk0I1tRxy8s+0N+iD7Uuoeb2HctDKJoldpsOZA&#10;qLCjVUXF9+5iFDTtJGk+ef2VH8tT/rIMpCY+KTV6Gt5nIDwN/j/8195oBck0ht8z4QjI+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xlEK8UAAADcAAAADwAAAAAAAAAA&#10;AAAAAAChAgAAZHJzL2Rvd25yZXYueG1sUEsFBgAAAAAEAAQA+QAAAJMDAAAAAA==&#10;">
                  <v:stroke dashstyle="dash" endarrow="block"/>
                </v:shape>
                <v:shape id="AutoShape 64" o:spid="_x0000_s1046" type="#_x0000_t32" style="position:absolute;left:9624;top:6619;width:8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lN1MYAAADcAAAADwAAAGRycy9kb3ducmV2LnhtbESPQWsCMRSE74L/ITyhF9GsCy12a5S1&#10;INSCB7XeXzevm9DNy7qJuv33TaHgcZiZb5jFqneNuFIXrGcFs2kGgrjy2nKt4OO4mcxBhIissfFM&#10;Cn4owGo5HCyw0P7Ge7oeYi0ShEOBCkyMbSFlqAw5DFPfEifvy3cOY5JdLXWHtwR3jcyz7Ek6tJwW&#10;DLb0aqj6Plycgt12ti4/jd2+789297gpm0s9Pin1MOrLFxCR+ngP/7fftIL8OYe/M+kI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bZTdTGAAAA3AAAAA8AAAAAAAAA&#10;AAAAAAAAoQIAAGRycy9kb3ducmV2LnhtbFBLBQYAAAAABAAEAPkAAACUAwAAAAA=&#10;"/>
                <v:shape id="AutoShape 65" o:spid="_x0000_s1047" type="#_x0000_t32" style="position:absolute;left:9624;top:7827;width:8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XoT8YAAADcAAAADwAAAGRycy9kb3ducmV2LnhtbESPT2sCMRTE74V+h/CEXopmVSp2Ncq2&#10;INSCB//dXzfPTXDzst1EXb99Uyj0OMzMb5j5snO1uFIbrGcFw0EGgrj02nKl4LBf9acgQkTWWHsm&#10;BXcKsFw8Pswx1/7GW7ruYiUShEOOCkyMTS5lKA05DAPfECfv5FuHMcm2krrFW4K7Wo6ybCIdWk4L&#10;Bht6N1SedxenYLMevhVfxq4/t99287Iq6kv1fFTqqdcVMxCRuvgf/mt/aAWj1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mV6E/GAAAA3AAAAA8AAAAAAAAA&#10;AAAAAAAAoQIAAGRycy9kb3ducmV2LnhtbFBLBQYAAAAABAAEAPkAAACUAwAAAAA=&#10;"/>
                <v:shape id="Text Box 66" o:spid="_x0000_s1048" type="#_x0000_t202" style="position:absolute;left:6334;top:7205;width:2849;height: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2D3B59" w:rsidRPr="0062567A" w:rsidRDefault="002D3B59" w:rsidP="0065442F">
                        <w:pPr>
                          <w:rPr>
                            <w:rFonts w:ascii="Arial" w:hAnsi="Arial"/>
                            <w:sz w:val="18"/>
                          </w:rPr>
                        </w:pPr>
                        <w:r>
                          <w:rPr>
                            <w:rFonts w:ascii="Arial" w:hAnsi="Arial"/>
                            <w:sz w:val="18"/>
                          </w:rPr>
                          <w:t>Transect Line</w:t>
                        </w:r>
                      </w:p>
                    </w:txbxContent>
                  </v:textbox>
                </v:shape>
                <v:shape id="Text Box 67" o:spid="_x0000_s1049" type="#_x0000_t202" style="position:absolute;left:5541;top:6326;width:793;height: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2D3B59" w:rsidRPr="0062567A" w:rsidRDefault="002D3B59" w:rsidP="0065442F">
                        <w:pPr>
                          <w:rPr>
                            <w:rFonts w:ascii="Arial" w:hAnsi="Arial" w:cs="Arial"/>
                            <w:sz w:val="16"/>
                            <w:szCs w:val="16"/>
                          </w:rPr>
                        </w:pPr>
                        <w:r>
                          <w:rPr>
                            <w:rFonts w:ascii="Arial" w:hAnsi="Arial" w:cs="Arial"/>
                            <w:sz w:val="16"/>
                            <w:szCs w:val="16"/>
                          </w:rPr>
                          <w:t>20 m</w:t>
                        </w:r>
                      </w:p>
                    </w:txbxContent>
                  </v:textbox>
                </v:shape>
                <v:group id="Group 68" o:spid="_x0000_s1050" style="position:absolute;left:1298;top:6265;width:3100;height:1562" coordorigin="2234,7070" coordsize="3147,1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shape id="Text Box 69" o:spid="_x0000_s1051" type="#_x0000_t202" style="position:absolute;left:4351;top:7070;width:1030;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LedsMA&#10;AADcAAAADwAAAGRycy9kb3ducmV2LnhtbESPQWvCQBSE7wX/w/IEb3WjYFujq4hV8NBLbbw/ss9s&#10;MPs2ZF9N/PfdQqHHYWa+YdbbwTfqTl2sAxuYTTNQxGWwNVcGiq/j8xuoKMgWm8Bk4EERtpvR0xpz&#10;G3r+pPtZKpUgHHM04ETaXOtYOvIYp6ElTt41dB4lya7StsM+wX2j51n2oj3WnBYctrR3VN7O396A&#10;iN3NHsXBx9Nl+HjvXVYusDBmMh52K1BCg/yH/9ona2C+fIX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LedsMAAADcAAAADwAAAAAAAAAAAAAAAACYAgAAZHJzL2Rv&#10;d25yZXYueG1sUEsFBgAAAAAEAAQA9QAAAIgDAAAAAA==&#10;" filled="f" stroked="f">
                    <v:textbox style="mso-fit-shape-to-text:t">
                      <w:txbxContent>
                        <w:p w:rsidR="002D3B59" w:rsidRPr="00E176EF" w:rsidRDefault="002D3B59" w:rsidP="0065442F">
                          <w:pPr>
                            <w:jc w:val="center"/>
                            <w:rPr>
                              <w:rFonts w:ascii="Arial" w:hAnsi="Arial" w:cs="Arial"/>
                              <w:sz w:val="18"/>
                            </w:rPr>
                          </w:pPr>
                          <w:r w:rsidRPr="00E176EF">
                            <w:rPr>
                              <w:rFonts w:ascii="Arial" w:hAnsi="Arial" w:cs="Arial"/>
                              <w:sz w:val="18"/>
                            </w:rPr>
                            <w:t>Plot 0-20</w:t>
                          </w:r>
                        </w:p>
                      </w:txbxContent>
                    </v:textbox>
                  </v:shape>
                  <v:shape id="Text Box 70" o:spid="_x0000_s1052" type="#_x0000_t202" style="position:absolute;left:2929;top:7659;width:2149;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1KBL8A&#10;AADcAAAADwAAAGRycy9kb3ducmV2LnhtbERPTWvCQBC9F/wPywje6kbB0kZXEa3goRdtvA/ZMRvM&#10;zobs1MR/7x4KHh/ve7UZfKPu1MU6sIHZNANFXAZbc2Wg+D28f4KKgmyxCUwGHhRhsx69rTC3oecT&#10;3c9SqRTCMUcDTqTNtY6lI49xGlrixF1D51ES7CptO+xTuG/0PMs+tMeaU4PDlnaOytv5zxsQsdvZ&#10;o/j28XgZfva9y8oFFsZMxsN2CUpokJf43320BuZfaW0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jUoEvwAAANwAAAAPAAAAAAAAAAAAAAAAAJgCAABkcnMvZG93bnJl&#10;di54bWxQSwUGAAAAAAQABAD1AAAAhAMAAAAA&#10;" filled="f" stroked="f">
                    <v:textbox style="mso-fit-shape-to-text:t">
                      <w:txbxContent>
                        <w:p w:rsidR="002D3B59" w:rsidRPr="001E2835" w:rsidRDefault="002D3B59" w:rsidP="0065442F">
                          <w:pPr>
                            <w:rPr>
                              <w:rFonts w:ascii="Arial" w:hAnsi="Arial" w:cs="Arial"/>
                              <w:sz w:val="20"/>
                            </w:rPr>
                          </w:pPr>
                          <w:r w:rsidRPr="001E2835">
                            <w:rPr>
                              <w:rFonts w:ascii="Arial" w:hAnsi="Arial" w:cs="Arial"/>
                              <w:sz w:val="18"/>
                            </w:rPr>
                            <w:t>Permanent</w:t>
                          </w:r>
                          <w:r w:rsidRPr="001E2835">
                            <w:rPr>
                              <w:rFonts w:ascii="Arial" w:hAnsi="Arial" w:cs="Arial"/>
                              <w:sz w:val="20"/>
                            </w:rPr>
                            <w:t xml:space="preserve"> </w:t>
                          </w:r>
                          <w:r w:rsidRPr="001E2835">
                            <w:rPr>
                              <w:rFonts w:ascii="Arial" w:hAnsi="Arial" w:cs="Arial"/>
                              <w:sz w:val="18"/>
                            </w:rPr>
                            <w:t>Marker</w:t>
                          </w:r>
                        </w:p>
                      </w:txbxContent>
                    </v:textbox>
                  </v:shape>
                  <v:shape id="AutoShape 71" o:spid="_x0000_s1053" type="#_x0000_t32" style="position:absolute;left:2746;top:7424;width:0;height:12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h8q8YAAADcAAAADwAAAGRycy9kb3ducmV2LnhtbESPQWvCQBSE70L/w/KE3nQTIaVGV5HS&#10;YqGoNDb3R/aZBLNvQ3Yb0/z6bqHgcZiZb5j1djCN6KlztWUF8TwCQVxYXXOp4Ov8NnsG4TyyxsYy&#10;KfghB9vNw2SNqbY3/qQ+86UIEHYpKqi8b1MpXVGRQTe3LXHwLrYz6IPsSqk7vAW4aeQiip6kwZrD&#10;QoUtvVRUXLNvo2A87Ol8wMt4es3y40eyj5Njniv1OB12KxCeBn8P/7fftYLFcgl/Z8IRk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wIfKvGAAAA3AAAAA8AAAAAAAAA&#10;AAAAAAAAoQIAAGRycy9kb3ducmV2LnhtbFBLBQYAAAAABAAEAPkAAACUAwAAAAA=&#10;">
                    <v:stroke startarrow="block" endarrow="block"/>
                  </v:shape>
                  <v:shape id="AutoShape 72" o:spid="_x0000_s1054" type="#_x0000_t32" style="position:absolute;left:3087;top:8010;width:13;height:6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lPLMMAAADcAAAADwAAAGRycy9kb3ducmV2LnhtbERPTWvCQBC9C/0PyxR6MxtblJJmFSkt&#10;KRSVJs19yI5JMDsbstuY+uvdg+Dx8b7TzWQ6MdLgWssKFlEMgriyuuVawW/xOX8F4Tyyxs4yKfgn&#10;B5v1wyzFRNsz/9CY+1qEEHYJKmi87xMpXdWQQRfZnjhwRzsY9AEOtdQDnkO46eRzHK+kwZZDQ4M9&#10;vTdUnfI/o+Cyy6jY4fFy+MjL/fcyWyz3ZanU0+O0fQPhafJ38c39pRW8xGF+OBOOgFx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ZTyzDAAAA3AAAAA8AAAAAAAAAAAAA&#10;AAAAoQIAAGRycy9kb3ducmV2LnhtbFBLBQYAAAAABAAEAPkAAACRAwAAAAA=&#10;">
                    <v:stroke startarrow="block" endarrow="block"/>
                  </v:shape>
                  <v:shape id="Text Box 73" o:spid="_x0000_s1055" type="#_x0000_t202" style="position:absolute;left:2746;top:7131;width:67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jUmsMA&#10;AADcAAAADwAAAGRycy9kb3ducmV2LnhtbESPW4vCMBSE3xf2P4Sz4NuaeFnRrlFEEXxy8Qq+HZpj&#10;W7Y5KU209d8bYWEfh5n5hpnOW1uKO9W+cKyh11UgiFNnCs40HA/rzzEIH5ANlo5Jw4M8zGfvb1NM&#10;jGt4R/d9yESEsE9QQx5ClUjp05ws+q6riKN3dbXFEGWdSVNjE+G2lH2lRtJiwXEhx4qWOaW/+5vV&#10;cNpeL+eh+slW9qtqXKsk24nUuvPRLr5BBGrDf/ivvTEaBqoHr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jUmsMAAADcAAAADwAAAAAAAAAAAAAAAACYAgAAZHJzL2Rv&#10;d25yZXYueG1sUEsFBgAAAAAEAAQA9QAAAIgDAAAAAA==&#10;" filled="f" stroked="f">
                    <v:textbox>
                      <w:txbxContent>
                        <w:p w:rsidR="002D3B59" w:rsidRPr="0062567A" w:rsidRDefault="002D3B59" w:rsidP="0065442F">
                          <w:pPr>
                            <w:rPr>
                              <w:rFonts w:ascii="Arial" w:hAnsi="Arial" w:cs="Arial"/>
                              <w:sz w:val="16"/>
                              <w:szCs w:val="16"/>
                            </w:rPr>
                          </w:pPr>
                          <w:r>
                            <w:rPr>
                              <w:rFonts w:ascii="Arial" w:hAnsi="Arial" w:cs="Arial"/>
                              <w:sz w:val="16"/>
                              <w:szCs w:val="16"/>
                            </w:rPr>
                            <w:t>0 m</w:t>
                          </w:r>
                        </w:p>
                      </w:txbxContent>
                    </v:textbox>
                  </v:shape>
                  <v:shape id="Text Box 74" o:spid="_x0000_s1056" type="#_x0000_t202" style="position:absolute;left:3087;top:8149;width:891;height: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pK7cQA&#10;AADcAAAADwAAAGRycy9kb3ducmV2LnhtbESPQWvCQBSE7wX/w/IEb7qrtkXTbESUQk8tpip4e2Sf&#10;SWj2bchuTfrvuwWhx2FmvmHSzWAbcaPO1441zGcKBHHhTM2lhuPn63QFwgdkg41j0vBDHjbZ6CHF&#10;xLieD3TLQykihH2CGqoQ2kRKX1Rk0c9cSxy9q+sshii7UpoO+wi3jVwo9Swt1hwXKmxpV1HxlX9b&#10;Daf36+X8qD7KvX1qezcoyXYttZ6Mh+0LiEBD+A/f229Gw1It4O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Su3EAAAA3AAAAA8AAAAAAAAAAAAAAAAAmAIAAGRycy9k&#10;b3ducmV2LnhtbFBLBQYAAAAABAAEAPUAAACJAwAAAAA=&#10;" filled="f" stroked="f">
                    <v:textbox>
                      <w:txbxContent>
                        <w:p w:rsidR="002D3B59" w:rsidRDefault="002D3B59" w:rsidP="0065442F">
                          <w:pPr>
                            <w:rPr>
                              <w:rFonts w:ascii="Arial" w:hAnsi="Arial" w:cs="Arial"/>
                              <w:sz w:val="16"/>
                              <w:szCs w:val="16"/>
                            </w:rPr>
                          </w:pPr>
                          <w:r>
                            <w:rPr>
                              <w:rFonts w:ascii="Arial" w:hAnsi="Arial" w:cs="Arial"/>
                              <w:sz w:val="16"/>
                              <w:szCs w:val="16"/>
                            </w:rPr>
                            <w:t>2.5 m</w:t>
                          </w:r>
                        </w:p>
                        <w:p w:rsidR="002D3B59" w:rsidRPr="008558EA" w:rsidRDefault="002D3B59" w:rsidP="0065442F">
                          <w:pPr>
                            <w:rPr>
                              <w:rFonts w:ascii="Arial" w:hAnsi="Arial" w:cs="Arial"/>
                              <w:sz w:val="16"/>
                              <w:szCs w:val="16"/>
                            </w:rPr>
                          </w:pPr>
                        </w:p>
                      </w:txbxContent>
                    </v:textbox>
                  </v:shape>
                  <v:shape id="Text Box 75" o:spid="_x0000_s1057" type="#_x0000_t202" style="position:absolute;left:2234;top:7783;width:659;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bvdsQA&#10;AADcAAAADwAAAGRycy9kb3ducmV2LnhtbESPQWvCQBSE7wX/w/IEb7qrtkXTbESUQk8tpip4e2Sf&#10;SWj2bchuTfrvuwWhx2FmvmHSzWAbcaPO1441zGcKBHHhTM2lhuPn63QFwgdkg41j0vBDHjbZ6CHF&#10;xLieD3TLQykihH2CGqoQ2kRKX1Rk0c9cSxy9q+sshii7UpoO+wi3jVwo9Swt1hwXKmxpV1HxlX9b&#10;Daf36+X8qD7KvX1qezcoyXYttZ6Mh+0LiEBD+A/f229Gw1It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G73bEAAAA3AAAAA8AAAAAAAAAAAAAAAAAmAIAAGRycy9k&#10;b3ducmV2LnhtbFBLBQYAAAAABAAEAPUAAACJAwAAAAA=&#10;" filled="f" stroked="f">
                    <v:textbox>
                      <w:txbxContent>
                        <w:p w:rsidR="002D3B59" w:rsidRPr="00661A2D" w:rsidRDefault="002D3B59" w:rsidP="0065442F">
                          <w:pPr>
                            <w:rPr>
                              <w:rFonts w:ascii="Arial" w:hAnsi="Arial" w:cs="Arial"/>
                              <w:sz w:val="16"/>
                              <w:szCs w:val="16"/>
                            </w:rPr>
                          </w:pPr>
                          <w:r>
                            <w:rPr>
                              <w:rFonts w:ascii="Arial" w:hAnsi="Arial" w:cs="Arial"/>
                              <w:sz w:val="16"/>
                              <w:szCs w:val="16"/>
                            </w:rPr>
                            <w:t>5 m</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76" o:spid="_x0000_s1058" type="#_x0000_t120" style="position:absolute;left:2881;top:7927;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EtDMQA&#10;AADcAAAADwAAAGRycy9kb3ducmV2LnhtbESPT4vCMBTE78J+h/AWvGm6dpWla5RFULyJf0CPj+bZ&#10;BpuX2kStfvqNIHgcZuY3zHja2kpcqfHGsYKvfgKCOHfacKFgt533fkD4gKyxckwK7uRhOvnojDHT&#10;7sZrum5CISKEfYYKyhDqTEqfl2TR911NHL2jayyGKJtC6gZvEW4rOUiSkbRoOC6UWNOspPy0uVgF&#10;5rw/DFcLs5895mnt7W6ULlpUqvvZ/v2CCNSGd/jVXmoFafINzzPxCMj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hLQzEAAAA3AAAAA8AAAAAAAAAAAAAAAAAmAIAAGRycy9k&#10;b3ducmV2LnhtbFBLBQYAAAAABAAEAPUAAACJAwAAAAA=&#10;" fillcolor="black" stroked="f" strokeweight="1.5pt"/>
                </v:group>
              </v:group>
            </w:pict>
          </mc:Fallback>
        </mc:AlternateContent>
      </w:r>
      <w:r w:rsidR="0049042A">
        <w:t xml:space="preserve">a) </w:t>
      </w:r>
    </w:p>
    <w:p w:rsidR="0049042A" w:rsidRDefault="0049042A" w:rsidP="0065442F">
      <w:pPr>
        <w:jc w:val="both"/>
      </w:pPr>
    </w:p>
    <w:p w:rsidR="0049042A" w:rsidRDefault="0049042A" w:rsidP="0065442F">
      <w:pPr>
        <w:jc w:val="both"/>
      </w:pPr>
    </w:p>
    <w:p w:rsidR="0049042A" w:rsidRDefault="0049042A" w:rsidP="0065442F">
      <w:pPr>
        <w:jc w:val="both"/>
      </w:pPr>
    </w:p>
    <w:p w:rsidR="0049042A" w:rsidRDefault="0049042A" w:rsidP="0065442F">
      <w:pPr>
        <w:jc w:val="both"/>
      </w:pPr>
    </w:p>
    <w:p w:rsidR="0049042A" w:rsidRDefault="0049042A" w:rsidP="0065442F">
      <w:pPr>
        <w:jc w:val="both"/>
      </w:pPr>
    </w:p>
    <w:p w:rsidR="0049042A" w:rsidRDefault="0049042A" w:rsidP="0065442F"/>
    <w:p w:rsidR="0049042A" w:rsidRDefault="0049042A" w:rsidP="0065442F"/>
    <w:p w:rsidR="0049042A" w:rsidRDefault="00D728CF" w:rsidP="0065442F">
      <w:r>
        <w:rPr>
          <w:noProof/>
        </w:rPr>
        <mc:AlternateContent>
          <mc:Choice Requires="wpg">
            <w:drawing>
              <wp:anchor distT="0" distB="0" distL="114300" distR="114300" simplePos="0" relativeHeight="9" behindDoc="0" locked="0" layoutInCell="1" allowOverlap="1">
                <wp:simplePos x="0" y="0"/>
                <wp:positionH relativeFrom="column">
                  <wp:posOffset>-85090</wp:posOffset>
                </wp:positionH>
                <wp:positionV relativeFrom="paragraph">
                  <wp:posOffset>125730</wp:posOffset>
                </wp:positionV>
                <wp:extent cx="5793740" cy="995045"/>
                <wp:effectExtent l="635" t="3810" r="15875" b="20320"/>
                <wp:wrapNone/>
                <wp:docPr id="265"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3740" cy="995045"/>
                          <a:chOff x="1354" y="8549"/>
                          <a:chExt cx="9124" cy="1567"/>
                        </a:xfrm>
                      </wpg:grpSpPr>
                      <wps:wsp>
                        <wps:cNvPr id="266" name="Rectangle 78"/>
                        <wps:cNvSpPr>
                          <a:spLocks noChangeArrowheads="1"/>
                        </wps:cNvSpPr>
                        <wps:spPr bwMode="auto">
                          <a:xfrm>
                            <a:off x="2074" y="8908"/>
                            <a:ext cx="1916" cy="120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7" name="Text Box 79"/>
                        <wps:cNvSpPr txBox="1">
                          <a:spLocks noChangeArrowheads="1"/>
                        </wps:cNvSpPr>
                        <wps:spPr bwMode="auto">
                          <a:xfrm>
                            <a:off x="5612" y="8615"/>
                            <a:ext cx="793"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62567A" w:rsidRDefault="002D3B59" w:rsidP="0065442F">
                              <w:pPr>
                                <w:rPr>
                                  <w:rFonts w:ascii="Arial" w:hAnsi="Arial" w:cs="Arial"/>
                                  <w:sz w:val="16"/>
                                  <w:szCs w:val="16"/>
                                </w:rPr>
                              </w:pPr>
                              <w:r>
                                <w:rPr>
                                  <w:rFonts w:ascii="Arial" w:hAnsi="Arial" w:cs="Arial"/>
                                  <w:sz w:val="16"/>
                                  <w:szCs w:val="16"/>
                                </w:rPr>
                                <w:t>20 m</w:t>
                              </w:r>
                            </w:p>
                          </w:txbxContent>
                        </wps:txbx>
                        <wps:bodyPr rot="0" vert="horz" wrap="square" lIns="91440" tIns="45720" rIns="91440" bIns="45720" anchor="t" anchorCtr="0" upright="1">
                          <a:noAutofit/>
                        </wps:bodyPr>
                      </wps:wsp>
                      <wps:wsp>
                        <wps:cNvPr id="268" name="Text Box 80"/>
                        <wps:cNvSpPr txBox="1">
                          <a:spLocks noChangeArrowheads="1"/>
                        </wps:cNvSpPr>
                        <wps:spPr bwMode="auto">
                          <a:xfrm>
                            <a:off x="4307" y="8554"/>
                            <a:ext cx="1186"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E176EF" w:rsidRDefault="002D3B59" w:rsidP="0065442F">
                              <w:pPr>
                                <w:jc w:val="center"/>
                                <w:rPr>
                                  <w:rFonts w:ascii="Arial" w:hAnsi="Arial" w:cs="Arial"/>
                                  <w:sz w:val="18"/>
                                </w:rPr>
                              </w:pPr>
                              <w:r>
                                <w:rPr>
                                  <w:rFonts w:ascii="Arial" w:hAnsi="Arial" w:cs="Arial"/>
                                  <w:sz w:val="18"/>
                                </w:rPr>
                                <w:t>Plot 1</w:t>
                              </w:r>
                              <w:r w:rsidRPr="00E176EF">
                                <w:rPr>
                                  <w:rFonts w:ascii="Arial" w:hAnsi="Arial" w:cs="Arial"/>
                                  <w:sz w:val="18"/>
                                </w:rPr>
                                <w:t>0</w:t>
                              </w:r>
                              <w:r>
                                <w:rPr>
                                  <w:rFonts w:ascii="Arial" w:hAnsi="Arial" w:cs="Arial"/>
                                  <w:sz w:val="18"/>
                                </w:rPr>
                                <w:t>-20</w:t>
                              </w:r>
                            </w:p>
                          </w:txbxContent>
                        </wps:txbx>
                        <wps:bodyPr rot="0" vert="horz" wrap="square" lIns="91440" tIns="45720" rIns="91440" bIns="45720" anchor="t" anchorCtr="0" upright="1">
                          <a:spAutoFit/>
                        </wps:bodyPr>
                      </wps:wsp>
                      <wps:wsp>
                        <wps:cNvPr id="269" name="Text Box 81"/>
                        <wps:cNvSpPr txBox="1">
                          <a:spLocks noChangeArrowheads="1"/>
                        </wps:cNvSpPr>
                        <wps:spPr bwMode="auto">
                          <a:xfrm>
                            <a:off x="6233" y="8549"/>
                            <a:ext cx="1186"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E176EF" w:rsidRDefault="002D3B59" w:rsidP="0065442F">
                              <w:pPr>
                                <w:jc w:val="center"/>
                                <w:rPr>
                                  <w:rFonts w:ascii="Arial" w:hAnsi="Arial" w:cs="Arial"/>
                                  <w:sz w:val="18"/>
                                </w:rPr>
                              </w:pPr>
                              <w:r>
                                <w:rPr>
                                  <w:rFonts w:ascii="Arial" w:hAnsi="Arial" w:cs="Arial"/>
                                  <w:sz w:val="18"/>
                                </w:rPr>
                                <w:t>Plot 2</w:t>
                              </w:r>
                              <w:r w:rsidRPr="00E176EF">
                                <w:rPr>
                                  <w:rFonts w:ascii="Arial" w:hAnsi="Arial" w:cs="Arial"/>
                                  <w:sz w:val="18"/>
                                </w:rPr>
                                <w:t>0</w:t>
                              </w:r>
                              <w:r>
                                <w:rPr>
                                  <w:rFonts w:ascii="Arial" w:hAnsi="Arial" w:cs="Arial"/>
                                  <w:sz w:val="18"/>
                                </w:rPr>
                                <w:t>-30</w:t>
                              </w:r>
                            </w:p>
                          </w:txbxContent>
                        </wps:txbx>
                        <wps:bodyPr rot="0" vert="horz" wrap="square" lIns="91440" tIns="45720" rIns="91440" bIns="45720" anchor="t" anchorCtr="0" upright="1">
                          <a:spAutoFit/>
                        </wps:bodyPr>
                      </wps:wsp>
                      <wps:wsp>
                        <wps:cNvPr id="270" name="AutoShape 82"/>
                        <wps:cNvCnPr>
                          <a:cxnSpLocks noChangeShapeType="1"/>
                        </wps:cNvCnPr>
                        <wps:spPr bwMode="auto">
                          <a:xfrm>
                            <a:off x="2074" y="9494"/>
                            <a:ext cx="8404" cy="1"/>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271" name="AutoShape 83"/>
                        <wps:cNvCnPr>
                          <a:cxnSpLocks noChangeShapeType="1"/>
                        </wps:cNvCnPr>
                        <wps:spPr bwMode="auto">
                          <a:xfrm>
                            <a:off x="5900" y="8908"/>
                            <a:ext cx="87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2" name="AutoShape 84"/>
                        <wps:cNvCnPr>
                          <a:cxnSpLocks noChangeShapeType="1"/>
                        </wps:cNvCnPr>
                        <wps:spPr bwMode="auto">
                          <a:xfrm>
                            <a:off x="5888" y="10116"/>
                            <a:ext cx="87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3" name="Text Box 85"/>
                        <wps:cNvSpPr txBox="1">
                          <a:spLocks noChangeArrowheads="1"/>
                        </wps:cNvSpPr>
                        <wps:spPr bwMode="auto">
                          <a:xfrm>
                            <a:off x="6390" y="9494"/>
                            <a:ext cx="2849"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Default="002D3B59" w:rsidP="0065442F">
                              <w:pPr>
                                <w:rPr>
                                  <w:rFonts w:ascii="Arial" w:hAnsi="Arial"/>
                                  <w:sz w:val="18"/>
                                </w:rPr>
                              </w:pPr>
                              <w:r>
                                <w:rPr>
                                  <w:rFonts w:ascii="Arial" w:hAnsi="Arial"/>
                                  <w:sz w:val="18"/>
                                </w:rPr>
                                <w:t xml:space="preserve">Transect Line </w:t>
                              </w:r>
                            </w:p>
                            <w:p w:rsidR="002D3B59" w:rsidRPr="0062567A" w:rsidRDefault="002D3B59" w:rsidP="0065442F">
                              <w:pPr>
                                <w:rPr>
                                  <w:rFonts w:ascii="Arial" w:hAnsi="Arial"/>
                                  <w:sz w:val="18"/>
                                </w:rPr>
                              </w:pPr>
                            </w:p>
                          </w:txbxContent>
                        </wps:txbx>
                        <wps:bodyPr rot="0" vert="horz" wrap="square" lIns="91440" tIns="45720" rIns="91440" bIns="45720" anchor="t" anchorCtr="0" upright="1">
                          <a:noAutofit/>
                        </wps:bodyPr>
                      </wps:wsp>
                      <wps:wsp>
                        <wps:cNvPr id="274" name="Text Box 86"/>
                        <wps:cNvSpPr txBox="1">
                          <a:spLocks noChangeArrowheads="1"/>
                        </wps:cNvSpPr>
                        <wps:spPr bwMode="auto">
                          <a:xfrm>
                            <a:off x="3440" y="8615"/>
                            <a:ext cx="793"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62567A" w:rsidRDefault="002D3B59" w:rsidP="0065442F">
                              <w:pPr>
                                <w:rPr>
                                  <w:rFonts w:ascii="Arial" w:hAnsi="Arial" w:cs="Arial"/>
                                  <w:sz w:val="16"/>
                                  <w:szCs w:val="16"/>
                                </w:rPr>
                              </w:pPr>
                              <w:r>
                                <w:rPr>
                                  <w:rFonts w:ascii="Arial" w:hAnsi="Arial" w:cs="Arial"/>
                                  <w:sz w:val="16"/>
                                  <w:szCs w:val="16"/>
                                </w:rPr>
                                <w:t>10 m</w:t>
                              </w:r>
                            </w:p>
                          </w:txbxContent>
                        </wps:txbx>
                        <wps:bodyPr rot="0" vert="horz" wrap="square" lIns="91440" tIns="45720" rIns="91440" bIns="45720" anchor="t" anchorCtr="0" upright="1">
                          <a:noAutofit/>
                        </wps:bodyPr>
                      </wps:wsp>
                      <wps:wsp>
                        <wps:cNvPr id="275" name="Text Box 87"/>
                        <wps:cNvSpPr txBox="1">
                          <a:spLocks noChangeArrowheads="1"/>
                        </wps:cNvSpPr>
                        <wps:spPr bwMode="auto">
                          <a:xfrm>
                            <a:off x="2426" y="8549"/>
                            <a:ext cx="1014"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E176EF" w:rsidRDefault="002D3B59" w:rsidP="0065442F">
                              <w:pPr>
                                <w:jc w:val="center"/>
                                <w:rPr>
                                  <w:rFonts w:ascii="Arial" w:hAnsi="Arial" w:cs="Arial"/>
                                  <w:sz w:val="18"/>
                                </w:rPr>
                              </w:pPr>
                              <w:r>
                                <w:rPr>
                                  <w:rFonts w:ascii="Arial" w:hAnsi="Arial" w:cs="Arial"/>
                                  <w:sz w:val="18"/>
                                </w:rPr>
                                <w:t>Plot 0-1</w:t>
                              </w:r>
                              <w:r w:rsidRPr="00E176EF">
                                <w:rPr>
                                  <w:rFonts w:ascii="Arial" w:hAnsi="Arial" w:cs="Arial"/>
                                  <w:sz w:val="18"/>
                                </w:rPr>
                                <w:t>0</w:t>
                              </w:r>
                            </w:p>
                          </w:txbxContent>
                        </wps:txbx>
                        <wps:bodyPr rot="0" vert="horz" wrap="square" lIns="91440" tIns="45720" rIns="91440" bIns="45720" anchor="t" anchorCtr="0" upright="1">
                          <a:spAutoFit/>
                        </wps:bodyPr>
                      </wps:wsp>
                      <wps:wsp>
                        <wps:cNvPr id="276" name="Text Box 88"/>
                        <wps:cNvSpPr txBox="1">
                          <a:spLocks noChangeArrowheads="1"/>
                        </wps:cNvSpPr>
                        <wps:spPr bwMode="auto">
                          <a:xfrm>
                            <a:off x="2039" y="9143"/>
                            <a:ext cx="2117" cy="3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1E2835" w:rsidRDefault="002D3B59" w:rsidP="0065442F">
                              <w:pPr>
                                <w:rPr>
                                  <w:rFonts w:ascii="Arial" w:hAnsi="Arial" w:cs="Arial"/>
                                  <w:sz w:val="20"/>
                                </w:rPr>
                              </w:pPr>
                              <w:r w:rsidRPr="001E2835">
                                <w:rPr>
                                  <w:rFonts w:ascii="Arial" w:hAnsi="Arial" w:cs="Arial"/>
                                  <w:sz w:val="18"/>
                                </w:rPr>
                                <w:t>Permanent</w:t>
                              </w:r>
                              <w:r w:rsidRPr="001E2835">
                                <w:rPr>
                                  <w:rFonts w:ascii="Arial" w:hAnsi="Arial" w:cs="Arial"/>
                                  <w:sz w:val="20"/>
                                </w:rPr>
                                <w:t xml:space="preserve"> </w:t>
                              </w:r>
                              <w:r w:rsidRPr="001E2835">
                                <w:rPr>
                                  <w:rFonts w:ascii="Arial" w:hAnsi="Arial" w:cs="Arial"/>
                                  <w:sz w:val="18"/>
                                </w:rPr>
                                <w:t>Marker</w:t>
                              </w:r>
                            </w:p>
                          </w:txbxContent>
                        </wps:txbx>
                        <wps:bodyPr rot="0" vert="horz" wrap="square" lIns="91440" tIns="45720" rIns="91440" bIns="45720" anchor="t" anchorCtr="0" upright="1">
                          <a:spAutoFit/>
                        </wps:bodyPr>
                      </wps:wsp>
                      <wps:wsp>
                        <wps:cNvPr id="277" name="AutoShape 89"/>
                        <wps:cNvCnPr>
                          <a:cxnSpLocks noChangeShapeType="1"/>
                        </wps:cNvCnPr>
                        <wps:spPr bwMode="auto">
                          <a:xfrm>
                            <a:off x="1858" y="8908"/>
                            <a:ext cx="0" cy="1208"/>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79" name="AutoShape 90"/>
                        <wps:cNvCnPr>
                          <a:cxnSpLocks noChangeShapeType="1"/>
                        </wps:cNvCnPr>
                        <wps:spPr bwMode="auto">
                          <a:xfrm>
                            <a:off x="2194" y="9494"/>
                            <a:ext cx="13" cy="622"/>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80" name="Text Box 91"/>
                        <wps:cNvSpPr txBox="1">
                          <a:spLocks noChangeArrowheads="1"/>
                        </wps:cNvSpPr>
                        <wps:spPr bwMode="auto">
                          <a:xfrm>
                            <a:off x="1858" y="8615"/>
                            <a:ext cx="661"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62567A" w:rsidRDefault="002D3B59" w:rsidP="0065442F">
                              <w:pPr>
                                <w:rPr>
                                  <w:rFonts w:ascii="Arial" w:hAnsi="Arial" w:cs="Arial"/>
                                  <w:sz w:val="16"/>
                                  <w:szCs w:val="16"/>
                                </w:rPr>
                              </w:pPr>
                              <w:r>
                                <w:rPr>
                                  <w:rFonts w:ascii="Arial" w:hAnsi="Arial" w:cs="Arial"/>
                                  <w:sz w:val="16"/>
                                  <w:szCs w:val="16"/>
                                </w:rPr>
                                <w:t>0 m</w:t>
                              </w:r>
                            </w:p>
                          </w:txbxContent>
                        </wps:txbx>
                        <wps:bodyPr rot="0" vert="horz" wrap="square" lIns="91440" tIns="45720" rIns="91440" bIns="45720" anchor="t" anchorCtr="0" upright="1">
                          <a:noAutofit/>
                        </wps:bodyPr>
                      </wps:wsp>
                      <wps:wsp>
                        <wps:cNvPr id="281" name="Text Box 92"/>
                        <wps:cNvSpPr txBox="1">
                          <a:spLocks noChangeArrowheads="1"/>
                        </wps:cNvSpPr>
                        <wps:spPr bwMode="auto">
                          <a:xfrm>
                            <a:off x="2194" y="9633"/>
                            <a:ext cx="878" cy="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Default="002D3B59" w:rsidP="0065442F">
                              <w:pPr>
                                <w:rPr>
                                  <w:rFonts w:ascii="Arial" w:hAnsi="Arial" w:cs="Arial"/>
                                  <w:sz w:val="16"/>
                                  <w:szCs w:val="16"/>
                                </w:rPr>
                              </w:pPr>
                              <w:r>
                                <w:rPr>
                                  <w:rFonts w:ascii="Arial" w:hAnsi="Arial" w:cs="Arial"/>
                                  <w:sz w:val="16"/>
                                  <w:szCs w:val="16"/>
                                </w:rPr>
                                <w:t>2.5 m</w:t>
                              </w:r>
                            </w:p>
                            <w:p w:rsidR="002D3B59" w:rsidRPr="008558EA" w:rsidRDefault="002D3B59" w:rsidP="0065442F">
                              <w:pPr>
                                <w:rPr>
                                  <w:rFonts w:ascii="Arial" w:hAnsi="Arial" w:cs="Arial"/>
                                  <w:sz w:val="16"/>
                                  <w:szCs w:val="16"/>
                                </w:rPr>
                              </w:pPr>
                            </w:p>
                          </w:txbxContent>
                        </wps:txbx>
                        <wps:bodyPr rot="0" vert="horz" wrap="square" lIns="91440" tIns="45720" rIns="91440" bIns="45720" anchor="t" anchorCtr="0" upright="1">
                          <a:noAutofit/>
                        </wps:bodyPr>
                      </wps:wsp>
                      <wps:wsp>
                        <wps:cNvPr id="282" name="Text Box 93"/>
                        <wps:cNvSpPr txBox="1">
                          <a:spLocks noChangeArrowheads="1"/>
                        </wps:cNvSpPr>
                        <wps:spPr bwMode="auto">
                          <a:xfrm>
                            <a:off x="1354" y="9267"/>
                            <a:ext cx="649" cy="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661A2D" w:rsidRDefault="002D3B59" w:rsidP="0065442F">
                              <w:pPr>
                                <w:rPr>
                                  <w:rFonts w:ascii="Arial" w:hAnsi="Arial" w:cs="Arial"/>
                                  <w:sz w:val="16"/>
                                  <w:szCs w:val="16"/>
                                </w:rPr>
                              </w:pPr>
                              <w:r>
                                <w:rPr>
                                  <w:rFonts w:ascii="Arial" w:hAnsi="Arial" w:cs="Arial"/>
                                  <w:sz w:val="16"/>
                                  <w:szCs w:val="16"/>
                                </w:rPr>
                                <w:t>5 m</w:t>
                              </w:r>
                            </w:p>
                          </w:txbxContent>
                        </wps:txbx>
                        <wps:bodyPr rot="0" vert="horz" wrap="square" lIns="91440" tIns="45720" rIns="91440" bIns="45720" anchor="t" anchorCtr="0" upright="1">
                          <a:noAutofit/>
                        </wps:bodyPr>
                      </wps:wsp>
                      <wps:wsp>
                        <wps:cNvPr id="283" name="AutoShape 94"/>
                        <wps:cNvSpPr>
                          <a:spLocks noChangeArrowheads="1"/>
                        </wps:cNvSpPr>
                        <wps:spPr bwMode="auto">
                          <a:xfrm>
                            <a:off x="1991" y="9411"/>
                            <a:ext cx="141" cy="143"/>
                          </a:xfrm>
                          <a:prstGeom prst="flowChartConnector">
                            <a:avLst/>
                          </a:prstGeom>
                          <a:solidFill>
                            <a:srgbClr val="000000"/>
                          </a:solidFill>
                          <a:ln>
                            <a:noFill/>
                          </a:ln>
                          <a:extLst>
                            <a:ext uri="{91240B29-F687-4F45-9708-019B960494DF}">
                              <a14:hiddenLine xmlns:a14="http://schemas.microsoft.com/office/drawing/2010/main" w="19050">
                                <a:solidFill>
                                  <a:srgbClr val="000000"/>
                                </a:solidFill>
                                <a:round/>
                                <a:headEnd/>
                                <a:tailEnd/>
                              </a14:hiddenLine>
                            </a:ext>
                          </a:extLst>
                        </wps:spPr>
                        <wps:bodyPr rot="0" vert="horz" wrap="square" lIns="91440" tIns="45720" rIns="91440" bIns="45720" anchor="t" anchorCtr="0" upright="1">
                          <a:noAutofit/>
                        </wps:bodyPr>
                      </wps:wsp>
                      <wps:wsp>
                        <wps:cNvPr id="284" name="Rectangle 95"/>
                        <wps:cNvSpPr>
                          <a:spLocks noChangeArrowheads="1"/>
                        </wps:cNvSpPr>
                        <wps:spPr bwMode="auto">
                          <a:xfrm>
                            <a:off x="3983" y="8908"/>
                            <a:ext cx="1916" cy="120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7" o:spid="_x0000_s1059" style="position:absolute;margin-left:-6.7pt;margin-top:9.9pt;width:456.2pt;height:78.35pt;z-index:9" coordorigin="1354,8549" coordsize="9124,1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">
                <v:rect id="Rectangle 78" o:spid="_x0000_s1060" style="position:absolute;left:2074;top:8908;width:1916;height:1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5lrMQA&#10;AADcAAAADwAAAGRycy9kb3ducmV2LnhtbESPwWrDMBBE74X8g9hAb43cQE1xIhs3JJBToGmh7W2x&#10;NpKJtTKWErt/XxUCOQ4z84ZZV5PrxJWG0HpW8LzIQBA3XrdsFHx+7J5eQYSIrLHzTAp+KUBVzh7W&#10;WGg/8jtdj9GIBOFQoAIbY19IGRpLDsPC98TJO/nBYUxyMFIPOCa46+Qyy3LpsOW0YLGnjaXmfLw4&#10;Bdv+51C/mCDrr2i/z/5t3NmDUepxPtUrEJGmeA/f2nutYJnn8H8mHQFZ/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uZazEAAAA3AAAAA8AAAAAAAAAAAAAAAAAmAIAAGRycy9k&#10;b3ducmV2LnhtbFBLBQYAAAAABAAEAPUAAACJAwAAAAA=&#10;" filled="f"/>
                <v:shape id="Text Box 79" o:spid="_x0000_s1061" type="#_x0000_t202" style="position:absolute;left:5612;top:8615;width:793;height: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MDSMMA&#10;AADcAAAADwAAAGRycy9kb3ducmV2LnhtbESPQWsCMRSE74L/ITzBmyZKtXY1ilgKPSm1teDtsXnu&#10;Lm5elk10139vBMHjMDPfMItVa0txpdoXjjWMhgoEcepMwZmGv9+vwQyED8gGS8ek4UYeVstuZ4GJ&#10;cQ3/0HUfMhEh7BPUkIdQJVL6NCeLfugq4uidXG0xRFln0tTYRLgt5VipqbRYcFzIsaJNTul5f7Ea&#10;DtvT8f9N7bJPO6ka1yrJ9kNq3e+16zmIQG14hZ/tb6NhPH2H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MDSMMAAADcAAAADwAAAAAAAAAAAAAAAACYAgAAZHJzL2Rv&#10;d25yZXYueG1sUEsFBgAAAAAEAAQA9QAAAIgDAAAAAA==&#10;" filled="f" stroked="f">
                  <v:textbox>
                    <w:txbxContent>
                      <w:p w:rsidR="002D3B59" w:rsidRPr="0062567A" w:rsidRDefault="002D3B59" w:rsidP="0065442F">
                        <w:pPr>
                          <w:rPr>
                            <w:rFonts w:ascii="Arial" w:hAnsi="Arial" w:cs="Arial"/>
                            <w:sz w:val="16"/>
                            <w:szCs w:val="16"/>
                          </w:rPr>
                        </w:pPr>
                        <w:r>
                          <w:rPr>
                            <w:rFonts w:ascii="Arial" w:hAnsi="Arial" w:cs="Arial"/>
                            <w:sz w:val="16"/>
                            <w:szCs w:val="16"/>
                          </w:rPr>
                          <w:t>20 m</w:t>
                        </w:r>
                      </w:p>
                    </w:txbxContent>
                  </v:textbox>
                </v:shape>
                <v:shape id="Text Box 80" o:spid="_x0000_s1062" type="#_x0000_t202" style="position:absolute;left:4307;top:8554;width:1186;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6I74A&#10;AADcAAAADwAAAGRycy9kb3ducmV2LnhtbERPTYvCMBC9C/sfwgjeNFVYWapRxHXBgxfdeh+a2aZs&#10;MynNaOu/NwfB4+N9r7eDb9SdulgHNjCfZaCIy2BrrgwUvz/TL1BRkC02gcnAgyJsNx+jNeY29Hym&#10;+0UqlUI45mjAibS51rF05DHOQkucuL/QeZQEu0rbDvsU7hu9yLKl9lhzanDY0t5R+X+5eQMidjd/&#10;FAcfj9fh9N27rPzEwpjJeNitQAkN8ha/3EdrYLFM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ZYOiO+AAAA3AAAAA8AAAAAAAAAAAAAAAAAmAIAAGRycy9kb3ducmV2&#10;LnhtbFBLBQYAAAAABAAEAPUAAACDAwAAAAA=&#10;" filled="f" stroked="f">
                  <v:textbox style="mso-fit-shape-to-text:t">
                    <w:txbxContent>
                      <w:p w:rsidR="002D3B59" w:rsidRPr="00E176EF" w:rsidRDefault="002D3B59" w:rsidP="0065442F">
                        <w:pPr>
                          <w:jc w:val="center"/>
                          <w:rPr>
                            <w:rFonts w:ascii="Arial" w:hAnsi="Arial" w:cs="Arial"/>
                            <w:sz w:val="18"/>
                          </w:rPr>
                        </w:pPr>
                        <w:r>
                          <w:rPr>
                            <w:rFonts w:ascii="Arial" w:hAnsi="Arial" w:cs="Arial"/>
                            <w:sz w:val="18"/>
                          </w:rPr>
                          <w:t>Plot 1</w:t>
                        </w:r>
                        <w:r w:rsidRPr="00E176EF">
                          <w:rPr>
                            <w:rFonts w:ascii="Arial" w:hAnsi="Arial" w:cs="Arial"/>
                            <w:sz w:val="18"/>
                          </w:rPr>
                          <w:t>0</w:t>
                        </w:r>
                        <w:r>
                          <w:rPr>
                            <w:rFonts w:ascii="Arial" w:hAnsi="Arial" w:cs="Arial"/>
                            <w:sz w:val="18"/>
                          </w:rPr>
                          <w:t>-20</w:t>
                        </w:r>
                      </w:p>
                    </w:txbxContent>
                  </v:textbox>
                </v:shape>
                <v:shape id="Text Box 81" o:spid="_x0000_s1063" type="#_x0000_t202" style="position:absolute;left:6233;top:8549;width:1186;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fuMMA&#10;AADcAAAADwAAAGRycy9kb3ducmV2LnhtbESPT2vCQBTE7wW/w/IEb3WjoLTRVcQ/4KGX2nh/ZF+z&#10;odm3Ifs08du7hUKPw8z8hllvB9+oO3WxDmxgNs1AEZfB1lwZKL5Or2+goiBbbAKTgQdF2G5GL2vM&#10;bej5k+4XqVSCcMzRgBNpc61j6chjnIaWOHnfofMoSXaVth32Ce4bPc+ypfZYc1pw2NLeUflzuXkD&#10;InY3exRHH8/X4ePQu6xcYGHMZDzsVqCEBvkP/7XP1sB8+Q6/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SfuMMAAADcAAAADwAAAAAAAAAAAAAAAACYAgAAZHJzL2Rv&#10;d25yZXYueG1sUEsFBgAAAAAEAAQA9QAAAIgDAAAAAA==&#10;" filled="f" stroked="f">
                  <v:textbox style="mso-fit-shape-to-text:t">
                    <w:txbxContent>
                      <w:p w:rsidR="002D3B59" w:rsidRPr="00E176EF" w:rsidRDefault="002D3B59" w:rsidP="0065442F">
                        <w:pPr>
                          <w:jc w:val="center"/>
                          <w:rPr>
                            <w:rFonts w:ascii="Arial" w:hAnsi="Arial" w:cs="Arial"/>
                            <w:sz w:val="18"/>
                          </w:rPr>
                        </w:pPr>
                        <w:r>
                          <w:rPr>
                            <w:rFonts w:ascii="Arial" w:hAnsi="Arial" w:cs="Arial"/>
                            <w:sz w:val="18"/>
                          </w:rPr>
                          <w:t>Plot 2</w:t>
                        </w:r>
                        <w:r w:rsidRPr="00E176EF">
                          <w:rPr>
                            <w:rFonts w:ascii="Arial" w:hAnsi="Arial" w:cs="Arial"/>
                            <w:sz w:val="18"/>
                          </w:rPr>
                          <w:t>0</w:t>
                        </w:r>
                        <w:r>
                          <w:rPr>
                            <w:rFonts w:ascii="Arial" w:hAnsi="Arial" w:cs="Arial"/>
                            <w:sz w:val="18"/>
                          </w:rPr>
                          <w:t>-30</w:t>
                        </w:r>
                      </w:p>
                    </w:txbxContent>
                  </v:textbox>
                </v:shape>
                <v:shape id="AutoShape 82" o:spid="_x0000_s1064" type="#_x0000_t32" style="position:absolute;left:2074;top:9494;width:8404;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kHSsIAAADcAAAADwAAAGRycy9kb3ducmV2LnhtbERPS2vCQBC+F/wPywje6sZQW0ldRYWW&#10;nqS1RTyO2WkeZmdDdtX4751DoceP7z1f9q5RF+pC5dnAZJyAIs69rbgw8PP99jgDFSKyxcYzGbhR&#10;gOVi8DDHzPorf9FlFwslIRwyNFDG2GZah7wkh2HsW2Lhfn3nMArsCm07vEq4a3SaJM/aYcXSUGJL&#10;m5Ly0+7sDNTNNK23/P553BeH49NamurJwZjRsF+9gorUx3/xn/vDGkhfZL6ckSOgF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kHSsIAAADcAAAADwAAAAAAAAAAAAAA&#10;AAChAgAAZHJzL2Rvd25yZXYueG1sUEsFBgAAAAAEAAQA+QAAAJADAAAAAA==&#10;">
                  <v:stroke dashstyle="dash" endarrow="block"/>
                </v:shape>
                <v:shape id="AutoShape 83" o:spid="_x0000_s1065" type="#_x0000_t32" style="position:absolute;left:5900;top:8908;width:8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c1WcYAAADcAAAADwAAAGRycy9kb3ducmV2LnhtbESPQWsCMRSE74X+h/AKvRTNrtBWVqNs&#10;C0IVPGj1/tw8N8HNy3YTdfvvG6HgcZiZb5jpvHeNuFAXrGcF+TADQVx5bblWsPteDMYgQkTW2Hgm&#10;Bb8UYD57fJhiof2VN3TZxlokCIcCFZgY20LKUBlyGIa+JU7e0XcOY5JdLXWH1wR3jRxl2Zt0aDkt&#10;GGzp01B12p6dgvUy/ygPxi5Xmx+7fl2Uzbl+2Sv1/NSXExCR+ngP/7e/tILRew63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HNVnGAAAA3AAAAA8AAAAAAAAA&#10;AAAAAAAAoQIAAGRycy9kb3ducmV2LnhtbFBLBQYAAAAABAAEAPkAAACUAwAAAAA=&#10;"/>
                <v:shape id="AutoShape 84" o:spid="_x0000_s1066" type="#_x0000_t32" style="position:absolute;left:5888;top:10116;width:8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WrLsYAAADcAAAADwAAAGRycy9kb3ducmV2LnhtbESPQWsCMRSE74L/ITyhF9GsC61la5S1&#10;INSCB7XeXzevm9DNy7qJuv33TaHgcZiZb5jFqneNuFIXrGcFs2kGgrjy2nKt4OO4mTyDCBFZY+OZ&#10;FPxQgNVyOFhgof2N93Q9xFokCIcCFZgY20LKUBlyGKa+JU7el+8cxiS7WuoObwnuGpln2ZN0aDkt&#10;GGzp1VD1fbg4BbvtbF1+Grt935/t7nFTNpd6fFLqYdSXLyAi9fEe/m+/aQX5PIe/M+kI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Vqy7GAAAA3AAAAA8AAAAAAAAA&#10;AAAAAAAAoQIAAGRycy9kb3ducmV2LnhtbFBLBQYAAAAABAAEAPkAAACUAwAAAAA=&#10;"/>
                <v:shape id="Text Box 85" o:spid="_x0000_s1067" type="#_x0000_t202" style="position:absolute;left:6390;top:9494;width:2849;height: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GTlsQA&#10;AADcAAAADwAAAGRycy9kb3ducmV2LnhtbESPS2vDMBCE74H8B7GF3hKpaV51rYTSEuippXlBbou1&#10;fhBrZSw1dv99FQjkOMzMN0y67m0tLtT6yrGGp7ECQZw5U3GhYb/bjJYgfEA2WDsmDX/kYb0aDlJM&#10;jOv4hy7bUIgIYZ+ghjKEJpHSZyVZ9GPXEEcvd63FEGVbSNNiF+G2lhOl5tJixXGhxIbeS8rO21+r&#10;4fCVn45T9V182FnTuV5Jti9S68eH/u0VRKA+3MO39qfRMFk8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k5bEAAAA3AAAAA8AAAAAAAAAAAAAAAAAmAIAAGRycy9k&#10;b3ducmV2LnhtbFBLBQYAAAAABAAEAPUAAACJAwAAAAA=&#10;" filled="f" stroked="f">
                  <v:textbox>
                    <w:txbxContent>
                      <w:p w:rsidR="002D3B59" w:rsidRDefault="002D3B59" w:rsidP="0065442F">
                        <w:pPr>
                          <w:rPr>
                            <w:rFonts w:ascii="Arial" w:hAnsi="Arial"/>
                            <w:sz w:val="18"/>
                          </w:rPr>
                        </w:pPr>
                        <w:r>
                          <w:rPr>
                            <w:rFonts w:ascii="Arial" w:hAnsi="Arial"/>
                            <w:sz w:val="18"/>
                          </w:rPr>
                          <w:t xml:space="preserve">Transect Line </w:t>
                        </w:r>
                      </w:p>
                      <w:p w:rsidR="002D3B59" w:rsidRPr="0062567A" w:rsidRDefault="002D3B59" w:rsidP="0065442F">
                        <w:pPr>
                          <w:rPr>
                            <w:rFonts w:ascii="Arial" w:hAnsi="Arial"/>
                            <w:sz w:val="18"/>
                          </w:rPr>
                        </w:pPr>
                      </w:p>
                    </w:txbxContent>
                  </v:textbox>
                </v:shape>
                <v:shape id="Text Box 86" o:spid="_x0000_s1068" type="#_x0000_t202" style="position:absolute;left:3440;top:8615;width:793;height: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gL4sQA&#10;AADcAAAADwAAAGRycy9kb3ducmV2LnhtbESPQWvCQBSE74L/YXmCt7qr2NZGVxFF6MnStBa8PbLP&#10;JJh9G7Krif/eFQoeh5n5hlmsOluJKzW+dKxhPFIgiDNnSs41/P7sXmYgfEA2WDkmDTfysFr2ewtM&#10;jGv5m65pyEWEsE9QQxFCnUjps4Is+pGriaN3co3FEGWTS9NgG+G2khOl3qTFkuNCgTVtCsrO6cVq&#10;OOxPx7+p+sq39rVuXack2w+p9XDQrecgAnXhGf5vfxoNk/c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IC+LEAAAA3AAAAA8AAAAAAAAAAAAAAAAAmAIAAGRycy9k&#10;b3ducmV2LnhtbFBLBQYAAAAABAAEAPUAAACJAwAAAAA=&#10;" filled="f" stroked="f">
                  <v:textbox>
                    <w:txbxContent>
                      <w:p w:rsidR="002D3B59" w:rsidRPr="0062567A" w:rsidRDefault="002D3B59" w:rsidP="0065442F">
                        <w:pPr>
                          <w:rPr>
                            <w:rFonts w:ascii="Arial" w:hAnsi="Arial" w:cs="Arial"/>
                            <w:sz w:val="16"/>
                            <w:szCs w:val="16"/>
                          </w:rPr>
                        </w:pPr>
                        <w:r>
                          <w:rPr>
                            <w:rFonts w:ascii="Arial" w:hAnsi="Arial" w:cs="Arial"/>
                            <w:sz w:val="16"/>
                            <w:szCs w:val="16"/>
                          </w:rPr>
                          <w:t>10 m</w:t>
                        </w:r>
                      </w:p>
                    </w:txbxContent>
                  </v:textbox>
                </v:shape>
                <v:shape id="Text Box 87" o:spid="_x0000_s1069" type="#_x0000_t202" style="position:absolute;left:2426;top:8549;width:1014;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ADYMMA&#10;AADcAAAADwAAAGRycy9kb3ducmV2LnhtbESPT2vCQBTE7wW/w/IEb3WjYFuiq4h/wEMvtfH+yL5m&#10;Q7NvQ/Zp4rd3hUKPw8z8hlltBt+oG3WxDmxgNs1AEZfB1lwZKL6Prx+goiBbbAKTgTtF2KxHLyvM&#10;bej5i25nqVSCcMzRgBNpc61j6chjnIaWOHk/ofMoSXaVth32Ce4bPc+yN+2x5rTgsKWdo/L3fPUG&#10;ROx2di8OPp4uw+e+d1m5wMKYyXjYLkEJDfIf/mufrIH5+wKe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ADYMMAAADcAAAADwAAAAAAAAAAAAAAAACYAgAAZHJzL2Rv&#10;d25yZXYueG1sUEsFBgAAAAAEAAQA9QAAAIgDAAAAAA==&#10;" filled="f" stroked="f">
                  <v:textbox style="mso-fit-shape-to-text:t">
                    <w:txbxContent>
                      <w:p w:rsidR="002D3B59" w:rsidRPr="00E176EF" w:rsidRDefault="002D3B59" w:rsidP="0065442F">
                        <w:pPr>
                          <w:jc w:val="center"/>
                          <w:rPr>
                            <w:rFonts w:ascii="Arial" w:hAnsi="Arial" w:cs="Arial"/>
                            <w:sz w:val="18"/>
                          </w:rPr>
                        </w:pPr>
                        <w:r>
                          <w:rPr>
                            <w:rFonts w:ascii="Arial" w:hAnsi="Arial" w:cs="Arial"/>
                            <w:sz w:val="18"/>
                          </w:rPr>
                          <w:t>Plot 0-1</w:t>
                        </w:r>
                        <w:r w:rsidRPr="00E176EF">
                          <w:rPr>
                            <w:rFonts w:ascii="Arial" w:hAnsi="Arial" w:cs="Arial"/>
                            <w:sz w:val="18"/>
                          </w:rPr>
                          <w:t>0</w:t>
                        </w:r>
                      </w:p>
                    </w:txbxContent>
                  </v:textbox>
                </v:shape>
                <v:shape id="Text Box 88" o:spid="_x0000_s1070" type="#_x0000_t202" style="position:absolute;left:2039;top:9143;width:2117;height: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F8MA&#10;AADcAAAADwAAAGRycy9kb3ducmV2LnhtbESPT2vCQBTE7wW/w/IEb3WjoC3RVcQ/4KGX2nh/ZF+z&#10;odm3Ifs08du7hUKPw8z8hllvB9+oO3WxDmxgNs1AEZfB1lwZKL5Or++goiBbbAKTgQdF2G5GL2vM&#10;bej5k+4XqVSCcMzRgBNpc61j6chjnIaWOHnfofMoSXaVth32Ce4bPc+ypfZYc1pw2NLeUflzuXkD&#10;InY3exRHH8/X4ePQu6xcYGHMZDzsVqCEBvkP/7XP1sD8bQm/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dF8MAAADcAAAADwAAAAAAAAAAAAAAAACYAgAAZHJzL2Rv&#10;d25yZXYueG1sUEsFBgAAAAAEAAQA9QAAAIgDAAAAAA==&#10;" filled="f" stroked="f">
                  <v:textbox style="mso-fit-shape-to-text:t">
                    <w:txbxContent>
                      <w:p w:rsidR="002D3B59" w:rsidRPr="001E2835" w:rsidRDefault="002D3B59" w:rsidP="0065442F">
                        <w:pPr>
                          <w:rPr>
                            <w:rFonts w:ascii="Arial" w:hAnsi="Arial" w:cs="Arial"/>
                            <w:sz w:val="20"/>
                          </w:rPr>
                        </w:pPr>
                        <w:r w:rsidRPr="001E2835">
                          <w:rPr>
                            <w:rFonts w:ascii="Arial" w:hAnsi="Arial" w:cs="Arial"/>
                            <w:sz w:val="18"/>
                          </w:rPr>
                          <w:t>Permanent</w:t>
                        </w:r>
                        <w:r w:rsidRPr="001E2835">
                          <w:rPr>
                            <w:rFonts w:ascii="Arial" w:hAnsi="Arial" w:cs="Arial"/>
                            <w:sz w:val="20"/>
                          </w:rPr>
                          <w:t xml:space="preserve"> </w:t>
                        </w:r>
                        <w:r w:rsidRPr="001E2835">
                          <w:rPr>
                            <w:rFonts w:ascii="Arial" w:hAnsi="Arial" w:cs="Arial"/>
                            <w:sz w:val="18"/>
                          </w:rPr>
                          <w:t>Marker</w:t>
                        </w:r>
                      </w:p>
                    </w:txbxContent>
                  </v:textbox>
                </v:shape>
                <v:shape id="AutoShape 89" o:spid="_x0000_s1071" type="#_x0000_t32" style="position:absolute;left:1858;top:8908;width:0;height:12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eruMQAAADcAAAADwAAAGRycy9kb3ducmV2LnhtbESPQYvCMBSE74L/ITzBm6YKrtI1ioji&#10;wqLLVnt/NM+2bPNSmqhdf70RBI/DzHzDzJetqcSVGldaVjAaRiCIM6tLzhWcjtvBDITzyBory6Tg&#10;nxwsF93OHGNtb/xL18TnIkDYxaig8L6OpXRZQQbd0NbEwTvbxqAPssmlbvAW4KaS4yj6kAZLDgsF&#10;1rQuKPtLLkbBfb+j4x7P959Nkh6+J7vR5JCmSvV77eoThKfWv8Ov9pdWMJ5O4XkmHAG5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16u4xAAAANwAAAAPAAAAAAAAAAAA&#10;AAAAAKECAABkcnMvZG93bnJldi54bWxQSwUGAAAAAAQABAD5AAAAkgMAAAAA&#10;">
                  <v:stroke startarrow="block" endarrow="block"/>
                </v:shape>
                <v:shape id="AutoShape 90" o:spid="_x0000_s1072" type="#_x0000_t32" style="position:absolute;left:2194;top:9494;width:13;height:6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SaUcUAAADcAAAADwAAAGRycy9kb3ducmV2LnhtbESPQWvCQBSE70L/w/IK3nSjoNboKqUo&#10;CqKl0dwf2WcSzL4N2VWjv75bKHgcZuYbZr5sTSVu1LjSsoJBPwJBnFldcq7gdFz3PkA4j6yxskwK&#10;HuRguXjrzDHW9s4/dEt8LgKEXYwKCu/rWEqXFWTQ9W1NHLyzbQz6IJtc6gbvAW4qOYyisTRYclgo&#10;sKavgrJLcjUKnvsNHfd4fn6vkvSwG20Go0OaKtV9bz9nIDy1/hX+b2+1guFkCn9nwh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ASaUcUAAADcAAAADwAAAAAAAAAA&#10;AAAAAAChAgAAZHJzL2Rvd25yZXYueG1sUEsFBgAAAAAEAAQA+QAAAJMDAAAAAA==&#10;">
                  <v:stroke startarrow="block" endarrow="block"/>
                </v:shape>
                <v:shape id="Text Box 91" o:spid="_x0000_s1073" type="#_x0000_t202" style="position:absolute;left:1858;top:8615;width:661;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2D3B59" w:rsidRPr="0062567A" w:rsidRDefault="002D3B59" w:rsidP="0065442F">
                        <w:pPr>
                          <w:rPr>
                            <w:rFonts w:ascii="Arial" w:hAnsi="Arial" w:cs="Arial"/>
                            <w:sz w:val="16"/>
                            <w:szCs w:val="16"/>
                          </w:rPr>
                        </w:pPr>
                        <w:r>
                          <w:rPr>
                            <w:rFonts w:ascii="Arial" w:hAnsi="Arial" w:cs="Arial"/>
                            <w:sz w:val="16"/>
                            <w:szCs w:val="16"/>
                          </w:rPr>
                          <w:t>0 m</w:t>
                        </w:r>
                      </w:p>
                    </w:txbxContent>
                  </v:textbox>
                </v:shape>
                <v:shape id="Text Box 92" o:spid="_x0000_s1074" type="#_x0000_t202" style="position:absolute;left:2194;top:9633;width:878;height: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rYXcMA&#10;AADcAAAADwAAAGRycy9kb3ducmV2LnhtbESPQYvCMBSE78L+h/AWvGmiqGjXKIsieFLUXWFvj+bZ&#10;lm1eShNt/fdGEDwOM/MNM1+2thQ3qn3hWMOgr0AQp84UnGn4OW16UxA+IBssHZOGO3lYLj46c0yM&#10;a/hAt2PIRISwT1BDHkKVSOnTnCz6vquIo3dxtcUQZZ1JU2MT4baUQ6Um0mLBcSHHilY5pf/Hq9Xw&#10;u7v8nUdqn63tuGpcqyTbmdS6+9l+f4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rYXcMAAADcAAAADwAAAAAAAAAAAAAAAACYAgAAZHJzL2Rv&#10;d25yZXYueG1sUEsFBgAAAAAEAAQA9QAAAIgDAAAAAA==&#10;" filled="f" stroked="f">
                  <v:textbox>
                    <w:txbxContent>
                      <w:p w:rsidR="002D3B59" w:rsidRDefault="002D3B59" w:rsidP="0065442F">
                        <w:pPr>
                          <w:rPr>
                            <w:rFonts w:ascii="Arial" w:hAnsi="Arial" w:cs="Arial"/>
                            <w:sz w:val="16"/>
                            <w:szCs w:val="16"/>
                          </w:rPr>
                        </w:pPr>
                        <w:r>
                          <w:rPr>
                            <w:rFonts w:ascii="Arial" w:hAnsi="Arial" w:cs="Arial"/>
                            <w:sz w:val="16"/>
                            <w:szCs w:val="16"/>
                          </w:rPr>
                          <w:t>2.5 m</w:t>
                        </w:r>
                      </w:p>
                      <w:p w:rsidR="002D3B59" w:rsidRPr="008558EA" w:rsidRDefault="002D3B59" w:rsidP="0065442F">
                        <w:pPr>
                          <w:rPr>
                            <w:rFonts w:ascii="Arial" w:hAnsi="Arial" w:cs="Arial"/>
                            <w:sz w:val="16"/>
                            <w:szCs w:val="16"/>
                          </w:rPr>
                        </w:pPr>
                      </w:p>
                    </w:txbxContent>
                  </v:textbox>
                </v:shape>
                <v:shape id="Text Box 93" o:spid="_x0000_s1075" type="#_x0000_t202" style="position:absolute;left:1354;top:9267;width:649;height: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hGKsQA&#10;AADcAAAADwAAAGRycy9kb3ducmV2LnhtbESPT4vCMBTE74LfIbwFb5psccWtRhFlYU8r/lnB26N5&#10;tsXmpTRZ2/32RhA8DjPzG2a+7GwlbtT40rGG95ECQZw5U3Ku4Xj4Gk5B+IBssHJMGv7Jw3LR780x&#10;Na7lHd32IRcRwj5FDUUIdSqlzwqy6EeuJo7exTUWQ5RNLk2DbYTbSiZKTaTFkuNCgTWtC8qu+z+r&#10;4ffncj6N1Tbf2I+6dZ2SbD+l1oO3bjUDEagLr/Cz/W00JNMEHmfiEZ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4RirEAAAA3AAAAA8AAAAAAAAAAAAAAAAAmAIAAGRycy9k&#10;b3ducmV2LnhtbFBLBQYAAAAABAAEAPUAAACJAwAAAAA=&#10;" filled="f" stroked="f">
                  <v:textbox>
                    <w:txbxContent>
                      <w:p w:rsidR="002D3B59" w:rsidRPr="00661A2D" w:rsidRDefault="002D3B59" w:rsidP="0065442F">
                        <w:pPr>
                          <w:rPr>
                            <w:rFonts w:ascii="Arial" w:hAnsi="Arial" w:cs="Arial"/>
                            <w:sz w:val="16"/>
                            <w:szCs w:val="16"/>
                          </w:rPr>
                        </w:pPr>
                        <w:r>
                          <w:rPr>
                            <w:rFonts w:ascii="Arial" w:hAnsi="Arial" w:cs="Arial"/>
                            <w:sz w:val="16"/>
                            <w:szCs w:val="16"/>
                          </w:rPr>
                          <w:t>5 m</w:t>
                        </w:r>
                      </w:p>
                    </w:txbxContent>
                  </v:textbox>
                </v:shape>
                <v:shape id="AutoShape 94" o:spid="_x0000_s1076" type="#_x0000_t120" style="position:absolute;left:1991;top:9411;width:141;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q5v8QA&#10;AADcAAAADwAAAGRycy9kb3ducmV2LnhtbESPQWvCQBSE74L/YXmCN900oUFSVykBxZs0FezxkX1N&#10;lmbfxuyqsb++Wyj0OMzMN8x6O9pO3GjwxrGCp2UCgrh22nCj4PS+W6xA+ICssXNMCh7kYbuZTtZY&#10;aHfnN7pVoRERwr5ABW0IfSGlr1uy6JeuJ47epxsshiiHRuoB7xFuO5kmSS4tGo4LLfZUtlR/VVer&#10;wFzOH8/HvTmX37us9/aUZ/sRlZrPxtcXEIHG8B/+ax+0gnSVwe+Ze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6ub/EAAAA3AAAAA8AAAAAAAAAAAAAAAAAmAIAAGRycy9k&#10;b3ducmV2LnhtbFBLBQYAAAAABAAEAPUAAACJAwAAAAA=&#10;" fillcolor="black" stroked="f" strokeweight="1.5pt"/>
                <v:rect id="Rectangle 95" o:spid="_x0000_s1077" style="position:absolute;left:3983;top:8908;width:1916;height:1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y4usMA&#10;AADcAAAADwAAAGRycy9kb3ducmV2LnhtbESPQWsCMRSE7wX/Q3iCt5pVbJHVKGup4EmoCurtsXkm&#10;i5uXZRPd7b9vCoUeh5n5hlmue1eLJ7Wh8qxgMs5AEJdeV2wUnI7b1zmIEJE11p5JwTcFWK8GL0vM&#10;te/4i56HaESCcMhRgY2xyaUMpSWHYewb4uTdfOswJtkaqVvsEtzVcppl79JhxWnBYkMflsr74eEU&#10;fDbXffFmgizO0V7uftNt7d4oNRr2xQJEpD7+h//aO61gOp/B75l0BO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y4usMAAADcAAAADwAAAAAAAAAAAAAAAACYAgAAZHJzL2Rv&#10;d25yZXYueG1sUEsFBgAAAAAEAAQA9QAAAIgDAAAAAA==&#10;" filled="f"/>
              </v:group>
            </w:pict>
          </mc:Fallback>
        </mc:AlternateContent>
      </w:r>
      <w:r w:rsidR="0049042A">
        <w:t>b)</w:t>
      </w:r>
    </w:p>
    <w:p w:rsidR="0049042A" w:rsidRDefault="0049042A" w:rsidP="0065442F"/>
    <w:p w:rsidR="0049042A" w:rsidRDefault="0049042A" w:rsidP="0065442F"/>
    <w:p w:rsidR="0049042A" w:rsidRDefault="0049042A" w:rsidP="0065442F"/>
    <w:p w:rsidR="0049042A" w:rsidRDefault="0049042A" w:rsidP="0065442F"/>
    <w:p w:rsidR="0049042A" w:rsidRDefault="0049042A" w:rsidP="0065442F">
      <w:pPr>
        <w:keepNext/>
      </w:pPr>
    </w:p>
    <w:p w:rsidR="0049042A" w:rsidRDefault="0049042A" w:rsidP="0065442F"/>
    <w:p w:rsidR="0049042A" w:rsidRPr="00441C97" w:rsidRDefault="0049042A" w:rsidP="0065442F">
      <w:pPr>
        <w:pStyle w:val="SOPFigure"/>
        <w:rPr>
          <w:b w:val="0"/>
          <w:sz w:val="20"/>
          <w:szCs w:val="20"/>
        </w:rPr>
      </w:pPr>
      <w:proofErr w:type="gramStart"/>
      <w:r w:rsidRPr="00441C97">
        <w:rPr>
          <w:sz w:val="20"/>
          <w:szCs w:val="20"/>
        </w:rPr>
        <w:t>Figure 1.</w:t>
      </w:r>
      <w:proofErr w:type="gramEnd"/>
      <w:r w:rsidRPr="00441C97">
        <w:rPr>
          <w:sz w:val="20"/>
          <w:szCs w:val="20"/>
        </w:rPr>
        <w:t xml:space="preserve"> </w:t>
      </w:r>
      <w:r w:rsidRPr="00441C97">
        <w:rPr>
          <w:b w:val="0"/>
          <w:sz w:val="20"/>
          <w:szCs w:val="20"/>
        </w:rPr>
        <w:t>Diagram of sampling plots established along transects. In subalpine shrubland and wet forest communities, plots are 5 x 20 m (a) while in mangrove forest, coastal strand, and wet forest at HAVO-Kahuku plots are 5 x 10 m (b).</w:t>
      </w:r>
    </w:p>
    <w:p w:rsidR="00180921" w:rsidRDefault="00180921" w:rsidP="0065442F"/>
    <w:p w:rsidR="0049042A" w:rsidRDefault="001E624F" w:rsidP="0065442F">
      <w:proofErr w:type="gramStart"/>
      <w:r>
        <w:t>addressed</w:t>
      </w:r>
      <w:proofErr w:type="gramEnd"/>
      <w:r>
        <w:t xml:space="preserve"> by shifting 10 m to either side are visible at the start of a new transect, then the whole transect may be shifted.</w:t>
      </w:r>
    </w:p>
    <w:p w:rsidR="001E624F" w:rsidRDefault="001E624F" w:rsidP="0065442F"/>
    <w:p w:rsidR="0049042A" w:rsidRDefault="0049042A" w:rsidP="0065442F">
      <w:r>
        <w:t>Any obstacles too large to safely navigate around warrant truncation of the original transect.</w:t>
      </w:r>
      <w:r w:rsidRPr="00824064">
        <w:t xml:space="preserve"> </w:t>
      </w:r>
      <w:r>
        <w:t xml:space="preserve">If the truncated transect is from the rotational panel and is less than half the intended length of </w:t>
      </w:r>
      <w:proofErr w:type="gramStart"/>
      <w:r>
        <w:t>the transect</w:t>
      </w:r>
      <w:proofErr w:type="gramEnd"/>
      <w:r>
        <w:t xml:space="preserve">, then an alternate rotational transect will be sampled. However, the data collected prior to discontinuation may still be used for status estimates. If from the fixed panel, then the truncated transect is only worth including in the network of fixed transects if its length exceeds half the intended transect length (e.g., 500 m for a 1000 m transect in the wet forest). Fixed transects less than half the intended length are not worth resampling logistically nor do they permit co-location with the PACN Landbirds </w:t>
      </w:r>
      <w:r w:rsidR="00A64C00">
        <w:fldChar w:fldCharType="begin"/>
      </w:r>
      <w:r>
        <w:instrText xml:space="preserve"> ADDIN EN.CITE &lt;EndNote&gt;&lt;Cite&gt;&lt;Author&gt;Camp&lt;/Author&gt;&lt;Year&gt;2009&lt;/Year&gt;&lt;RecNum&gt;481&lt;/RecNum&gt;&lt;DisplayText&gt;(Camp et al. 2009)&lt;/DisplayText&gt;&lt;record&gt;&lt;rec-number&gt;481&lt;/rec-number&gt;&lt;foreign-keys&gt;&lt;key app="EN" db-id="29wd9fdxkttawpevre3ptatrsdx2se0wz5da"&gt;481&lt;/key&gt;&lt;/foreign-keys&gt;&lt;ref-type name="Report"&gt;27&lt;/ref-type&gt;&lt;contributors&gt;&lt;authors&gt;&lt;author&gt;Camp, Richard J. &lt;/author&gt;&lt;author&gt;Pratt, Thane K. &lt;/author&gt;&lt;author&gt;Bailey, Cathleen&lt;/author&gt;&lt;author&gt;Hu, Darcy &lt;/author&gt;&lt;/authors&gt;&lt;/contributors&gt;&lt;titles&gt;&lt;title&gt;Focal Terrestrial Vertebrate Species: Landbirds Inventory and Monitoring Protocol&lt;/title&gt;&lt;/titles&gt;&lt;dates&gt;&lt;year&gt;2009&lt;/year&gt;&lt;/dates&gt;&lt;pub-location&gt;Hawaii National Park, HI&lt;/pub-location&gt;&lt;publisher&gt;Department of the Interior, National Park Service, Pacific Island Network&lt;/publisher&gt;&lt;urls&gt;&lt;/urls&gt;&lt;/record&gt;&lt;/Cite&gt;&lt;/EndNote&gt;</w:instrText>
      </w:r>
      <w:r w:rsidR="00A64C00">
        <w:fldChar w:fldCharType="separate"/>
      </w:r>
      <w:r>
        <w:rPr>
          <w:noProof/>
        </w:rPr>
        <w:t xml:space="preserve">(Camp et al. </w:t>
      </w:r>
      <w:r w:rsidRPr="003443EA">
        <w:rPr>
          <w:noProof/>
        </w:rPr>
        <w:t>2011</w:t>
      </w:r>
      <w:r>
        <w:rPr>
          <w:noProof/>
        </w:rPr>
        <w:t>)</w:t>
      </w:r>
      <w:r w:rsidR="00A64C00">
        <w:fldChar w:fldCharType="end"/>
      </w:r>
      <w:r>
        <w:t xml:space="preserve"> and Focal Terrestrial Plant Community </w:t>
      </w:r>
      <w:r w:rsidR="00A64C00">
        <w:fldChar w:fldCharType="begin"/>
      </w:r>
      <w:r>
        <w:instrText xml:space="preserve"> ADDIN EN.CITE &lt;EndNote&gt;&lt;Cite&gt;&lt;Author&gt;Ainsworth&lt;/Author&gt;&lt;Year&gt;2010&lt;/Year&gt;&lt;RecNum&gt;395&lt;/RecNum&gt;&lt;DisplayText&gt;(Ainsworth et al. 2010)&lt;/DisplayText&gt;&lt;record&gt;&lt;rec-number&gt;395&lt;/rec-number&gt;&lt;foreign-keys&gt;&lt;key app="EN" db-id="29wd9fdxkttawpevre3ptatrsdx2se0wz5da"&gt;395&lt;/key&gt;&lt;/foreign-keys&gt;&lt;ref-type name="Report"&gt;27&lt;/ref-type&gt;&lt;contributors&gt;&lt;authors&gt;&lt;author&gt;Ainsworth, Alison&lt;/author&gt;&lt;author&gt;Berkowitz, Paul&lt;/author&gt;&lt;author&gt;Jacobi, Jim&lt;/author&gt;&lt;author&gt;Loh, R. K.&lt;/author&gt;&lt;author&gt;Kozar, Kelly&lt;/author&gt;&lt;/authors&gt;&lt;/contributors&gt;&lt;titles&gt;&lt;title&gt;Draft Focal Terrestrial Plant Communities Inventory and Monitoring Protocol for the Pacific Island Network. Natural Resource Report NPS/PACN/NRR—2010/XXX&lt;/title&gt;&lt;/titles&gt;&lt;dates&gt;&lt;year&gt;2010&lt;/year&gt;&lt;/dates&gt;&lt;pub-location&gt;Fort Collins, Colorado&lt;/pub-location&gt;&lt;publisher&gt;National Park Service&lt;/publisher&gt;&lt;urls&gt;&lt;/urls&gt;&lt;/record&gt;&lt;/Cite&gt;&lt;/EndNote&gt;</w:instrText>
      </w:r>
      <w:r w:rsidR="00A64C00">
        <w:fldChar w:fldCharType="separate"/>
      </w:r>
      <w:r>
        <w:rPr>
          <w:noProof/>
        </w:rPr>
        <w:t xml:space="preserve">(Ainsworth et al. </w:t>
      </w:r>
      <w:r w:rsidRPr="003443EA">
        <w:rPr>
          <w:noProof/>
        </w:rPr>
        <w:t>2011</w:t>
      </w:r>
      <w:r>
        <w:rPr>
          <w:noProof/>
        </w:rPr>
        <w:t>)</w:t>
      </w:r>
      <w:r w:rsidR="00A64C00">
        <w:fldChar w:fldCharType="end"/>
      </w:r>
      <w:r>
        <w:t xml:space="preserve"> Protocols. All deviations from the original transect should be recorded including information on distances, compass directions, and other pertinent information.</w:t>
      </w:r>
    </w:p>
    <w:p w:rsidR="0049042A" w:rsidRDefault="0049042A" w:rsidP="0065442F"/>
    <w:p w:rsidR="0049042A" w:rsidRPr="00207BF8" w:rsidRDefault="0049042A" w:rsidP="0065442F">
      <w:pPr>
        <w:pStyle w:val="SOP2nd"/>
      </w:pPr>
      <w:r>
        <w:t>Permanently Marking Fixed Transects and Plots</w:t>
      </w:r>
    </w:p>
    <w:p w:rsidR="0049042A" w:rsidRDefault="0049042A" w:rsidP="0065442F">
      <w:r>
        <w:t xml:space="preserve">Fixed transects will be permanently marked at the beginning and end of each transect. Plots along fixed transects must be marked precisely as possible since trend analysis relies on these same plots being resampled in the future. The transect path will be marked using </w:t>
      </w:r>
      <w:r w:rsidR="004F02BA">
        <w:t xml:space="preserve">blue </w:t>
      </w:r>
      <w:r>
        <w:t xml:space="preserve">flagging as necessary and every plot start will be marked using heavy duty </w:t>
      </w:r>
      <w:r w:rsidR="004F02BA">
        <w:t xml:space="preserve">red and </w:t>
      </w:r>
      <w:r>
        <w:t xml:space="preserve">blue flagging in dense community types (e.g., wet forest) to ensure that future field crews will follow the exact same path. Transect number and meter mark will be written on the </w:t>
      </w:r>
      <w:r w:rsidR="004F02BA">
        <w:t xml:space="preserve">red and </w:t>
      </w:r>
      <w:r>
        <w:t>blue flagging with a felt tip permanent marker. Additionally, six permanent markers described below will be established at the transect end points and equally spaced along each fixed transect. For fixed transects that are 1000 m, permanent markers will be installed every 200 m (or at the start of every 10</w:t>
      </w:r>
      <w:r w:rsidRPr="003443EA">
        <w:rPr>
          <w:vertAlign w:val="superscript"/>
        </w:rPr>
        <w:t>th</w:t>
      </w:r>
      <w:r>
        <w:t xml:space="preserve"> 5 x 20 m plot) while 500 m long transects will be marked every 100 m (or at the start of every 5</w:t>
      </w:r>
      <w:r w:rsidRPr="003443EA">
        <w:rPr>
          <w:vertAlign w:val="superscript"/>
        </w:rPr>
        <w:t>th</w:t>
      </w:r>
      <w:r>
        <w:t xml:space="preserve"> 5 x 20 m plot). Fixed transects shorter than 500 m will be marked every 50 m (or at the start of every 5</w:t>
      </w:r>
      <w:r w:rsidRPr="003443EA">
        <w:rPr>
          <w:vertAlign w:val="superscript"/>
        </w:rPr>
        <w:t>th</w:t>
      </w:r>
      <w:r>
        <w:t xml:space="preserve"> 5 x 10 m plot). Photographs and GPS coordinates will be recorded at each permanent marker along </w:t>
      </w:r>
      <w:proofErr w:type="gramStart"/>
      <w:r>
        <w:lastRenderedPageBreak/>
        <w:t>the transect</w:t>
      </w:r>
      <w:proofErr w:type="gramEnd"/>
      <w:r>
        <w:t>. Although rotational transects and plots do not receive any permanent markers or flagging, the same criteria will be used for taking photographs and recording GPS locations.</w:t>
      </w:r>
    </w:p>
    <w:p w:rsidR="0049042A" w:rsidRDefault="0049042A" w:rsidP="0065442F"/>
    <w:p w:rsidR="0049042A" w:rsidRDefault="0049042A" w:rsidP="0065442F">
      <w:r>
        <w:t>Permanent markers consist of 0.01 m x 0.5 m stainless steel rods covered with PVC pipe and marked with pin flags and flagging. The rods are buried with at least 0.3 m</w:t>
      </w:r>
      <w:r w:rsidR="000249DC">
        <w:t xml:space="preserve"> (1 ft)</w:t>
      </w:r>
      <w:r>
        <w:t xml:space="preserve"> of the rod above ground.</w:t>
      </w:r>
      <w:r w:rsidRPr="00904D08">
        <w:t xml:space="preserve"> </w:t>
      </w:r>
      <w:r>
        <w:t xml:space="preserve">In rocky substrates, setting the rod may require a 5 lb sledgehammer and a fast-setting two-part epoxy (e.g., Power-Fast™) to keep the marker vertical. </w:t>
      </w:r>
      <w:r w:rsidR="00C676D4">
        <w:t xml:space="preserve">Alternatively, rods may be buried a measured distance beyond or before the actual point and appropriately noted on the data form. </w:t>
      </w:r>
      <w:r>
        <w:t>White PVC pipe (inner diameter of 0.01 m) is slid over the stainless steel threaded rod and secured with epoxy to increase marker visibility. Labeled aluminum tags are attached to the rods and will contain I</w:t>
      </w:r>
      <w:r w:rsidRPr="005C4737">
        <w:t xml:space="preserve">nventory and </w:t>
      </w:r>
      <w:r>
        <w:t>M</w:t>
      </w:r>
      <w:r w:rsidRPr="005C4737">
        <w:t xml:space="preserve">onitoring </w:t>
      </w:r>
      <w:r>
        <w:t>program</w:t>
      </w:r>
      <w:r w:rsidRPr="005C4737">
        <w:t xml:space="preserve"> identifier (I&amp;M</w:t>
      </w:r>
      <w:r>
        <w:t>V</w:t>
      </w:r>
      <w:r w:rsidR="004F02BA">
        <w:t>eg</w:t>
      </w:r>
      <w:r>
        <w:t xml:space="preserve">), transect number, </w:t>
      </w:r>
      <w:r w:rsidRPr="005C4737">
        <w:t>appropriate meter mark (e.g., 0 m, 20 m, 50 m) on the centerline, year and month of plot installation</w:t>
      </w:r>
      <w:r>
        <w:t xml:space="preserve"> (YYYYMM)</w:t>
      </w:r>
      <w:r w:rsidRPr="005C4737">
        <w:t xml:space="preserve">, and </w:t>
      </w:r>
      <w:r>
        <w:t xml:space="preserve">transect azimuth (fig. 2). </w:t>
      </w:r>
      <w:r w:rsidR="009C01B8">
        <w:t>Location information is also written on the PVC post with a permanent felt tip marker.</w:t>
      </w:r>
      <w:r w:rsidR="005D3570">
        <w:t xml:space="preserve"> </w:t>
      </w:r>
    </w:p>
    <w:p w:rsidR="0049042A" w:rsidRDefault="0049042A" w:rsidP="0065442F"/>
    <w:p w:rsidR="0049042A" w:rsidRDefault="00D728CF" w:rsidP="0065442F">
      <w:r>
        <w:rPr>
          <w:noProof/>
        </w:rPr>
        <mc:AlternateContent>
          <mc:Choice Requires="wps">
            <w:drawing>
              <wp:inline distT="0" distB="0" distL="0" distR="0">
                <wp:extent cx="3124200" cy="920750"/>
                <wp:effectExtent l="0" t="0" r="19050" b="12700"/>
                <wp:docPr id="131" name="Text Box 4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920750"/>
                        </a:xfrm>
                        <a:prstGeom prst="rect">
                          <a:avLst/>
                        </a:prstGeom>
                        <a:solidFill>
                          <a:srgbClr val="FFFFFF"/>
                        </a:solidFill>
                        <a:ln w="9525">
                          <a:solidFill>
                            <a:srgbClr val="000000"/>
                          </a:solidFill>
                          <a:miter lim="800000"/>
                          <a:headEnd/>
                          <a:tailEnd/>
                        </a:ln>
                      </wps:spPr>
                      <wps:txbx>
                        <w:txbxContent>
                          <w:p w:rsidR="002D3B59" w:rsidRPr="00B916CB" w:rsidRDefault="002D3B59" w:rsidP="0065442F">
                            <w:pPr>
                              <w:rPr>
                                <w:sz w:val="36"/>
                                <w:szCs w:val="36"/>
                                <w:lang w:val="de-DE"/>
                              </w:rPr>
                            </w:pPr>
                            <w:r w:rsidRPr="00B916CB">
                              <w:rPr>
                                <w:sz w:val="36"/>
                                <w:szCs w:val="36"/>
                                <w:lang w:val="de-DE"/>
                              </w:rPr>
                              <w:t xml:space="preserve">I&amp;M Veg-  </w:t>
                            </w:r>
                            <w:r w:rsidRPr="00B916CB">
                              <w:rPr>
                                <w:sz w:val="36"/>
                                <w:szCs w:val="36"/>
                                <w:lang w:val="de-DE"/>
                              </w:rPr>
                              <w:tab/>
                            </w:r>
                            <w:r w:rsidRPr="00B916CB">
                              <w:rPr>
                                <w:sz w:val="36"/>
                                <w:szCs w:val="36"/>
                                <w:lang w:val="de-DE"/>
                              </w:rPr>
                              <w:tab/>
                              <w:t>T</w:t>
                            </w:r>
                            <w:r>
                              <w:rPr>
                                <w:sz w:val="36"/>
                                <w:szCs w:val="36"/>
                                <w:lang w:val="de-DE"/>
                              </w:rPr>
                              <w:t xml:space="preserve">R </w:t>
                            </w:r>
                            <w:r w:rsidRPr="00B916CB">
                              <w:rPr>
                                <w:sz w:val="36"/>
                                <w:szCs w:val="36"/>
                                <w:lang w:val="de-DE"/>
                              </w:rPr>
                              <w:t xml:space="preserve">02     </w:t>
                            </w:r>
                          </w:p>
                          <w:p w:rsidR="002D3B59" w:rsidRPr="00B916CB" w:rsidRDefault="002D3B59" w:rsidP="0065442F">
                            <w:pPr>
                              <w:rPr>
                                <w:sz w:val="36"/>
                                <w:szCs w:val="36"/>
                                <w:lang w:val="de-DE"/>
                              </w:rPr>
                            </w:pPr>
                            <w:r w:rsidRPr="00B916CB">
                              <w:rPr>
                                <w:sz w:val="36"/>
                                <w:szCs w:val="36"/>
                                <w:lang w:val="de-DE"/>
                              </w:rPr>
                              <w:t>Est</w:t>
                            </w:r>
                            <w:r>
                              <w:rPr>
                                <w:sz w:val="36"/>
                                <w:szCs w:val="36"/>
                                <w:lang w:val="de-DE"/>
                              </w:rPr>
                              <w:t xml:space="preserve"> </w:t>
                            </w:r>
                            <w:r w:rsidRPr="00B916CB">
                              <w:rPr>
                                <w:sz w:val="36"/>
                                <w:szCs w:val="36"/>
                                <w:lang w:val="de-DE"/>
                              </w:rPr>
                              <w:t xml:space="preserve">Inv </w:t>
                            </w:r>
                            <w:r w:rsidRPr="00B916CB">
                              <w:rPr>
                                <w:sz w:val="36"/>
                                <w:szCs w:val="36"/>
                                <w:lang w:val="de-DE"/>
                              </w:rPr>
                              <w:tab/>
                            </w:r>
                            <w:r w:rsidRPr="00B916CB">
                              <w:rPr>
                                <w:sz w:val="36"/>
                                <w:szCs w:val="36"/>
                                <w:lang w:val="de-DE"/>
                              </w:rPr>
                              <w:tab/>
                            </w:r>
                            <w:r w:rsidRPr="00B916CB">
                              <w:rPr>
                                <w:sz w:val="36"/>
                                <w:szCs w:val="36"/>
                                <w:lang w:val="de-DE"/>
                              </w:rPr>
                              <w:tab/>
                              <w:t>0m</w:t>
                            </w:r>
                          </w:p>
                          <w:p w:rsidR="002D3B59" w:rsidRPr="00560C48" w:rsidRDefault="002D3B59" w:rsidP="0065442F">
                            <w:pPr>
                              <w:rPr>
                                <w:sz w:val="36"/>
                                <w:szCs w:val="36"/>
                              </w:rPr>
                            </w:pPr>
                            <w:r w:rsidRPr="00560C48">
                              <w:rPr>
                                <w:sz w:val="36"/>
                                <w:szCs w:val="36"/>
                              </w:rPr>
                              <w:t xml:space="preserve">201008                 </w:t>
                            </w:r>
                            <w:r w:rsidRPr="00560C48">
                              <w:rPr>
                                <w:sz w:val="36"/>
                                <w:szCs w:val="36"/>
                              </w:rPr>
                              <w:tab/>
                              <w:t>29º</w:t>
                            </w:r>
                          </w:p>
                        </w:txbxContent>
                      </wps:txbx>
                      <wps:bodyPr rot="0" vert="horz" wrap="square" lIns="91440" tIns="45720" rIns="91440" bIns="45720" anchor="t" anchorCtr="0" upright="1">
                        <a:noAutofit/>
                      </wps:bodyPr>
                    </wps:wsp>
                  </a:graphicData>
                </a:graphic>
              </wp:inline>
            </w:drawing>
          </mc:Choice>
          <mc:Fallback>
            <w:pict>
              <v:shape id="Text Box 412" o:spid="_x0000_s1078" type="#_x0000_t202" style="width:246pt;height: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">
                <v:textbox>
                  <w:txbxContent>
                    <w:p w:rsidR="002D3B59" w:rsidRPr="00B916CB" w:rsidRDefault="002D3B59" w:rsidP="0065442F">
                      <w:pPr>
                        <w:rPr>
                          <w:sz w:val="36"/>
                          <w:szCs w:val="36"/>
                          <w:lang w:val="de-DE"/>
                        </w:rPr>
                      </w:pPr>
                      <w:r w:rsidRPr="00B916CB">
                        <w:rPr>
                          <w:sz w:val="36"/>
                          <w:szCs w:val="36"/>
                          <w:lang w:val="de-DE"/>
                        </w:rPr>
                        <w:t xml:space="preserve">I&amp;M Veg-  </w:t>
                      </w:r>
                      <w:r w:rsidRPr="00B916CB">
                        <w:rPr>
                          <w:sz w:val="36"/>
                          <w:szCs w:val="36"/>
                          <w:lang w:val="de-DE"/>
                        </w:rPr>
                        <w:tab/>
                      </w:r>
                      <w:r w:rsidRPr="00B916CB">
                        <w:rPr>
                          <w:sz w:val="36"/>
                          <w:szCs w:val="36"/>
                          <w:lang w:val="de-DE"/>
                        </w:rPr>
                        <w:tab/>
                        <w:t>T</w:t>
                      </w:r>
                      <w:r>
                        <w:rPr>
                          <w:sz w:val="36"/>
                          <w:szCs w:val="36"/>
                          <w:lang w:val="de-DE"/>
                        </w:rPr>
                        <w:t xml:space="preserve">R </w:t>
                      </w:r>
                      <w:r w:rsidRPr="00B916CB">
                        <w:rPr>
                          <w:sz w:val="36"/>
                          <w:szCs w:val="36"/>
                          <w:lang w:val="de-DE"/>
                        </w:rPr>
                        <w:t xml:space="preserve">02     </w:t>
                      </w:r>
                    </w:p>
                    <w:p w:rsidR="002D3B59" w:rsidRPr="00B916CB" w:rsidRDefault="002D3B59" w:rsidP="0065442F">
                      <w:pPr>
                        <w:rPr>
                          <w:sz w:val="36"/>
                          <w:szCs w:val="36"/>
                          <w:lang w:val="de-DE"/>
                        </w:rPr>
                      </w:pPr>
                      <w:r w:rsidRPr="00B916CB">
                        <w:rPr>
                          <w:sz w:val="36"/>
                          <w:szCs w:val="36"/>
                          <w:lang w:val="de-DE"/>
                        </w:rPr>
                        <w:t>Est</w:t>
                      </w:r>
                      <w:r>
                        <w:rPr>
                          <w:sz w:val="36"/>
                          <w:szCs w:val="36"/>
                          <w:lang w:val="de-DE"/>
                        </w:rPr>
                        <w:t xml:space="preserve"> </w:t>
                      </w:r>
                      <w:r w:rsidRPr="00B916CB">
                        <w:rPr>
                          <w:sz w:val="36"/>
                          <w:szCs w:val="36"/>
                          <w:lang w:val="de-DE"/>
                        </w:rPr>
                        <w:t xml:space="preserve">Inv </w:t>
                      </w:r>
                      <w:r w:rsidRPr="00B916CB">
                        <w:rPr>
                          <w:sz w:val="36"/>
                          <w:szCs w:val="36"/>
                          <w:lang w:val="de-DE"/>
                        </w:rPr>
                        <w:tab/>
                      </w:r>
                      <w:r w:rsidRPr="00B916CB">
                        <w:rPr>
                          <w:sz w:val="36"/>
                          <w:szCs w:val="36"/>
                          <w:lang w:val="de-DE"/>
                        </w:rPr>
                        <w:tab/>
                      </w:r>
                      <w:r w:rsidRPr="00B916CB">
                        <w:rPr>
                          <w:sz w:val="36"/>
                          <w:szCs w:val="36"/>
                          <w:lang w:val="de-DE"/>
                        </w:rPr>
                        <w:tab/>
                        <w:t>0m</w:t>
                      </w:r>
                    </w:p>
                    <w:p w:rsidR="002D3B59" w:rsidRPr="00560C48" w:rsidRDefault="002D3B59" w:rsidP="0065442F">
                      <w:pPr>
                        <w:rPr>
                          <w:sz w:val="36"/>
                          <w:szCs w:val="36"/>
                        </w:rPr>
                      </w:pPr>
                      <w:r w:rsidRPr="00560C48">
                        <w:rPr>
                          <w:sz w:val="36"/>
                          <w:szCs w:val="36"/>
                        </w:rPr>
                        <w:t xml:space="preserve">201008                 </w:t>
                      </w:r>
                      <w:r w:rsidRPr="00560C48">
                        <w:rPr>
                          <w:sz w:val="36"/>
                          <w:szCs w:val="36"/>
                        </w:rPr>
                        <w:tab/>
                        <w:t>29º</w:t>
                      </w:r>
                    </w:p>
                  </w:txbxContent>
                </v:textbox>
                <w10:anchorlock/>
              </v:shape>
            </w:pict>
          </mc:Fallback>
        </mc:AlternateContent>
      </w:r>
    </w:p>
    <w:p w:rsidR="0049042A" w:rsidRPr="00441C97" w:rsidRDefault="0049042A" w:rsidP="0065442F">
      <w:pPr>
        <w:pStyle w:val="SOPFigure"/>
        <w:rPr>
          <w:sz w:val="20"/>
          <w:szCs w:val="20"/>
        </w:rPr>
      </w:pPr>
      <w:proofErr w:type="gramStart"/>
      <w:r w:rsidRPr="00441C97">
        <w:rPr>
          <w:sz w:val="20"/>
          <w:szCs w:val="20"/>
        </w:rPr>
        <w:t>Figure 2.</w:t>
      </w:r>
      <w:proofErr w:type="gramEnd"/>
      <w:r w:rsidRPr="00441C97">
        <w:rPr>
          <w:sz w:val="20"/>
          <w:szCs w:val="20"/>
        </w:rPr>
        <w:t xml:space="preserve"> </w:t>
      </w:r>
      <w:r w:rsidRPr="00441C97">
        <w:rPr>
          <w:b w:val="0"/>
          <w:sz w:val="20"/>
          <w:szCs w:val="20"/>
        </w:rPr>
        <w:t>Example label for marking transects and plots. Label should include: Inventory and Monitoring vegetation program identifier, transect number, appropriate meter mark, year and month of plot installation, and transect azimuth.</w:t>
      </w:r>
    </w:p>
    <w:p w:rsidR="0049042A" w:rsidRDefault="0049042A" w:rsidP="0003145A"/>
    <w:p w:rsidR="009C01B8" w:rsidRDefault="009C01B8" w:rsidP="009C01B8">
      <w:r>
        <w:t xml:space="preserve">Note that some areas (e.g., KALA coastal strand community, HAVO and HALE subalpine shurblands) may have sensitive archaeological features present within the sampling frame. It is the responsibility of the project lead to protect these resources and ensure compliance with the National Historic Preservation Act. Burying of stainless steel rods may be prohibited under some circumstances, and field crew workers should do their best at all times to avoid negative impacts to any known or suspected cultural resource sites. The project lead will consult with local park staff regarding cultural resources issues prior to monitoring. If detailed archeological surveys exist, then culturally sensitive sites can be buffered and excluded from the sampling frame to ensure that no sampling plots coincide with important cultural resources (SOP #5 “Transect Generation”). </w:t>
      </w:r>
    </w:p>
    <w:p w:rsidR="009C01B8" w:rsidRDefault="009C01B8" w:rsidP="0029416B"/>
    <w:p w:rsidR="0049042A" w:rsidRPr="004F2741" w:rsidRDefault="0049042A" w:rsidP="0029416B">
      <w:r>
        <w:t xml:space="preserve">Inclement weather in the field may prohibit transect marking and data collection. </w:t>
      </w:r>
      <w:r w:rsidR="002377F1">
        <w:t xml:space="preserve">A small umbrella may help keep data forms drier and a hankerchief may be necessary to dry the flagging in order to write on it with a permanent marker. </w:t>
      </w:r>
      <w:r>
        <w:t xml:space="preserve">If environmental conditions warrant leaving the field prior to completing </w:t>
      </w:r>
      <w:proofErr w:type="gramStart"/>
      <w:r>
        <w:t>a transect</w:t>
      </w:r>
      <w:proofErr w:type="gramEnd"/>
      <w:r>
        <w:t xml:space="preserve">, the field crew will mark where they have stopped on the </w:t>
      </w:r>
      <w:r w:rsidR="00BF28A8">
        <w:t>data form</w:t>
      </w:r>
      <w:r>
        <w:t xml:space="preserve">s and in the field. In these instances it may be necessary to wait for the weather to clear or return to </w:t>
      </w:r>
      <w:proofErr w:type="gramStart"/>
      <w:r>
        <w:t>the transect</w:t>
      </w:r>
      <w:proofErr w:type="gramEnd"/>
      <w:r>
        <w:t xml:space="preserve"> and continue another day.   </w:t>
      </w:r>
    </w:p>
    <w:p w:rsidR="0049042A" w:rsidRDefault="0049042A" w:rsidP="0003145A"/>
    <w:p w:rsidR="0049042A" w:rsidRDefault="0049042A" w:rsidP="0065442F">
      <w:pPr>
        <w:pStyle w:val="SOP2nd"/>
      </w:pPr>
      <w:r w:rsidRPr="00034055">
        <w:t>Collecting GPS Points</w:t>
      </w:r>
    </w:p>
    <w:p w:rsidR="008B5E70" w:rsidRDefault="0049042A" w:rsidP="00045468">
      <w:r>
        <w:t xml:space="preserve">A GPS location point is recorded at transect endpoints and every 200 m, 100 m, or 50 m depending on </w:t>
      </w:r>
      <w:r w:rsidR="003402B6">
        <w:t xml:space="preserve">transect </w:t>
      </w:r>
      <w:r>
        <w:t xml:space="preserve">length. For 1000 m transects, GPS locations are recorded every 200 m (or every 10-5 x 20 m plots), for 500 m transects GPS locations are </w:t>
      </w:r>
      <w:r w:rsidR="005C06B9">
        <w:t>recorded</w:t>
      </w:r>
      <w:r>
        <w:t xml:space="preserve"> every 100 m (or every 5-5 x 20 m plots), and for transects shorter than 500 m GPS locations are recorded every 50 m </w:t>
      </w:r>
      <w:r>
        <w:lastRenderedPageBreak/>
        <w:t xml:space="preserve">(or every 5-5 x 10 m plots). Location data will be recorded in UTM coordinates with the zone appropriate for that area (HAVO – zone 5, HALE – zone 4, NPSA – zone 2, AMME – zone 55, KALA – zone 4). Datum base should be NAD83 in Hawai‘i and WGS84 elsewhere, which will also be recorded. The field crew will record the model of GPS unit used as well as the error margin for each point taken. </w:t>
      </w:r>
      <w:r w:rsidR="00A20FB8">
        <w:t xml:space="preserve">A minimum of 30 position points must be captured by the GPS prior to recording a point. </w:t>
      </w:r>
      <w:r>
        <w:t xml:space="preserve">If GPS satellite coverage is poor and a point cannot be collected, then the field crew will note the lack of coordinates and must attempt to collect a point at the start of the next </w:t>
      </w:r>
      <w:r w:rsidR="000249DC">
        <w:t xml:space="preserve">10 or </w:t>
      </w:r>
      <w:r>
        <w:t xml:space="preserve">20 m long plot. GPS points are named using a coded naming convention which identifies the sampling frame, transect number, and meter mark along </w:t>
      </w:r>
      <w:proofErr w:type="gramStart"/>
      <w:r>
        <w:t>the transect</w:t>
      </w:r>
      <w:proofErr w:type="gramEnd"/>
      <w:r>
        <w:t xml:space="preserve"> (e.g., OTR</w:t>
      </w:r>
      <w:r w:rsidR="00B916CB">
        <w:t>0</w:t>
      </w:r>
      <w:r>
        <w:t xml:space="preserve">4200M identifies the location of the point in the </w:t>
      </w:r>
      <w:r w:rsidR="00B034C5">
        <w:t>‘Ō</w:t>
      </w:r>
      <w:r>
        <w:t>la</w:t>
      </w:r>
      <w:r w:rsidR="00B034C5">
        <w:t>‘</w:t>
      </w:r>
      <w:r>
        <w:t xml:space="preserve">a sampling frame along transect 4 that is 200 m along the transect). </w:t>
      </w:r>
      <w:commentRangeStart w:id="614"/>
      <w:r w:rsidR="002377F1">
        <w:t xml:space="preserve">After downloading, points are renamed to include the protocol identifier, community type, and underscores (e.g., EI_WF_O_F04_200M). </w:t>
      </w:r>
      <w:commentRangeEnd w:id="614"/>
      <w:r w:rsidR="002D3B59">
        <w:rPr>
          <w:rStyle w:val="CommentReference"/>
          <w:rFonts w:eastAsia="Calibri"/>
        </w:rPr>
        <w:commentReference w:id="614"/>
      </w:r>
    </w:p>
    <w:p w:rsidR="0033077E" w:rsidRDefault="0033077E" w:rsidP="00045468"/>
    <w:p w:rsidR="00045468" w:rsidRDefault="002377F1" w:rsidP="00045468">
      <w:r>
        <w:t xml:space="preserve">GPS track logs are recorded if the route to </w:t>
      </w:r>
      <w:proofErr w:type="gramStart"/>
      <w:r>
        <w:t>the transect</w:t>
      </w:r>
      <w:proofErr w:type="gramEnd"/>
      <w:r>
        <w:t xml:space="preserve"> is difficult (e.g., dense vegetation) to aid in relocation. This is particularly important if </w:t>
      </w:r>
      <w:proofErr w:type="gramStart"/>
      <w:r>
        <w:t>a transect</w:t>
      </w:r>
      <w:proofErr w:type="gramEnd"/>
      <w:r>
        <w:t xml:space="preserve"> is not completed in one day. Following the same path to enter and exit an area increases staff safety, field efficiency, and reduces the overall impact to the forest.</w:t>
      </w:r>
      <w:r w:rsidR="00045468" w:rsidRPr="00045468">
        <w:t xml:space="preserve"> </w:t>
      </w:r>
      <w:r w:rsidR="00045468">
        <w:t xml:space="preserve">More information on procedures for collecting </w:t>
      </w:r>
      <w:r w:rsidR="00172F21">
        <w:t xml:space="preserve">and naming </w:t>
      </w:r>
      <w:r w:rsidR="00045468">
        <w:t xml:space="preserve">GPS data is provided in SOP #6 “Using GPS to </w:t>
      </w:r>
      <w:proofErr w:type="gramStart"/>
      <w:r w:rsidR="00045468">
        <w:t>Navigate</w:t>
      </w:r>
      <w:proofErr w:type="gramEnd"/>
      <w:r w:rsidR="00045468">
        <w:t xml:space="preserve"> to and Mark Waypoints.”</w:t>
      </w:r>
    </w:p>
    <w:p w:rsidR="002377F1" w:rsidRDefault="002377F1" w:rsidP="0065442F"/>
    <w:p w:rsidR="0049042A" w:rsidRDefault="0049042A" w:rsidP="0065442F">
      <w:pPr>
        <w:pStyle w:val="SOP2nd"/>
      </w:pPr>
      <w:r w:rsidRPr="00034055">
        <w:t xml:space="preserve">Photographing </w:t>
      </w:r>
      <w:r>
        <w:t xml:space="preserve">Transects and </w:t>
      </w:r>
      <w:r w:rsidRPr="00034055">
        <w:t>Plot</w:t>
      </w:r>
      <w:r>
        <w:t>s</w:t>
      </w:r>
    </w:p>
    <w:p w:rsidR="00576C59" w:rsidRDefault="00576C59" w:rsidP="00576C59">
      <w:r>
        <w:t>P</w:t>
      </w:r>
      <w:r w:rsidR="0049042A">
        <w:t xml:space="preserve">hotographs will be taken everywhere that GPS coordinates are recorded (transect endpoints and every 200 m, 100 m, or 50 m depending on the length of the transect). </w:t>
      </w:r>
      <w:r>
        <w:t xml:space="preserve">For a fixed transect, a minimum of three photographs will be taken </w:t>
      </w:r>
      <w:r w:rsidR="00C630D6">
        <w:t xml:space="preserve">at each location </w:t>
      </w:r>
      <w:r>
        <w:t xml:space="preserve">(fig. 3). The first photograph will be taken along </w:t>
      </w:r>
      <w:proofErr w:type="gramStart"/>
      <w:r>
        <w:t>the transect</w:t>
      </w:r>
      <w:proofErr w:type="gramEnd"/>
      <w:r>
        <w:t>, looking toward the end while standing at the marker. The second photograph will be taken along the transect looking toward the start while standing at the marker. The last photograph will be taken of the plot marker from a distance capturing any landmarks that may assist in relocating the marker</w:t>
      </w:r>
      <w:r w:rsidR="00C630D6">
        <w:t xml:space="preserve"> in the future</w:t>
      </w:r>
      <w:r>
        <w:t>.</w:t>
      </w:r>
      <w:r w:rsidR="002377F1">
        <w:t xml:space="preserve"> </w:t>
      </w:r>
      <w:r>
        <w:t xml:space="preserve">The field crew will note the direction and distance to the marker from where the photo was taken. Rotational transects require only the first two types of photographs.The type of camera used as well as photograph numbers (obtained from the “review” option on the camera used) should be recorded on the </w:t>
      </w:r>
      <w:r w:rsidR="00BF28A8">
        <w:t>data form</w:t>
      </w:r>
      <w:r>
        <w:t>; this includes photos of unknown species and other helpful reference photos.</w:t>
      </w:r>
      <w:r w:rsidR="00045468" w:rsidRPr="00045468">
        <w:t xml:space="preserve"> </w:t>
      </w:r>
      <w:r w:rsidR="00045468">
        <w:t xml:space="preserve">For cameras that are not equipped with memo ability carefully recording the photo number and reference on the dataform is particularly important. Once </w:t>
      </w:r>
      <w:proofErr w:type="gramStart"/>
      <w:r w:rsidR="00045468">
        <w:t>a transect</w:t>
      </w:r>
      <w:proofErr w:type="gramEnd"/>
      <w:r w:rsidR="00045468">
        <w:t xml:space="preserve"> is completed in the field, a photograph is taken of the completed “UTMs and Photographic Record” data</w:t>
      </w:r>
      <w:r w:rsidR="008B5E70">
        <w:t xml:space="preserve"> </w:t>
      </w:r>
      <w:r w:rsidR="00045468">
        <w:t xml:space="preserve">form marking the end of the transect on the camera. This photo will aid in organization </w:t>
      </w:r>
      <w:r w:rsidR="003402B6">
        <w:t xml:space="preserve">once all </w:t>
      </w:r>
      <w:r w:rsidR="00045468">
        <w:t>photographs</w:t>
      </w:r>
      <w:r w:rsidR="003402B6">
        <w:t xml:space="preserve"> are</w:t>
      </w:r>
      <w:r w:rsidR="00045468">
        <w:t xml:space="preserve"> transferred to the computer.</w:t>
      </w:r>
    </w:p>
    <w:p w:rsidR="00576C59" w:rsidRDefault="00576C59" w:rsidP="00576C59"/>
    <w:p w:rsidR="0049042A" w:rsidRPr="000F349B" w:rsidRDefault="00D728CF" w:rsidP="0065442F">
      <w:pPr>
        <w:keepNext/>
        <w:spacing w:after="240"/>
        <w:rPr>
          <w:rFonts w:ascii="Arial" w:hAnsi="Arial" w:cs="Arial"/>
          <w:b/>
          <w:sz w:val="22"/>
        </w:rPr>
      </w:pPr>
      <w:r>
        <w:rPr>
          <w:noProof/>
        </w:rPr>
        <w:lastRenderedPageBreak/>
        <mc:AlternateContent>
          <mc:Choice Requires="wps">
            <w:drawing>
              <wp:anchor distT="0" distB="0" distL="114300" distR="114300" simplePos="0" relativeHeight="58" behindDoc="0" locked="0" layoutInCell="1" allowOverlap="1">
                <wp:simplePos x="0" y="0"/>
                <wp:positionH relativeFrom="column">
                  <wp:posOffset>45720</wp:posOffset>
                </wp:positionH>
                <wp:positionV relativeFrom="paragraph">
                  <wp:posOffset>356870</wp:posOffset>
                </wp:positionV>
                <wp:extent cx="335280" cy="237490"/>
                <wp:effectExtent l="0" t="0" r="0" b="0"/>
                <wp:wrapNone/>
                <wp:docPr id="130"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7D65C0" w:rsidRDefault="002D3B59">
                            <w:pPr>
                              <w:rPr>
                                <w:rFonts w:ascii="Arial" w:hAnsi="Arial" w:cs="Arial"/>
                                <w:sz w:val="20"/>
                                <w:szCs w:val="20"/>
                              </w:rPr>
                            </w:pPr>
                            <w:r w:rsidRPr="007D65C0">
                              <w:rPr>
                                <w:rFonts w:ascii="Arial" w:hAnsi="Arial" w:cs="Arial"/>
                                <w:sz w:val="20"/>
                                <w:szCs w:val="20"/>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079" type="#_x0000_t202" style="position:absolute;margin-left:3.6pt;margin-top:28.1pt;width:26.4pt;height:18.7pt;z-index: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ix2vAIAAMQ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" filled="f" stroked="f">
                <v:textbox>
                  <w:txbxContent>
                    <w:p w:rsidR="002D3B59" w:rsidRPr="007D65C0" w:rsidRDefault="002D3B59">
                      <w:pPr>
                        <w:rPr>
                          <w:rFonts w:ascii="Arial" w:hAnsi="Arial" w:cs="Arial"/>
                          <w:sz w:val="20"/>
                          <w:szCs w:val="20"/>
                        </w:rPr>
                      </w:pPr>
                      <w:r w:rsidRPr="007D65C0">
                        <w:rPr>
                          <w:rFonts w:ascii="Arial" w:hAnsi="Arial" w:cs="Arial"/>
                          <w:sz w:val="20"/>
                          <w:szCs w:val="20"/>
                        </w:rPr>
                        <w:t>C</w:t>
                      </w:r>
                    </w:p>
                  </w:txbxContent>
                </v:textbox>
              </v:shape>
            </w:pict>
          </mc:Fallback>
        </mc:AlternateContent>
      </w:r>
      <w:r>
        <w:rPr>
          <w:noProof/>
        </w:rPr>
        <mc:AlternateContent>
          <mc:Choice Requires="wps">
            <w:drawing>
              <wp:anchor distT="0" distB="0" distL="114300" distR="114300" simplePos="0" relativeHeight="57" behindDoc="0" locked="0" layoutInCell="1" allowOverlap="1">
                <wp:simplePos x="0" y="0"/>
                <wp:positionH relativeFrom="column">
                  <wp:posOffset>64135</wp:posOffset>
                </wp:positionH>
                <wp:positionV relativeFrom="paragraph">
                  <wp:posOffset>524510</wp:posOffset>
                </wp:positionV>
                <wp:extent cx="314325" cy="158750"/>
                <wp:effectExtent l="0" t="19050" r="47625" b="31750"/>
                <wp:wrapNone/>
                <wp:docPr id="129" name="AutoShap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158750"/>
                        </a:xfrm>
                        <a:prstGeom prst="rightArrow">
                          <a:avLst>
                            <a:gd name="adj1" fmla="val 49602"/>
                            <a:gd name="adj2" fmla="val 6479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53" o:spid="_x0000_s1026" type="#_x0000_t13" style="position:absolute;margin-left:5.05pt;margin-top:41.3pt;width:24.75pt;height:12.5pt;z-index: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" adj="14531,5443"/>
            </w:pict>
          </mc:Fallback>
        </mc:AlternateContent>
      </w:r>
      <w:r>
        <w:rPr>
          <w:noProof/>
        </w:rPr>
        <mc:AlternateContent>
          <mc:Choice Requires="wps">
            <w:drawing>
              <wp:anchor distT="0" distB="0" distL="114300" distR="114300" simplePos="0" relativeHeight="53" behindDoc="0" locked="1" layoutInCell="1" allowOverlap="1">
                <wp:simplePos x="0" y="0"/>
                <wp:positionH relativeFrom="column">
                  <wp:posOffset>919480</wp:posOffset>
                </wp:positionH>
                <wp:positionV relativeFrom="paragraph">
                  <wp:posOffset>612140</wp:posOffset>
                </wp:positionV>
                <wp:extent cx="1392555" cy="222885"/>
                <wp:effectExtent l="0" t="0" r="0" b="5715"/>
                <wp:wrapNone/>
                <wp:docPr id="128"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255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507966" w:rsidRDefault="002D3B59">
                            <w:pPr>
                              <w:rPr>
                                <w:rFonts w:ascii="Arial" w:hAnsi="Arial" w:cs="Arial"/>
                                <w:sz w:val="18"/>
                                <w:szCs w:val="20"/>
                              </w:rPr>
                            </w:pPr>
                            <w:r w:rsidRPr="00507966">
                              <w:rPr>
                                <w:rFonts w:ascii="Arial" w:hAnsi="Arial" w:cs="Arial"/>
                                <w:sz w:val="18"/>
                                <w:szCs w:val="20"/>
                              </w:rPr>
                              <w:t>Start of Selected Plot</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7" o:spid="_x0000_s1080" type="#_x0000_t202" style="position:absolute;margin-left:72.4pt;margin-top:48.2pt;width:109.65pt;height:17.55pt;z-index: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FEEuQ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" filled="f" stroked="f">
                <v:textbox style="mso-fit-shape-to-text:t">
                  <w:txbxContent>
                    <w:p w:rsidR="002D3B59" w:rsidRPr="00507966" w:rsidRDefault="002D3B59">
                      <w:pPr>
                        <w:rPr>
                          <w:rFonts w:ascii="Arial" w:hAnsi="Arial" w:cs="Arial"/>
                          <w:sz w:val="18"/>
                          <w:szCs w:val="20"/>
                        </w:rPr>
                      </w:pPr>
                      <w:r w:rsidRPr="00507966">
                        <w:rPr>
                          <w:rFonts w:ascii="Arial" w:hAnsi="Arial" w:cs="Arial"/>
                          <w:sz w:val="18"/>
                          <w:szCs w:val="20"/>
                        </w:rPr>
                        <w:t>Start of Selected Plot</w:t>
                      </w:r>
                    </w:p>
                  </w:txbxContent>
                </v:textbox>
                <w10:anchorlock/>
              </v:shape>
            </w:pict>
          </mc:Fallback>
        </mc:AlternateContent>
      </w:r>
      <w:r>
        <w:rPr>
          <w:rFonts w:ascii="Arial" w:hAnsi="Arial" w:cs="Arial"/>
          <w:b/>
          <w:noProof/>
          <w:sz w:val="22"/>
        </w:rPr>
        <mc:AlternateContent>
          <mc:Choice Requires="wpg">
            <w:drawing>
              <wp:inline distT="0" distB="0" distL="0" distR="0">
                <wp:extent cx="4345305" cy="988695"/>
                <wp:effectExtent l="0" t="0" r="0" b="11430"/>
                <wp:docPr id="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5305" cy="988695"/>
                          <a:chOff x="1754" y="8378"/>
                          <a:chExt cx="6843" cy="1557"/>
                        </a:xfrm>
                      </wpg:grpSpPr>
                      <wps:wsp>
                        <wps:cNvPr id="7" name="Text Box 137"/>
                        <wps:cNvSpPr txBox="1">
                          <a:spLocks noChangeArrowheads="1"/>
                        </wps:cNvSpPr>
                        <wps:spPr bwMode="auto">
                          <a:xfrm>
                            <a:off x="1754" y="8378"/>
                            <a:ext cx="1605"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62567A" w:rsidRDefault="002D3B59" w:rsidP="007D65C0">
                              <w:pPr>
                                <w:keepNext/>
                                <w:rPr>
                                  <w:rFonts w:ascii="Arial" w:hAnsi="Arial" w:cs="Arial"/>
                                  <w:sz w:val="18"/>
                                  <w:szCs w:val="18"/>
                                </w:rPr>
                              </w:pPr>
                              <w:r>
                                <w:rPr>
                                  <w:rFonts w:ascii="Arial" w:hAnsi="Arial" w:cs="Arial"/>
                                  <w:sz w:val="18"/>
                                  <w:szCs w:val="18"/>
                                </w:rPr>
                                <w:t>Previous P</w:t>
                              </w:r>
                              <w:r w:rsidRPr="00034055">
                                <w:rPr>
                                  <w:rFonts w:ascii="Arial" w:hAnsi="Arial" w:cs="Arial"/>
                                  <w:sz w:val="18"/>
                                  <w:szCs w:val="18"/>
                                </w:rPr>
                                <w:t>lot</w:t>
                              </w:r>
                            </w:p>
                          </w:txbxContent>
                        </wps:txbx>
                        <wps:bodyPr rot="0" vert="horz" wrap="square" lIns="91440" tIns="45720" rIns="91440" bIns="45720" anchor="t" anchorCtr="0" upright="1">
                          <a:noAutofit/>
                        </wps:bodyPr>
                      </wps:wsp>
                      <wps:wsp>
                        <wps:cNvPr id="8" name="Text Box 138"/>
                        <wps:cNvSpPr txBox="1">
                          <a:spLocks noChangeArrowheads="1"/>
                        </wps:cNvSpPr>
                        <wps:spPr bwMode="auto">
                          <a:xfrm>
                            <a:off x="7535" y="8378"/>
                            <a:ext cx="1062" cy="3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62567A" w:rsidRDefault="002D3B59" w:rsidP="007D65C0">
                              <w:pPr>
                                <w:keepNext/>
                                <w:rPr>
                                  <w:rFonts w:ascii="Arial" w:hAnsi="Arial" w:cs="Arial"/>
                                  <w:sz w:val="18"/>
                                  <w:szCs w:val="18"/>
                                </w:rPr>
                              </w:pPr>
                              <w:r w:rsidRPr="00034055">
                                <w:rPr>
                                  <w:rFonts w:ascii="Arial" w:hAnsi="Arial" w:cs="Arial"/>
                                  <w:sz w:val="18"/>
                                  <w:szCs w:val="18"/>
                                </w:rPr>
                                <w:t xml:space="preserve">Next </w:t>
                              </w:r>
                              <w:r>
                                <w:rPr>
                                  <w:rFonts w:ascii="Arial" w:hAnsi="Arial" w:cs="Arial"/>
                                  <w:sz w:val="18"/>
                                  <w:szCs w:val="18"/>
                                </w:rPr>
                                <w:t>P</w:t>
                              </w:r>
                              <w:r w:rsidRPr="00034055">
                                <w:rPr>
                                  <w:rFonts w:ascii="Arial" w:hAnsi="Arial" w:cs="Arial"/>
                                  <w:sz w:val="18"/>
                                  <w:szCs w:val="18"/>
                                </w:rPr>
                                <w:t>lot</w:t>
                              </w:r>
                            </w:p>
                          </w:txbxContent>
                        </wps:txbx>
                        <wps:bodyPr rot="0" vert="horz" wrap="square" lIns="91440" tIns="45720" rIns="91440" bIns="45720" anchor="t" anchorCtr="0" upright="1">
                          <a:noAutofit/>
                        </wps:bodyPr>
                      </wps:wsp>
                      <wps:wsp>
                        <wps:cNvPr id="11" name="Text Box 139"/>
                        <wps:cNvSpPr txBox="1">
                          <a:spLocks noChangeArrowheads="1"/>
                        </wps:cNvSpPr>
                        <wps:spPr bwMode="auto">
                          <a:xfrm>
                            <a:off x="5818" y="9336"/>
                            <a:ext cx="1244"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62567A" w:rsidRDefault="002D3B59" w:rsidP="007D65C0">
                              <w:pPr>
                                <w:keepNext/>
                                <w:rPr>
                                  <w:rFonts w:ascii="Arial" w:hAnsi="Arial"/>
                                  <w:sz w:val="18"/>
                                </w:rPr>
                              </w:pPr>
                              <w:r>
                                <w:rPr>
                                  <w:rFonts w:ascii="Arial" w:hAnsi="Arial"/>
                                  <w:sz w:val="18"/>
                                </w:rPr>
                                <w:t xml:space="preserve">Transect </w:t>
                              </w:r>
                            </w:p>
                          </w:txbxContent>
                        </wps:txbx>
                        <wps:bodyPr rot="0" vert="horz" wrap="square" lIns="91440" tIns="45720" rIns="91440" bIns="45720" anchor="t" anchorCtr="0" upright="1">
                          <a:noAutofit/>
                        </wps:bodyPr>
                      </wps:wsp>
                      <wps:wsp>
                        <wps:cNvPr id="13" name="AutoShape 140"/>
                        <wps:cNvCnPr>
                          <a:cxnSpLocks noChangeShapeType="1"/>
                        </wps:cNvCnPr>
                        <wps:spPr bwMode="auto">
                          <a:xfrm>
                            <a:off x="7167" y="8727"/>
                            <a:ext cx="89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141"/>
                        <wps:cNvSpPr>
                          <a:spLocks noChangeArrowheads="1"/>
                        </wps:cNvSpPr>
                        <wps:spPr bwMode="auto">
                          <a:xfrm>
                            <a:off x="3298" y="8727"/>
                            <a:ext cx="3869" cy="120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 name="AutoShape 142"/>
                        <wps:cNvSpPr>
                          <a:spLocks noChangeArrowheads="1"/>
                        </wps:cNvSpPr>
                        <wps:spPr bwMode="auto">
                          <a:xfrm>
                            <a:off x="3216" y="9264"/>
                            <a:ext cx="143" cy="143"/>
                          </a:xfrm>
                          <a:prstGeom prst="flowChartConnector">
                            <a:avLst/>
                          </a:prstGeom>
                          <a:solidFill>
                            <a:srgbClr val="000000"/>
                          </a:solidFill>
                          <a:ln w="12700">
                            <a:solidFill>
                              <a:srgbClr val="000000"/>
                            </a:solidFill>
                            <a:round/>
                            <a:headEnd/>
                            <a:tailEnd/>
                          </a:ln>
                          <a:effectLst/>
                          <a:extLst>
                            <a:ext uri="{AF507438-7753-43E0-B8FC-AC1667EBCBE1}">
                              <a14:hiddenEffects xmlns:a14="http://schemas.microsoft.com/office/drawing/2010/main">
                                <a:effectLst>
                                  <a:outerShdw dist="28398" dir="3806097" algn="ctr" rotWithShape="0">
                                    <a:srgbClr val="7F7F7F"/>
                                  </a:outerShdw>
                                </a:effectLst>
                              </a14:hiddenEffects>
                            </a:ext>
                          </a:extLst>
                        </wps:spPr>
                        <wps:bodyPr rot="0" vert="horz" wrap="square" lIns="91440" tIns="45720" rIns="91440" bIns="45720" anchor="t" anchorCtr="0" upright="1">
                          <a:noAutofit/>
                        </wps:bodyPr>
                      </wps:wsp>
                      <wps:wsp>
                        <wps:cNvPr id="16" name="AutoShape 143"/>
                        <wps:cNvCnPr>
                          <a:cxnSpLocks noChangeShapeType="1"/>
                        </wps:cNvCnPr>
                        <wps:spPr bwMode="auto">
                          <a:xfrm>
                            <a:off x="2415" y="9336"/>
                            <a:ext cx="5728" cy="1"/>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256" name="AutoShape 144"/>
                        <wps:cNvCnPr>
                          <a:cxnSpLocks noChangeShapeType="1"/>
                        </wps:cNvCnPr>
                        <wps:spPr bwMode="auto">
                          <a:xfrm>
                            <a:off x="7167" y="9935"/>
                            <a:ext cx="89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7" name="AutoShape 145"/>
                        <wps:cNvCnPr>
                          <a:cxnSpLocks noChangeShapeType="1"/>
                        </wps:cNvCnPr>
                        <wps:spPr bwMode="auto">
                          <a:xfrm>
                            <a:off x="2415" y="8727"/>
                            <a:ext cx="89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8" name="AutoShape 146"/>
                        <wps:cNvCnPr>
                          <a:cxnSpLocks noChangeShapeType="1"/>
                        </wps:cNvCnPr>
                        <wps:spPr bwMode="auto">
                          <a:xfrm>
                            <a:off x="2415" y="9935"/>
                            <a:ext cx="89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9" name="Text Box 147"/>
                        <wps:cNvSpPr txBox="1">
                          <a:spLocks noChangeArrowheads="1"/>
                        </wps:cNvSpPr>
                        <wps:spPr bwMode="auto">
                          <a:xfrm>
                            <a:off x="3940" y="8378"/>
                            <a:ext cx="2823" cy="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62567A" w:rsidRDefault="002D3B59" w:rsidP="007D65C0">
                              <w:pPr>
                                <w:keepNext/>
                                <w:jc w:val="center"/>
                                <w:rPr>
                                  <w:rFonts w:ascii="Arial" w:hAnsi="Arial" w:cs="Arial"/>
                                  <w:sz w:val="18"/>
                                  <w:szCs w:val="18"/>
                                </w:rPr>
                              </w:pPr>
                              <w:r>
                                <w:rPr>
                                  <w:rFonts w:ascii="Arial" w:hAnsi="Arial" w:cs="Arial"/>
                                  <w:sz w:val="18"/>
                                  <w:szCs w:val="18"/>
                                </w:rPr>
                                <w:t>Selected P</w:t>
                              </w:r>
                              <w:r w:rsidRPr="00034055">
                                <w:rPr>
                                  <w:rFonts w:ascii="Arial" w:hAnsi="Arial" w:cs="Arial"/>
                                  <w:sz w:val="18"/>
                                  <w:szCs w:val="18"/>
                                </w:rPr>
                                <w:t>lot</w:t>
                              </w:r>
                            </w:p>
                          </w:txbxContent>
                        </wps:txbx>
                        <wps:bodyPr rot="0" vert="horz" wrap="square" lIns="91440" tIns="45720" rIns="91440" bIns="45720" anchor="t" anchorCtr="0" upright="1">
                          <a:noAutofit/>
                        </wps:bodyPr>
                      </wps:wsp>
                      <wps:wsp>
                        <wps:cNvPr id="260" name="AutoShape 148"/>
                        <wps:cNvSpPr>
                          <a:spLocks noChangeArrowheads="1"/>
                        </wps:cNvSpPr>
                        <wps:spPr bwMode="auto">
                          <a:xfrm>
                            <a:off x="3445" y="9206"/>
                            <a:ext cx="495" cy="242"/>
                          </a:xfrm>
                          <a:prstGeom prst="rightArrow">
                            <a:avLst>
                              <a:gd name="adj1" fmla="val 49583"/>
                              <a:gd name="adj2" fmla="val 70246"/>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 name="AutoShape 149"/>
                        <wps:cNvSpPr>
                          <a:spLocks noChangeArrowheads="1"/>
                        </wps:cNvSpPr>
                        <wps:spPr bwMode="auto">
                          <a:xfrm rot="10800000">
                            <a:off x="2625" y="9206"/>
                            <a:ext cx="495" cy="242"/>
                          </a:xfrm>
                          <a:prstGeom prst="rightArrow">
                            <a:avLst>
                              <a:gd name="adj1" fmla="val 49583"/>
                              <a:gd name="adj2" fmla="val 70246"/>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2" name="Text Box 150"/>
                        <wps:cNvSpPr txBox="1">
                          <a:spLocks noChangeArrowheads="1"/>
                        </wps:cNvSpPr>
                        <wps:spPr bwMode="auto">
                          <a:xfrm>
                            <a:off x="3445" y="8926"/>
                            <a:ext cx="502" cy="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2B637B" w:rsidRDefault="002D3B59" w:rsidP="007D65C0">
                              <w:pPr>
                                <w:keepNext/>
                                <w:rPr>
                                  <w:rFonts w:ascii="Arial" w:hAnsi="Arial" w:cs="Arial"/>
                                  <w:sz w:val="20"/>
                                </w:rPr>
                              </w:pPr>
                              <w:r w:rsidRPr="002B637B">
                                <w:rPr>
                                  <w:rFonts w:ascii="Arial" w:hAnsi="Arial" w:cs="Arial"/>
                                  <w:sz w:val="20"/>
                                </w:rPr>
                                <w:t>A</w:t>
                              </w:r>
                            </w:p>
                          </w:txbxContent>
                        </wps:txbx>
                        <wps:bodyPr rot="0" vert="horz" wrap="square" lIns="91440" tIns="45720" rIns="91440" bIns="45720" anchor="t" anchorCtr="0" upright="1">
                          <a:spAutoFit/>
                        </wps:bodyPr>
                      </wps:wsp>
                      <wps:wsp>
                        <wps:cNvPr id="263" name="Text Box 151"/>
                        <wps:cNvSpPr txBox="1">
                          <a:spLocks noChangeArrowheads="1"/>
                        </wps:cNvSpPr>
                        <wps:spPr bwMode="auto">
                          <a:xfrm>
                            <a:off x="2714" y="8930"/>
                            <a:ext cx="502" cy="3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2B637B" w:rsidRDefault="002D3B59" w:rsidP="007D65C0">
                              <w:pPr>
                                <w:keepNext/>
                                <w:rPr>
                                  <w:rFonts w:ascii="Arial" w:hAnsi="Arial" w:cs="Arial"/>
                                  <w:sz w:val="20"/>
                                </w:rPr>
                              </w:pPr>
                              <w:r>
                                <w:rPr>
                                  <w:rFonts w:ascii="Arial" w:hAnsi="Arial" w:cs="Arial"/>
                                  <w:sz w:val="20"/>
                                </w:rPr>
                                <w:t>B</w:t>
                              </w:r>
                            </w:p>
                          </w:txbxContent>
                        </wps:txbx>
                        <wps:bodyPr rot="0" vert="horz" wrap="square" lIns="91440" tIns="45720" rIns="91440" bIns="45720" anchor="t" anchorCtr="0" upright="1">
                          <a:spAutoFit/>
                        </wps:bodyPr>
                      </wps:wsp>
                      <wps:wsp>
                        <wps:cNvPr id="264" name="Text Box 152"/>
                        <wps:cNvSpPr txBox="1">
                          <a:spLocks noChangeArrowheads="1"/>
                        </wps:cNvSpPr>
                        <wps:spPr bwMode="auto">
                          <a:xfrm>
                            <a:off x="3216" y="9395"/>
                            <a:ext cx="1785"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62567A" w:rsidRDefault="002D3B59" w:rsidP="007D65C0">
                              <w:pPr>
                                <w:keepNext/>
                                <w:rPr>
                                  <w:rFonts w:ascii="Arial" w:hAnsi="Arial"/>
                                  <w:sz w:val="18"/>
                                </w:rPr>
                              </w:pPr>
                            </w:p>
                          </w:txbxContent>
                        </wps:txbx>
                        <wps:bodyPr rot="0" vert="horz" wrap="square" lIns="91440" tIns="45720" rIns="91440" bIns="45720" anchor="t" anchorCtr="0" upright="1">
                          <a:noAutofit/>
                        </wps:bodyPr>
                      </wps:wsp>
                    </wpg:wgp>
                  </a:graphicData>
                </a:graphic>
              </wp:inline>
            </w:drawing>
          </mc:Choice>
          <mc:Fallback>
            <w:pict>
              <v:group id="Group 136" o:spid="_x0000_s1081" style="width:342.15pt;height:77.85pt;mso-position-horizontal-relative:char;mso-position-vertical-relative:line" coordorigin="1754,8378" coordsize="6843,1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">
                <v:shape id="Text Box 137" o:spid="_x0000_s1082" type="#_x0000_t202" style="position:absolute;left:1754;top:8378;width:1605;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2D3B59" w:rsidRPr="0062567A" w:rsidRDefault="002D3B59" w:rsidP="007D65C0">
                        <w:pPr>
                          <w:keepNext/>
                          <w:rPr>
                            <w:rFonts w:ascii="Arial" w:hAnsi="Arial" w:cs="Arial"/>
                            <w:sz w:val="18"/>
                            <w:szCs w:val="18"/>
                          </w:rPr>
                        </w:pPr>
                        <w:r>
                          <w:rPr>
                            <w:rFonts w:ascii="Arial" w:hAnsi="Arial" w:cs="Arial"/>
                            <w:sz w:val="18"/>
                            <w:szCs w:val="18"/>
                          </w:rPr>
                          <w:t>Previous P</w:t>
                        </w:r>
                        <w:r w:rsidRPr="00034055">
                          <w:rPr>
                            <w:rFonts w:ascii="Arial" w:hAnsi="Arial" w:cs="Arial"/>
                            <w:sz w:val="18"/>
                            <w:szCs w:val="18"/>
                          </w:rPr>
                          <w:t>lot</w:t>
                        </w:r>
                      </w:p>
                    </w:txbxContent>
                  </v:textbox>
                </v:shape>
                <v:shape id="Text Box 138" o:spid="_x0000_s1083" type="#_x0000_t202" style="position:absolute;left:7535;top:8378;width:1062;height: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2D3B59" w:rsidRPr="0062567A" w:rsidRDefault="002D3B59" w:rsidP="007D65C0">
                        <w:pPr>
                          <w:keepNext/>
                          <w:rPr>
                            <w:rFonts w:ascii="Arial" w:hAnsi="Arial" w:cs="Arial"/>
                            <w:sz w:val="18"/>
                            <w:szCs w:val="18"/>
                          </w:rPr>
                        </w:pPr>
                        <w:r w:rsidRPr="00034055">
                          <w:rPr>
                            <w:rFonts w:ascii="Arial" w:hAnsi="Arial" w:cs="Arial"/>
                            <w:sz w:val="18"/>
                            <w:szCs w:val="18"/>
                          </w:rPr>
                          <w:t xml:space="preserve">Next </w:t>
                        </w:r>
                        <w:r>
                          <w:rPr>
                            <w:rFonts w:ascii="Arial" w:hAnsi="Arial" w:cs="Arial"/>
                            <w:sz w:val="18"/>
                            <w:szCs w:val="18"/>
                          </w:rPr>
                          <w:t>P</w:t>
                        </w:r>
                        <w:r w:rsidRPr="00034055">
                          <w:rPr>
                            <w:rFonts w:ascii="Arial" w:hAnsi="Arial" w:cs="Arial"/>
                            <w:sz w:val="18"/>
                            <w:szCs w:val="18"/>
                          </w:rPr>
                          <w:t>lot</w:t>
                        </w:r>
                      </w:p>
                    </w:txbxContent>
                  </v:textbox>
                </v:shape>
                <v:shape id="Text Box 139" o:spid="_x0000_s1084" type="#_x0000_t202" style="position:absolute;left:5818;top:9336;width:1244;height: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rsidR="002D3B59" w:rsidRPr="0062567A" w:rsidRDefault="002D3B59" w:rsidP="007D65C0">
                        <w:pPr>
                          <w:keepNext/>
                          <w:rPr>
                            <w:rFonts w:ascii="Arial" w:hAnsi="Arial"/>
                            <w:sz w:val="18"/>
                          </w:rPr>
                        </w:pPr>
                        <w:r>
                          <w:rPr>
                            <w:rFonts w:ascii="Arial" w:hAnsi="Arial"/>
                            <w:sz w:val="18"/>
                          </w:rPr>
                          <w:t xml:space="preserve">Transect </w:t>
                        </w:r>
                      </w:p>
                    </w:txbxContent>
                  </v:textbox>
                </v:shape>
                <v:shape id="AutoShape 140" o:spid="_x0000_s1085" type="#_x0000_t32" style="position:absolute;left:7167;top:8727;width:8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sUysIAAADbAAAADwAAAGRycy9kb3ducmV2LnhtbERPS2sCMRC+F/ofwgheima1KLI1yrYg&#10;1IIHH71PN9NNcDPZbqKu/94UBG/z8T1nvuxcLc7UButZwWiYgSAuvbZcKTjsV4MZiBCRNdaeScGV&#10;AiwXz09zzLW/8JbOu1iJFMIhRwUmxiaXMpSGHIahb4gT9+tbhzHBtpK6xUsKd7UcZ9lUOrScGgw2&#10;9GGoPO5OTsFmPXovfoxdf23/7GayKupT9fKtVL/XFW8gInXxIb67P3Wa/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9sUysIAAADbAAAADwAAAAAAAAAAAAAA&#10;AAChAgAAZHJzL2Rvd25yZXYueG1sUEsFBgAAAAAEAAQA+QAAAJADAAAAAA==&#10;"/>
                <v:rect id="Rectangle 141" o:spid="_x0000_s1086" style="position:absolute;left:3298;top:8727;width:3869;height:1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U8EA&#10;AADbAAAADwAAAGRycy9kb3ducmV2LnhtbERP32vCMBB+H/g/hBN8m+lkjtGZShUFn4TpQPd2NLek&#10;tLmUJrPdf78Ig73dx/fzVuvRteJGfag9K3iaZyCIK69rNgo+zvvHVxAhImtsPZOCHwqwLiYPK8y1&#10;H/idbqdoRArhkKMCG2OXSxkqSw7D3HfEifvyvcOYYG+k7nFI4a6Viyx7kQ5rTg0WO9paqprTt1Ow&#10;6z6P5dIEWV6ivTZ+M+zt0Sg1m47lG4hIY/wX/7kPOs1/hvsv6QBZ/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f1PBAAAA2wAAAA8AAAAAAAAAAAAAAAAAmAIAAGRycy9kb3du&#10;cmV2LnhtbFBLBQYAAAAABAAEAPUAAACGAwAAAAA=&#10;" filled="f"/>
                <v:shape id="AutoShape 142" o:spid="_x0000_s1087" type="#_x0000_t120" style="position:absolute;left:3216;top:9264;width:143;height: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PmsAA&#10;AADbAAAADwAAAGRycy9kb3ducmV2LnhtbERPTWsCMRC9F/wPYYTeatYFpaxGEUXQQw9aFbwNm3ET&#10;3EzWTdTtv2+EQm/zeJ8znXeuFg9qg/WsYDjIQBCXXluuFBy+1x+fIEJE1lh7JgU/FGA+671NsdD+&#10;yTt67GMlUgiHAhWYGJtCylAachgGviFO3MW3DmOCbSV1i88U7mqZZ9lYOrScGgw2tDRUXvd3p2A1&#10;zvWxsvZkj2d3C9vc4NfJKPXe7xYTEJG6+C/+c290mj+C1y/pADn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xfPmsAAAADbAAAADwAAAAAAAAAAAAAAAACYAgAAZHJzL2Rvd25y&#10;ZXYueG1sUEsFBgAAAAAEAAQA9QAAAIUDAAAAAA==&#10;" fillcolor="black" strokeweight="1pt">
                  <v:shadow color="#7f7f7f" offset="1pt"/>
                </v:shape>
                <v:shape id="AutoShape 143" o:spid="_x0000_s1088" type="#_x0000_t32" style="position:absolute;left:2415;top:9336;width:5728;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v/zcMAAADbAAAADwAAAGRycy9kb3ducmV2LnhtbESPS4sCMRCE74L/IbTgTTOKioxGUWEX&#10;T7I+EI/tpJ2Hk84wiTr77zcLgrduqrq+6vmyMaV4Uu1yywoG/QgEcWJ1zqmC0/GrNwXhPLLG0jIp&#10;+CUHy0W7NcdY2xfv6XnwqQgh7GJUkHlfxVK6JCODrm8r4qDdbG3Qh7VOpa7xFcJNKYdRNJEGcw6E&#10;DCvaZJTcDw+joCjHw2LH3z/Xc3q5jtaBVAwuSnU7zWoGwlPjP+b39VaH+hP4/yUM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Mr/83DAAAA2wAAAA8AAAAAAAAAAAAA&#10;AAAAoQIAAGRycy9kb3ducmV2LnhtbFBLBQYAAAAABAAEAPkAAACRAwAAAAA=&#10;">
                  <v:stroke dashstyle="dash" endarrow="block"/>
                </v:shape>
                <v:shape id="AutoShape 144" o:spid="_x0000_s1089" type="#_x0000_t32" style="position:absolute;left:7167;top:9935;width:8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vxTcUAAADcAAAADwAAAGRycy9kb3ducmV2LnhtbESPQWsCMRSE74L/ITzBi9SsglK2RtkK&#10;ghY8qO39dfO6Cd28bDdR13/fCILHYWa+YRarztXiQm2wnhVMxhkI4tJry5WCz9Pm5RVEiMgaa8+k&#10;4EYBVst+b4G59lc+0OUYK5EgHHJUYGJscilDachhGPuGOHk/vnUYk2wrqVu8Jrir5TTL5tKh5bRg&#10;sKG1ofL3eHYK9rvJe/Ft7O7j8Gf3s01Rn6vRl1LDQVe8gYjUxWf40d5qBdPZHO5n0hGQy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lvxTcUAAADcAAAADwAAAAAAAAAA&#10;AAAAAAChAgAAZHJzL2Rvd25yZXYueG1sUEsFBgAAAAAEAAQA+QAAAJMDAAAAAA==&#10;"/>
                <v:shape id="AutoShape 145" o:spid="_x0000_s1090" type="#_x0000_t32" style="position:absolute;left:2415;top:8727;width:8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dU1sYAAADcAAAADwAAAGRycy9kb3ducmV2LnhtbESPW2sCMRSE3wv+h3AKfSmaVfDC1ihr&#10;QagFH7y9Hzenm9DNyXYTdfvvm4Lg4zAz3zDzZedqcaU2WM8KhoMMBHHpteVKwfGw7s9AhIissfZM&#10;Cn4pwHLRe5pjrv2Nd3Tdx0okCIccFZgYm1zKUBpyGAa+IU7el28dxiTbSuoWbwnuajnKsol0aDkt&#10;GGzo3VD5vb84BdvNcFWcjd187n7sdrwu6kv1elLq5bkr3kBE6uIjfG9/aAWj8RT+z6QjIB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0XVNbGAAAA3AAAAA8AAAAAAAAA&#10;AAAAAAAAoQIAAGRycy9kb3ducmV2LnhtbFBLBQYAAAAABAAEAPkAAACUAwAAAAA=&#10;"/>
                <v:shape id="AutoShape 146" o:spid="_x0000_s1091" type="#_x0000_t32" style="position:absolute;left:2415;top:9935;width:8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jApMIAAADcAAAADwAAAGRycy9kb3ducmV2LnhtbERPy2oCMRTdF/yHcIVuimYUFBmNMhaE&#10;WnDha3+dXCfByc10EnX6982i4PJw3otV52rxoDZYzwpGwwwEcem15UrB6bgZzECEiKyx9kwKfinA&#10;atl7W2Cu/ZP39DjESqQQDjkqMDE2uZShNOQwDH1DnLirbx3GBNtK6hafKdzVcpxlU+nQcmow2NCn&#10;ofJ2uDsFu+1oXVyM3X7vf+xusinqe/VxVuq93xVzEJG6+BL/u7+0gvEkrU1n0hGQ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jApMIAAADcAAAADwAAAAAAAAAAAAAA&#10;AAChAgAAZHJzL2Rvd25yZXYueG1sUEsFBgAAAAAEAAQA+QAAAJADAAAAAA==&#10;"/>
                <v:shape id="Text Box 147" o:spid="_x0000_s1092" type="#_x0000_t202" style="position:absolute;left:3940;top:8378;width:2823;height: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4HMQA&#10;AADcAAAADwAAAGRycy9kb3ducmV2LnhtbESPQWvCQBSE7wX/w/KE3uquYopGN0EsQk8tTVXw9sg+&#10;k2D2bchuTfrvu4VCj8PMfMNs89G24k69bxxrmM8UCOLSmYYrDcfPw9MKhA/IBlvHpOGbPOTZ5GGL&#10;qXEDf9C9CJWIEPYpaqhD6FIpfVmTRT9zHXH0rq63GKLsK2l6HCLctnKh1LO02HBcqLGjfU3lrfiy&#10;Gk5v18t5qd6rF5t0gxuVZLuWWj9Ox90GRKAx/If/2q9GwyJZ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8+BzEAAAA3AAAAA8AAAAAAAAAAAAAAAAAmAIAAGRycy9k&#10;b3ducmV2LnhtbFBLBQYAAAAABAAEAPUAAACJAwAAAAA=&#10;" filled="f" stroked="f">
                  <v:textbox>
                    <w:txbxContent>
                      <w:p w:rsidR="002D3B59" w:rsidRPr="0062567A" w:rsidRDefault="002D3B59" w:rsidP="007D65C0">
                        <w:pPr>
                          <w:keepNext/>
                          <w:jc w:val="center"/>
                          <w:rPr>
                            <w:rFonts w:ascii="Arial" w:hAnsi="Arial" w:cs="Arial"/>
                            <w:sz w:val="18"/>
                            <w:szCs w:val="18"/>
                          </w:rPr>
                        </w:pPr>
                        <w:r>
                          <w:rPr>
                            <w:rFonts w:ascii="Arial" w:hAnsi="Arial" w:cs="Arial"/>
                            <w:sz w:val="18"/>
                            <w:szCs w:val="18"/>
                          </w:rPr>
                          <w:t>Selected P</w:t>
                        </w:r>
                        <w:r w:rsidRPr="00034055">
                          <w:rPr>
                            <w:rFonts w:ascii="Arial" w:hAnsi="Arial" w:cs="Arial"/>
                            <w:sz w:val="18"/>
                            <w:szCs w:val="18"/>
                          </w:rPr>
                          <w:t>lot</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48" o:spid="_x0000_s1093" type="#_x0000_t13" style="position:absolute;left:3445;top:9206;width:495;height: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2OIsIA&#10;AADcAAAADwAAAGRycy9kb3ducmV2LnhtbERPz2vCMBS+C/sfwhvsIjNVUKQzihOEHQZqLWzHR/Ns&#10;ypqX0mQ2/vfmIHj8+H6vNtG24kq9bxwrmE4yEMSV0w3XCsrz/n0Jwgdkja1jUnAjD5v1y2iFuXYD&#10;n+hahFqkEPY5KjAhdLmUvjJk0U9cR5y4i+sthgT7WuoehxRuWznLsoW02HBqMNjRzlD1V/xbBePY&#10;HsptLPx3sRsu3fz38+fIRqm317j9ABEohqf44f7SCmaLND+dSUdAr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vY4iwgAAANwAAAAPAAAAAAAAAAAAAAAAAJgCAABkcnMvZG93&#10;bnJldi54bWxQSwUGAAAAAAQABAD1AAAAhwMAAAAA&#10;" adj="14182,5445" filled="f"/>
                <v:shape id="AutoShape 149" o:spid="_x0000_s1094" type="#_x0000_t13" style="position:absolute;left:2625;top:9206;width:495;height:242;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baYsMA&#10;AADcAAAADwAAAGRycy9kb3ducmV2LnhtbESPTWvDMAyG74P9B6PBbouTDpItixNGodBeBu3GziJW&#10;Plgsm9ht039fDwpFJ6H3fcRTNYuZxIlmP1pWkCUpCOLW6pF7BT/fm5c3ED4ga5wsk4ILeWjqx4cK&#10;S23PvKfTIfQiQtiXqGAIwZVS+nYggz6xjjjeOjsbDHGde6lnPEe4meQqTXNpcOT4YUBH64Hav8PR&#10;RMqXc/24FK+d+y0u2bvb7eMo9fy0fH6ACLSEe/jW3moFqzyDf5koArK+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baYsMAAADcAAAADwAAAAAAAAAAAAAAAACYAgAAZHJzL2Rv&#10;d25yZXYueG1sUEsFBgAAAAAEAAQA9QAAAIgDAAAAAA==&#10;" adj="14182,5445" filled="f"/>
                <v:shape id="Text Box 150" o:spid="_x0000_s1095" type="#_x0000_t202" style="position:absolute;left:3445;top:8926;width:502;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ANycIA&#10;AADcAAAADwAAAGRycy9kb3ducmV2LnhtbESPQWvCQBSE70L/w/IK3nRjQCmpq4htwYOX2nh/ZF+z&#10;wezbkH018d+7gtDjMDPfMOvt6Ft1pT42gQ0s5hko4irYhmsD5c/X7A1UFGSLbWAycKMI283LZI2F&#10;DQN/0/UktUoQjgUacCJdoXWsHHmM89ARJ+839B4lyb7WtschwX2r8yxbaY8NpwWHHe0dVZfTnzcg&#10;YneLW/np4+E8Hj8Gl1VLLI2Zvo67d1BCo/yHn+2DNZCvcnicSUdA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sA3JwgAAANwAAAAPAAAAAAAAAAAAAAAAAJgCAABkcnMvZG93&#10;bnJldi54bWxQSwUGAAAAAAQABAD1AAAAhwMAAAAA&#10;" filled="f" stroked="f">
                  <v:textbox style="mso-fit-shape-to-text:t">
                    <w:txbxContent>
                      <w:p w:rsidR="002D3B59" w:rsidRPr="002B637B" w:rsidRDefault="002D3B59" w:rsidP="007D65C0">
                        <w:pPr>
                          <w:keepNext/>
                          <w:rPr>
                            <w:rFonts w:ascii="Arial" w:hAnsi="Arial" w:cs="Arial"/>
                            <w:sz w:val="20"/>
                          </w:rPr>
                        </w:pPr>
                        <w:r w:rsidRPr="002B637B">
                          <w:rPr>
                            <w:rFonts w:ascii="Arial" w:hAnsi="Arial" w:cs="Arial"/>
                            <w:sz w:val="20"/>
                          </w:rPr>
                          <w:t>A</w:t>
                        </w:r>
                      </w:p>
                    </w:txbxContent>
                  </v:textbox>
                </v:shape>
                <v:shape id="Text Box 151" o:spid="_x0000_s1096" type="#_x0000_t202" style="position:absolute;left:2714;top:8930;width:502;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yoUsMA&#10;AADcAAAADwAAAGRycy9kb3ducmV2LnhtbESPT2vCQBTE74V+h+UVvNWNSkWiq4h/wEMv1Xh/ZF+z&#10;odm3Ifs08du7hUKPw8z8hlltBt+oO3WxDmxgMs5AEZfB1lwZKC7H9wWoKMgWm8Bk4EERNuvXlxXm&#10;NvT8RfezVCpBOOZowIm0udaxdOQxjkNLnLzv0HmUJLtK2w77BPeNnmbZXHusOS04bGnnqPw537wB&#10;EbudPIqDj6fr8LnvXVZ+YGHM6G3YLkEJDfIf/mufrIHpfAa/Z9IR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yoUsMAAADcAAAADwAAAAAAAAAAAAAAAACYAgAAZHJzL2Rv&#10;d25yZXYueG1sUEsFBgAAAAAEAAQA9QAAAIgDAAAAAA==&#10;" filled="f" stroked="f">
                  <v:textbox style="mso-fit-shape-to-text:t">
                    <w:txbxContent>
                      <w:p w:rsidR="002D3B59" w:rsidRPr="002B637B" w:rsidRDefault="002D3B59" w:rsidP="007D65C0">
                        <w:pPr>
                          <w:keepNext/>
                          <w:rPr>
                            <w:rFonts w:ascii="Arial" w:hAnsi="Arial" w:cs="Arial"/>
                            <w:sz w:val="20"/>
                          </w:rPr>
                        </w:pPr>
                        <w:r>
                          <w:rPr>
                            <w:rFonts w:ascii="Arial" w:hAnsi="Arial" w:cs="Arial"/>
                            <w:sz w:val="20"/>
                          </w:rPr>
                          <w:t>B</w:t>
                        </w:r>
                      </w:p>
                    </w:txbxContent>
                  </v:textbox>
                </v:shape>
                <v:shape id="Text Box 152" o:spid="_x0000_s1097" type="#_x0000_t202" style="position:absolute;left:3216;top:9395;width:1785;height: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dP8MA&#10;AADcAAAADwAAAGRycy9kb3ducmV2LnhtbESPQYvCMBSE74L/IbwFb5qsqOx2jSKK4ElRdwVvj+bZ&#10;lm1eShNt/fdGEDwOM/MNM523thQ3qn3hWMPnQIEgTp0pONPwe1z3v0D4gGywdEwa7uRhPut2ppgY&#10;1/CeboeQiQhhn6CGPIQqkdKnOVn0A1cRR+/iaoshyjqTpsYmwm0ph0pNpMWC40KOFS1zSv8PV6vh&#10;b3s5n0Zql63suGpcqyTbb6l176Nd/IAI1IZ3+NXeGA3DyQi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GdP8MAAADcAAAADwAAAAAAAAAAAAAAAACYAgAAZHJzL2Rv&#10;d25yZXYueG1sUEsFBgAAAAAEAAQA9QAAAIgDAAAAAA==&#10;" filled="f" stroked="f">
                  <v:textbox>
                    <w:txbxContent>
                      <w:p w:rsidR="002D3B59" w:rsidRPr="0062567A" w:rsidRDefault="002D3B59" w:rsidP="007D65C0">
                        <w:pPr>
                          <w:keepNext/>
                          <w:rPr>
                            <w:rFonts w:ascii="Arial" w:hAnsi="Arial"/>
                            <w:sz w:val="18"/>
                          </w:rPr>
                        </w:pPr>
                      </w:p>
                    </w:txbxContent>
                  </v:textbox>
                </v:shape>
                <w10:anchorlock/>
              </v:group>
            </w:pict>
          </mc:Fallback>
        </mc:AlternateContent>
      </w:r>
    </w:p>
    <w:p w:rsidR="0049042A" w:rsidRPr="00441C97" w:rsidRDefault="0049042A" w:rsidP="0065442F">
      <w:pPr>
        <w:pStyle w:val="SOPFigure"/>
        <w:rPr>
          <w:sz w:val="20"/>
          <w:szCs w:val="20"/>
        </w:rPr>
      </w:pPr>
      <w:proofErr w:type="gramStart"/>
      <w:r w:rsidRPr="00441C97">
        <w:rPr>
          <w:sz w:val="20"/>
          <w:szCs w:val="20"/>
        </w:rPr>
        <w:t>Figure 3.</w:t>
      </w:r>
      <w:proofErr w:type="gramEnd"/>
      <w:r w:rsidRPr="00441C97">
        <w:rPr>
          <w:sz w:val="20"/>
          <w:szCs w:val="20"/>
        </w:rPr>
        <w:t xml:space="preserve"> </w:t>
      </w:r>
      <w:r w:rsidRPr="00441C97">
        <w:rPr>
          <w:b w:val="0"/>
          <w:sz w:val="20"/>
          <w:szCs w:val="20"/>
        </w:rPr>
        <w:t xml:space="preserve">Schematic of photographs taken along </w:t>
      </w:r>
      <w:proofErr w:type="gramStart"/>
      <w:r w:rsidRPr="00441C97">
        <w:rPr>
          <w:b w:val="0"/>
          <w:sz w:val="20"/>
          <w:szCs w:val="20"/>
        </w:rPr>
        <w:t>the transect</w:t>
      </w:r>
      <w:proofErr w:type="gramEnd"/>
      <w:r w:rsidRPr="00441C97">
        <w:rPr>
          <w:b w:val="0"/>
          <w:sz w:val="20"/>
          <w:szCs w:val="20"/>
        </w:rPr>
        <w:t>. For the first photo (A), the photographer stands on the transect line at the designated meter mark and captures the view toward the next plot</w:t>
      </w:r>
      <w:r w:rsidR="007D65C0" w:rsidRPr="00441C97">
        <w:rPr>
          <w:b w:val="0"/>
          <w:sz w:val="20"/>
          <w:szCs w:val="20"/>
        </w:rPr>
        <w:t xml:space="preserve"> or toward the end of </w:t>
      </w:r>
      <w:proofErr w:type="gramStart"/>
      <w:r w:rsidR="007D65C0" w:rsidRPr="00441C97">
        <w:rPr>
          <w:b w:val="0"/>
          <w:sz w:val="20"/>
          <w:szCs w:val="20"/>
        </w:rPr>
        <w:t>the transect</w:t>
      </w:r>
      <w:proofErr w:type="gramEnd"/>
      <w:r w:rsidRPr="00441C97">
        <w:rPr>
          <w:b w:val="0"/>
          <w:sz w:val="20"/>
          <w:szCs w:val="20"/>
        </w:rPr>
        <w:t>. For the second photo</w:t>
      </w:r>
      <w:r w:rsidR="007D65C0" w:rsidRPr="00441C97">
        <w:rPr>
          <w:b w:val="0"/>
          <w:sz w:val="20"/>
          <w:szCs w:val="20"/>
        </w:rPr>
        <w:t xml:space="preserve"> (B)</w:t>
      </w:r>
      <w:r w:rsidRPr="00441C97">
        <w:rPr>
          <w:b w:val="0"/>
          <w:sz w:val="20"/>
          <w:szCs w:val="20"/>
        </w:rPr>
        <w:t>, the photographer will capture the view along the previous plot</w:t>
      </w:r>
      <w:r w:rsidR="007D65C0" w:rsidRPr="00441C97">
        <w:rPr>
          <w:b w:val="0"/>
          <w:sz w:val="20"/>
          <w:szCs w:val="20"/>
        </w:rPr>
        <w:t xml:space="preserve"> or toward the beginning of </w:t>
      </w:r>
      <w:proofErr w:type="gramStart"/>
      <w:r w:rsidR="007D65C0" w:rsidRPr="00441C97">
        <w:rPr>
          <w:b w:val="0"/>
          <w:sz w:val="20"/>
          <w:szCs w:val="20"/>
        </w:rPr>
        <w:t>the transect</w:t>
      </w:r>
      <w:proofErr w:type="gramEnd"/>
      <w:r w:rsidRPr="00441C97">
        <w:rPr>
          <w:b w:val="0"/>
          <w:sz w:val="20"/>
          <w:szCs w:val="20"/>
        </w:rPr>
        <w:t xml:space="preserve">. </w:t>
      </w:r>
      <w:r w:rsidR="00576C59" w:rsidRPr="00441C97">
        <w:rPr>
          <w:b w:val="0"/>
          <w:sz w:val="20"/>
          <w:szCs w:val="20"/>
        </w:rPr>
        <w:t>For fixed plots, the third photo</w:t>
      </w:r>
      <w:r w:rsidR="007D65C0" w:rsidRPr="00441C97">
        <w:rPr>
          <w:b w:val="0"/>
          <w:sz w:val="20"/>
          <w:szCs w:val="20"/>
        </w:rPr>
        <w:t xml:space="preserve"> (C)</w:t>
      </w:r>
      <w:r w:rsidR="00576C59" w:rsidRPr="00441C97">
        <w:rPr>
          <w:b w:val="0"/>
          <w:sz w:val="20"/>
          <w:szCs w:val="20"/>
        </w:rPr>
        <w:t xml:space="preserve"> is</w:t>
      </w:r>
      <w:r w:rsidR="007D65C0" w:rsidRPr="00441C97">
        <w:rPr>
          <w:b w:val="0"/>
          <w:sz w:val="20"/>
          <w:szCs w:val="20"/>
        </w:rPr>
        <w:t xml:space="preserve"> taken of the marker to aid in relocating the point for future sampling.</w:t>
      </w:r>
    </w:p>
    <w:p w:rsidR="0049042A" w:rsidRDefault="0049042A" w:rsidP="0065442F"/>
    <w:p w:rsidR="0049042A" w:rsidRPr="00A831A4" w:rsidRDefault="0049042A" w:rsidP="0065442F">
      <w:pPr>
        <w:pStyle w:val="SOP2nd"/>
      </w:pPr>
      <w:r>
        <w:t xml:space="preserve">Collecting Invasive Species Data </w:t>
      </w:r>
    </w:p>
    <w:p w:rsidR="0049042A" w:rsidRPr="003E4BE4" w:rsidRDefault="0049042A" w:rsidP="003E4BE4">
      <w:pPr>
        <w:pStyle w:val="NoSpacing"/>
        <w:rPr>
          <w:rFonts w:ascii="Times New Roman" w:hAnsi="Times New Roman"/>
          <w:sz w:val="24"/>
          <w:szCs w:val="24"/>
          <w:rPrChange w:id="615" w:author="Meagan J. Selvig" w:date="2014-10-15T11:22:00Z">
            <w:rPr/>
          </w:rPrChange>
        </w:rPr>
        <w:pPrChange w:id="616" w:author="Meagan J. Selvig" w:date="2014-10-15T11:21:00Z">
          <w:pPr/>
        </w:pPrChange>
      </w:pPr>
      <w:r w:rsidRPr="003E4BE4">
        <w:rPr>
          <w:rFonts w:ascii="Times New Roman" w:hAnsi="Times New Roman"/>
          <w:sz w:val="24"/>
          <w:szCs w:val="24"/>
          <w:rPrChange w:id="617" w:author="Meagan J. Selvig" w:date="2014-10-15T11:22:00Z">
            <w:rPr/>
          </w:rPrChange>
        </w:rPr>
        <w:t xml:space="preserve">All nonnative plant species encountered within each plot along </w:t>
      </w:r>
      <w:proofErr w:type="gramStart"/>
      <w:r w:rsidRPr="003E4BE4">
        <w:rPr>
          <w:rFonts w:ascii="Times New Roman" w:hAnsi="Times New Roman"/>
          <w:sz w:val="24"/>
          <w:szCs w:val="24"/>
          <w:rPrChange w:id="618" w:author="Meagan J. Selvig" w:date="2014-10-15T11:22:00Z">
            <w:rPr/>
          </w:rPrChange>
        </w:rPr>
        <w:t>the transect</w:t>
      </w:r>
      <w:proofErr w:type="gramEnd"/>
      <w:r w:rsidRPr="003E4BE4">
        <w:rPr>
          <w:rFonts w:ascii="Times New Roman" w:hAnsi="Times New Roman"/>
          <w:sz w:val="24"/>
          <w:szCs w:val="24"/>
          <w:rPrChange w:id="619" w:author="Meagan J. Selvig" w:date="2014-10-15T11:22:00Z">
            <w:rPr/>
          </w:rPrChange>
        </w:rPr>
        <w:t xml:space="preserve"> are recorded. </w:t>
      </w:r>
      <w:r w:rsidR="004F02BA" w:rsidRPr="003E4BE4">
        <w:rPr>
          <w:rFonts w:ascii="Times New Roman" w:hAnsi="Times New Roman"/>
          <w:sz w:val="24"/>
          <w:szCs w:val="24"/>
          <w:rPrChange w:id="620" w:author="Meagan J. Selvig" w:date="2014-10-15T11:22:00Z">
            <w:rPr/>
          </w:rPrChange>
        </w:rPr>
        <w:t>For target invasive plant species</w:t>
      </w:r>
      <w:r w:rsidR="006F2360" w:rsidRPr="003E4BE4">
        <w:rPr>
          <w:rFonts w:ascii="Times New Roman" w:hAnsi="Times New Roman"/>
          <w:sz w:val="24"/>
          <w:szCs w:val="24"/>
          <w:rPrChange w:id="621" w:author="Meagan J. Selvig" w:date="2014-10-15T11:22:00Z">
            <w:rPr/>
          </w:rPrChange>
        </w:rPr>
        <w:t xml:space="preserve"> or target invasive groups of species (e.g., pasture grasses, sedges, rushes) </w:t>
      </w:r>
      <w:r w:rsidR="004F02BA" w:rsidRPr="003E4BE4">
        <w:rPr>
          <w:rFonts w:ascii="Times New Roman" w:hAnsi="Times New Roman"/>
          <w:sz w:val="24"/>
          <w:szCs w:val="24"/>
          <w:rPrChange w:id="622" w:author="Meagan J. Selvig" w:date="2014-10-15T11:22:00Z">
            <w:rPr/>
          </w:rPrChange>
        </w:rPr>
        <w:t>t</w:t>
      </w:r>
      <w:r w:rsidRPr="003E4BE4">
        <w:rPr>
          <w:rFonts w:ascii="Times New Roman" w:hAnsi="Times New Roman"/>
          <w:sz w:val="24"/>
          <w:szCs w:val="24"/>
          <w:rPrChange w:id="623" w:author="Meagan J. Selvig" w:date="2014-10-15T11:22:00Z">
            <w:rPr/>
          </w:rPrChange>
        </w:rPr>
        <w:t xml:space="preserve">he aerial cover </w:t>
      </w:r>
      <w:r w:rsidR="004F02BA" w:rsidRPr="003E4BE4">
        <w:rPr>
          <w:rFonts w:ascii="Times New Roman" w:hAnsi="Times New Roman"/>
          <w:sz w:val="24"/>
          <w:szCs w:val="24"/>
          <w:rPrChange w:id="624" w:author="Meagan J. Selvig" w:date="2014-10-15T11:22:00Z">
            <w:rPr/>
          </w:rPrChange>
        </w:rPr>
        <w:t xml:space="preserve">is also recorded </w:t>
      </w:r>
      <w:r w:rsidRPr="003E4BE4">
        <w:rPr>
          <w:rFonts w:ascii="Times New Roman" w:hAnsi="Times New Roman"/>
          <w:sz w:val="24"/>
          <w:szCs w:val="24"/>
          <w:rPrChange w:id="625" w:author="Meagan J. Selvig" w:date="2014-10-15T11:22:00Z">
            <w:rPr/>
          </w:rPrChange>
        </w:rPr>
        <w:t>using modified Braun-Blanquet cover classes</w:t>
      </w:r>
      <w:r w:rsidR="004F02BA" w:rsidRPr="003E4BE4">
        <w:rPr>
          <w:rFonts w:ascii="Times New Roman" w:hAnsi="Times New Roman"/>
          <w:sz w:val="24"/>
          <w:szCs w:val="24"/>
          <w:rPrChange w:id="626" w:author="Meagan J. Selvig" w:date="2014-10-15T11:22:00Z">
            <w:rPr/>
          </w:rPrChange>
        </w:rPr>
        <w:t xml:space="preserve"> (table 1)</w:t>
      </w:r>
      <w:r w:rsidR="00A64C00" w:rsidRPr="003E4BE4">
        <w:rPr>
          <w:rFonts w:ascii="Times New Roman" w:hAnsi="Times New Roman"/>
          <w:sz w:val="24"/>
          <w:szCs w:val="24"/>
          <w:rPrChange w:id="627" w:author="Meagan J. Selvig" w:date="2014-10-15T11:22:00Z">
            <w:rPr/>
          </w:rPrChange>
        </w:rPr>
        <w:fldChar w:fldCharType="begin"/>
      </w:r>
      <w:r w:rsidRPr="003E4BE4">
        <w:rPr>
          <w:rFonts w:ascii="Times New Roman" w:hAnsi="Times New Roman"/>
          <w:sz w:val="24"/>
          <w:szCs w:val="24"/>
          <w:rPrChange w:id="628" w:author="Meagan J. Selvig" w:date="2014-10-15T11:22:00Z">
            <w:rPr/>
          </w:rPrChange>
        </w:rPr>
        <w:instrText xml:space="preserve"> ADDIN EN.CITE &lt;EndNote&gt;&lt;Cite&gt;&lt;Author&gt;Mueller-Dombois&lt;/Author&gt;&lt;Year&gt;1974&lt;/Year&gt;&lt;RecNum&gt;235&lt;/RecNum&gt;&lt;DisplayText&gt;(Mueller-Dombois and Ellenberg 1974)&lt;/DisplayText&gt;&lt;record&gt;&lt;rec-number&gt;235&lt;/rec-number&gt;&lt;foreign-keys&gt;&lt;key app="EN" db-id="29wd9fdxkttawpevre3ptatrsdx2se0wz5da"&gt;235&lt;/key&gt;&lt;/foreign-keys&gt;&lt;ref-type name="Book"&gt;6&lt;/ref-type&gt;&lt;contributors&gt;&lt;authors&gt;&lt;author&gt;Mueller-Dombois, D.&lt;/author&gt;&lt;author&gt;Ellenberg, H.&lt;/author&gt;&lt;/authors&gt;&lt;/contributors&gt;&lt;titles&gt;&lt;title&gt;Aims and Methods of Vegetation Ecology&lt;/title&gt;&lt;/titles&gt;&lt;pages&gt;547&lt;/pages&gt;&lt;dates&gt;&lt;year&gt;1974&lt;/year&gt;&lt;/dates&gt;&lt;pub-location&gt;New York, NY&lt;/pub-location&gt;&lt;publisher&gt;John Wiley &amp;amp; Sons&lt;/publisher&gt;&lt;urls&gt;&lt;/urls&gt;&lt;/record&gt;&lt;/Cite&gt;&lt;/EndNote&gt;</w:instrText>
      </w:r>
      <w:r w:rsidR="00A64C00" w:rsidRPr="003E4BE4">
        <w:rPr>
          <w:rFonts w:ascii="Times New Roman" w:hAnsi="Times New Roman"/>
          <w:sz w:val="24"/>
          <w:szCs w:val="24"/>
          <w:rPrChange w:id="629" w:author="Meagan J. Selvig" w:date="2014-10-15T11:22:00Z">
            <w:rPr/>
          </w:rPrChange>
        </w:rPr>
        <w:fldChar w:fldCharType="separate"/>
      </w:r>
      <w:r w:rsidRPr="003E4BE4">
        <w:rPr>
          <w:rFonts w:ascii="Times New Roman" w:hAnsi="Times New Roman"/>
          <w:noProof/>
          <w:sz w:val="24"/>
          <w:szCs w:val="24"/>
          <w:rPrChange w:id="630" w:author="Meagan J. Selvig" w:date="2014-10-15T11:22:00Z">
            <w:rPr>
              <w:noProof/>
            </w:rPr>
          </w:rPrChange>
        </w:rPr>
        <w:t>(Mueller-Dombois and Ellenberg 1974)</w:t>
      </w:r>
      <w:r w:rsidR="00A64C00" w:rsidRPr="003E4BE4">
        <w:rPr>
          <w:rFonts w:ascii="Times New Roman" w:hAnsi="Times New Roman"/>
          <w:sz w:val="24"/>
          <w:szCs w:val="24"/>
          <w:rPrChange w:id="631" w:author="Meagan J. Selvig" w:date="2014-10-15T11:22:00Z">
            <w:rPr/>
          </w:rPrChange>
        </w:rPr>
        <w:fldChar w:fldCharType="end"/>
      </w:r>
      <w:r w:rsidR="004F02BA" w:rsidRPr="003E4BE4">
        <w:rPr>
          <w:rFonts w:ascii="Times New Roman" w:hAnsi="Times New Roman"/>
          <w:sz w:val="24"/>
          <w:szCs w:val="24"/>
          <w:rPrChange w:id="632" w:author="Meagan J. Selvig" w:date="2014-10-15T11:22:00Z">
            <w:rPr/>
          </w:rPrChange>
        </w:rPr>
        <w:t>.</w:t>
      </w:r>
      <w:r w:rsidRPr="003E4BE4">
        <w:rPr>
          <w:rFonts w:ascii="Times New Roman" w:hAnsi="Times New Roman"/>
          <w:sz w:val="24"/>
          <w:szCs w:val="24"/>
          <w:rPrChange w:id="633" w:author="Meagan J. Selvig" w:date="2014-10-15T11:22:00Z">
            <w:rPr/>
          </w:rPrChange>
        </w:rPr>
        <w:t xml:space="preserve"> Aerial vegetated cover is the estimated vegetation cover as seen by a bird’s-eye view of the vegetation. These cover classes are designed to be easy to learn and relatively quick to estimate. It is useful to have a pre-defined idea of what a given percentage of the area of a plot would look like. For example, a 5 x 20 m plot such as those in the wet forest and subalpine shrubland communities has an area of 100 m</w:t>
      </w:r>
      <w:r w:rsidRPr="003E4BE4">
        <w:rPr>
          <w:rFonts w:ascii="Times New Roman" w:hAnsi="Times New Roman"/>
          <w:sz w:val="24"/>
          <w:szCs w:val="24"/>
          <w:vertAlign w:val="superscript"/>
          <w:rPrChange w:id="634" w:author="Meagan J. Selvig" w:date="2014-10-15T11:22:00Z">
            <w:rPr>
              <w:vertAlign w:val="superscript"/>
            </w:rPr>
          </w:rPrChange>
        </w:rPr>
        <w:t>2</w:t>
      </w:r>
      <w:r w:rsidRPr="003E4BE4">
        <w:rPr>
          <w:rFonts w:ascii="Times New Roman" w:hAnsi="Times New Roman"/>
          <w:sz w:val="24"/>
          <w:szCs w:val="24"/>
          <w:rPrChange w:id="635" w:author="Meagan J. Selvig" w:date="2014-10-15T11:22:00Z">
            <w:rPr/>
          </w:rPrChange>
        </w:rPr>
        <w:t xml:space="preserve"> and therefore a single percent is 1 m</w:t>
      </w:r>
      <w:r w:rsidRPr="003E4BE4">
        <w:rPr>
          <w:rFonts w:ascii="Times New Roman" w:hAnsi="Times New Roman"/>
          <w:sz w:val="24"/>
          <w:szCs w:val="24"/>
          <w:vertAlign w:val="superscript"/>
          <w:rPrChange w:id="636" w:author="Meagan J. Selvig" w:date="2014-10-15T11:22:00Z">
            <w:rPr>
              <w:vertAlign w:val="superscript"/>
            </w:rPr>
          </w:rPrChange>
        </w:rPr>
        <w:t>2</w:t>
      </w:r>
      <w:r w:rsidRPr="003E4BE4">
        <w:rPr>
          <w:rFonts w:ascii="Times New Roman" w:hAnsi="Times New Roman"/>
          <w:sz w:val="24"/>
          <w:szCs w:val="24"/>
          <w:rPrChange w:id="637" w:author="Meagan J. Selvig" w:date="2014-10-15T11:22:00Z">
            <w:rPr/>
          </w:rPrChange>
        </w:rPr>
        <w:t>. For the coastal and mangrove communities (5 x 10 m plots) a single percent is 0.5 m</w:t>
      </w:r>
      <w:r w:rsidRPr="003E4BE4">
        <w:rPr>
          <w:rFonts w:ascii="Times New Roman" w:hAnsi="Times New Roman"/>
          <w:sz w:val="24"/>
          <w:szCs w:val="24"/>
          <w:vertAlign w:val="superscript"/>
          <w:rPrChange w:id="638" w:author="Meagan J. Selvig" w:date="2014-10-15T11:22:00Z">
            <w:rPr>
              <w:vertAlign w:val="superscript"/>
            </w:rPr>
          </w:rPrChange>
        </w:rPr>
        <w:t>2</w:t>
      </w:r>
      <w:r w:rsidRPr="003E4BE4">
        <w:rPr>
          <w:rFonts w:ascii="Times New Roman" w:hAnsi="Times New Roman"/>
          <w:sz w:val="24"/>
          <w:szCs w:val="24"/>
          <w:rPrChange w:id="639" w:author="Meagan J. Selvig" w:date="2014-10-15T11:22:00Z">
            <w:rPr/>
          </w:rPrChange>
        </w:rPr>
        <w:t>. Only one pass through the plot should be made while looking for species and estimating cover.</w:t>
      </w:r>
      <w:ins w:id="640" w:author="Meagan J. Selvig" w:date="2014-10-15T11:21:00Z">
        <w:r w:rsidR="003E4BE4" w:rsidRPr="003E4BE4">
          <w:rPr>
            <w:rFonts w:ascii="Times New Roman" w:hAnsi="Times New Roman"/>
            <w:sz w:val="24"/>
            <w:szCs w:val="24"/>
            <w:rPrChange w:id="641" w:author="Meagan J. Selvig" w:date="2014-10-15T11:22:00Z">
              <w:rPr>
                <w:szCs w:val="24"/>
              </w:rPr>
            </w:rPrChange>
          </w:rPr>
          <w:t xml:space="preserve"> </w:t>
        </w:r>
        <w:r w:rsidR="003E4BE4" w:rsidRPr="003E4BE4">
          <w:rPr>
            <w:rFonts w:ascii="Times New Roman" w:hAnsi="Times New Roman"/>
            <w:sz w:val="24"/>
            <w:szCs w:val="24"/>
            <w:rPrChange w:id="642" w:author="Meagan J. Selvig" w:date="2014-10-15T11:22:00Z">
              <w:rPr>
                <w:szCs w:val="24"/>
              </w:rPr>
            </w:rPrChange>
          </w:rPr>
          <w:t xml:space="preserve">Fruit or leaf litter on the ground </w:t>
        </w:r>
      </w:ins>
      <w:ins w:id="643" w:author="Meagan J. Selvig" w:date="2014-10-15T11:23:00Z">
        <w:r w:rsidR="003E4BE4">
          <w:rPr>
            <w:rFonts w:ascii="Times New Roman" w:hAnsi="Times New Roman"/>
            <w:sz w:val="24"/>
            <w:szCs w:val="24"/>
          </w:rPr>
          <w:t xml:space="preserve">is </w:t>
        </w:r>
      </w:ins>
      <w:ins w:id="644" w:author="Meagan J. Selvig" w:date="2014-10-15T11:21:00Z">
        <w:r w:rsidR="003E4BE4" w:rsidRPr="003E4BE4">
          <w:rPr>
            <w:rFonts w:ascii="Times New Roman" w:hAnsi="Times New Roman"/>
            <w:sz w:val="24"/>
            <w:szCs w:val="24"/>
            <w:rPrChange w:id="645" w:author="Meagan J. Selvig" w:date="2014-10-15T11:22:00Z">
              <w:rPr>
                <w:szCs w:val="24"/>
              </w:rPr>
            </w:rPrChange>
          </w:rPr>
          <w:t xml:space="preserve">sometimes the only indicator of vine presence in the canopy above. </w:t>
        </w:r>
      </w:ins>
      <w:r w:rsidRPr="003E4BE4">
        <w:rPr>
          <w:rFonts w:ascii="Times New Roman" w:hAnsi="Times New Roman"/>
          <w:sz w:val="24"/>
          <w:szCs w:val="24"/>
          <w:rPrChange w:id="646" w:author="Meagan J. Selvig" w:date="2014-10-15T11:22:00Z">
            <w:rPr/>
          </w:rPrChange>
        </w:rPr>
        <w:t xml:space="preserve"> Each species present is recorded on the data form by its six-letter code (first three letters of the genus followed by the first three letters of the species). A species is considered to be in the plot if any foliage or stem material—live or dead— within the plot boundary is connected to a live individual. </w:t>
      </w:r>
      <w:ins w:id="647" w:author="Meagan J. Selvig" w:date="2014-10-15T11:20:00Z">
        <w:r w:rsidR="003E4BE4" w:rsidRPr="003E4BE4">
          <w:rPr>
            <w:rFonts w:ascii="Times New Roman" w:hAnsi="Times New Roman"/>
            <w:sz w:val="24"/>
            <w:szCs w:val="24"/>
            <w:rPrChange w:id="648" w:author="Meagan J. Selvig" w:date="2014-10-15T11:22:00Z">
              <w:rPr>
                <w:szCs w:val="24"/>
              </w:rPr>
            </w:rPrChange>
          </w:rPr>
          <w:t xml:space="preserve">Dead nonnative plant species that </w:t>
        </w:r>
        <w:r w:rsidR="003E4BE4" w:rsidRPr="003E4BE4">
          <w:rPr>
            <w:rFonts w:ascii="Times New Roman" w:hAnsi="Times New Roman"/>
            <w:sz w:val="24"/>
            <w:szCs w:val="24"/>
            <w:rPrChange w:id="649" w:author="Meagan J. Selvig" w:date="2014-10-15T11:22:00Z">
              <w:rPr>
                <w:szCs w:val="24"/>
              </w:rPr>
            </w:rPrChange>
          </w:rPr>
          <w:t>are</w:t>
        </w:r>
        <w:r w:rsidR="003E4BE4" w:rsidRPr="003E4BE4">
          <w:rPr>
            <w:rFonts w:ascii="Times New Roman" w:hAnsi="Times New Roman"/>
            <w:sz w:val="24"/>
            <w:szCs w:val="24"/>
            <w:rPrChange w:id="650" w:author="Meagan J. Selvig" w:date="2014-10-15T11:22:00Z">
              <w:rPr>
                <w:szCs w:val="24"/>
              </w:rPr>
            </w:rPrChange>
          </w:rPr>
          <w:t xml:space="preserve"> not present as live in the plot </w:t>
        </w:r>
        <w:r w:rsidR="003E4BE4" w:rsidRPr="003E4BE4">
          <w:rPr>
            <w:rFonts w:ascii="Times New Roman" w:hAnsi="Times New Roman"/>
            <w:sz w:val="24"/>
            <w:szCs w:val="24"/>
            <w:rPrChange w:id="651" w:author="Meagan J. Selvig" w:date="2014-10-15T11:22:00Z">
              <w:rPr>
                <w:szCs w:val="24"/>
              </w:rPr>
            </w:rPrChange>
          </w:rPr>
          <w:t>are</w:t>
        </w:r>
        <w:r w:rsidR="003E4BE4" w:rsidRPr="003E4BE4">
          <w:rPr>
            <w:rFonts w:ascii="Times New Roman" w:hAnsi="Times New Roman"/>
            <w:sz w:val="24"/>
            <w:szCs w:val="24"/>
            <w:rPrChange w:id="652" w:author="Meagan J. Selvig" w:date="2014-10-15T11:22:00Z">
              <w:rPr>
                <w:szCs w:val="24"/>
              </w:rPr>
            </w:rPrChange>
          </w:rPr>
          <w:t xml:space="preserve"> recorded as “dead and present” by adding “-D” after the six-letter code.  Notes on conditions that may explain why the species </w:t>
        </w:r>
        <w:r w:rsidR="003E4BE4" w:rsidRPr="003E4BE4">
          <w:rPr>
            <w:rFonts w:ascii="Times New Roman" w:hAnsi="Times New Roman"/>
            <w:sz w:val="24"/>
            <w:szCs w:val="24"/>
            <w:rPrChange w:id="653" w:author="Meagan J. Selvig" w:date="2014-10-15T11:22:00Z">
              <w:rPr>
                <w:szCs w:val="24"/>
              </w:rPr>
            </w:rPrChange>
          </w:rPr>
          <w:t>is</w:t>
        </w:r>
        <w:r w:rsidR="003E4BE4" w:rsidRPr="003E4BE4">
          <w:rPr>
            <w:rFonts w:ascii="Times New Roman" w:hAnsi="Times New Roman"/>
            <w:sz w:val="24"/>
            <w:szCs w:val="24"/>
            <w:rPrChange w:id="654" w:author="Meagan J. Selvig" w:date="2014-10-15T11:22:00Z">
              <w:rPr>
                <w:szCs w:val="24"/>
              </w:rPr>
            </w:rPrChange>
          </w:rPr>
          <w:t xml:space="preserve"> dead (e.g., drought, seasonality, or herbicide treatment) </w:t>
        </w:r>
        <w:r w:rsidR="003E4BE4" w:rsidRPr="003E4BE4">
          <w:rPr>
            <w:rFonts w:ascii="Times New Roman" w:hAnsi="Times New Roman"/>
            <w:sz w:val="24"/>
            <w:szCs w:val="24"/>
            <w:rPrChange w:id="655" w:author="Meagan J. Selvig" w:date="2014-10-15T11:22:00Z">
              <w:rPr>
                <w:szCs w:val="24"/>
              </w:rPr>
            </w:rPrChange>
          </w:rPr>
          <w:t>are</w:t>
        </w:r>
        <w:r w:rsidR="003E4BE4" w:rsidRPr="003E4BE4">
          <w:rPr>
            <w:rFonts w:ascii="Times New Roman" w:hAnsi="Times New Roman"/>
            <w:sz w:val="24"/>
            <w:szCs w:val="24"/>
            <w:rPrChange w:id="656" w:author="Meagan J. Selvig" w:date="2014-10-15T11:22:00Z">
              <w:rPr>
                <w:szCs w:val="24"/>
              </w:rPr>
            </w:rPrChange>
          </w:rPr>
          <w:t xml:space="preserve"> included. </w:t>
        </w:r>
      </w:ins>
      <w:del w:id="657" w:author="Meagan J. Selvig" w:date="2014-10-15T11:20:00Z">
        <w:r w:rsidRPr="003E4BE4" w:rsidDel="003E4BE4">
          <w:rPr>
            <w:rFonts w:ascii="Times New Roman" w:hAnsi="Times New Roman"/>
            <w:sz w:val="24"/>
            <w:szCs w:val="24"/>
            <w:rPrChange w:id="658" w:author="Meagan J. Selvig" w:date="2014-10-15T11:22:00Z">
              <w:rPr/>
            </w:rPrChange>
          </w:rPr>
          <w:delText xml:space="preserve">Dead </w:delText>
        </w:r>
        <w:bookmarkStart w:id="659" w:name="_GoBack"/>
        <w:bookmarkEnd w:id="659"/>
        <w:r w:rsidRPr="003E4BE4" w:rsidDel="003E4BE4">
          <w:rPr>
            <w:rFonts w:ascii="Times New Roman" w:hAnsi="Times New Roman"/>
            <w:sz w:val="24"/>
            <w:szCs w:val="24"/>
            <w:rPrChange w:id="660" w:author="Meagan J. Selvig" w:date="2014-10-15T11:22:00Z">
              <w:rPr/>
            </w:rPrChange>
          </w:rPr>
          <w:delText xml:space="preserve">individuals and litter material within the plot are not recorded as species presence. </w:delText>
        </w:r>
      </w:del>
      <w:r w:rsidRPr="003E4BE4">
        <w:rPr>
          <w:rFonts w:ascii="Times New Roman" w:hAnsi="Times New Roman"/>
          <w:sz w:val="24"/>
          <w:szCs w:val="24"/>
          <w:rPrChange w:id="661" w:author="Meagan J. Selvig" w:date="2014-10-15T11:22:00Z">
            <w:rPr/>
          </w:rPrChange>
        </w:rPr>
        <w:t xml:space="preserve">Invasive species of particular interest to park resource managers located outside of the designated plot are noted on the </w:t>
      </w:r>
      <w:r w:rsidR="00BF28A8" w:rsidRPr="003E4BE4">
        <w:rPr>
          <w:rFonts w:ascii="Times New Roman" w:hAnsi="Times New Roman"/>
          <w:sz w:val="24"/>
          <w:szCs w:val="24"/>
          <w:rPrChange w:id="662" w:author="Meagan J. Selvig" w:date="2014-10-15T11:22:00Z">
            <w:rPr/>
          </w:rPrChange>
        </w:rPr>
        <w:t>data form</w:t>
      </w:r>
      <w:r w:rsidR="00AB454C" w:rsidRPr="003E4BE4">
        <w:rPr>
          <w:rFonts w:ascii="Times New Roman" w:hAnsi="Times New Roman"/>
          <w:sz w:val="24"/>
          <w:szCs w:val="24"/>
          <w:rPrChange w:id="663" w:author="Meagan J. Selvig" w:date="2014-10-15T11:22:00Z">
            <w:rPr/>
          </w:rPrChange>
        </w:rPr>
        <w:t xml:space="preserve"> </w:t>
      </w:r>
      <w:r w:rsidRPr="003E4BE4">
        <w:rPr>
          <w:rFonts w:ascii="Times New Roman" w:hAnsi="Times New Roman"/>
          <w:sz w:val="24"/>
          <w:szCs w:val="24"/>
          <w:rPrChange w:id="664" w:author="Meagan J. Selvig" w:date="2014-10-15T11:22:00Z">
            <w:rPr/>
          </w:rPrChange>
        </w:rPr>
        <w:t xml:space="preserve">with “out” written in the space for cover class. Opportunistic invasive species sighted outside of the belt transect are recorded if they have not been previously observed along </w:t>
      </w:r>
      <w:proofErr w:type="gramStart"/>
      <w:r w:rsidRPr="003E4BE4">
        <w:rPr>
          <w:rFonts w:ascii="Times New Roman" w:hAnsi="Times New Roman"/>
          <w:sz w:val="24"/>
          <w:szCs w:val="24"/>
          <w:rPrChange w:id="665" w:author="Meagan J. Selvig" w:date="2014-10-15T11:22:00Z">
            <w:rPr/>
          </w:rPrChange>
        </w:rPr>
        <w:t>the transect</w:t>
      </w:r>
      <w:proofErr w:type="gramEnd"/>
      <w:r w:rsidRPr="003E4BE4">
        <w:rPr>
          <w:rFonts w:ascii="Times New Roman" w:hAnsi="Times New Roman"/>
          <w:sz w:val="24"/>
          <w:szCs w:val="24"/>
          <w:rPrChange w:id="666" w:author="Meagan J. Selvig" w:date="2014-10-15T11:22:00Z">
            <w:rPr/>
          </w:rPrChange>
        </w:rPr>
        <w:t xml:space="preserve">. These data are useful for detecting new invaders to the community. </w:t>
      </w:r>
    </w:p>
    <w:p w:rsidR="0049042A" w:rsidRPr="003E4BE4" w:rsidRDefault="0049042A" w:rsidP="0065442F"/>
    <w:p w:rsidR="0049042A" w:rsidRPr="00441C97" w:rsidRDefault="0049042A" w:rsidP="007B3F3A">
      <w:pPr>
        <w:pStyle w:val="SOPFigure"/>
        <w:keepNext w:val="0"/>
        <w:rPr>
          <w:sz w:val="20"/>
          <w:szCs w:val="20"/>
        </w:rPr>
      </w:pPr>
      <w:proofErr w:type="gramStart"/>
      <w:r w:rsidRPr="00441C97">
        <w:rPr>
          <w:sz w:val="20"/>
          <w:szCs w:val="20"/>
        </w:rPr>
        <w:t>Table 1.</w:t>
      </w:r>
      <w:proofErr w:type="gramEnd"/>
      <w:r w:rsidRPr="00441C97">
        <w:rPr>
          <w:sz w:val="20"/>
          <w:szCs w:val="20"/>
        </w:rPr>
        <w:t xml:space="preserve"> </w:t>
      </w:r>
      <w:r w:rsidRPr="00441C97">
        <w:rPr>
          <w:b w:val="0"/>
          <w:sz w:val="20"/>
          <w:szCs w:val="20"/>
        </w:rPr>
        <w:t xml:space="preserve">Modified Braun-Blanquet cover classes and ranges of cover </w:t>
      </w:r>
      <w:r w:rsidR="00A64C00" w:rsidRPr="00441C97">
        <w:rPr>
          <w:b w:val="0"/>
          <w:sz w:val="20"/>
          <w:szCs w:val="20"/>
        </w:rPr>
        <w:fldChar w:fldCharType="begin"/>
      </w:r>
      <w:r w:rsidRPr="00441C97">
        <w:rPr>
          <w:b w:val="0"/>
          <w:sz w:val="20"/>
          <w:szCs w:val="20"/>
        </w:rPr>
        <w:instrText xml:space="preserve"> ADDIN EN.CITE &lt;EndNote&gt;&lt;Cite&gt;&lt;Author&gt;Mueller-Dombois&lt;/Author&gt;&lt;Year&gt;1974&lt;/Year&gt;&lt;RecNum&gt;235&lt;/RecNum&gt;&lt;DisplayText&gt;(Mueller-Dombois and Ellenberg 1974)&lt;/DisplayText&gt;&lt;record&gt;&lt;rec-number&gt;235&lt;/rec-number&gt;&lt;foreign-keys&gt;&lt;key app="EN" db-id="29wd9fdxkttawpevre3ptatrsdx2se0wz5da"&gt;235&lt;/key&gt;&lt;/foreign-keys&gt;&lt;ref-type name="Book"&gt;6&lt;/ref-type&gt;&lt;contributors&gt;&lt;authors&gt;&lt;author&gt;Mueller-Dombois, D.&lt;/author&gt;&lt;author&gt;Ellenberg, H.&lt;/author&gt;&lt;/authors&gt;&lt;/contributors&gt;&lt;titles&gt;&lt;title&gt;Aims and Methods of Vegetation Ecology&lt;/title&gt;&lt;/titles&gt;&lt;pages&gt;547&lt;/pages&gt;&lt;dates&gt;&lt;year&gt;1974&lt;/year&gt;&lt;/dates&gt;&lt;pub-location&gt;New York, NY&lt;/pub-location&gt;&lt;publisher&gt;John Wiley &amp;amp; Sons&lt;/publisher&gt;&lt;urls&gt;&lt;/urls&gt;&lt;/record&gt;&lt;/Cite&gt;&lt;/EndNote&gt;</w:instrText>
      </w:r>
      <w:r w:rsidR="00A64C00" w:rsidRPr="00441C97">
        <w:rPr>
          <w:b w:val="0"/>
          <w:sz w:val="20"/>
          <w:szCs w:val="20"/>
        </w:rPr>
        <w:fldChar w:fldCharType="separate"/>
      </w:r>
      <w:r w:rsidRPr="00441C97">
        <w:rPr>
          <w:b w:val="0"/>
          <w:noProof/>
          <w:sz w:val="20"/>
          <w:szCs w:val="20"/>
        </w:rPr>
        <w:t>(Mueller-Dombois and Ellenberg 1974)</w:t>
      </w:r>
      <w:r w:rsidR="00A64C00" w:rsidRPr="00441C97">
        <w:rPr>
          <w:b w:val="0"/>
          <w:sz w:val="20"/>
          <w:szCs w:val="20"/>
        </w:rPr>
        <w:fldChar w:fldCharType="end"/>
      </w:r>
      <w:r w:rsidRPr="00441C97">
        <w:rPr>
          <w:b w:val="0"/>
          <w:sz w:val="20"/>
          <w:szCs w:val="20"/>
        </w:rPr>
        <w:t xml:space="preserve"> recorded for each target invasive plant species.</w:t>
      </w:r>
    </w:p>
    <w:p w:rsidR="0049042A" w:rsidRDefault="0049042A" w:rsidP="007B3F3A">
      <w:pPr>
        <w:keepLines/>
      </w:pPr>
    </w:p>
    <w:tbl>
      <w:tblPr>
        <w:tblW w:w="3021" w:type="dxa"/>
        <w:tblLook w:val="00A0" w:firstRow="1" w:lastRow="0" w:firstColumn="1" w:lastColumn="0" w:noHBand="0" w:noVBand="0"/>
      </w:tblPr>
      <w:tblGrid>
        <w:gridCol w:w="1160"/>
        <w:gridCol w:w="1861"/>
      </w:tblGrid>
      <w:tr w:rsidR="0049042A" w:rsidRPr="00B45C2C">
        <w:trPr>
          <w:trHeight w:val="525"/>
        </w:trPr>
        <w:tc>
          <w:tcPr>
            <w:tcW w:w="1160" w:type="dxa"/>
            <w:tcBorders>
              <w:top w:val="single" w:sz="4" w:space="0" w:color="auto"/>
              <w:left w:val="nil"/>
              <w:bottom w:val="single" w:sz="12" w:space="0" w:color="auto"/>
              <w:right w:val="nil"/>
            </w:tcBorders>
            <w:vAlign w:val="center"/>
          </w:tcPr>
          <w:p w:rsidR="0049042A" w:rsidRPr="00B45C2C" w:rsidRDefault="0049042A" w:rsidP="007B3F3A">
            <w:pPr>
              <w:keepLines/>
              <w:jc w:val="center"/>
              <w:rPr>
                <w:rFonts w:ascii="Arial" w:hAnsi="Arial" w:cs="Arial"/>
                <w:b/>
                <w:bCs/>
                <w:sz w:val="20"/>
                <w:szCs w:val="20"/>
              </w:rPr>
            </w:pPr>
            <w:r w:rsidRPr="00B45C2C">
              <w:rPr>
                <w:rFonts w:ascii="Arial" w:hAnsi="Arial" w:cs="Arial"/>
                <w:b/>
                <w:bCs/>
                <w:sz w:val="20"/>
                <w:szCs w:val="20"/>
              </w:rPr>
              <w:t>Cover Class</w:t>
            </w:r>
          </w:p>
        </w:tc>
        <w:tc>
          <w:tcPr>
            <w:tcW w:w="1861" w:type="dxa"/>
            <w:tcBorders>
              <w:top w:val="single" w:sz="4" w:space="0" w:color="auto"/>
              <w:left w:val="nil"/>
              <w:bottom w:val="single" w:sz="12" w:space="0" w:color="auto"/>
              <w:right w:val="nil"/>
            </w:tcBorders>
            <w:vAlign w:val="center"/>
          </w:tcPr>
          <w:p w:rsidR="0049042A" w:rsidRPr="00B45C2C" w:rsidRDefault="0049042A" w:rsidP="007B3F3A">
            <w:pPr>
              <w:keepLines/>
              <w:jc w:val="center"/>
              <w:rPr>
                <w:rFonts w:ascii="Arial" w:hAnsi="Arial" w:cs="Arial"/>
                <w:b/>
                <w:bCs/>
                <w:sz w:val="20"/>
                <w:szCs w:val="20"/>
              </w:rPr>
            </w:pPr>
            <w:r w:rsidRPr="00B45C2C">
              <w:rPr>
                <w:rFonts w:ascii="Arial" w:hAnsi="Arial" w:cs="Arial"/>
                <w:b/>
                <w:bCs/>
                <w:sz w:val="20"/>
                <w:szCs w:val="20"/>
              </w:rPr>
              <w:t xml:space="preserve">Range of Cover </w:t>
            </w:r>
          </w:p>
        </w:tc>
      </w:tr>
      <w:tr w:rsidR="0049042A" w:rsidRPr="00B45C2C">
        <w:trPr>
          <w:trHeight w:val="300"/>
        </w:trPr>
        <w:tc>
          <w:tcPr>
            <w:tcW w:w="1160" w:type="dxa"/>
            <w:tcBorders>
              <w:top w:val="single" w:sz="12" w:space="0" w:color="auto"/>
              <w:left w:val="nil"/>
              <w:bottom w:val="nil"/>
              <w:right w:val="nil"/>
            </w:tcBorders>
            <w:vAlign w:val="center"/>
          </w:tcPr>
          <w:p w:rsidR="0049042A" w:rsidRPr="00B45C2C" w:rsidRDefault="0049042A" w:rsidP="007B3F3A">
            <w:pPr>
              <w:keepLines/>
              <w:jc w:val="center"/>
              <w:rPr>
                <w:rFonts w:ascii="Arial" w:hAnsi="Arial" w:cs="Arial"/>
                <w:sz w:val="20"/>
                <w:szCs w:val="20"/>
              </w:rPr>
            </w:pPr>
            <w:r w:rsidRPr="00B45C2C">
              <w:rPr>
                <w:rFonts w:ascii="Arial" w:hAnsi="Arial" w:cs="Arial"/>
                <w:sz w:val="20"/>
                <w:szCs w:val="20"/>
              </w:rPr>
              <w:t>1</w:t>
            </w:r>
          </w:p>
        </w:tc>
        <w:tc>
          <w:tcPr>
            <w:tcW w:w="1861" w:type="dxa"/>
            <w:tcBorders>
              <w:top w:val="single" w:sz="12" w:space="0" w:color="auto"/>
              <w:left w:val="nil"/>
              <w:bottom w:val="nil"/>
              <w:right w:val="nil"/>
            </w:tcBorders>
            <w:vAlign w:val="center"/>
          </w:tcPr>
          <w:p w:rsidR="0049042A" w:rsidRPr="00B45C2C" w:rsidRDefault="0049042A" w:rsidP="007B3F3A">
            <w:pPr>
              <w:keepLines/>
              <w:jc w:val="center"/>
              <w:rPr>
                <w:rFonts w:ascii="Arial" w:hAnsi="Arial" w:cs="Arial"/>
                <w:sz w:val="20"/>
                <w:szCs w:val="20"/>
              </w:rPr>
            </w:pPr>
            <w:r w:rsidRPr="00B45C2C">
              <w:rPr>
                <w:rFonts w:ascii="Arial" w:hAnsi="Arial" w:cs="Arial"/>
                <w:sz w:val="20"/>
                <w:szCs w:val="20"/>
              </w:rPr>
              <w:t>&lt; 1%</w:t>
            </w:r>
          </w:p>
        </w:tc>
      </w:tr>
      <w:tr w:rsidR="0049042A" w:rsidRPr="00B45C2C">
        <w:trPr>
          <w:trHeight w:val="300"/>
        </w:trPr>
        <w:tc>
          <w:tcPr>
            <w:tcW w:w="1160" w:type="dxa"/>
            <w:tcBorders>
              <w:top w:val="nil"/>
              <w:left w:val="nil"/>
              <w:bottom w:val="nil"/>
              <w:right w:val="nil"/>
            </w:tcBorders>
            <w:vAlign w:val="center"/>
          </w:tcPr>
          <w:p w:rsidR="0049042A" w:rsidRPr="00B45C2C" w:rsidRDefault="0049042A" w:rsidP="007B3F3A">
            <w:pPr>
              <w:keepLines/>
              <w:jc w:val="center"/>
              <w:rPr>
                <w:rFonts w:ascii="Arial" w:hAnsi="Arial" w:cs="Arial"/>
                <w:sz w:val="20"/>
                <w:szCs w:val="20"/>
              </w:rPr>
            </w:pPr>
            <w:r w:rsidRPr="00B45C2C">
              <w:rPr>
                <w:rFonts w:ascii="Arial" w:hAnsi="Arial" w:cs="Arial"/>
                <w:sz w:val="20"/>
                <w:szCs w:val="20"/>
              </w:rPr>
              <w:t>2</w:t>
            </w:r>
          </w:p>
        </w:tc>
        <w:tc>
          <w:tcPr>
            <w:tcW w:w="1861" w:type="dxa"/>
            <w:tcBorders>
              <w:top w:val="nil"/>
              <w:left w:val="nil"/>
              <w:bottom w:val="nil"/>
              <w:right w:val="nil"/>
            </w:tcBorders>
            <w:vAlign w:val="center"/>
          </w:tcPr>
          <w:p w:rsidR="0049042A" w:rsidRPr="00B45C2C" w:rsidRDefault="0049042A" w:rsidP="007B3F3A">
            <w:pPr>
              <w:keepLines/>
              <w:jc w:val="center"/>
              <w:rPr>
                <w:rFonts w:ascii="Arial" w:hAnsi="Arial" w:cs="Arial"/>
                <w:sz w:val="20"/>
                <w:szCs w:val="20"/>
              </w:rPr>
            </w:pPr>
            <w:r w:rsidRPr="00B45C2C">
              <w:rPr>
                <w:rFonts w:ascii="Arial" w:hAnsi="Arial" w:cs="Arial"/>
                <w:sz w:val="20"/>
                <w:szCs w:val="20"/>
              </w:rPr>
              <w:t>1% - &lt;5%</w:t>
            </w:r>
          </w:p>
        </w:tc>
      </w:tr>
      <w:tr w:rsidR="0049042A" w:rsidRPr="00B45C2C">
        <w:trPr>
          <w:trHeight w:val="300"/>
        </w:trPr>
        <w:tc>
          <w:tcPr>
            <w:tcW w:w="1160" w:type="dxa"/>
            <w:tcBorders>
              <w:top w:val="nil"/>
              <w:left w:val="nil"/>
              <w:bottom w:val="nil"/>
              <w:right w:val="nil"/>
            </w:tcBorders>
            <w:vAlign w:val="center"/>
          </w:tcPr>
          <w:p w:rsidR="0049042A" w:rsidRPr="00B45C2C" w:rsidRDefault="0049042A" w:rsidP="007B3F3A">
            <w:pPr>
              <w:keepLines/>
              <w:jc w:val="center"/>
              <w:rPr>
                <w:rFonts w:ascii="Arial" w:hAnsi="Arial" w:cs="Arial"/>
                <w:sz w:val="20"/>
                <w:szCs w:val="20"/>
              </w:rPr>
            </w:pPr>
            <w:r w:rsidRPr="00B45C2C">
              <w:rPr>
                <w:rFonts w:ascii="Arial" w:hAnsi="Arial" w:cs="Arial"/>
                <w:sz w:val="20"/>
                <w:szCs w:val="20"/>
              </w:rPr>
              <w:t>3</w:t>
            </w:r>
          </w:p>
        </w:tc>
        <w:tc>
          <w:tcPr>
            <w:tcW w:w="1861" w:type="dxa"/>
            <w:tcBorders>
              <w:top w:val="nil"/>
              <w:left w:val="nil"/>
              <w:bottom w:val="nil"/>
              <w:right w:val="nil"/>
            </w:tcBorders>
            <w:vAlign w:val="center"/>
          </w:tcPr>
          <w:p w:rsidR="0049042A" w:rsidRPr="00B45C2C" w:rsidRDefault="0049042A" w:rsidP="007B3F3A">
            <w:pPr>
              <w:keepLines/>
              <w:jc w:val="center"/>
              <w:rPr>
                <w:rFonts w:ascii="Arial" w:hAnsi="Arial" w:cs="Arial"/>
                <w:sz w:val="20"/>
                <w:szCs w:val="20"/>
              </w:rPr>
            </w:pPr>
            <w:r w:rsidRPr="00B45C2C">
              <w:rPr>
                <w:rFonts w:ascii="Arial" w:hAnsi="Arial" w:cs="Arial"/>
                <w:sz w:val="20"/>
                <w:szCs w:val="20"/>
              </w:rPr>
              <w:t>5% - &lt;10%</w:t>
            </w:r>
          </w:p>
        </w:tc>
      </w:tr>
      <w:tr w:rsidR="0049042A" w:rsidRPr="00B45C2C">
        <w:trPr>
          <w:trHeight w:val="300"/>
        </w:trPr>
        <w:tc>
          <w:tcPr>
            <w:tcW w:w="1160" w:type="dxa"/>
            <w:tcBorders>
              <w:top w:val="nil"/>
              <w:left w:val="nil"/>
              <w:bottom w:val="nil"/>
              <w:right w:val="nil"/>
            </w:tcBorders>
            <w:vAlign w:val="center"/>
          </w:tcPr>
          <w:p w:rsidR="0049042A" w:rsidRPr="00B45C2C" w:rsidRDefault="0049042A" w:rsidP="007B3F3A">
            <w:pPr>
              <w:keepLines/>
              <w:jc w:val="center"/>
              <w:rPr>
                <w:rFonts w:ascii="Arial" w:hAnsi="Arial" w:cs="Arial"/>
                <w:sz w:val="20"/>
                <w:szCs w:val="20"/>
              </w:rPr>
            </w:pPr>
            <w:r w:rsidRPr="00B45C2C">
              <w:rPr>
                <w:rFonts w:ascii="Arial" w:hAnsi="Arial" w:cs="Arial"/>
                <w:sz w:val="20"/>
                <w:szCs w:val="20"/>
              </w:rPr>
              <w:t>4</w:t>
            </w:r>
          </w:p>
        </w:tc>
        <w:tc>
          <w:tcPr>
            <w:tcW w:w="1861" w:type="dxa"/>
            <w:tcBorders>
              <w:top w:val="nil"/>
              <w:left w:val="nil"/>
              <w:bottom w:val="nil"/>
              <w:right w:val="nil"/>
            </w:tcBorders>
            <w:vAlign w:val="center"/>
          </w:tcPr>
          <w:p w:rsidR="0049042A" w:rsidRPr="00B45C2C" w:rsidRDefault="0049042A" w:rsidP="007B3F3A">
            <w:pPr>
              <w:keepLines/>
              <w:jc w:val="center"/>
              <w:rPr>
                <w:rFonts w:ascii="Arial" w:hAnsi="Arial" w:cs="Arial"/>
                <w:sz w:val="20"/>
                <w:szCs w:val="20"/>
              </w:rPr>
            </w:pPr>
            <w:r w:rsidRPr="00B45C2C">
              <w:rPr>
                <w:rFonts w:ascii="Arial" w:hAnsi="Arial" w:cs="Arial"/>
                <w:sz w:val="20"/>
                <w:szCs w:val="20"/>
              </w:rPr>
              <w:t>10% - &lt;25%</w:t>
            </w:r>
          </w:p>
        </w:tc>
      </w:tr>
      <w:tr w:rsidR="0049042A" w:rsidRPr="00B45C2C">
        <w:trPr>
          <w:trHeight w:val="300"/>
        </w:trPr>
        <w:tc>
          <w:tcPr>
            <w:tcW w:w="1160" w:type="dxa"/>
            <w:tcBorders>
              <w:top w:val="nil"/>
              <w:left w:val="nil"/>
              <w:bottom w:val="nil"/>
              <w:right w:val="nil"/>
            </w:tcBorders>
            <w:vAlign w:val="center"/>
          </w:tcPr>
          <w:p w:rsidR="0049042A" w:rsidRPr="00B45C2C" w:rsidRDefault="0049042A" w:rsidP="007B3F3A">
            <w:pPr>
              <w:keepLines/>
              <w:jc w:val="center"/>
              <w:rPr>
                <w:rFonts w:ascii="Arial" w:hAnsi="Arial" w:cs="Arial"/>
                <w:sz w:val="20"/>
                <w:szCs w:val="20"/>
              </w:rPr>
            </w:pPr>
            <w:r w:rsidRPr="00B45C2C">
              <w:rPr>
                <w:rFonts w:ascii="Arial" w:hAnsi="Arial" w:cs="Arial"/>
                <w:sz w:val="20"/>
                <w:szCs w:val="20"/>
              </w:rPr>
              <w:t>5</w:t>
            </w:r>
          </w:p>
        </w:tc>
        <w:tc>
          <w:tcPr>
            <w:tcW w:w="1861" w:type="dxa"/>
            <w:tcBorders>
              <w:top w:val="nil"/>
              <w:left w:val="nil"/>
              <w:bottom w:val="nil"/>
              <w:right w:val="nil"/>
            </w:tcBorders>
            <w:vAlign w:val="center"/>
          </w:tcPr>
          <w:p w:rsidR="0049042A" w:rsidRPr="00B45C2C" w:rsidRDefault="0049042A" w:rsidP="007B3F3A">
            <w:pPr>
              <w:keepLines/>
              <w:jc w:val="center"/>
              <w:rPr>
                <w:rFonts w:ascii="Arial" w:hAnsi="Arial" w:cs="Arial"/>
                <w:sz w:val="20"/>
                <w:szCs w:val="20"/>
              </w:rPr>
            </w:pPr>
            <w:r w:rsidRPr="00B45C2C">
              <w:rPr>
                <w:rFonts w:ascii="Arial" w:hAnsi="Arial" w:cs="Arial"/>
                <w:sz w:val="20"/>
                <w:szCs w:val="20"/>
              </w:rPr>
              <w:t>25% - &lt;50%</w:t>
            </w:r>
          </w:p>
        </w:tc>
      </w:tr>
      <w:tr w:rsidR="0049042A" w:rsidRPr="00B45C2C">
        <w:trPr>
          <w:trHeight w:val="300"/>
        </w:trPr>
        <w:tc>
          <w:tcPr>
            <w:tcW w:w="1160" w:type="dxa"/>
            <w:tcBorders>
              <w:top w:val="nil"/>
              <w:left w:val="nil"/>
              <w:bottom w:val="nil"/>
              <w:right w:val="nil"/>
            </w:tcBorders>
            <w:vAlign w:val="center"/>
          </w:tcPr>
          <w:p w:rsidR="0049042A" w:rsidRPr="00B45C2C" w:rsidRDefault="0049042A" w:rsidP="007B3F3A">
            <w:pPr>
              <w:keepLines/>
              <w:jc w:val="center"/>
              <w:rPr>
                <w:rFonts w:ascii="Arial" w:hAnsi="Arial" w:cs="Arial"/>
                <w:sz w:val="20"/>
                <w:szCs w:val="20"/>
              </w:rPr>
            </w:pPr>
            <w:r w:rsidRPr="00B45C2C">
              <w:rPr>
                <w:rFonts w:ascii="Arial" w:hAnsi="Arial" w:cs="Arial"/>
                <w:sz w:val="20"/>
                <w:szCs w:val="20"/>
              </w:rPr>
              <w:lastRenderedPageBreak/>
              <w:t>6</w:t>
            </w:r>
          </w:p>
        </w:tc>
        <w:tc>
          <w:tcPr>
            <w:tcW w:w="1861" w:type="dxa"/>
            <w:tcBorders>
              <w:top w:val="nil"/>
              <w:left w:val="nil"/>
              <w:bottom w:val="nil"/>
              <w:right w:val="nil"/>
            </w:tcBorders>
            <w:vAlign w:val="center"/>
          </w:tcPr>
          <w:p w:rsidR="0049042A" w:rsidRPr="00B45C2C" w:rsidRDefault="0049042A" w:rsidP="007B3F3A">
            <w:pPr>
              <w:keepLines/>
              <w:jc w:val="center"/>
              <w:rPr>
                <w:rFonts w:ascii="Arial" w:hAnsi="Arial" w:cs="Arial"/>
                <w:sz w:val="20"/>
                <w:szCs w:val="20"/>
              </w:rPr>
            </w:pPr>
            <w:r w:rsidRPr="00B45C2C">
              <w:rPr>
                <w:rFonts w:ascii="Arial" w:hAnsi="Arial" w:cs="Arial"/>
                <w:sz w:val="20"/>
                <w:szCs w:val="20"/>
              </w:rPr>
              <w:t>50% - &lt;75%</w:t>
            </w:r>
          </w:p>
        </w:tc>
      </w:tr>
      <w:tr w:rsidR="0049042A" w:rsidRPr="00B45C2C">
        <w:trPr>
          <w:trHeight w:val="300"/>
        </w:trPr>
        <w:tc>
          <w:tcPr>
            <w:tcW w:w="1160" w:type="dxa"/>
            <w:tcBorders>
              <w:top w:val="nil"/>
              <w:left w:val="nil"/>
              <w:bottom w:val="single" w:sz="4" w:space="0" w:color="auto"/>
              <w:right w:val="nil"/>
            </w:tcBorders>
            <w:vAlign w:val="center"/>
          </w:tcPr>
          <w:p w:rsidR="0049042A" w:rsidRPr="00B45C2C" w:rsidRDefault="0049042A" w:rsidP="007B3F3A">
            <w:pPr>
              <w:keepLines/>
              <w:jc w:val="center"/>
              <w:rPr>
                <w:rFonts w:ascii="Arial" w:hAnsi="Arial" w:cs="Arial"/>
                <w:sz w:val="20"/>
                <w:szCs w:val="20"/>
              </w:rPr>
            </w:pPr>
            <w:r w:rsidRPr="00B45C2C">
              <w:rPr>
                <w:rFonts w:ascii="Arial" w:hAnsi="Arial" w:cs="Arial"/>
                <w:sz w:val="20"/>
                <w:szCs w:val="20"/>
              </w:rPr>
              <w:t>7</w:t>
            </w:r>
          </w:p>
        </w:tc>
        <w:tc>
          <w:tcPr>
            <w:tcW w:w="1861" w:type="dxa"/>
            <w:tcBorders>
              <w:top w:val="nil"/>
              <w:left w:val="nil"/>
              <w:bottom w:val="single" w:sz="4" w:space="0" w:color="auto"/>
              <w:right w:val="nil"/>
            </w:tcBorders>
            <w:vAlign w:val="center"/>
          </w:tcPr>
          <w:p w:rsidR="0049042A" w:rsidRPr="00B45C2C" w:rsidRDefault="0049042A" w:rsidP="007B3F3A">
            <w:pPr>
              <w:keepLines/>
              <w:jc w:val="center"/>
              <w:rPr>
                <w:rFonts w:ascii="Arial" w:hAnsi="Arial" w:cs="Arial"/>
                <w:sz w:val="20"/>
                <w:szCs w:val="20"/>
              </w:rPr>
            </w:pPr>
            <w:r w:rsidRPr="00B45C2C">
              <w:rPr>
                <w:rFonts w:ascii="Arial" w:hAnsi="Arial" w:cs="Arial"/>
                <w:sz w:val="20"/>
                <w:szCs w:val="20"/>
              </w:rPr>
              <w:t>75% - 100%</w:t>
            </w:r>
          </w:p>
        </w:tc>
      </w:tr>
    </w:tbl>
    <w:p w:rsidR="0049042A" w:rsidRDefault="0049042A" w:rsidP="007B3F3A"/>
    <w:p w:rsidR="0049042A" w:rsidRDefault="0049042A">
      <w:pPr>
        <w:pStyle w:val="SOP2nd"/>
      </w:pPr>
      <w:r>
        <w:t>Literature Cited</w:t>
      </w:r>
    </w:p>
    <w:bookmarkEnd w:id="610"/>
    <w:bookmarkEnd w:id="611"/>
    <w:p w:rsidR="0049042A" w:rsidRDefault="00A64C00" w:rsidP="00C5424E">
      <w:pPr>
        <w:spacing w:after="240"/>
        <w:ind w:left="720" w:hanging="720"/>
        <w:rPr>
          <w:noProof/>
        </w:rPr>
      </w:pPr>
      <w:r>
        <w:fldChar w:fldCharType="begin"/>
      </w:r>
      <w:r w:rsidR="0049042A">
        <w:instrText xml:space="preserve"> ADDIN EN.SECTION.REFLIST </w:instrText>
      </w:r>
      <w:r>
        <w:fldChar w:fldCharType="separate"/>
      </w:r>
    </w:p>
    <w:p w:rsidR="00833546" w:rsidRDefault="00833546" w:rsidP="00833546">
      <w:pPr>
        <w:spacing w:after="240"/>
        <w:ind w:left="720" w:hanging="720"/>
      </w:pPr>
      <w:r w:rsidRPr="00957596">
        <w:t>Ainsworth, A., P. Berkowitz, J. D. Jacobi, R. K. Loh, and K. Kozar. 2011. Focal terrestrial plant communities monitoring protocol: Pacific Island Network. Natural Resource Report NPS/PACN/NRR—2011/410. National Park Service, Fort Collins, Colorado.</w:t>
      </w:r>
    </w:p>
    <w:p w:rsidR="0049042A" w:rsidRDefault="0049042A">
      <w:pPr>
        <w:ind w:left="720" w:hanging="720"/>
      </w:pPr>
      <w:r w:rsidRPr="008101F3">
        <w:t>Camp, R. J., T. K. Pratt, C. Bailey, and D. Hu. 2011. Landbirds vital sign monitoring protocol – Pacific Island Network. Natural Resources Report NPS/PACN/NRR—2011/402. National Park Service, Fort Collins, Colorado.</w:t>
      </w:r>
    </w:p>
    <w:p w:rsidR="0049042A" w:rsidRDefault="0049042A" w:rsidP="004413AF">
      <w:pPr>
        <w:ind w:left="720" w:hanging="720"/>
      </w:pPr>
    </w:p>
    <w:p w:rsidR="0049042A" w:rsidRDefault="0049042A" w:rsidP="00C5424E">
      <w:pPr>
        <w:spacing w:after="240"/>
        <w:ind w:left="720" w:hanging="720"/>
        <w:rPr>
          <w:noProof/>
        </w:rPr>
      </w:pPr>
      <w:r>
        <w:rPr>
          <w:noProof/>
        </w:rPr>
        <w:t xml:space="preserve">Daehler, C. C. 2009. Weed Risk Assessments for Hawaii and Pacific Islands. University of Hawaii at Manoa, Honolulu, Hawaii. Available at </w:t>
      </w:r>
      <w:hyperlink r:id="rId246" w:history="1">
        <w:r w:rsidRPr="00C5424E">
          <w:rPr>
            <w:rStyle w:val="Hyperlink"/>
            <w:noProof/>
            <w:sz w:val="24"/>
            <w:szCs w:val="22"/>
          </w:rPr>
          <w:t>http://www.botany.hawaii.edu/faculty/daehler/wra/default2.htm</w:t>
        </w:r>
      </w:hyperlink>
      <w:r>
        <w:rPr>
          <w:noProof/>
        </w:rPr>
        <w:t xml:space="preserve"> (accessed 14 January 2010).</w:t>
      </w:r>
    </w:p>
    <w:p w:rsidR="0049042A" w:rsidRDefault="0049042A" w:rsidP="00C5424E">
      <w:pPr>
        <w:spacing w:after="240"/>
        <w:ind w:left="720" w:hanging="720"/>
        <w:rPr>
          <w:noProof/>
        </w:rPr>
      </w:pPr>
      <w:r>
        <w:rPr>
          <w:noProof/>
        </w:rPr>
        <w:t>Daehler, C. C., J. S. Denslow, S. Ansari, and H. Kuo. 2004. A risk assessment system for screening out invasive pest plants from Hawai'i and other Pacific Islands. Conservation Biology 18:360-368.</w:t>
      </w:r>
    </w:p>
    <w:p w:rsidR="0049042A" w:rsidRDefault="0049042A" w:rsidP="00C5424E">
      <w:pPr>
        <w:ind w:left="720" w:hanging="720"/>
        <w:rPr>
          <w:noProof/>
        </w:rPr>
      </w:pPr>
      <w:r>
        <w:rPr>
          <w:noProof/>
        </w:rPr>
        <w:t>Mueller-Dombois, D. and H. Ellenberg. 1974. Aims and Methods of Vegetation Ecology. John Wiley &amp; Sons, New York, NY.</w:t>
      </w:r>
    </w:p>
    <w:p w:rsidR="0049042A" w:rsidRDefault="0049042A" w:rsidP="00C5424E">
      <w:pPr>
        <w:ind w:left="720" w:hanging="720"/>
        <w:rPr>
          <w:noProof/>
        </w:rPr>
      </w:pPr>
    </w:p>
    <w:p w:rsidR="000031C5" w:rsidRDefault="00A64C00" w:rsidP="00AA3FE8">
      <w:pPr>
        <w:sectPr w:rsidR="000031C5" w:rsidSect="000A6068">
          <w:headerReference w:type="default" r:id="rId247"/>
          <w:footerReference w:type="default" r:id="rId248"/>
          <w:pgSz w:w="12240" w:h="15840" w:code="1"/>
          <w:pgMar w:top="1440" w:right="1440" w:bottom="1440" w:left="1440" w:header="720" w:footer="720" w:gutter="0"/>
          <w:pgNumType w:start="1" w:chapStyle="1"/>
          <w:cols w:space="720"/>
          <w:docGrid w:linePitch="360"/>
        </w:sectPr>
      </w:pPr>
      <w:r>
        <w:fldChar w:fldCharType="end"/>
      </w:r>
    </w:p>
    <w:p w:rsidR="0049042A" w:rsidRDefault="00D728CF" w:rsidP="00AA3FE8">
      <w:pPr>
        <w:sectPr w:rsidR="0049042A" w:rsidSect="000A6068">
          <w:pgSz w:w="12240" w:h="15840" w:code="1"/>
          <w:pgMar w:top="1440" w:right="1440" w:bottom="1440" w:left="1440" w:header="720" w:footer="720" w:gutter="0"/>
          <w:pgNumType w:start="1" w:chapStyle="1"/>
          <w:cols w:space="720"/>
          <w:docGrid w:linePitch="360"/>
        </w:sectPr>
      </w:pPr>
      <w:r>
        <w:rPr>
          <w:noProof/>
        </w:rPr>
        <w:lastRenderedPageBreak/>
        <mc:AlternateContent>
          <mc:Choice Requires="wps">
            <w:drawing>
              <wp:anchor distT="0" distB="0" distL="114300" distR="114300" simplePos="0" relativeHeight="42" behindDoc="0" locked="1" layoutInCell="1" allowOverlap="1">
                <wp:simplePos x="0" y="0"/>
                <wp:positionH relativeFrom="column">
                  <wp:posOffset>-40005</wp:posOffset>
                </wp:positionH>
                <wp:positionV relativeFrom="paragraph">
                  <wp:posOffset>7941310</wp:posOffset>
                </wp:positionV>
                <wp:extent cx="6358890" cy="788670"/>
                <wp:effectExtent l="0" t="0" r="3810" b="0"/>
                <wp:wrapNone/>
                <wp:docPr id="110"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8890" cy="788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5" o:spid="_x0000_s1026" style="position:absolute;margin-left:-3.15pt;margin-top:625.3pt;width:500.7pt;height:62.1pt;z-index: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" stroked="f">
                <w10:anchorlock/>
              </v:rect>
            </w:pict>
          </mc:Fallback>
        </mc:AlternateContent>
      </w:r>
    </w:p>
    <w:p w:rsidR="0049042A" w:rsidRPr="00441C97" w:rsidRDefault="0049042A">
      <w:pPr>
        <w:pStyle w:val="SOPTitle"/>
        <w:rPr>
          <w:sz w:val="32"/>
          <w:szCs w:val="32"/>
        </w:rPr>
      </w:pPr>
      <w:bookmarkStart w:id="667" w:name="SOP10"/>
      <w:bookmarkStart w:id="668" w:name="_Toc261510616"/>
      <w:bookmarkStart w:id="669" w:name="_Toc322933333"/>
      <w:r w:rsidRPr="00441C97">
        <w:rPr>
          <w:sz w:val="32"/>
          <w:szCs w:val="32"/>
        </w:rPr>
        <w:lastRenderedPageBreak/>
        <w:t>Standard Operating Procedure (SOP) #8</w:t>
      </w:r>
      <w:bookmarkEnd w:id="667"/>
      <w:bookmarkEnd w:id="668"/>
      <w:bookmarkEnd w:id="669"/>
    </w:p>
    <w:p w:rsidR="0049042A" w:rsidRPr="00441C97" w:rsidRDefault="0049042A">
      <w:pPr>
        <w:pStyle w:val="SOPSubtitle"/>
        <w:rPr>
          <w:sz w:val="32"/>
          <w:szCs w:val="32"/>
        </w:rPr>
      </w:pPr>
      <w:bookmarkStart w:id="670" w:name="_Toc261510617"/>
      <w:bookmarkStart w:id="671" w:name="_Toc261510810"/>
      <w:bookmarkStart w:id="672" w:name="_Toc265743824"/>
      <w:r w:rsidRPr="00441C97">
        <w:rPr>
          <w:sz w:val="32"/>
          <w:szCs w:val="32"/>
        </w:rPr>
        <w:t>Collecting and Vouchering</w:t>
      </w:r>
      <w:bookmarkEnd w:id="670"/>
      <w:bookmarkEnd w:id="671"/>
      <w:bookmarkEnd w:id="672"/>
    </w:p>
    <w:p w:rsidR="0049042A" w:rsidRDefault="0049042A" w:rsidP="00FE31B4">
      <w:pPr>
        <w:rPr>
          <w:szCs w:val="32"/>
        </w:rPr>
      </w:pPr>
    </w:p>
    <w:p w:rsidR="0049042A" w:rsidRDefault="0049042A" w:rsidP="00FE31B4">
      <w:r>
        <w:t>Version 1.0 (May 5, 2011)</w:t>
      </w:r>
    </w:p>
    <w:p w:rsidR="0049042A" w:rsidRDefault="0049042A" w:rsidP="00FE31B4"/>
    <w:p w:rsidR="0049042A" w:rsidRDefault="0049042A" w:rsidP="00F141F6">
      <w:pPr>
        <w:pStyle w:val="SOP2nd"/>
      </w:pPr>
      <w:r w:rsidRPr="00437523">
        <w:t>Change History</w:t>
      </w:r>
    </w:p>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4"/>
        <w:gridCol w:w="1385"/>
        <w:gridCol w:w="2340"/>
        <w:gridCol w:w="2160"/>
        <w:gridCol w:w="2340"/>
      </w:tblGrid>
      <w:tr w:rsidR="0049042A" w:rsidRPr="00F141F6">
        <w:trPr>
          <w:trHeight w:val="404"/>
        </w:trPr>
        <w:tc>
          <w:tcPr>
            <w:tcW w:w="1364"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Version #</w:t>
            </w:r>
          </w:p>
        </w:tc>
        <w:tc>
          <w:tcPr>
            <w:tcW w:w="1385"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Date</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Revised by</w:t>
            </w:r>
          </w:p>
        </w:tc>
        <w:tc>
          <w:tcPr>
            <w:tcW w:w="216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Changes</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Justification</w:t>
            </w:r>
          </w:p>
        </w:tc>
      </w:tr>
      <w:tr w:rsidR="0049042A">
        <w:trPr>
          <w:trHeight w:val="188"/>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spacing w:after="0"/>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bl>
    <w:p w:rsidR="0049042A" w:rsidRDefault="0049042A" w:rsidP="00F141F6"/>
    <w:p w:rsidR="0049042A" w:rsidRDefault="0049042A" w:rsidP="00F141F6">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49042A" w:rsidRDefault="0049042A" w:rsidP="00FE31B4">
      <w:pPr>
        <w:rPr>
          <w:rStyle w:val="Emphasis"/>
          <w:i w:val="0"/>
        </w:rPr>
      </w:pPr>
    </w:p>
    <w:p w:rsidR="0049042A" w:rsidRPr="003864F8" w:rsidRDefault="0049042A" w:rsidP="00FE31B4">
      <w:pPr>
        <w:rPr>
          <w:rStyle w:val="Emphasis"/>
          <w:i w:val="0"/>
        </w:rPr>
      </w:pPr>
      <w:r w:rsidRPr="003864F8">
        <w:rPr>
          <w:rStyle w:val="Emphasis"/>
          <w:i w:val="0"/>
        </w:rPr>
        <w:t>Based on:</w:t>
      </w:r>
    </w:p>
    <w:p w:rsidR="0049042A" w:rsidRDefault="0049042A" w:rsidP="00FE31B4">
      <w:proofErr w:type="gramStart"/>
      <w:r>
        <w:t>Williams, A., S. O’Neil, E. Speith, and J. Rodgers.</w:t>
      </w:r>
      <w:proofErr w:type="gramEnd"/>
      <w:r>
        <w:t xml:space="preserve"> 2007. Standard Operating Procedure (SOP) </w:t>
      </w:r>
    </w:p>
    <w:p w:rsidR="0049042A" w:rsidRDefault="0049042A" w:rsidP="00FE31B4">
      <w:r>
        <w:t xml:space="preserve">#4 “Plant Collecting and Vouchering,” Version 1.0. </w:t>
      </w:r>
      <w:r>
        <w:rPr>
          <w:i/>
        </w:rPr>
        <w:t xml:space="preserve">In </w:t>
      </w:r>
      <w:r w:rsidRPr="00347FB0">
        <w:t>Early Detection Monitoring of Invasive Plant Species in the San Francisco Bay Area Network</w:t>
      </w:r>
      <w:r>
        <w:t>:</w:t>
      </w:r>
      <w:r>
        <w:rPr>
          <w:b/>
          <w:bCs/>
          <w:sz w:val="36"/>
          <w:szCs w:val="36"/>
        </w:rPr>
        <w:t xml:space="preserve"> </w:t>
      </w:r>
      <w:r w:rsidRPr="00EA4FD7">
        <w:t>A Volunteer-Based Approach</w:t>
      </w:r>
      <w:r>
        <w:t xml:space="preserve">. </w:t>
      </w:r>
      <w:proofErr w:type="gramStart"/>
      <w:r>
        <w:t>U.S. Department of the Interior, National Park Service, Pacific West Regional Office, Oakland, California.</w:t>
      </w:r>
      <w:proofErr w:type="gramEnd"/>
    </w:p>
    <w:p w:rsidR="0049042A" w:rsidRDefault="0049042A" w:rsidP="0003145A"/>
    <w:p w:rsidR="0049042A" w:rsidRDefault="0049042A" w:rsidP="0003145A"/>
    <w:p w:rsidR="0049042A" w:rsidRDefault="00D728CF" w:rsidP="0003145A">
      <w:r>
        <w:rPr>
          <w:noProof/>
        </w:rPr>
        <mc:AlternateContent>
          <mc:Choice Requires="wps">
            <w:drawing>
              <wp:anchor distT="0" distB="0" distL="114300" distR="114300" simplePos="0" relativeHeight="8" behindDoc="0" locked="1" layoutInCell="1" allowOverlap="1">
                <wp:simplePos x="0" y="0"/>
                <wp:positionH relativeFrom="column">
                  <wp:posOffset>0</wp:posOffset>
                </wp:positionH>
                <wp:positionV relativeFrom="paragraph">
                  <wp:posOffset>-175260</wp:posOffset>
                </wp:positionV>
                <wp:extent cx="5486400" cy="280035"/>
                <wp:effectExtent l="0" t="0" r="19050" b="25400"/>
                <wp:wrapSquare wrapText="bothSides"/>
                <wp:docPr id="10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80035"/>
                        </a:xfrm>
                        <a:prstGeom prst="rect">
                          <a:avLst/>
                        </a:prstGeom>
                        <a:solidFill>
                          <a:srgbClr val="FFFFFF"/>
                        </a:solidFill>
                        <a:ln w="9525">
                          <a:solidFill>
                            <a:srgbClr val="000000"/>
                          </a:solidFill>
                          <a:miter lim="800000"/>
                          <a:headEnd/>
                          <a:tailEnd/>
                        </a:ln>
                      </wps:spPr>
                      <wps:txbx>
                        <w:txbxContent>
                          <w:p w:rsidR="002D3B59" w:rsidRPr="00B23F6A" w:rsidRDefault="002D3B59" w:rsidP="00FE31B4">
                            <w:pPr>
                              <w:jc w:val="center"/>
                              <w:rPr>
                                <w:rFonts w:ascii="Bookman Old Style" w:hAnsi="Bookman Old Style"/>
                                <w:b/>
                                <w:i/>
                              </w:rPr>
                            </w:pPr>
                            <w:r w:rsidRPr="00B23F6A">
                              <w:rPr>
                                <w:rFonts w:ascii="Bookman Old Style" w:hAnsi="Bookman Old Style"/>
                                <w:b/>
                                <w:i/>
                              </w:rPr>
                              <w:t xml:space="preserve">Only </w:t>
                            </w:r>
                            <w:r>
                              <w:rPr>
                                <w:rFonts w:ascii="Bookman Old Style" w:hAnsi="Bookman Old Style"/>
                                <w:b/>
                                <w:i/>
                              </w:rPr>
                              <w:t xml:space="preserve">local </w:t>
                            </w:r>
                            <w:r w:rsidRPr="00B23F6A">
                              <w:rPr>
                                <w:rFonts w:ascii="Bookman Old Style" w:hAnsi="Bookman Old Style"/>
                                <w:b/>
                                <w:i/>
                              </w:rPr>
                              <w:t>PARK STAFF are allowed to collect without a permit.</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6" o:spid="_x0000_s1098" type="#_x0000_t202" style="position:absolute;margin-left:0;margin-top:-13.8pt;width:6in;height:22.05pt;z-index: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">
                <v:textbox style="mso-fit-shape-to-text:t">
                  <w:txbxContent>
                    <w:p w:rsidR="002D3B59" w:rsidRPr="00B23F6A" w:rsidRDefault="002D3B59" w:rsidP="00FE31B4">
                      <w:pPr>
                        <w:jc w:val="center"/>
                        <w:rPr>
                          <w:rFonts w:ascii="Bookman Old Style" w:hAnsi="Bookman Old Style"/>
                          <w:b/>
                          <w:i/>
                        </w:rPr>
                      </w:pPr>
                      <w:r w:rsidRPr="00B23F6A">
                        <w:rPr>
                          <w:rFonts w:ascii="Bookman Old Style" w:hAnsi="Bookman Old Style"/>
                          <w:b/>
                          <w:i/>
                        </w:rPr>
                        <w:t xml:space="preserve">Only </w:t>
                      </w:r>
                      <w:r>
                        <w:rPr>
                          <w:rFonts w:ascii="Bookman Old Style" w:hAnsi="Bookman Old Style"/>
                          <w:b/>
                          <w:i/>
                        </w:rPr>
                        <w:t xml:space="preserve">local </w:t>
                      </w:r>
                      <w:r w:rsidRPr="00B23F6A">
                        <w:rPr>
                          <w:rFonts w:ascii="Bookman Old Style" w:hAnsi="Bookman Old Style"/>
                          <w:b/>
                          <w:i/>
                        </w:rPr>
                        <w:t>PARK STAFF are allowed to collect without a permit.</w:t>
                      </w:r>
                    </w:p>
                  </w:txbxContent>
                </v:textbox>
                <w10:wrap type="square"/>
                <w10:anchorlock/>
              </v:shape>
            </w:pict>
          </mc:Fallback>
        </mc:AlternateContent>
      </w:r>
      <w:r w:rsidR="0049042A">
        <w:t xml:space="preserve"> </w:t>
      </w:r>
    </w:p>
    <w:p w:rsidR="0049042A" w:rsidRDefault="0049042A" w:rsidP="0003145A"/>
    <w:p w:rsidR="0049042A" w:rsidRDefault="0049042A" w:rsidP="00FE31B4">
      <w:pPr>
        <w:pStyle w:val="SOP2nd"/>
      </w:pPr>
      <w:r>
        <w:t>Purpose</w:t>
      </w:r>
    </w:p>
    <w:p w:rsidR="0049042A" w:rsidRDefault="0049042A" w:rsidP="00FE31B4">
      <w:r w:rsidRPr="009926FF">
        <w:t xml:space="preserve">This SOP describes </w:t>
      </w:r>
      <w:r>
        <w:t xml:space="preserve">how to collect and document a physical voucher of a plant within Pacific Island Network (PACN) parks. </w:t>
      </w:r>
    </w:p>
    <w:p w:rsidR="0049042A" w:rsidRDefault="0049042A" w:rsidP="00FE31B4"/>
    <w:p w:rsidR="0049042A" w:rsidRDefault="0049042A" w:rsidP="00FE31B4">
      <w:pPr>
        <w:rPr>
          <w:rFonts w:ascii="Arial" w:hAnsi="Arial"/>
          <w:bCs/>
        </w:rPr>
      </w:pPr>
      <w:r>
        <w:t xml:space="preserve">Having a physical voucher of a plant, especially a potentially new </w:t>
      </w:r>
      <w:r w:rsidR="003402B6">
        <w:t xml:space="preserve">park </w:t>
      </w:r>
      <w:r>
        <w:t>record, is still the preferred method of proving an observation. Specimens, even nonnatives, should not be collected by non-staff unless the individual has the proper Scientific Research and Collecting Permit. Volunteers and inexperienced field crew members should only take photographic vouchers of any unknown species. More experienced staff may field-key or choose to voucher for expert identification, or to record a new species for the park plant list or significant range expansion for an invasive species (</w:t>
      </w:r>
      <w:r w:rsidRPr="00E12A40">
        <w:t>e.g.,</w:t>
      </w:r>
      <w:r>
        <w:t xml:space="preserve"> the first record in the county), but should also photograph the plant </w:t>
      </w:r>
      <w:r>
        <w:rPr>
          <w:i/>
        </w:rPr>
        <w:t xml:space="preserve">in situ </w:t>
      </w:r>
      <w:r>
        <w:t>to capture characteristics that may be lost during pressing. Contact park vegetation staff for a list of plants that lack voucher evidence of their presence in the park.</w:t>
      </w:r>
    </w:p>
    <w:p w:rsidR="0049042A" w:rsidRDefault="0049042A" w:rsidP="00AF3036"/>
    <w:p w:rsidR="0049042A" w:rsidRDefault="00AA50E5" w:rsidP="0003145A">
      <w:pPr>
        <w:pStyle w:val="SOP2nd"/>
        <w:keepLines/>
      </w:pPr>
      <w:r>
        <w:lastRenderedPageBreak/>
        <w:t xml:space="preserve">Collecting </w:t>
      </w:r>
      <w:r w:rsidR="0049042A" w:rsidRPr="003864F8">
        <w:t xml:space="preserve">In the </w:t>
      </w:r>
      <w:r w:rsidR="0049042A">
        <w:t>F</w:t>
      </w:r>
      <w:r w:rsidR="0049042A" w:rsidRPr="003864F8">
        <w:t>ield</w:t>
      </w:r>
    </w:p>
    <w:p w:rsidR="0049042A" w:rsidRDefault="0049042A" w:rsidP="0003145A">
      <w:pPr>
        <w:keepNext/>
        <w:keepLines/>
      </w:pPr>
    </w:p>
    <w:p w:rsidR="0049042A" w:rsidRDefault="0049042A" w:rsidP="0003145A">
      <w:pPr>
        <w:pStyle w:val="SOP3rd"/>
        <w:keepLines/>
      </w:pPr>
      <w:r w:rsidRPr="004C2DCB">
        <w:t xml:space="preserve">Collecting </w:t>
      </w:r>
      <w:r>
        <w:t>Ethics a</w:t>
      </w:r>
      <w:r w:rsidRPr="004C2DCB">
        <w:t>nd Regulations</w:t>
      </w:r>
    </w:p>
    <w:p w:rsidR="0049042A" w:rsidRDefault="0049042A" w:rsidP="00FE31B4">
      <w:r>
        <w:t xml:space="preserve">Only collect native individuals if the </w:t>
      </w:r>
      <w:r w:rsidR="003402B6">
        <w:t xml:space="preserve">plant </w:t>
      </w:r>
      <w:r>
        <w:t>population will not be seriously affected by the taking: generally, if there are over 20 individuals in the vicinity. If the population is small, consider photo-vouchering first, but if you must collect, take only enough to key without destroying the plant (</w:t>
      </w:r>
      <w:r w:rsidRPr="00E12A40">
        <w:t>e.g.</w:t>
      </w:r>
      <w:r>
        <w:t xml:space="preserve">, a flower and stem without roots). If native plants are, or are suspected to be, rare, consider carefully whether or not to collect. Hawaii Plant Extinction Prevention program (State of Hawaii 2011), State and Federally listed species should not be collected without consultation with the park supervisory botanist and the appropriate permits. Nonnative individuals can be collected regardless of population size, but if there is any uncertainty as to whether a rare individual is native or not it should not be collected. </w:t>
      </w:r>
    </w:p>
    <w:p w:rsidR="0049042A" w:rsidRDefault="0049042A" w:rsidP="00AF3036"/>
    <w:p w:rsidR="0049042A" w:rsidRDefault="0049042A" w:rsidP="00FE31B4">
      <w:pPr>
        <w:pStyle w:val="SOP3rd"/>
      </w:pPr>
      <w:r w:rsidRPr="002B17C5">
        <w:t xml:space="preserve">Collecting </w:t>
      </w:r>
      <w:r>
        <w:t>T</w:t>
      </w:r>
      <w:r w:rsidRPr="002B17C5">
        <w:t>ips</w:t>
      </w:r>
    </w:p>
    <w:p w:rsidR="0049042A" w:rsidRDefault="0049042A" w:rsidP="00FE31B4">
      <w:r>
        <w:t>Plants are best keyed fresh, so field-key when possible. Tiny-flowered plants are especially difficult to key when wilted or pressed. If field-keying is unsuccessful, press some of the plant and store the rest in a plastic bag. Blow the bag up with air and keep the plant moist (a small piece of wet paper in the bag helps); refrigeration will help keep the specimen fresh. Label the bagged and the pressed plants! A plastic sandwich container works well for delicate structures.</w:t>
      </w:r>
    </w:p>
    <w:p w:rsidR="0049042A" w:rsidRDefault="0049042A" w:rsidP="00FE31B4"/>
    <w:p w:rsidR="0049042A" w:rsidRDefault="0049042A" w:rsidP="00FE31B4">
      <w:pPr>
        <w:spacing w:after="120"/>
      </w:pPr>
      <w:r>
        <w:t>If you decide to collect with the intent of creating a pressed and mounted specimen:</w:t>
      </w:r>
    </w:p>
    <w:p w:rsidR="0049042A" w:rsidRDefault="0049042A" w:rsidP="00E04E2A">
      <w:pPr>
        <w:numPr>
          <w:ilvl w:val="0"/>
          <w:numId w:val="59"/>
        </w:numPr>
        <w:spacing w:after="60"/>
        <w:ind w:left="720" w:right="720"/>
      </w:pPr>
      <w:r>
        <w:t>Collect a representative example of the species, not the largest or smallest. Try to capture any phenotypic variation.</w:t>
      </w:r>
    </w:p>
    <w:p w:rsidR="0049042A" w:rsidRDefault="0049042A" w:rsidP="00E04E2A">
      <w:pPr>
        <w:numPr>
          <w:ilvl w:val="0"/>
          <w:numId w:val="59"/>
        </w:numPr>
        <w:spacing w:after="60"/>
        <w:ind w:left="720" w:right="720"/>
      </w:pPr>
      <w:r>
        <w:t xml:space="preserve">Collect enough of the plant to make pressing worthwhile. If the plants are tiny, collect enough to fill about half </w:t>
      </w:r>
      <w:proofErr w:type="gramStart"/>
      <w:r>
        <w:t>an</w:t>
      </w:r>
      <w:proofErr w:type="gramEnd"/>
      <w:r>
        <w:t xml:space="preserve"> herbarium sheet. Take enough to make a good voucher, plus a little extra for keying if necessary.</w:t>
      </w:r>
    </w:p>
    <w:p w:rsidR="0049042A" w:rsidRDefault="0049042A" w:rsidP="00E04E2A">
      <w:pPr>
        <w:numPr>
          <w:ilvl w:val="0"/>
          <w:numId w:val="59"/>
        </w:numPr>
        <w:spacing w:after="60"/>
        <w:ind w:left="720" w:right="720"/>
      </w:pPr>
      <w:r>
        <w:t>Collect as much of the individual plant as possible, including roots (or a portion if rhizomatous), bulbs, vegetative and flowering/fruiting matter.</w:t>
      </w:r>
    </w:p>
    <w:p w:rsidR="0049042A" w:rsidRDefault="0049042A" w:rsidP="00E04E2A">
      <w:pPr>
        <w:numPr>
          <w:ilvl w:val="0"/>
          <w:numId w:val="59"/>
        </w:numPr>
        <w:spacing w:after="60"/>
        <w:ind w:left="720" w:right="720"/>
      </w:pPr>
      <w:r>
        <w:t>Collect as many phenological stages as possible (flowering and fruiting), since many keys use characteristics of fruit and flower. If necessary, snip flowers or fruits off an additional plant to complete the collection.</w:t>
      </w:r>
    </w:p>
    <w:p w:rsidR="0049042A" w:rsidRDefault="0049042A" w:rsidP="00E04E2A">
      <w:pPr>
        <w:numPr>
          <w:ilvl w:val="0"/>
          <w:numId w:val="59"/>
        </w:numPr>
        <w:spacing w:after="60"/>
        <w:ind w:left="720" w:right="720"/>
      </w:pPr>
      <w:r>
        <w:t>Press carefully; the standard plant press is the same size as a standard herbarium sheet (11”x17”). How you place the plant in the press will generally be how it will look mounted. If a plant is large, fold it or cut it to fit, keeping branchings and general form intact. Note original dimensions and photograph if possible. Plants may occasionally require more than one sheet for proper representation.</w:t>
      </w:r>
    </w:p>
    <w:p w:rsidR="0049042A" w:rsidRDefault="0049042A" w:rsidP="00E04E2A">
      <w:pPr>
        <w:numPr>
          <w:ilvl w:val="0"/>
          <w:numId w:val="59"/>
        </w:numPr>
        <w:spacing w:after="60"/>
        <w:ind w:left="720" w:right="720"/>
      </w:pPr>
      <w:r>
        <w:t>Take copious notes, including the following information (see example collection label in Figure 1 or field descriptions from NPSpecies in Table 1): date; collector; exact location in Lat/Long or UTM (if Global Positioning System [GPS] is used, specify datum such as NAD83); descriptive location (</w:t>
      </w:r>
      <w:r w:rsidRPr="001C4518">
        <w:rPr>
          <w:szCs w:val="24"/>
        </w:rPr>
        <w:t>e.g</w:t>
      </w:r>
      <w:r>
        <w:rPr>
          <w:i/>
        </w:rPr>
        <w:t>.</w:t>
      </w:r>
      <w:r>
        <w:t xml:space="preserve"> Wolf Ridge, Marin Headlands; do not use “local” nicknames not on any map!); habitat description (dominant species); associated species; characteristics that may be lost in pressing (smells, flower color, habit, etc.); study name and number/plot number if applicable. Some information (elevation, sensitivity) may be filled in at the office. Many specimens are eventually discarded due to a lack of collection information.</w:t>
      </w:r>
    </w:p>
    <w:tbl>
      <w:tblPr>
        <w:tblW w:w="0" w:type="auto"/>
        <w:tblLayout w:type="fixed"/>
        <w:tblCellMar>
          <w:left w:w="30" w:type="dxa"/>
          <w:right w:w="30" w:type="dxa"/>
        </w:tblCellMar>
        <w:tblLook w:val="0000" w:firstRow="0" w:lastRow="0" w:firstColumn="0" w:lastColumn="0" w:noHBand="0" w:noVBand="0"/>
      </w:tblPr>
      <w:tblGrid>
        <w:gridCol w:w="1200"/>
        <w:gridCol w:w="989"/>
        <w:gridCol w:w="1008"/>
        <w:gridCol w:w="1560"/>
        <w:gridCol w:w="1262"/>
        <w:gridCol w:w="1248"/>
        <w:gridCol w:w="2123"/>
      </w:tblGrid>
      <w:tr w:rsidR="0049042A" w:rsidRPr="0060287D">
        <w:trPr>
          <w:trHeight w:val="250"/>
        </w:trPr>
        <w:tc>
          <w:tcPr>
            <w:tcW w:w="1200" w:type="dxa"/>
            <w:tcBorders>
              <w:top w:val="single" w:sz="12" w:space="0" w:color="auto"/>
              <w:left w:val="single" w:sz="12" w:space="0" w:color="auto"/>
              <w:bottom w:val="single" w:sz="6" w:space="0" w:color="auto"/>
              <w:right w:val="nil"/>
            </w:tcBorders>
          </w:tcPr>
          <w:p w:rsidR="0049042A" w:rsidRPr="0060287D" w:rsidRDefault="0049042A" w:rsidP="008C536C">
            <w:pPr>
              <w:autoSpaceDN w:val="0"/>
              <w:rPr>
                <w:rFonts w:ascii="Arial" w:hAnsi="Arial" w:cs="Arial"/>
                <w:snapToGrid w:val="0"/>
                <w:color w:val="000000"/>
                <w:sz w:val="20"/>
                <w:szCs w:val="20"/>
              </w:rPr>
            </w:pPr>
            <w:r w:rsidRPr="0060287D">
              <w:rPr>
                <w:rFonts w:ascii="Arial" w:hAnsi="Arial" w:cs="Arial"/>
                <w:snapToGrid w:val="0"/>
                <w:color w:val="000000"/>
                <w:sz w:val="20"/>
                <w:szCs w:val="20"/>
              </w:rPr>
              <w:lastRenderedPageBreak/>
              <w:t>Date:</w:t>
            </w:r>
          </w:p>
        </w:tc>
        <w:tc>
          <w:tcPr>
            <w:tcW w:w="989" w:type="dxa"/>
            <w:tcBorders>
              <w:top w:val="single" w:sz="12" w:space="0" w:color="auto"/>
              <w:left w:val="nil"/>
              <w:bottom w:val="single" w:sz="6" w:space="0" w:color="auto"/>
              <w:right w:val="single" w:sz="6" w:space="0" w:color="auto"/>
            </w:tcBorders>
          </w:tcPr>
          <w:p w:rsidR="0049042A" w:rsidRPr="0060287D" w:rsidRDefault="0049042A" w:rsidP="008C536C">
            <w:pPr>
              <w:autoSpaceDN w:val="0"/>
              <w:jc w:val="right"/>
              <w:rPr>
                <w:rFonts w:ascii="Arial" w:hAnsi="Arial" w:cs="Arial"/>
                <w:snapToGrid w:val="0"/>
                <w:color w:val="000000"/>
                <w:sz w:val="20"/>
                <w:szCs w:val="20"/>
              </w:rPr>
            </w:pPr>
            <w:r w:rsidRPr="0060287D">
              <w:rPr>
                <w:rFonts w:ascii="Arial" w:hAnsi="Arial" w:cs="Arial"/>
                <w:snapToGrid w:val="0"/>
                <w:color w:val="000000"/>
                <w:sz w:val="20"/>
                <w:szCs w:val="20"/>
              </w:rPr>
              <w:t>03/31/03</w:t>
            </w:r>
          </w:p>
        </w:tc>
        <w:tc>
          <w:tcPr>
            <w:tcW w:w="1008" w:type="dxa"/>
            <w:tcBorders>
              <w:top w:val="single" w:sz="12" w:space="0" w:color="auto"/>
              <w:left w:val="single" w:sz="6" w:space="0" w:color="auto"/>
              <w:bottom w:val="single" w:sz="6" w:space="0" w:color="auto"/>
              <w:right w:val="nil"/>
            </w:tcBorders>
          </w:tcPr>
          <w:p w:rsidR="0049042A" w:rsidRPr="0060287D" w:rsidRDefault="0049042A" w:rsidP="008C536C">
            <w:pPr>
              <w:autoSpaceDN w:val="0"/>
              <w:rPr>
                <w:rFonts w:ascii="Arial" w:hAnsi="Arial" w:cs="Arial"/>
                <w:snapToGrid w:val="0"/>
                <w:color w:val="000000"/>
                <w:sz w:val="20"/>
                <w:szCs w:val="20"/>
              </w:rPr>
            </w:pPr>
            <w:r w:rsidRPr="0060287D">
              <w:rPr>
                <w:rFonts w:ascii="Arial" w:hAnsi="Arial" w:cs="Arial"/>
                <w:snapToGrid w:val="0"/>
                <w:color w:val="000000"/>
                <w:sz w:val="20"/>
                <w:szCs w:val="20"/>
              </w:rPr>
              <w:t>Collector:</w:t>
            </w:r>
          </w:p>
        </w:tc>
        <w:tc>
          <w:tcPr>
            <w:tcW w:w="1560" w:type="dxa"/>
            <w:tcBorders>
              <w:top w:val="single" w:sz="12" w:space="0" w:color="auto"/>
              <w:left w:val="nil"/>
              <w:bottom w:val="single" w:sz="6" w:space="0" w:color="auto"/>
              <w:right w:val="nil"/>
            </w:tcBorders>
          </w:tcPr>
          <w:p w:rsidR="0049042A" w:rsidRPr="0060287D" w:rsidRDefault="0049042A" w:rsidP="008C536C">
            <w:pPr>
              <w:autoSpaceDN w:val="0"/>
              <w:rPr>
                <w:rFonts w:ascii="Arial" w:hAnsi="Arial" w:cs="Arial"/>
                <w:snapToGrid w:val="0"/>
                <w:color w:val="000000"/>
                <w:sz w:val="20"/>
                <w:szCs w:val="20"/>
              </w:rPr>
            </w:pPr>
            <w:r w:rsidRPr="0060287D">
              <w:rPr>
                <w:rFonts w:ascii="Arial" w:hAnsi="Arial" w:cs="Arial"/>
                <w:snapToGrid w:val="0"/>
                <w:color w:val="000000"/>
                <w:sz w:val="20"/>
                <w:szCs w:val="20"/>
              </w:rPr>
              <w:t>Andrea Williams</w:t>
            </w:r>
          </w:p>
        </w:tc>
        <w:tc>
          <w:tcPr>
            <w:tcW w:w="1262" w:type="dxa"/>
            <w:tcBorders>
              <w:top w:val="single" w:sz="12" w:space="0" w:color="auto"/>
              <w:left w:val="nil"/>
              <w:bottom w:val="single" w:sz="6" w:space="0" w:color="auto"/>
              <w:right w:val="single" w:sz="6" w:space="0" w:color="auto"/>
            </w:tcBorders>
          </w:tcPr>
          <w:p w:rsidR="0049042A" w:rsidRPr="0060287D" w:rsidRDefault="0049042A" w:rsidP="008C536C">
            <w:pPr>
              <w:autoSpaceDN w:val="0"/>
              <w:jc w:val="right"/>
              <w:rPr>
                <w:rFonts w:ascii="Arial" w:hAnsi="Arial" w:cs="Arial"/>
                <w:snapToGrid w:val="0"/>
                <w:color w:val="000000"/>
                <w:sz w:val="20"/>
                <w:szCs w:val="20"/>
              </w:rPr>
            </w:pPr>
          </w:p>
        </w:tc>
        <w:tc>
          <w:tcPr>
            <w:tcW w:w="1248" w:type="dxa"/>
            <w:tcBorders>
              <w:top w:val="single" w:sz="12" w:space="0" w:color="auto"/>
              <w:left w:val="single" w:sz="6" w:space="0" w:color="auto"/>
              <w:bottom w:val="single" w:sz="6" w:space="0" w:color="auto"/>
              <w:right w:val="nil"/>
            </w:tcBorders>
          </w:tcPr>
          <w:p w:rsidR="0049042A" w:rsidRPr="0060287D" w:rsidRDefault="0049042A" w:rsidP="008C536C">
            <w:pPr>
              <w:autoSpaceDN w:val="0"/>
              <w:rPr>
                <w:rFonts w:ascii="Arial" w:hAnsi="Arial" w:cs="Arial"/>
                <w:snapToGrid w:val="0"/>
                <w:color w:val="000000"/>
                <w:sz w:val="20"/>
                <w:szCs w:val="20"/>
              </w:rPr>
            </w:pPr>
            <w:r w:rsidRPr="0060287D">
              <w:rPr>
                <w:rFonts w:ascii="Arial" w:hAnsi="Arial" w:cs="Arial"/>
                <w:snapToGrid w:val="0"/>
                <w:color w:val="000000"/>
                <w:sz w:val="20"/>
                <w:szCs w:val="20"/>
              </w:rPr>
              <w:t>Collection #:</w:t>
            </w:r>
          </w:p>
        </w:tc>
        <w:tc>
          <w:tcPr>
            <w:tcW w:w="2123" w:type="dxa"/>
            <w:tcBorders>
              <w:top w:val="single" w:sz="12" w:space="0" w:color="auto"/>
              <w:left w:val="nil"/>
              <w:bottom w:val="single" w:sz="6" w:space="0" w:color="auto"/>
              <w:right w:val="single" w:sz="12" w:space="0" w:color="auto"/>
            </w:tcBorders>
          </w:tcPr>
          <w:p w:rsidR="0049042A" w:rsidRPr="0060287D" w:rsidRDefault="0049042A" w:rsidP="008C536C">
            <w:pPr>
              <w:autoSpaceDN w:val="0"/>
              <w:rPr>
                <w:rFonts w:ascii="Arial" w:hAnsi="Arial" w:cs="Arial"/>
                <w:snapToGrid w:val="0"/>
                <w:color w:val="000000"/>
                <w:sz w:val="20"/>
                <w:szCs w:val="20"/>
              </w:rPr>
            </w:pPr>
            <w:r w:rsidRPr="0060287D">
              <w:rPr>
                <w:rFonts w:ascii="Arial" w:hAnsi="Arial" w:cs="Arial"/>
                <w:snapToGrid w:val="0"/>
                <w:color w:val="000000"/>
                <w:sz w:val="20"/>
                <w:szCs w:val="20"/>
              </w:rPr>
              <w:t>AW-03-03</w:t>
            </w:r>
          </w:p>
        </w:tc>
      </w:tr>
      <w:tr w:rsidR="0049042A" w:rsidRPr="0060287D">
        <w:trPr>
          <w:trHeight w:val="250"/>
        </w:trPr>
        <w:tc>
          <w:tcPr>
            <w:tcW w:w="1200" w:type="dxa"/>
            <w:tcBorders>
              <w:top w:val="single" w:sz="6" w:space="0" w:color="auto"/>
              <w:left w:val="single" w:sz="12" w:space="0" w:color="auto"/>
              <w:bottom w:val="single" w:sz="6" w:space="0" w:color="auto"/>
              <w:right w:val="nil"/>
            </w:tcBorders>
          </w:tcPr>
          <w:p w:rsidR="0049042A" w:rsidRPr="0060287D" w:rsidRDefault="0049042A" w:rsidP="008C536C">
            <w:pPr>
              <w:autoSpaceDN w:val="0"/>
              <w:rPr>
                <w:rFonts w:ascii="Arial" w:hAnsi="Arial" w:cs="Arial"/>
                <w:snapToGrid w:val="0"/>
                <w:color w:val="000000"/>
                <w:sz w:val="20"/>
                <w:szCs w:val="20"/>
              </w:rPr>
            </w:pPr>
            <w:r w:rsidRPr="0060287D">
              <w:rPr>
                <w:rFonts w:ascii="Arial" w:hAnsi="Arial" w:cs="Arial"/>
                <w:snapToGrid w:val="0"/>
                <w:color w:val="000000"/>
                <w:sz w:val="20"/>
                <w:szCs w:val="20"/>
              </w:rPr>
              <w:t>Binomial:</w:t>
            </w:r>
          </w:p>
        </w:tc>
        <w:tc>
          <w:tcPr>
            <w:tcW w:w="1997" w:type="dxa"/>
            <w:gridSpan w:val="2"/>
            <w:tcBorders>
              <w:top w:val="single" w:sz="6" w:space="0" w:color="auto"/>
              <w:left w:val="nil"/>
              <w:bottom w:val="single" w:sz="6" w:space="0" w:color="auto"/>
              <w:right w:val="single" w:sz="6" w:space="0" w:color="auto"/>
            </w:tcBorders>
          </w:tcPr>
          <w:p w:rsidR="0049042A" w:rsidRPr="0060287D" w:rsidRDefault="0049042A" w:rsidP="008C536C">
            <w:pPr>
              <w:autoSpaceDN w:val="0"/>
              <w:rPr>
                <w:rFonts w:ascii="Arial" w:hAnsi="Arial" w:cs="Arial"/>
                <w:i/>
                <w:snapToGrid w:val="0"/>
                <w:color w:val="000000"/>
                <w:sz w:val="20"/>
                <w:szCs w:val="20"/>
              </w:rPr>
            </w:pPr>
            <w:r w:rsidRPr="0060287D">
              <w:rPr>
                <w:rFonts w:ascii="Arial" w:hAnsi="Arial" w:cs="Arial"/>
                <w:i/>
                <w:snapToGrid w:val="0"/>
                <w:color w:val="000000"/>
                <w:sz w:val="20"/>
                <w:szCs w:val="20"/>
              </w:rPr>
              <w:t>Allium triquetrum</w:t>
            </w:r>
          </w:p>
        </w:tc>
        <w:tc>
          <w:tcPr>
            <w:tcW w:w="1560" w:type="dxa"/>
          </w:tcPr>
          <w:p w:rsidR="0049042A" w:rsidRPr="0060287D" w:rsidRDefault="0049042A" w:rsidP="008C536C">
            <w:pPr>
              <w:autoSpaceDN w:val="0"/>
              <w:rPr>
                <w:rFonts w:ascii="Arial" w:hAnsi="Arial" w:cs="Arial"/>
                <w:snapToGrid w:val="0"/>
                <w:color w:val="000000"/>
                <w:sz w:val="20"/>
                <w:szCs w:val="20"/>
              </w:rPr>
            </w:pPr>
            <w:r w:rsidRPr="0060287D">
              <w:rPr>
                <w:rFonts w:ascii="Arial" w:hAnsi="Arial" w:cs="Arial"/>
                <w:snapToGrid w:val="0"/>
                <w:color w:val="000000"/>
                <w:sz w:val="20"/>
                <w:szCs w:val="20"/>
              </w:rPr>
              <w:t>Authority:</w:t>
            </w:r>
          </w:p>
        </w:tc>
        <w:tc>
          <w:tcPr>
            <w:tcW w:w="1262" w:type="dxa"/>
            <w:tcBorders>
              <w:top w:val="single" w:sz="6" w:space="0" w:color="auto"/>
              <w:left w:val="single" w:sz="6" w:space="0" w:color="auto"/>
              <w:bottom w:val="single" w:sz="6" w:space="0" w:color="auto"/>
              <w:right w:val="nil"/>
            </w:tcBorders>
          </w:tcPr>
          <w:p w:rsidR="0049042A" w:rsidRPr="0060287D" w:rsidRDefault="0049042A" w:rsidP="008C536C">
            <w:pPr>
              <w:autoSpaceDN w:val="0"/>
              <w:rPr>
                <w:rFonts w:ascii="Arial" w:hAnsi="Arial" w:cs="Arial"/>
                <w:snapToGrid w:val="0"/>
                <w:color w:val="000000"/>
                <w:sz w:val="20"/>
                <w:szCs w:val="20"/>
              </w:rPr>
            </w:pPr>
            <w:r w:rsidRPr="0060287D">
              <w:rPr>
                <w:rFonts w:ascii="Arial" w:hAnsi="Arial" w:cs="Arial"/>
                <w:snapToGrid w:val="0"/>
                <w:color w:val="000000"/>
                <w:sz w:val="20"/>
                <w:szCs w:val="20"/>
              </w:rPr>
              <w:t>L.</w:t>
            </w:r>
          </w:p>
        </w:tc>
        <w:tc>
          <w:tcPr>
            <w:tcW w:w="1248" w:type="dxa"/>
            <w:tcBorders>
              <w:top w:val="single" w:sz="6" w:space="0" w:color="auto"/>
              <w:left w:val="nil"/>
              <w:bottom w:val="single" w:sz="6" w:space="0" w:color="auto"/>
              <w:right w:val="nil"/>
            </w:tcBorders>
          </w:tcPr>
          <w:p w:rsidR="0049042A" w:rsidRPr="0060287D" w:rsidRDefault="0049042A" w:rsidP="008C536C">
            <w:pPr>
              <w:autoSpaceDN w:val="0"/>
              <w:jc w:val="right"/>
              <w:rPr>
                <w:rFonts w:ascii="Arial" w:hAnsi="Arial" w:cs="Arial"/>
                <w:snapToGrid w:val="0"/>
                <w:color w:val="000000"/>
                <w:sz w:val="20"/>
                <w:szCs w:val="20"/>
              </w:rPr>
            </w:pPr>
          </w:p>
        </w:tc>
        <w:tc>
          <w:tcPr>
            <w:tcW w:w="2123" w:type="dxa"/>
            <w:tcBorders>
              <w:top w:val="single" w:sz="6" w:space="0" w:color="auto"/>
              <w:left w:val="nil"/>
              <w:bottom w:val="single" w:sz="6" w:space="0" w:color="auto"/>
              <w:right w:val="single" w:sz="12" w:space="0" w:color="auto"/>
            </w:tcBorders>
          </w:tcPr>
          <w:p w:rsidR="0049042A" w:rsidRPr="0060287D" w:rsidRDefault="0049042A" w:rsidP="008C536C">
            <w:pPr>
              <w:autoSpaceDN w:val="0"/>
              <w:jc w:val="right"/>
              <w:rPr>
                <w:rFonts w:ascii="Arial" w:hAnsi="Arial" w:cs="Arial"/>
                <w:snapToGrid w:val="0"/>
                <w:color w:val="000000"/>
                <w:sz w:val="20"/>
                <w:szCs w:val="20"/>
              </w:rPr>
            </w:pPr>
          </w:p>
        </w:tc>
      </w:tr>
      <w:tr w:rsidR="0049042A" w:rsidRPr="0060287D">
        <w:trPr>
          <w:trHeight w:val="250"/>
        </w:trPr>
        <w:tc>
          <w:tcPr>
            <w:tcW w:w="1200" w:type="dxa"/>
            <w:tcBorders>
              <w:top w:val="single" w:sz="6" w:space="0" w:color="auto"/>
              <w:left w:val="single" w:sz="12" w:space="0" w:color="auto"/>
              <w:bottom w:val="single" w:sz="6" w:space="0" w:color="auto"/>
              <w:right w:val="nil"/>
            </w:tcBorders>
          </w:tcPr>
          <w:p w:rsidR="0049042A" w:rsidRPr="0060287D" w:rsidRDefault="0049042A" w:rsidP="0060287D">
            <w:pPr>
              <w:rPr>
                <w:rFonts w:ascii="Arial" w:hAnsi="Arial" w:cs="Arial"/>
                <w:snapToGrid w:val="0"/>
                <w:sz w:val="20"/>
                <w:szCs w:val="20"/>
              </w:rPr>
            </w:pPr>
            <w:r w:rsidRPr="0060287D">
              <w:rPr>
                <w:rFonts w:ascii="Arial" w:hAnsi="Arial" w:cs="Arial"/>
                <w:snapToGrid w:val="0"/>
                <w:sz w:val="20"/>
                <w:szCs w:val="20"/>
              </w:rPr>
              <w:t>Family:</w:t>
            </w:r>
          </w:p>
        </w:tc>
        <w:tc>
          <w:tcPr>
            <w:tcW w:w="989" w:type="dxa"/>
            <w:tcBorders>
              <w:top w:val="single" w:sz="6" w:space="0" w:color="auto"/>
              <w:left w:val="nil"/>
              <w:bottom w:val="single" w:sz="6" w:space="0" w:color="auto"/>
              <w:right w:val="nil"/>
            </w:tcBorders>
          </w:tcPr>
          <w:p w:rsidR="0049042A" w:rsidRPr="0060287D" w:rsidRDefault="0049042A" w:rsidP="0060287D">
            <w:pPr>
              <w:rPr>
                <w:rFonts w:ascii="Arial" w:hAnsi="Arial" w:cs="Arial"/>
                <w:snapToGrid w:val="0"/>
                <w:sz w:val="20"/>
                <w:szCs w:val="20"/>
              </w:rPr>
            </w:pPr>
            <w:r w:rsidRPr="0060287D">
              <w:rPr>
                <w:rFonts w:ascii="Arial" w:hAnsi="Arial" w:cs="Arial"/>
                <w:snapToGrid w:val="0"/>
                <w:sz w:val="20"/>
                <w:szCs w:val="20"/>
              </w:rPr>
              <w:t>Liliaceae</w:t>
            </w:r>
          </w:p>
        </w:tc>
        <w:tc>
          <w:tcPr>
            <w:tcW w:w="1008" w:type="dxa"/>
            <w:tcBorders>
              <w:top w:val="single" w:sz="6" w:space="0" w:color="auto"/>
              <w:left w:val="nil"/>
              <w:bottom w:val="single" w:sz="6" w:space="0" w:color="auto"/>
              <w:right w:val="single" w:sz="6" w:space="0" w:color="auto"/>
            </w:tcBorders>
          </w:tcPr>
          <w:p w:rsidR="0049042A" w:rsidRPr="0060287D" w:rsidRDefault="0049042A" w:rsidP="0060287D">
            <w:pPr>
              <w:rPr>
                <w:rFonts w:ascii="Arial" w:hAnsi="Arial" w:cs="Arial"/>
                <w:snapToGrid w:val="0"/>
                <w:sz w:val="20"/>
                <w:szCs w:val="20"/>
              </w:rPr>
            </w:pPr>
          </w:p>
        </w:tc>
        <w:tc>
          <w:tcPr>
            <w:tcW w:w="1560" w:type="dxa"/>
            <w:tcBorders>
              <w:top w:val="single" w:sz="6" w:space="0" w:color="auto"/>
              <w:left w:val="single" w:sz="6" w:space="0" w:color="auto"/>
              <w:bottom w:val="single" w:sz="6" w:space="0" w:color="auto"/>
              <w:right w:val="nil"/>
            </w:tcBorders>
          </w:tcPr>
          <w:p w:rsidR="0049042A" w:rsidRPr="0060287D" w:rsidRDefault="0049042A" w:rsidP="0060287D">
            <w:pPr>
              <w:rPr>
                <w:rFonts w:ascii="Arial" w:hAnsi="Arial" w:cs="Arial"/>
                <w:snapToGrid w:val="0"/>
                <w:sz w:val="20"/>
                <w:szCs w:val="20"/>
              </w:rPr>
            </w:pPr>
            <w:r w:rsidRPr="0060287D">
              <w:rPr>
                <w:rFonts w:ascii="Arial" w:hAnsi="Arial" w:cs="Arial"/>
                <w:snapToGrid w:val="0"/>
                <w:sz w:val="20"/>
                <w:szCs w:val="20"/>
              </w:rPr>
              <w:t>Common Name:</w:t>
            </w:r>
          </w:p>
        </w:tc>
        <w:tc>
          <w:tcPr>
            <w:tcW w:w="2510" w:type="dxa"/>
            <w:gridSpan w:val="2"/>
            <w:tcBorders>
              <w:top w:val="single" w:sz="6" w:space="0" w:color="auto"/>
              <w:left w:val="nil"/>
              <w:bottom w:val="single" w:sz="6" w:space="0" w:color="auto"/>
              <w:right w:val="nil"/>
            </w:tcBorders>
          </w:tcPr>
          <w:p w:rsidR="0049042A" w:rsidRPr="0060287D" w:rsidRDefault="0049042A" w:rsidP="0060287D">
            <w:pPr>
              <w:rPr>
                <w:rFonts w:ascii="Arial" w:hAnsi="Arial" w:cs="Arial"/>
                <w:snapToGrid w:val="0"/>
                <w:sz w:val="20"/>
                <w:szCs w:val="20"/>
              </w:rPr>
            </w:pPr>
            <w:r w:rsidRPr="0060287D">
              <w:rPr>
                <w:rFonts w:ascii="Arial" w:hAnsi="Arial" w:cs="Arial"/>
                <w:snapToGrid w:val="0"/>
                <w:sz w:val="20"/>
                <w:szCs w:val="20"/>
              </w:rPr>
              <w:t>threecorner leek</w:t>
            </w:r>
          </w:p>
        </w:tc>
        <w:tc>
          <w:tcPr>
            <w:tcW w:w="2123" w:type="dxa"/>
            <w:tcBorders>
              <w:top w:val="single" w:sz="6" w:space="0" w:color="auto"/>
              <w:left w:val="nil"/>
              <w:bottom w:val="single" w:sz="6" w:space="0" w:color="auto"/>
              <w:right w:val="single" w:sz="12" w:space="0" w:color="auto"/>
            </w:tcBorders>
          </w:tcPr>
          <w:p w:rsidR="0049042A" w:rsidRPr="0060287D" w:rsidRDefault="0049042A" w:rsidP="0060287D">
            <w:pPr>
              <w:rPr>
                <w:rFonts w:ascii="Arial" w:hAnsi="Arial" w:cs="Arial"/>
                <w:snapToGrid w:val="0"/>
                <w:sz w:val="20"/>
                <w:szCs w:val="20"/>
              </w:rPr>
            </w:pPr>
          </w:p>
        </w:tc>
      </w:tr>
      <w:tr w:rsidR="0049042A" w:rsidRPr="0060287D">
        <w:trPr>
          <w:trHeight w:val="250"/>
        </w:trPr>
        <w:tc>
          <w:tcPr>
            <w:tcW w:w="2189" w:type="dxa"/>
            <w:gridSpan w:val="2"/>
            <w:tcBorders>
              <w:top w:val="single" w:sz="6" w:space="0" w:color="auto"/>
              <w:left w:val="single" w:sz="12" w:space="0" w:color="auto"/>
              <w:bottom w:val="nil"/>
              <w:right w:val="nil"/>
            </w:tcBorders>
          </w:tcPr>
          <w:p w:rsidR="0049042A" w:rsidRPr="0060287D" w:rsidRDefault="0049042A" w:rsidP="0060287D">
            <w:pPr>
              <w:rPr>
                <w:rFonts w:ascii="Arial" w:hAnsi="Arial" w:cs="Arial"/>
                <w:snapToGrid w:val="0"/>
                <w:sz w:val="20"/>
                <w:szCs w:val="20"/>
              </w:rPr>
            </w:pPr>
            <w:r w:rsidRPr="0060287D">
              <w:rPr>
                <w:rFonts w:ascii="Arial" w:hAnsi="Arial" w:cs="Arial"/>
                <w:snapToGrid w:val="0"/>
                <w:sz w:val="20"/>
                <w:szCs w:val="20"/>
              </w:rPr>
              <w:t>Distinctive Features:</w:t>
            </w:r>
          </w:p>
        </w:tc>
        <w:tc>
          <w:tcPr>
            <w:tcW w:w="7201" w:type="dxa"/>
            <w:gridSpan w:val="5"/>
            <w:tcBorders>
              <w:top w:val="single" w:sz="6" w:space="0" w:color="auto"/>
              <w:left w:val="nil"/>
              <w:bottom w:val="nil"/>
              <w:right w:val="single" w:sz="12" w:space="0" w:color="auto"/>
            </w:tcBorders>
          </w:tcPr>
          <w:p w:rsidR="0049042A" w:rsidRPr="0060287D" w:rsidRDefault="0049042A" w:rsidP="0060287D">
            <w:pPr>
              <w:rPr>
                <w:rFonts w:ascii="Arial" w:hAnsi="Arial" w:cs="Arial"/>
                <w:snapToGrid w:val="0"/>
                <w:sz w:val="20"/>
                <w:szCs w:val="20"/>
              </w:rPr>
            </w:pPr>
            <w:r w:rsidRPr="0060287D">
              <w:rPr>
                <w:rFonts w:ascii="Arial" w:hAnsi="Arial" w:cs="Arial"/>
                <w:snapToGrid w:val="0"/>
                <w:sz w:val="20"/>
                <w:szCs w:val="20"/>
              </w:rPr>
              <w:t>Onion odor, triangular stem, sl succulent, bracted umbel of 5-15</w:t>
            </w:r>
          </w:p>
        </w:tc>
      </w:tr>
      <w:tr w:rsidR="0049042A" w:rsidRPr="0060287D">
        <w:trPr>
          <w:trHeight w:val="250"/>
        </w:trPr>
        <w:tc>
          <w:tcPr>
            <w:tcW w:w="4757" w:type="dxa"/>
            <w:gridSpan w:val="4"/>
            <w:tcBorders>
              <w:top w:val="nil"/>
              <w:left w:val="single" w:sz="12" w:space="0" w:color="auto"/>
              <w:bottom w:val="single" w:sz="6" w:space="0" w:color="auto"/>
              <w:right w:val="nil"/>
            </w:tcBorders>
          </w:tcPr>
          <w:p w:rsidR="0049042A" w:rsidRPr="0060287D" w:rsidRDefault="0049042A" w:rsidP="0060287D">
            <w:pPr>
              <w:rPr>
                <w:rFonts w:ascii="Arial" w:hAnsi="Arial" w:cs="Arial"/>
                <w:snapToGrid w:val="0"/>
                <w:sz w:val="20"/>
                <w:szCs w:val="20"/>
              </w:rPr>
            </w:pPr>
            <w:r w:rsidRPr="0060287D">
              <w:rPr>
                <w:rFonts w:ascii="Arial" w:hAnsi="Arial" w:cs="Arial"/>
                <w:snapToGrid w:val="0"/>
                <w:sz w:val="20"/>
                <w:szCs w:val="20"/>
              </w:rPr>
              <w:t>6-tepalled fls; perianth white with grn midvein</w:t>
            </w:r>
          </w:p>
        </w:tc>
        <w:tc>
          <w:tcPr>
            <w:tcW w:w="1262" w:type="dxa"/>
            <w:tcBorders>
              <w:top w:val="nil"/>
              <w:left w:val="nil"/>
              <w:bottom w:val="single" w:sz="6" w:space="0" w:color="auto"/>
              <w:right w:val="nil"/>
            </w:tcBorders>
          </w:tcPr>
          <w:p w:rsidR="0049042A" w:rsidRPr="0060287D" w:rsidRDefault="0049042A" w:rsidP="0060287D">
            <w:pPr>
              <w:rPr>
                <w:rFonts w:ascii="Arial" w:hAnsi="Arial" w:cs="Arial"/>
                <w:snapToGrid w:val="0"/>
                <w:sz w:val="20"/>
                <w:szCs w:val="20"/>
              </w:rPr>
            </w:pPr>
          </w:p>
        </w:tc>
        <w:tc>
          <w:tcPr>
            <w:tcW w:w="1248" w:type="dxa"/>
            <w:tcBorders>
              <w:top w:val="nil"/>
              <w:left w:val="nil"/>
              <w:bottom w:val="single" w:sz="6" w:space="0" w:color="auto"/>
              <w:right w:val="nil"/>
            </w:tcBorders>
          </w:tcPr>
          <w:p w:rsidR="0049042A" w:rsidRPr="0060287D" w:rsidRDefault="0049042A" w:rsidP="0060287D">
            <w:pPr>
              <w:rPr>
                <w:rFonts w:ascii="Arial" w:hAnsi="Arial" w:cs="Arial"/>
                <w:snapToGrid w:val="0"/>
                <w:sz w:val="20"/>
                <w:szCs w:val="20"/>
              </w:rPr>
            </w:pPr>
          </w:p>
        </w:tc>
        <w:tc>
          <w:tcPr>
            <w:tcW w:w="2123" w:type="dxa"/>
            <w:tcBorders>
              <w:top w:val="nil"/>
              <w:left w:val="nil"/>
              <w:bottom w:val="single" w:sz="6" w:space="0" w:color="auto"/>
              <w:right w:val="single" w:sz="12" w:space="0" w:color="auto"/>
            </w:tcBorders>
          </w:tcPr>
          <w:p w:rsidR="0049042A" w:rsidRPr="0060287D" w:rsidRDefault="0049042A" w:rsidP="0060287D">
            <w:pPr>
              <w:rPr>
                <w:rFonts w:ascii="Arial" w:hAnsi="Arial" w:cs="Arial"/>
                <w:snapToGrid w:val="0"/>
                <w:sz w:val="20"/>
                <w:szCs w:val="20"/>
              </w:rPr>
            </w:pPr>
          </w:p>
        </w:tc>
      </w:tr>
      <w:tr w:rsidR="0049042A" w:rsidRPr="0060287D">
        <w:trPr>
          <w:trHeight w:val="250"/>
        </w:trPr>
        <w:tc>
          <w:tcPr>
            <w:tcW w:w="1200" w:type="dxa"/>
            <w:tcBorders>
              <w:top w:val="single" w:sz="6" w:space="0" w:color="auto"/>
              <w:left w:val="single" w:sz="12" w:space="0" w:color="auto"/>
              <w:bottom w:val="single" w:sz="6" w:space="0" w:color="auto"/>
              <w:right w:val="nil"/>
            </w:tcBorders>
          </w:tcPr>
          <w:p w:rsidR="0049042A" w:rsidRPr="0060287D" w:rsidRDefault="0049042A" w:rsidP="0060287D">
            <w:pPr>
              <w:rPr>
                <w:rFonts w:ascii="Arial" w:hAnsi="Arial" w:cs="Arial"/>
                <w:snapToGrid w:val="0"/>
                <w:sz w:val="20"/>
                <w:szCs w:val="20"/>
              </w:rPr>
            </w:pPr>
            <w:r w:rsidRPr="0060287D">
              <w:rPr>
                <w:rFonts w:ascii="Arial" w:hAnsi="Arial" w:cs="Arial"/>
                <w:snapToGrid w:val="0"/>
                <w:sz w:val="20"/>
                <w:szCs w:val="20"/>
              </w:rPr>
              <w:t>Habitat:</w:t>
            </w:r>
          </w:p>
        </w:tc>
        <w:tc>
          <w:tcPr>
            <w:tcW w:w="1997" w:type="dxa"/>
            <w:gridSpan w:val="2"/>
            <w:tcBorders>
              <w:top w:val="single" w:sz="6" w:space="0" w:color="auto"/>
              <w:left w:val="nil"/>
              <w:bottom w:val="single" w:sz="6" w:space="0" w:color="auto"/>
              <w:right w:val="nil"/>
            </w:tcBorders>
          </w:tcPr>
          <w:p w:rsidR="0049042A" w:rsidRPr="0060287D" w:rsidRDefault="0049042A" w:rsidP="0060287D">
            <w:pPr>
              <w:rPr>
                <w:rFonts w:ascii="Arial" w:hAnsi="Arial" w:cs="Arial"/>
                <w:snapToGrid w:val="0"/>
                <w:sz w:val="20"/>
                <w:szCs w:val="20"/>
              </w:rPr>
            </w:pPr>
            <w:r w:rsidRPr="0060287D">
              <w:rPr>
                <w:rFonts w:ascii="Arial" w:hAnsi="Arial" w:cs="Arial"/>
                <w:snapToGrid w:val="0"/>
                <w:sz w:val="20"/>
                <w:szCs w:val="20"/>
              </w:rPr>
              <w:t>disturbed areas</w:t>
            </w:r>
          </w:p>
        </w:tc>
        <w:tc>
          <w:tcPr>
            <w:tcW w:w="1560" w:type="dxa"/>
            <w:tcBorders>
              <w:top w:val="single" w:sz="6" w:space="0" w:color="auto"/>
              <w:left w:val="nil"/>
              <w:bottom w:val="single" w:sz="6" w:space="0" w:color="auto"/>
              <w:right w:val="nil"/>
            </w:tcBorders>
          </w:tcPr>
          <w:p w:rsidR="0049042A" w:rsidRPr="0060287D" w:rsidRDefault="0049042A" w:rsidP="0060287D">
            <w:pPr>
              <w:rPr>
                <w:rFonts w:ascii="Arial" w:hAnsi="Arial" w:cs="Arial"/>
                <w:snapToGrid w:val="0"/>
                <w:sz w:val="20"/>
                <w:szCs w:val="20"/>
              </w:rPr>
            </w:pPr>
          </w:p>
        </w:tc>
        <w:tc>
          <w:tcPr>
            <w:tcW w:w="1262" w:type="dxa"/>
            <w:tcBorders>
              <w:top w:val="single" w:sz="6" w:space="0" w:color="auto"/>
              <w:left w:val="nil"/>
              <w:bottom w:val="single" w:sz="6" w:space="0" w:color="auto"/>
              <w:right w:val="nil"/>
            </w:tcBorders>
          </w:tcPr>
          <w:p w:rsidR="0049042A" w:rsidRPr="0060287D" w:rsidRDefault="0049042A" w:rsidP="0060287D">
            <w:pPr>
              <w:rPr>
                <w:rFonts w:ascii="Arial" w:hAnsi="Arial" w:cs="Arial"/>
                <w:snapToGrid w:val="0"/>
                <w:sz w:val="20"/>
                <w:szCs w:val="20"/>
              </w:rPr>
            </w:pPr>
          </w:p>
        </w:tc>
        <w:tc>
          <w:tcPr>
            <w:tcW w:w="1248" w:type="dxa"/>
            <w:tcBorders>
              <w:top w:val="single" w:sz="6" w:space="0" w:color="auto"/>
              <w:left w:val="nil"/>
              <w:bottom w:val="single" w:sz="6" w:space="0" w:color="auto"/>
              <w:right w:val="nil"/>
            </w:tcBorders>
          </w:tcPr>
          <w:p w:rsidR="0049042A" w:rsidRPr="0060287D" w:rsidRDefault="0049042A" w:rsidP="0060287D">
            <w:pPr>
              <w:rPr>
                <w:rFonts w:ascii="Arial" w:hAnsi="Arial" w:cs="Arial"/>
                <w:snapToGrid w:val="0"/>
                <w:sz w:val="20"/>
                <w:szCs w:val="20"/>
              </w:rPr>
            </w:pPr>
          </w:p>
        </w:tc>
        <w:tc>
          <w:tcPr>
            <w:tcW w:w="2123" w:type="dxa"/>
            <w:tcBorders>
              <w:top w:val="single" w:sz="6" w:space="0" w:color="auto"/>
              <w:left w:val="nil"/>
              <w:bottom w:val="single" w:sz="6" w:space="0" w:color="auto"/>
              <w:right w:val="single" w:sz="12" w:space="0" w:color="auto"/>
            </w:tcBorders>
          </w:tcPr>
          <w:p w:rsidR="0049042A" w:rsidRPr="0060287D" w:rsidRDefault="0049042A" w:rsidP="0060287D">
            <w:pPr>
              <w:rPr>
                <w:rFonts w:ascii="Arial" w:hAnsi="Arial" w:cs="Arial"/>
                <w:snapToGrid w:val="0"/>
                <w:sz w:val="20"/>
                <w:szCs w:val="20"/>
              </w:rPr>
            </w:pPr>
          </w:p>
        </w:tc>
      </w:tr>
      <w:tr w:rsidR="0049042A" w:rsidRPr="0060287D">
        <w:trPr>
          <w:trHeight w:val="250"/>
        </w:trPr>
        <w:tc>
          <w:tcPr>
            <w:tcW w:w="1200" w:type="dxa"/>
            <w:tcBorders>
              <w:top w:val="single" w:sz="6" w:space="0" w:color="auto"/>
              <w:left w:val="single" w:sz="12" w:space="0" w:color="auto"/>
              <w:bottom w:val="nil"/>
              <w:right w:val="nil"/>
            </w:tcBorders>
          </w:tcPr>
          <w:p w:rsidR="0049042A" w:rsidRPr="0060287D" w:rsidRDefault="0049042A" w:rsidP="0060287D">
            <w:pPr>
              <w:rPr>
                <w:rFonts w:ascii="Arial" w:hAnsi="Arial" w:cs="Arial"/>
                <w:snapToGrid w:val="0"/>
                <w:sz w:val="20"/>
                <w:szCs w:val="20"/>
              </w:rPr>
            </w:pPr>
            <w:r w:rsidRPr="0060287D">
              <w:rPr>
                <w:rFonts w:ascii="Arial" w:hAnsi="Arial" w:cs="Arial"/>
                <w:snapToGrid w:val="0"/>
                <w:sz w:val="20"/>
                <w:szCs w:val="20"/>
              </w:rPr>
              <w:t>Assoc sp.:</w:t>
            </w:r>
          </w:p>
        </w:tc>
        <w:tc>
          <w:tcPr>
            <w:tcW w:w="3557" w:type="dxa"/>
            <w:gridSpan w:val="3"/>
            <w:tcBorders>
              <w:top w:val="single" w:sz="6" w:space="0" w:color="auto"/>
              <w:left w:val="nil"/>
              <w:bottom w:val="nil"/>
              <w:right w:val="nil"/>
            </w:tcBorders>
          </w:tcPr>
          <w:p w:rsidR="0049042A" w:rsidRPr="0060287D" w:rsidRDefault="0049042A" w:rsidP="0060287D">
            <w:pPr>
              <w:rPr>
                <w:rFonts w:ascii="Arial" w:hAnsi="Arial" w:cs="Arial"/>
                <w:i/>
                <w:snapToGrid w:val="0"/>
                <w:sz w:val="20"/>
                <w:szCs w:val="20"/>
              </w:rPr>
            </w:pPr>
            <w:r w:rsidRPr="0060287D">
              <w:rPr>
                <w:rFonts w:ascii="Arial" w:hAnsi="Arial" w:cs="Arial"/>
                <w:i/>
                <w:snapToGrid w:val="0"/>
                <w:sz w:val="20"/>
                <w:szCs w:val="20"/>
              </w:rPr>
              <w:t>Rubus discolor, Achillea millefolia</w:t>
            </w:r>
          </w:p>
        </w:tc>
        <w:tc>
          <w:tcPr>
            <w:tcW w:w="2510" w:type="dxa"/>
            <w:gridSpan w:val="2"/>
            <w:tcBorders>
              <w:top w:val="single" w:sz="6" w:space="0" w:color="auto"/>
              <w:left w:val="nil"/>
              <w:bottom w:val="nil"/>
              <w:right w:val="nil"/>
            </w:tcBorders>
          </w:tcPr>
          <w:p w:rsidR="0049042A" w:rsidRPr="0060287D" w:rsidRDefault="0049042A" w:rsidP="0060287D">
            <w:pPr>
              <w:rPr>
                <w:rFonts w:ascii="Arial" w:hAnsi="Arial" w:cs="Arial"/>
                <w:snapToGrid w:val="0"/>
                <w:sz w:val="20"/>
                <w:szCs w:val="20"/>
              </w:rPr>
            </w:pPr>
            <w:r w:rsidRPr="0060287D">
              <w:rPr>
                <w:rFonts w:ascii="Arial" w:hAnsi="Arial" w:cs="Arial"/>
                <w:snapToGrid w:val="0"/>
                <w:sz w:val="20"/>
                <w:szCs w:val="20"/>
              </w:rPr>
              <w:t>plus weedy grasses</w:t>
            </w:r>
          </w:p>
        </w:tc>
        <w:tc>
          <w:tcPr>
            <w:tcW w:w="2123" w:type="dxa"/>
            <w:tcBorders>
              <w:top w:val="single" w:sz="6" w:space="0" w:color="auto"/>
              <w:left w:val="nil"/>
              <w:bottom w:val="nil"/>
              <w:right w:val="single" w:sz="12" w:space="0" w:color="auto"/>
            </w:tcBorders>
          </w:tcPr>
          <w:p w:rsidR="0049042A" w:rsidRPr="0060287D" w:rsidRDefault="0049042A" w:rsidP="0060287D">
            <w:pPr>
              <w:rPr>
                <w:rFonts w:ascii="Arial" w:hAnsi="Arial" w:cs="Arial"/>
                <w:snapToGrid w:val="0"/>
                <w:sz w:val="20"/>
                <w:szCs w:val="20"/>
              </w:rPr>
            </w:pPr>
          </w:p>
        </w:tc>
      </w:tr>
      <w:tr w:rsidR="0049042A" w:rsidRPr="0060287D">
        <w:trPr>
          <w:trHeight w:val="250"/>
        </w:trPr>
        <w:tc>
          <w:tcPr>
            <w:tcW w:w="2189" w:type="dxa"/>
            <w:gridSpan w:val="2"/>
            <w:tcBorders>
              <w:top w:val="single" w:sz="6" w:space="0" w:color="auto"/>
              <w:left w:val="single" w:sz="12" w:space="0" w:color="auto"/>
              <w:bottom w:val="single" w:sz="6" w:space="0" w:color="auto"/>
              <w:right w:val="nil"/>
            </w:tcBorders>
          </w:tcPr>
          <w:p w:rsidR="0049042A" w:rsidRPr="0060287D" w:rsidRDefault="0049042A" w:rsidP="0060287D">
            <w:pPr>
              <w:rPr>
                <w:rFonts w:ascii="Arial" w:hAnsi="Arial" w:cs="Arial"/>
                <w:snapToGrid w:val="0"/>
                <w:sz w:val="20"/>
                <w:szCs w:val="20"/>
              </w:rPr>
            </w:pPr>
            <w:r w:rsidRPr="0060287D">
              <w:rPr>
                <w:rFonts w:ascii="Arial" w:hAnsi="Arial" w:cs="Arial"/>
                <w:snapToGrid w:val="0"/>
                <w:sz w:val="20"/>
                <w:szCs w:val="20"/>
              </w:rPr>
              <w:t>Location Description:</w:t>
            </w:r>
          </w:p>
        </w:tc>
        <w:tc>
          <w:tcPr>
            <w:tcW w:w="2568" w:type="dxa"/>
            <w:gridSpan w:val="2"/>
            <w:tcBorders>
              <w:top w:val="single" w:sz="6" w:space="0" w:color="auto"/>
              <w:left w:val="nil"/>
              <w:bottom w:val="single" w:sz="6" w:space="0" w:color="auto"/>
              <w:right w:val="nil"/>
            </w:tcBorders>
          </w:tcPr>
          <w:p w:rsidR="0049042A" w:rsidRPr="0060287D" w:rsidRDefault="0049042A" w:rsidP="0060287D">
            <w:pPr>
              <w:rPr>
                <w:rFonts w:ascii="Arial" w:hAnsi="Arial" w:cs="Arial"/>
                <w:snapToGrid w:val="0"/>
                <w:sz w:val="20"/>
                <w:szCs w:val="20"/>
              </w:rPr>
            </w:pPr>
            <w:r w:rsidRPr="0060287D">
              <w:rPr>
                <w:rFonts w:ascii="Arial" w:hAnsi="Arial" w:cs="Arial"/>
                <w:snapToGrid w:val="0"/>
                <w:sz w:val="20"/>
                <w:szCs w:val="20"/>
              </w:rPr>
              <w:t>Freshwater Lagoon Spit</w:t>
            </w:r>
          </w:p>
        </w:tc>
        <w:tc>
          <w:tcPr>
            <w:tcW w:w="1262" w:type="dxa"/>
            <w:tcBorders>
              <w:top w:val="single" w:sz="6" w:space="0" w:color="auto"/>
              <w:left w:val="nil"/>
              <w:bottom w:val="single" w:sz="6" w:space="0" w:color="auto"/>
              <w:right w:val="nil"/>
            </w:tcBorders>
          </w:tcPr>
          <w:p w:rsidR="0049042A" w:rsidRPr="0060287D" w:rsidRDefault="0049042A" w:rsidP="0060287D">
            <w:pPr>
              <w:rPr>
                <w:rFonts w:ascii="Arial" w:hAnsi="Arial" w:cs="Arial"/>
                <w:snapToGrid w:val="0"/>
                <w:sz w:val="20"/>
                <w:szCs w:val="20"/>
              </w:rPr>
            </w:pPr>
          </w:p>
        </w:tc>
        <w:tc>
          <w:tcPr>
            <w:tcW w:w="1248" w:type="dxa"/>
            <w:tcBorders>
              <w:top w:val="single" w:sz="6" w:space="0" w:color="auto"/>
              <w:left w:val="nil"/>
              <w:bottom w:val="single" w:sz="6" w:space="0" w:color="auto"/>
              <w:right w:val="nil"/>
            </w:tcBorders>
          </w:tcPr>
          <w:p w:rsidR="0049042A" w:rsidRPr="0060287D" w:rsidRDefault="0049042A" w:rsidP="0060287D">
            <w:pPr>
              <w:rPr>
                <w:rFonts w:ascii="Arial" w:hAnsi="Arial" w:cs="Arial"/>
                <w:snapToGrid w:val="0"/>
                <w:sz w:val="20"/>
                <w:szCs w:val="20"/>
              </w:rPr>
            </w:pPr>
          </w:p>
        </w:tc>
        <w:tc>
          <w:tcPr>
            <w:tcW w:w="2123" w:type="dxa"/>
            <w:tcBorders>
              <w:top w:val="single" w:sz="6" w:space="0" w:color="auto"/>
              <w:left w:val="nil"/>
              <w:bottom w:val="single" w:sz="6" w:space="0" w:color="auto"/>
              <w:right w:val="single" w:sz="12" w:space="0" w:color="auto"/>
            </w:tcBorders>
          </w:tcPr>
          <w:p w:rsidR="0049042A" w:rsidRPr="0060287D" w:rsidRDefault="0049042A" w:rsidP="0060287D">
            <w:pPr>
              <w:rPr>
                <w:rFonts w:ascii="Arial" w:hAnsi="Arial" w:cs="Arial"/>
                <w:snapToGrid w:val="0"/>
                <w:sz w:val="20"/>
                <w:szCs w:val="20"/>
              </w:rPr>
            </w:pPr>
          </w:p>
        </w:tc>
      </w:tr>
      <w:tr w:rsidR="0049042A" w:rsidRPr="003941C0">
        <w:trPr>
          <w:trHeight w:val="250"/>
        </w:trPr>
        <w:tc>
          <w:tcPr>
            <w:tcW w:w="2189" w:type="dxa"/>
            <w:gridSpan w:val="2"/>
            <w:tcBorders>
              <w:top w:val="single" w:sz="6" w:space="0" w:color="auto"/>
              <w:left w:val="single" w:sz="12" w:space="0" w:color="auto"/>
              <w:bottom w:val="single" w:sz="6" w:space="0" w:color="auto"/>
              <w:right w:val="nil"/>
            </w:tcBorders>
          </w:tcPr>
          <w:p w:rsidR="0049042A" w:rsidRPr="0060287D" w:rsidRDefault="0049042A" w:rsidP="0060287D">
            <w:pPr>
              <w:rPr>
                <w:rFonts w:ascii="Arial" w:hAnsi="Arial" w:cs="Arial"/>
                <w:snapToGrid w:val="0"/>
                <w:sz w:val="20"/>
                <w:szCs w:val="20"/>
              </w:rPr>
            </w:pPr>
            <w:r w:rsidRPr="0060287D">
              <w:rPr>
                <w:rFonts w:ascii="Arial" w:hAnsi="Arial" w:cs="Arial"/>
                <w:snapToGrid w:val="0"/>
                <w:sz w:val="20"/>
                <w:szCs w:val="20"/>
              </w:rPr>
              <w:t>Numeric Location:</w:t>
            </w:r>
          </w:p>
        </w:tc>
        <w:tc>
          <w:tcPr>
            <w:tcW w:w="2568" w:type="dxa"/>
            <w:gridSpan w:val="2"/>
            <w:tcBorders>
              <w:top w:val="single" w:sz="6" w:space="0" w:color="auto"/>
              <w:left w:val="nil"/>
              <w:bottom w:val="single" w:sz="6" w:space="0" w:color="auto"/>
              <w:right w:val="nil"/>
            </w:tcBorders>
          </w:tcPr>
          <w:p w:rsidR="0049042A" w:rsidRPr="0060287D" w:rsidRDefault="0049042A" w:rsidP="0060287D">
            <w:pPr>
              <w:rPr>
                <w:rFonts w:ascii="Arial" w:hAnsi="Arial" w:cs="Arial"/>
                <w:snapToGrid w:val="0"/>
                <w:sz w:val="20"/>
                <w:szCs w:val="20"/>
                <w:lang w:val="de-DE"/>
              </w:rPr>
            </w:pPr>
            <w:r w:rsidRPr="0060287D">
              <w:rPr>
                <w:rFonts w:ascii="Arial" w:hAnsi="Arial" w:cs="Arial"/>
                <w:snapToGrid w:val="0"/>
                <w:sz w:val="20"/>
                <w:szCs w:val="20"/>
                <w:lang w:val="de-DE"/>
              </w:rPr>
              <w:t>Orick Quad, T10N R1E S6</w:t>
            </w:r>
          </w:p>
        </w:tc>
        <w:tc>
          <w:tcPr>
            <w:tcW w:w="1262" w:type="dxa"/>
            <w:tcBorders>
              <w:top w:val="single" w:sz="6" w:space="0" w:color="auto"/>
              <w:left w:val="nil"/>
              <w:bottom w:val="single" w:sz="6" w:space="0" w:color="auto"/>
              <w:right w:val="nil"/>
            </w:tcBorders>
          </w:tcPr>
          <w:p w:rsidR="0049042A" w:rsidRPr="0060287D" w:rsidRDefault="0049042A" w:rsidP="0060287D">
            <w:pPr>
              <w:rPr>
                <w:rFonts w:ascii="Arial" w:hAnsi="Arial" w:cs="Arial"/>
                <w:snapToGrid w:val="0"/>
                <w:sz w:val="20"/>
                <w:szCs w:val="20"/>
                <w:lang w:val="de-DE"/>
              </w:rPr>
            </w:pPr>
          </w:p>
        </w:tc>
        <w:tc>
          <w:tcPr>
            <w:tcW w:w="1248" w:type="dxa"/>
            <w:tcBorders>
              <w:top w:val="single" w:sz="6" w:space="0" w:color="auto"/>
              <w:left w:val="nil"/>
              <w:bottom w:val="single" w:sz="6" w:space="0" w:color="auto"/>
              <w:right w:val="nil"/>
            </w:tcBorders>
          </w:tcPr>
          <w:p w:rsidR="0049042A" w:rsidRPr="0060287D" w:rsidRDefault="0049042A" w:rsidP="0060287D">
            <w:pPr>
              <w:rPr>
                <w:rFonts w:ascii="Arial" w:hAnsi="Arial" w:cs="Arial"/>
                <w:snapToGrid w:val="0"/>
                <w:sz w:val="20"/>
                <w:szCs w:val="20"/>
                <w:lang w:val="de-DE"/>
              </w:rPr>
            </w:pPr>
          </w:p>
        </w:tc>
        <w:tc>
          <w:tcPr>
            <w:tcW w:w="2123" w:type="dxa"/>
            <w:tcBorders>
              <w:top w:val="single" w:sz="6" w:space="0" w:color="auto"/>
              <w:left w:val="nil"/>
              <w:bottom w:val="single" w:sz="6" w:space="0" w:color="auto"/>
              <w:right w:val="single" w:sz="12" w:space="0" w:color="auto"/>
            </w:tcBorders>
          </w:tcPr>
          <w:p w:rsidR="0049042A" w:rsidRPr="0060287D" w:rsidRDefault="0049042A" w:rsidP="0060287D">
            <w:pPr>
              <w:rPr>
                <w:rFonts w:ascii="Arial" w:hAnsi="Arial" w:cs="Arial"/>
                <w:snapToGrid w:val="0"/>
                <w:sz w:val="20"/>
                <w:szCs w:val="20"/>
                <w:lang w:val="de-DE"/>
              </w:rPr>
            </w:pPr>
          </w:p>
        </w:tc>
      </w:tr>
      <w:tr w:rsidR="0049042A" w:rsidRPr="0060287D">
        <w:trPr>
          <w:trHeight w:val="250"/>
        </w:trPr>
        <w:tc>
          <w:tcPr>
            <w:tcW w:w="1200" w:type="dxa"/>
            <w:tcBorders>
              <w:top w:val="nil"/>
              <w:left w:val="single" w:sz="12" w:space="0" w:color="auto"/>
              <w:bottom w:val="single" w:sz="6" w:space="0" w:color="auto"/>
              <w:right w:val="nil"/>
            </w:tcBorders>
          </w:tcPr>
          <w:p w:rsidR="0049042A" w:rsidRPr="0060287D" w:rsidRDefault="0049042A" w:rsidP="0060287D">
            <w:pPr>
              <w:rPr>
                <w:rFonts w:ascii="Arial" w:hAnsi="Arial" w:cs="Arial"/>
                <w:snapToGrid w:val="0"/>
                <w:sz w:val="20"/>
                <w:szCs w:val="20"/>
              </w:rPr>
            </w:pPr>
            <w:r w:rsidRPr="0060287D">
              <w:rPr>
                <w:rFonts w:ascii="Arial" w:hAnsi="Arial" w:cs="Arial"/>
                <w:snapToGrid w:val="0"/>
                <w:sz w:val="20"/>
                <w:szCs w:val="20"/>
              </w:rPr>
              <w:t>Slope:</w:t>
            </w:r>
          </w:p>
        </w:tc>
        <w:tc>
          <w:tcPr>
            <w:tcW w:w="989" w:type="dxa"/>
            <w:tcBorders>
              <w:top w:val="single" w:sz="6" w:space="0" w:color="auto"/>
              <w:left w:val="nil"/>
              <w:bottom w:val="single" w:sz="6" w:space="0" w:color="auto"/>
              <w:right w:val="single" w:sz="6" w:space="0" w:color="auto"/>
            </w:tcBorders>
          </w:tcPr>
          <w:p w:rsidR="0049042A" w:rsidRPr="0060287D" w:rsidRDefault="0049042A" w:rsidP="0060287D">
            <w:pPr>
              <w:rPr>
                <w:rFonts w:ascii="Arial" w:hAnsi="Arial" w:cs="Arial"/>
                <w:snapToGrid w:val="0"/>
                <w:sz w:val="20"/>
                <w:szCs w:val="20"/>
              </w:rPr>
            </w:pPr>
            <w:r w:rsidRPr="0060287D">
              <w:rPr>
                <w:rFonts w:ascii="Arial" w:hAnsi="Arial" w:cs="Arial"/>
                <w:snapToGrid w:val="0"/>
                <w:sz w:val="20"/>
                <w:szCs w:val="20"/>
              </w:rPr>
              <w:t>0%</w:t>
            </w:r>
          </w:p>
        </w:tc>
        <w:tc>
          <w:tcPr>
            <w:tcW w:w="1008" w:type="dxa"/>
            <w:tcBorders>
              <w:top w:val="single" w:sz="6" w:space="0" w:color="auto"/>
              <w:left w:val="single" w:sz="6" w:space="0" w:color="auto"/>
              <w:bottom w:val="single" w:sz="6" w:space="0" w:color="auto"/>
              <w:right w:val="nil"/>
            </w:tcBorders>
          </w:tcPr>
          <w:p w:rsidR="0049042A" w:rsidRPr="0060287D" w:rsidRDefault="0049042A" w:rsidP="0060287D">
            <w:pPr>
              <w:rPr>
                <w:rFonts w:ascii="Arial" w:hAnsi="Arial" w:cs="Arial"/>
                <w:snapToGrid w:val="0"/>
                <w:sz w:val="20"/>
                <w:szCs w:val="20"/>
              </w:rPr>
            </w:pPr>
            <w:r w:rsidRPr="0060287D">
              <w:rPr>
                <w:rFonts w:ascii="Arial" w:hAnsi="Arial" w:cs="Arial"/>
                <w:snapToGrid w:val="0"/>
                <w:sz w:val="20"/>
                <w:szCs w:val="20"/>
              </w:rPr>
              <w:t>Aspect:</w:t>
            </w:r>
          </w:p>
        </w:tc>
        <w:tc>
          <w:tcPr>
            <w:tcW w:w="1560" w:type="dxa"/>
            <w:tcBorders>
              <w:top w:val="single" w:sz="6" w:space="0" w:color="auto"/>
              <w:left w:val="nil"/>
              <w:bottom w:val="single" w:sz="6" w:space="0" w:color="auto"/>
              <w:right w:val="single" w:sz="6" w:space="0" w:color="auto"/>
            </w:tcBorders>
          </w:tcPr>
          <w:p w:rsidR="0049042A" w:rsidRPr="0060287D" w:rsidRDefault="0049042A" w:rsidP="0060287D">
            <w:pPr>
              <w:rPr>
                <w:rFonts w:ascii="Arial" w:hAnsi="Arial" w:cs="Arial"/>
                <w:snapToGrid w:val="0"/>
                <w:sz w:val="20"/>
                <w:szCs w:val="20"/>
              </w:rPr>
            </w:pPr>
            <w:r w:rsidRPr="0060287D">
              <w:rPr>
                <w:rFonts w:ascii="Arial" w:hAnsi="Arial" w:cs="Arial"/>
                <w:snapToGrid w:val="0"/>
                <w:sz w:val="20"/>
                <w:szCs w:val="20"/>
              </w:rPr>
              <w:t>N/A</w:t>
            </w:r>
          </w:p>
        </w:tc>
        <w:tc>
          <w:tcPr>
            <w:tcW w:w="1262" w:type="dxa"/>
            <w:tcBorders>
              <w:top w:val="single" w:sz="6" w:space="0" w:color="auto"/>
              <w:left w:val="single" w:sz="6" w:space="0" w:color="auto"/>
              <w:bottom w:val="single" w:sz="6" w:space="0" w:color="auto"/>
              <w:right w:val="nil"/>
            </w:tcBorders>
          </w:tcPr>
          <w:p w:rsidR="0049042A" w:rsidRPr="0060287D" w:rsidRDefault="0049042A" w:rsidP="0060287D">
            <w:pPr>
              <w:rPr>
                <w:rFonts w:ascii="Arial" w:hAnsi="Arial" w:cs="Arial"/>
                <w:snapToGrid w:val="0"/>
                <w:sz w:val="20"/>
                <w:szCs w:val="20"/>
              </w:rPr>
            </w:pPr>
            <w:r w:rsidRPr="0060287D">
              <w:rPr>
                <w:rFonts w:ascii="Arial" w:hAnsi="Arial" w:cs="Arial"/>
                <w:snapToGrid w:val="0"/>
                <w:sz w:val="20"/>
                <w:szCs w:val="20"/>
              </w:rPr>
              <w:t>Elevation:</w:t>
            </w:r>
          </w:p>
        </w:tc>
        <w:tc>
          <w:tcPr>
            <w:tcW w:w="1248" w:type="dxa"/>
            <w:tcBorders>
              <w:top w:val="nil"/>
              <w:left w:val="nil"/>
              <w:bottom w:val="single" w:sz="6" w:space="0" w:color="auto"/>
              <w:right w:val="nil"/>
            </w:tcBorders>
          </w:tcPr>
          <w:p w:rsidR="0049042A" w:rsidRPr="0060287D" w:rsidRDefault="0049042A" w:rsidP="0060287D">
            <w:pPr>
              <w:rPr>
                <w:rFonts w:ascii="Arial" w:hAnsi="Arial" w:cs="Arial"/>
                <w:snapToGrid w:val="0"/>
                <w:sz w:val="20"/>
                <w:szCs w:val="20"/>
              </w:rPr>
            </w:pPr>
            <w:r w:rsidRPr="0060287D">
              <w:rPr>
                <w:rFonts w:ascii="Arial" w:hAnsi="Arial" w:cs="Arial"/>
                <w:snapToGrid w:val="0"/>
                <w:sz w:val="20"/>
                <w:szCs w:val="20"/>
              </w:rPr>
              <w:t>~30 ft</w:t>
            </w:r>
          </w:p>
        </w:tc>
        <w:tc>
          <w:tcPr>
            <w:tcW w:w="2123" w:type="dxa"/>
            <w:tcBorders>
              <w:top w:val="nil"/>
              <w:left w:val="nil"/>
              <w:bottom w:val="single" w:sz="6" w:space="0" w:color="auto"/>
              <w:right w:val="single" w:sz="12" w:space="0" w:color="auto"/>
            </w:tcBorders>
          </w:tcPr>
          <w:p w:rsidR="0049042A" w:rsidRPr="0060287D" w:rsidRDefault="0049042A" w:rsidP="0060287D">
            <w:pPr>
              <w:rPr>
                <w:rFonts w:ascii="Arial" w:hAnsi="Arial" w:cs="Arial"/>
                <w:snapToGrid w:val="0"/>
                <w:sz w:val="20"/>
                <w:szCs w:val="20"/>
              </w:rPr>
            </w:pPr>
          </w:p>
        </w:tc>
      </w:tr>
      <w:tr w:rsidR="0049042A" w:rsidRPr="0060287D">
        <w:trPr>
          <w:trHeight w:val="264"/>
        </w:trPr>
        <w:tc>
          <w:tcPr>
            <w:tcW w:w="1200" w:type="dxa"/>
            <w:tcBorders>
              <w:top w:val="single" w:sz="6" w:space="0" w:color="auto"/>
              <w:left w:val="single" w:sz="12" w:space="0" w:color="auto"/>
              <w:bottom w:val="single" w:sz="12" w:space="0" w:color="auto"/>
              <w:right w:val="nil"/>
            </w:tcBorders>
          </w:tcPr>
          <w:p w:rsidR="0049042A" w:rsidRPr="0060287D" w:rsidRDefault="0049042A" w:rsidP="0060287D">
            <w:pPr>
              <w:rPr>
                <w:rFonts w:ascii="Arial" w:hAnsi="Arial" w:cs="Arial"/>
                <w:snapToGrid w:val="0"/>
                <w:sz w:val="20"/>
                <w:szCs w:val="20"/>
              </w:rPr>
            </w:pPr>
            <w:r w:rsidRPr="0060287D">
              <w:rPr>
                <w:rFonts w:ascii="Arial" w:hAnsi="Arial" w:cs="Arial"/>
                <w:snapToGrid w:val="0"/>
                <w:sz w:val="20"/>
                <w:szCs w:val="20"/>
              </w:rPr>
              <w:t>Comments:</w:t>
            </w:r>
          </w:p>
        </w:tc>
        <w:tc>
          <w:tcPr>
            <w:tcW w:w="4819" w:type="dxa"/>
            <w:gridSpan w:val="4"/>
            <w:tcBorders>
              <w:top w:val="single" w:sz="6" w:space="0" w:color="auto"/>
              <w:left w:val="nil"/>
              <w:bottom w:val="single" w:sz="12" w:space="0" w:color="auto"/>
              <w:right w:val="nil"/>
            </w:tcBorders>
          </w:tcPr>
          <w:p w:rsidR="0049042A" w:rsidRPr="0060287D" w:rsidRDefault="0049042A" w:rsidP="0060287D">
            <w:pPr>
              <w:rPr>
                <w:rFonts w:ascii="Arial" w:hAnsi="Arial" w:cs="Arial"/>
                <w:snapToGrid w:val="0"/>
                <w:sz w:val="20"/>
                <w:szCs w:val="20"/>
              </w:rPr>
            </w:pPr>
            <w:r w:rsidRPr="0060287D">
              <w:rPr>
                <w:rFonts w:ascii="Arial" w:hAnsi="Arial" w:cs="Arial"/>
                <w:snapToGrid w:val="0"/>
                <w:sz w:val="20"/>
                <w:szCs w:val="20"/>
              </w:rPr>
              <w:t>New to list; weedy and a potential problem</w:t>
            </w:r>
          </w:p>
        </w:tc>
        <w:tc>
          <w:tcPr>
            <w:tcW w:w="1248" w:type="dxa"/>
            <w:tcBorders>
              <w:top w:val="single" w:sz="6" w:space="0" w:color="auto"/>
              <w:left w:val="nil"/>
              <w:bottom w:val="single" w:sz="12" w:space="0" w:color="auto"/>
              <w:right w:val="nil"/>
            </w:tcBorders>
          </w:tcPr>
          <w:p w:rsidR="0049042A" w:rsidRPr="0060287D" w:rsidRDefault="0049042A" w:rsidP="0060287D">
            <w:pPr>
              <w:rPr>
                <w:rFonts w:ascii="Arial" w:hAnsi="Arial" w:cs="Arial"/>
                <w:snapToGrid w:val="0"/>
                <w:sz w:val="20"/>
                <w:szCs w:val="20"/>
              </w:rPr>
            </w:pPr>
          </w:p>
        </w:tc>
        <w:tc>
          <w:tcPr>
            <w:tcW w:w="2123" w:type="dxa"/>
            <w:tcBorders>
              <w:top w:val="single" w:sz="6" w:space="0" w:color="auto"/>
              <w:left w:val="nil"/>
              <w:bottom w:val="single" w:sz="12" w:space="0" w:color="auto"/>
              <w:right w:val="single" w:sz="12" w:space="0" w:color="auto"/>
            </w:tcBorders>
          </w:tcPr>
          <w:p w:rsidR="0049042A" w:rsidRPr="0060287D" w:rsidRDefault="0049042A" w:rsidP="0060287D">
            <w:pPr>
              <w:rPr>
                <w:rFonts w:ascii="Arial" w:hAnsi="Arial" w:cs="Arial"/>
                <w:snapToGrid w:val="0"/>
                <w:sz w:val="20"/>
                <w:szCs w:val="20"/>
              </w:rPr>
            </w:pPr>
          </w:p>
        </w:tc>
      </w:tr>
    </w:tbl>
    <w:p w:rsidR="0049042A" w:rsidRPr="00441C97" w:rsidRDefault="0049042A" w:rsidP="00C23920">
      <w:pPr>
        <w:pStyle w:val="APPFigure"/>
        <w:rPr>
          <w:sz w:val="20"/>
          <w:szCs w:val="20"/>
        </w:rPr>
      </w:pPr>
      <w:proofErr w:type="gramStart"/>
      <w:r w:rsidRPr="00441C97">
        <w:rPr>
          <w:b/>
          <w:sz w:val="20"/>
          <w:szCs w:val="20"/>
        </w:rPr>
        <w:t>Figure 1.</w:t>
      </w:r>
      <w:proofErr w:type="gramEnd"/>
      <w:r w:rsidRPr="00441C97">
        <w:rPr>
          <w:sz w:val="20"/>
          <w:szCs w:val="20"/>
        </w:rPr>
        <w:t xml:space="preserve"> </w:t>
      </w:r>
      <w:proofErr w:type="gramStart"/>
      <w:r w:rsidRPr="00441C97">
        <w:rPr>
          <w:sz w:val="20"/>
          <w:szCs w:val="20"/>
        </w:rPr>
        <w:t>Sample collection label.</w:t>
      </w:r>
      <w:proofErr w:type="gramEnd"/>
    </w:p>
    <w:p w:rsidR="0049042A" w:rsidRPr="0060287D" w:rsidRDefault="0049042A" w:rsidP="0060287D"/>
    <w:p w:rsidR="0049042A" w:rsidRPr="0060287D" w:rsidRDefault="0049042A" w:rsidP="0060287D"/>
    <w:p w:rsidR="0049042A" w:rsidRPr="00441C97" w:rsidRDefault="0049042A" w:rsidP="00C23920">
      <w:pPr>
        <w:pStyle w:val="APPTable"/>
        <w:rPr>
          <w:sz w:val="20"/>
          <w:szCs w:val="20"/>
        </w:rPr>
      </w:pPr>
      <w:proofErr w:type="gramStart"/>
      <w:r w:rsidRPr="00441C97">
        <w:rPr>
          <w:b/>
          <w:sz w:val="20"/>
          <w:szCs w:val="20"/>
        </w:rPr>
        <w:t>Table 1.</w:t>
      </w:r>
      <w:proofErr w:type="gramEnd"/>
      <w:r w:rsidRPr="00441C97">
        <w:rPr>
          <w:sz w:val="20"/>
          <w:szCs w:val="20"/>
        </w:rPr>
        <w:t xml:space="preserve"> NPSpecies field descriptions.</w:t>
      </w:r>
    </w:p>
    <w:p w:rsidR="0049042A" w:rsidRPr="0060287D" w:rsidRDefault="0049042A" w:rsidP="0060287D">
      <w:pPr>
        <w:rPr>
          <w:sz w:val="20"/>
        </w:rPr>
      </w:pPr>
    </w:p>
    <w:tbl>
      <w:tblPr>
        <w:tblW w:w="9533" w:type="dxa"/>
        <w:tblLayout w:type="fixed"/>
        <w:tblLook w:val="0000" w:firstRow="0" w:lastRow="0" w:firstColumn="0" w:lastColumn="0" w:noHBand="0" w:noVBand="0"/>
      </w:tblPr>
      <w:tblGrid>
        <w:gridCol w:w="2085"/>
        <w:gridCol w:w="7448"/>
      </w:tblGrid>
      <w:tr w:rsidR="0049042A" w:rsidRPr="00405751">
        <w:trPr>
          <w:trHeight w:val="255"/>
        </w:trPr>
        <w:tc>
          <w:tcPr>
            <w:tcW w:w="2085" w:type="dxa"/>
            <w:tcBorders>
              <w:top w:val="single" w:sz="4" w:space="0" w:color="auto"/>
              <w:bottom w:val="single" w:sz="12" w:space="0" w:color="auto"/>
            </w:tcBorders>
            <w:noWrap/>
          </w:tcPr>
          <w:p w:rsidR="0049042A" w:rsidRPr="00405751" w:rsidRDefault="0049042A" w:rsidP="0060287D">
            <w:pPr>
              <w:rPr>
                <w:rFonts w:ascii="Arial" w:hAnsi="Arial" w:cs="Arial"/>
                <w:b/>
                <w:bCs/>
                <w:sz w:val="18"/>
                <w:szCs w:val="20"/>
              </w:rPr>
            </w:pPr>
            <w:r w:rsidRPr="00405751">
              <w:rPr>
                <w:rFonts w:ascii="Arial" w:hAnsi="Arial" w:cs="Arial"/>
                <w:b/>
                <w:bCs/>
                <w:sz w:val="18"/>
                <w:szCs w:val="20"/>
              </w:rPr>
              <w:t>Field Name</w:t>
            </w:r>
          </w:p>
        </w:tc>
        <w:tc>
          <w:tcPr>
            <w:tcW w:w="7448" w:type="dxa"/>
            <w:tcBorders>
              <w:top w:val="single" w:sz="4" w:space="0" w:color="auto"/>
              <w:bottom w:val="single" w:sz="12" w:space="0" w:color="auto"/>
            </w:tcBorders>
            <w:noWrap/>
          </w:tcPr>
          <w:p w:rsidR="0049042A" w:rsidRPr="00405751" w:rsidRDefault="0049042A" w:rsidP="0060287D">
            <w:pPr>
              <w:rPr>
                <w:rFonts w:ascii="Arial" w:hAnsi="Arial" w:cs="Arial"/>
                <w:b/>
                <w:bCs/>
                <w:sz w:val="18"/>
                <w:szCs w:val="20"/>
              </w:rPr>
            </w:pPr>
            <w:r w:rsidRPr="00405751">
              <w:rPr>
                <w:rFonts w:ascii="Arial" w:hAnsi="Arial" w:cs="Arial"/>
                <w:b/>
                <w:bCs/>
                <w:sz w:val="18"/>
                <w:szCs w:val="20"/>
              </w:rPr>
              <w:t>Description</w:t>
            </w:r>
          </w:p>
        </w:tc>
      </w:tr>
      <w:tr w:rsidR="0049042A" w:rsidRPr="00405751">
        <w:trPr>
          <w:trHeight w:val="255"/>
        </w:trPr>
        <w:tc>
          <w:tcPr>
            <w:tcW w:w="2085" w:type="dxa"/>
            <w:tcBorders>
              <w:top w:val="single" w:sz="12" w:space="0" w:color="auto"/>
            </w:tcBorders>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ParkCode</w:t>
            </w:r>
          </w:p>
        </w:tc>
        <w:tc>
          <w:tcPr>
            <w:tcW w:w="7448" w:type="dxa"/>
            <w:tcBorders>
              <w:top w:val="single" w:sz="12" w:space="0" w:color="auto"/>
            </w:tcBorders>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4-Character park code (Hawai‘i Volcanoes National Park = HAVO)</w:t>
            </w:r>
          </w:p>
        </w:tc>
      </w:tr>
      <w:tr w:rsidR="0049042A" w:rsidRPr="00405751">
        <w:trPr>
          <w:trHeight w:val="255"/>
        </w:trPr>
        <w:tc>
          <w:tcPr>
            <w:tcW w:w="2085"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LatinName</w:t>
            </w:r>
          </w:p>
        </w:tc>
        <w:tc>
          <w:tcPr>
            <w:tcW w:w="7448"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Accepted scientific name of specimen.</w:t>
            </w:r>
          </w:p>
        </w:tc>
      </w:tr>
      <w:tr w:rsidR="0049042A" w:rsidRPr="00405751">
        <w:trPr>
          <w:trHeight w:val="255"/>
        </w:trPr>
        <w:tc>
          <w:tcPr>
            <w:tcW w:w="2085"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ParkAdminUnit</w:t>
            </w:r>
          </w:p>
        </w:tc>
        <w:tc>
          <w:tcPr>
            <w:tcW w:w="7448"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Administrative Unit for park (i.e. Alcatraz Island, Mori Point)</w:t>
            </w:r>
          </w:p>
        </w:tc>
      </w:tr>
      <w:tr w:rsidR="0049042A" w:rsidRPr="00405751">
        <w:trPr>
          <w:trHeight w:val="255"/>
        </w:trPr>
        <w:tc>
          <w:tcPr>
            <w:tcW w:w="2085"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Sensitivity</w:t>
            </w:r>
          </w:p>
        </w:tc>
        <w:tc>
          <w:tcPr>
            <w:tcW w:w="7448"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Security level: 0=sensitive; 1=park only; 2=NPS only; 3=public</w:t>
            </w:r>
          </w:p>
        </w:tc>
      </w:tr>
      <w:tr w:rsidR="0049042A" w:rsidRPr="00405751">
        <w:trPr>
          <w:trHeight w:val="255"/>
        </w:trPr>
        <w:tc>
          <w:tcPr>
            <w:tcW w:w="2085"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DocLatinName</w:t>
            </w:r>
          </w:p>
        </w:tc>
        <w:tc>
          <w:tcPr>
            <w:tcW w:w="7448"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Documented scientific name of species in the original records when it was observed</w:t>
            </w:r>
          </w:p>
        </w:tc>
      </w:tr>
      <w:tr w:rsidR="0049042A" w:rsidRPr="00405751">
        <w:trPr>
          <w:trHeight w:val="255"/>
        </w:trPr>
        <w:tc>
          <w:tcPr>
            <w:tcW w:w="2085"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Date</w:t>
            </w:r>
          </w:p>
        </w:tc>
        <w:tc>
          <w:tcPr>
            <w:tcW w:w="7448"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Date of observation or collection (mm/dd/yy)</w:t>
            </w:r>
          </w:p>
        </w:tc>
      </w:tr>
      <w:tr w:rsidR="0049042A" w:rsidRPr="00405751">
        <w:trPr>
          <w:trHeight w:val="255"/>
        </w:trPr>
        <w:tc>
          <w:tcPr>
            <w:tcW w:w="2085"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EndDate</w:t>
            </w:r>
          </w:p>
        </w:tc>
        <w:tc>
          <w:tcPr>
            <w:tcW w:w="7448"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Companion to Date; allows date ranges (mm/dd/yy)</w:t>
            </w:r>
          </w:p>
        </w:tc>
      </w:tr>
      <w:tr w:rsidR="0049042A" w:rsidRPr="00405751">
        <w:trPr>
          <w:trHeight w:val="255"/>
        </w:trPr>
        <w:tc>
          <w:tcPr>
            <w:tcW w:w="2085"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Time</w:t>
            </w:r>
          </w:p>
        </w:tc>
        <w:tc>
          <w:tcPr>
            <w:tcW w:w="7448"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Time of observation or collection (24-hour clock, hh:mm)</w:t>
            </w:r>
          </w:p>
        </w:tc>
      </w:tr>
      <w:tr w:rsidR="0049042A" w:rsidRPr="00405751">
        <w:trPr>
          <w:trHeight w:val="255"/>
        </w:trPr>
        <w:tc>
          <w:tcPr>
            <w:tcW w:w="2085"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Observer</w:t>
            </w:r>
          </w:p>
        </w:tc>
        <w:tc>
          <w:tcPr>
            <w:tcW w:w="7448"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Name of observer or collector</w:t>
            </w:r>
          </w:p>
        </w:tc>
      </w:tr>
      <w:tr w:rsidR="0049042A" w:rsidRPr="00405751">
        <w:trPr>
          <w:trHeight w:val="255"/>
        </w:trPr>
        <w:tc>
          <w:tcPr>
            <w:tcW w:w="2085"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ObserverNumber</w:t>
            </w:r>
          </w:p>
        </w:tc>
        <w:tc>
          <w:tcPr>
            <w:tcW w:w="7448"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Field collection number provided by collector, if available.</w:t>
            </w:r>
          </w:p>
        </w:tc>
      </w:tr>
      <w:tr w:rsidR="0049042A" w:rsidRPr="00405751">
        <w:trPr>
          <w:trHeight w:val="255"/>
        </w:trPr>
        <w:tc>
          <w:tcPr>
            <w:tcW w:w="2085"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Habitat</w:t>
            </w:r>
          </w:p>
        </w:tc>
        <w:tc>
          <w:tcPr>
            <w:tcW w:w="7448"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Concise description of habitat where observation or collection was made</w:t>
            </w:r>
          </w:p>
        </w:tc>
      </w:tr>
      <w:tr w:rsidR="0049042A" w:rsidRPr="00405751">
        <w:trPr>
          <w:trHeight w:val="255"/>
        </w:trPr>
        <w:tc>
          <w:tcPr>
            <w:tcW w:w="2085"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Elevation</w:t>
            </w:r>
          </w:p>
        </w:tc>
        <w:tc>
          <w:tcPr>
            <w:tcW w:w="7448"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Estimated elevation in feet or meters where observation or collection was made</w:t>
            </w:r>
          </w:p>
        </w:tc>
      </w:tr>
      <w:tr w:rsidR="0049042A" w:rsidRPr="00405751">
        <w:trPr>
          <w:trHeight w:val="255"/>
        </w:trPr>
        <w:tc>
          <w:tcPr>
            <w:tcW w:w="2085"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ElevationUnits</w:t>
            </w:r>
          </w:p>
        </w:tc>
        <w:tc>
          <w:tcPr>
            <w:tcW w:w="7448"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Units for elevation (feet or meters)</w:t>
            </w:r>
          </w:p>
        </w:tc>
      </w:tr>
      <w:tr w:rsidR="0049042A" w:rsidRPr="00405751">
        <w:trPr>
          <w:trHeight w:val="255"/>
        </w:trPr>
        <w:tc>
          <w:tcPr>
            <w:tcW w:w="2085"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SpecimenID</w:t>
            </w:r>
          </w:p>
        </w:tc>
        <w:tc>
          <w:tcPr>
            <w:tcW w:w="7448"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Repository identification number of voucher specimen.</w:t>
            </w:r>
          </w:p>
        </w:tc>
      </w:tr>
      <w:tr w:rsidR="0049042A" w:rsidRPr="00405751">
        <w:trPr>
          <w:trHeight w:val="255"/>
        </w:trPr>
        <w:tc>
          <w:tcPr>
            <w:tcW w:w="2085"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SpecimenLocation</w:t>
            </w:r>
          </w:p>
        </w:tc>
        <w:tc>
          <w:tcPr>
            <w:tcW w:w="7448"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Acronym, name and address of herbarium, museum or other location of specimen</w:t>
            </w:r>
          </w:p>
        </w:tc>
      </w:tr>
      <w:tr w:rsidR="0049042A" w:rsidRPr="00405751">
        <w:trPr>
          <w:trHeight w:val="255"/>
        </w:trPr>
        <w:tc>
          <w:tcPr>
            <w:tcW w:w="2085"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Location</w:t>
            </w:r>
          </w:p>
        </w:tc>
        <w:tc>
          <w:tcPr>
            <w:tcW w:w="7448"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Concise description of collection site within the park or location from specimen label</w:t>
            </w:r>
          </w:p>
        </w:tc>
      </w:tr>
      <w:tr w:rsidR="0049042A" w:rsidRPr="00405751">
        <w:trPr>
          <w:trHeight w:val="255"/>
        </w:trPr>
        <w:tc>
          <w:tcPr>
            <w:tcW w:w="2085"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LocalLocCode</w:t>
            </w:r>
          </w:p>
        </w:tc>
        <w:tc>
          <w:tcPr>
            <w:tcW w:w="7448"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An optional code for a permanently recognized local location.</w:t>
            </w:r>
          </w:p>
        </w:tc>
      </w:tr>
      <w:tr w:rsidR="0049042A" w:rsidRPr="00405751">
        <w:trPr>
          <w:trHeight w:val="255"/>
        </w:trPr>
        <w:tc>
          <w:tcPr>
            <w:tcW w:w="2085"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Latitude</w:t>
            </w:r>
          </w:p>
        </w:tc>
        <w:tc>
          <w:tcPr>
            <w:tcW w:w="7448"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Latitude in decimal degrees</w:t>
            </w:r>
          </w:p>
        </w:tc>
      </w:tr>
      <w:tr w:rsidR="0049042A" w:rsidRPr="00405751">
        <w:trPr>
          <w:trHeight w:val="255"/>
        </w:trPr>
        <w:tc>
          <w:tcPr>
            <w:tcW w:w="2085"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Longitude</w:t>
            </w:r>
          </w:p>
        </w:tc>
        <w:tc>
          <w:tcPr>
            <w:tcW w:w="7448"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Longitude in decimal degrees</w:t>
            </w:r>
          </w:p>
        </w:tc>
      </w:tr>
      <w:tr w:rsidR="0049042A" w:rsidRPr="00405751">
        <w:trPr>
          <w:trHeight w:val="255"/>
        </w:trPr>
        <w:tc>
          <w:tcPr>
            <w:tcW w:w="2085"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UtmX</w:t>
            </w:r>
          </w:p>
        </w:tc>
        <w:tc>
          <w:tcPr>
            <w:tcW w:w="7448"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UTM X coordinate (northing)</w:t>
            </w:r>
          </w:p>
        </w:tc>
      </w:tr>
      <w:tr w:rsidR="0049042A" w:rsidRPr="00405751">
        <w:trPr>
          <w:trHeight w:val="255"/>
        </w:trPr>
        <w:tc>
          <w:tcPr>
            <w:tcW w:w="2085"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UtmY</w:t>
            </w:r>
          </w:p>
        </w:tc>
        <w:tc>
          <w:tcPr>
            <w:tcW w:w="7448"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UTM Y coordinate (easting)</w:t>
            </w:r>
          </w:p>
        </w:tc>
      </w:tr>
      <w:tr w:rsidR="0049042A" w:rsidRPr="00405751">
        <w:trPr>
          <w:trHeight w:val="255"/>
        </w:trPr>
        <w:tc>
          <w:tcPr>
            <w:tcW w:w="2085"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UtmZone</w:t>
            </w:r>
          </w:p>
        </w:tc>
        <w:tc>
          <w:tcPr>
            <w:tcW w:w="7448"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UTM zone</w:t>
            </w:r>
          </w:p>
        </w:tc>
      </w:tr>
      <w:tr w:rsidR="0049042A" w:rsidRPr="00405751">
        <w:trPr>
          <w:trHeight w:val="255"/>
        </w:trPr>
        <w:tc>
          <w:tcPr>
            <w:tcW w:w="2085"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Datum</w:t>
            </w:r>
          </w:p>
        </w:tc>
        <w:tc>
          <w:tcPr>
            <w:tcW w:w="7448"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DATUM for location (e.g., NAD27, NAD83)</w:t>
            </w:r>
          </w:p>
        </w:tc>
      </w:tr>
      <w:tr w:rsidR="0049042A" w:rsidRPr="00405751">
        <w:trPr>
          <w:trHeight w:val="255"/>
        </w:trPr>
        <w:tc>
          <w:tcPr>
            <w:tcW w:w="2085"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LocationError</w:t>
            </w:r>
          </w:p>
        </w:tc>
        <w:tc>
          <w:tcPr>
            <w:tcW w:w="7448"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Estimated location error in meters. How close are the coordinates to the true location?</w:t>
            </w:r>
          </w:p>
        </w:tc>
      </w:tr>
      <w:tr w:rsidR="0049042A" w:rsidRPr="00405751">
        <w:trPr>
          <w:trHeight w:val="255"/>
        </w:trPr>
        <w:tc>
          <w:tcPr>
            <w:tcW w:w="2085"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DataSource</w:t>
            </w:r>
          </w:p>
        </w:tc>
        <w:tc>
          <w:tcPr>
            <w:tcW w:w="7448"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Source of voucher data (e.g. database name, file name, etc.)</w:t>
            </w:r>
          </w:p>
        </w:tc>
      </w:tr>
      <w:tr w:rsidR="0049042A" w:rsidRPr="00405751">
        <w:trPr>
          <w:trHeight w:val="255"/>
        </w:trPr>
        <w:tc>
          <w:tcPr>
            <w:tcW w:w="2085"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Comments</w:t>
            </w:r>
          </w:p>
        </w:tc>
        <w:tc>
          <w:tcPr>
            <w:tcW w:w="7448"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Comments</w:t>
            </w:r>
          </w:p>
        </w:tc>
      </w:tr>
      <w:tr w:rsidR="0049042A" w:rsidRPr="00405751">
        <w:trPr>
          <w:trHeight w:val="255"/>
        </w:trPr>
        <w:tc>
          <w:tcPr>
            <w:tcW w:w="2085"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FromPark</w:t>
            </w:r>
          </w:p>
        </w:tc>
        <w:tc>
          <w:tcPr>
            <w:tcW w:w="7448"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Collected within park boundary - yes or no.</w:t>
            </w:r>
          </w:p>
        </w:tc>
      </w:tr>
      <w:tr w:rsidR="0049042A" w:rsidRPr="00405751">
        <w:trPr>
          <w:trHeight w:val="255"/>
        </w:trPr>
        <w:tc>
          <w:tcPr>
            <w:tcW w:w="2085"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VoucherType</w:t>
            </w:r>
          </w:p>
        </w:tc>
        <w:tc>
          <w:tcPr>
            <w:tcW w:w="7448" w:type="dxa"/>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Specimen, audio recording, image, or other.</w:t>
            </w:r>
          </w:p>
        </w:tc>
      </w:tr>
      <w:tr w:rsidR="0049042A" w:rsidRPr="00405751">
        <w:trPr>
          <w:trHeight w:val="255"/>
        </w:trPr>
        <w:tc>
          <w:tcPr>
            <w:tcW w:w="2085" w:type="dxa"/>
            <w:tcBorders>
              <w:bottom w:val="single" w:sz="4" w:space="0" w:color="auto"/>
            </w:tcBorders>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VoucherTypeDetails</w:t>
            </w:r>
          </w:p>
        </w:tc>
        <w:tc>
          <w:tcPr>
            <w:tcW w:w="7448" w:type="dxa"/>
            <w:tcBorders>
              <w:bottom w:val="single" w:sz="4" w:space="0" w:color="auto"/>
            </w:tcBorders>
          </w:tcPr>
          <w:p w:rsidR="0049042A" w:rsidRPr="00405751" w:rsidRDefault="0049042A" w:rsidP="0060287D">
            <w:pPr>
              <w:rPr>
                <w:rFonts w:ascii="Arial" w:hAnsi="Arial" w:cs="Arial"/>
                <w:color w:val="000000"/>
                <w:sz w:val="18"/>
                <w:szCs w:val="20"/>
              </w:rPr>
            </w:pPr>
            <w:r w:rsidRPr="00405751">
              <w:rPr>
                <w:rFonts w:ascii="Arial" w:hAnsi="Arial" w:cs="Arial"/>
                <w:color w:val="000000"/>
                <w:sz w:val="18"/>
                <w:szCs w:val="20"/>
              </w:rPr>
              <w:t>Concise description of voucher type.</w:t>
            </w:r>
          </w:p>
        </w:tc>
      </w:tr>
    </w:tbl>
    <w:p w:rsidR="0049042A" w:rsidRDefault="0049042A" w:rsidP="0060287D"/>
    <w:p w:rsidR="0049042A" w:rsidRDefault="00441C97" w:rsidP="00E04E2A">
      <w:pPr>
        <w:numPr>
          <w:ilvl w:val="0"/>
          <w:numId w:val="59"/>
        </w:numPr>
        <w:spacing w:after="60"/>
        <w:ind w:left="720" w:right="720"/>
      </w:pPr>
      <w:r>
        <w:br w:type="page"/>
      </w:r>
      <w:r w:rsidR="0049042A">
        <w:lastRenderedPageBreak/>
        <w:t>Wash as much dirt as possible from the roots and pat dry before pressing.</w:t>
      </w:r>
    </w:p>
    <w:p w:rsidR="0049042A" w:rsidRDefault="0049042A" w:rsidP="00E04E2A">
      <w:pPr>
        <w:numPr>
          <w:ilvl w:val="0"/>
          <w:numId w:val="59"/>
        </w:numPr>
        <w:spacing w:after="60"/>
        <w:ind w:left="720" w:right="720"/>
      </w:pPr>
      <w:r>
        <w:t>If flowers are large enough, cut one or two open and press flat so the interior/cross-section can be seen. Do the same for fruits. Turn over at least one leaf so the underside will be visible in the final mounting.</w:t>
      </w:r>
    </w:p>
    <w:p w:rsidR="0049042A" w:rsidRDefault="0049042A" w:rsidP="0060287D"/>
    <w:p w:rsidR="0049042A" w:rsidRDefault="0049042A" w:rsidP="00FE31B4">
      <w:pPr>
        <w:pStyle w:val="SOP2nd"/>
      </w:pPr>
      <w:r>
        <w:t>Post-Collection Processing</w:t>
      </w:r>
    </w:p>
    <w:p w:rsidR="0049042A" w:rsidRDefault="0049042A" w:rsidP="000C5606"/>
    <w:p w:rsidR="0049042A" w:rsidRDefault="0049042A" w:rsidP="00FE31B4">
      <w:pPr>
        <w:pStyle w:val="SOP3rd"/>
      </w:pPr>
      <w:r w:rsidRPr="00117208">
        <w:t xml:space="preserve">Identify </w:t>
      </w:r>
      <w:r>
        <w:t>t</w:t>
      </w:r>
      <w:r w:rsidRPr="00117208">
        <w:t>he Specimen</w:t>
      </w:r>
    </w:p>
    <w:p w:rsidR="0049042A" w:rsidRDefault="0049042A" w:rsidP="00FE31B4">
      <w:r>
        <w:t>Do your best to identify the plant to species level; it may be a good idea to confirm this identification by asking a local expert and comparing to an existing herbarium specimen or online photo.</w:t>
      </w:r>
    </w:p>
    <w:p w:rsidR="0049042A" w:rsidRDefault="0049042A" w:rsidP="00AF3036"/>
    <w:p w:rsidR="0049042A" w:rsidRPr="00117208" w:rsidRDefault="0049042A" w:rsidP="00FE31B4">
      <w:pPr>
        <w:pStyle w:val="SOP3rd"/>
      </w:pPr>
      <w:r w:rsidRPr="00117208">
        <w:t>Determin</w:t>
      </w:r>
      <w:r>
        <w:t>ing</w:t>
      </w:r>
      <w:r w:rsidRPr="00117208">
        <w:t xml:space="preserve"> Formal Accession </w:t>
      </w:r>
      <w:r>
        <w:t>of</w:t>
      </w:r>
      <w:r w:rsidRPr="00117208">
        <w:t xml:space="preserve"> Specimen </w:t>
      </w:r>
      <w:r>
        <w:t>i</w:t>
      </w:r>
      <w:r w:rsidRPr="00117208">
        <w:t xml:space="preserve">nto </w:t>
      </w:r>
      <w:r>
        <w:t>t</w:t>
      </w:r>
      <w:r w:rsidRPr="00117208">
        <w:t>he Herbarium Collection</w:t>
      </w:r>
    </w:p>
    <w:p w:rsidR="0049042A" w:rsidRDefault="0049042A" w:rsidP="00FE31B4">
      <w:r>
        <w:t>If the specimen meets any of the following criteria, you should consider accessioning it, if it does not then you may consider adding it to a field collection (an informal notebook or set of specimens that can be used in the field for reference) or you may discard it once you are finished identifying it for whatever purpose you had.</w:t>
      </w:r>
    </w:p>
    <w:p w:rsidR="0049042A" w:rsidRDefault="0049042A" w:rsidP="00E04E2A">
      <w:pPr>
        <w:numPr>
          <w:ilvl w:val="0"/>
          <w:numId w:val="60"/>
        </w:numPr>
        <w:spacing w:after="60"/>
        <w:ind w:left="720"/>
      </w:pPr>
      <w:r>
        <w:t>Is the species under-represented (less than five specimens) in the herbarium?</w:t>
      </w:r>
    </w:p>
    <w:p w:rsidR="0049042A" w:rsidRDefault="0049042A" w:rsidP="00E04E2A">
      <w:pPr>
        <w:numPr>
          <w:ilvl w:val="0"/>
          <w:numId w:val="60"/>
        </w:numPr>
        <w:spacing w:after="60"/>
        <w:ind w:left="720"/>
      </w:pPr>
      <w:r>
        <w:t xml:space="preserve">Does </w:t>
      </w:r>
      <w:r w:rsidR="003402B6">
        <w:t xml:space="preserve">the </w:t>
      </w:r>
      <w:r>
        <w:t>specimen display a unique feature?</w:t>
      </w:r>
    </w:p>
    <w:p w:rsidR="0049042A" w:rsidRDefault="0049042A" w:rsidP="00E04E2A">
      <w:pPr>
        <w:numPr>
          <w:ilvl w:val="0"/>
          <w:numId w:val="60"/>
        </w:numPr>
        <w:spacing w:after="60"/>
        <w:ind w:left="720"/>
      </w:pPr>
      <w:r>
        <w:t>Is this a unique voucher associated with a study or monitoring project?</w:t>
      </w:r>
    </w:p>
    <w:p w:rsidR="0049042A" w:rsidRDefault="0049042A" w:rsidP="00E04E2A">
      <w:pPr>
        <w:numPr>
          <w:ilvl w:val="0"/>
          <w:numId w:val="60"/>
        </w:numPr>
        <w:spacing w:after="60"/>
        <w:ind w:left="720"/>
      </w:pPr>
      <w:r>
        <w:t xml:space="preserve">Is the specimen exceptional in some other way? </w:t>
      </w:r>
    </w:p>
    <w:p w:rsidR="0049042A" w:rsidRDefault="0049042A" w:rsidP="00E04E2A">
      <w:pPr>
        <w:numPr>
          <w:ilvl w:val="0"/>
          <w:numId w:val="60"/>
        </w:numPr>
        <w:spacing w:after="60"/>
        <w:ind w:left="720"/>
      </w:pPr>
      <w:r w:rsidRPr="00DF6065">
        <w:t>Is there complete collection information associated with the specimen? Plants that lack</w:t>
      </w:r>
      <w:r>
        <w:t xml:space="preserve"> location, habitat, </w:t>
      </w:r>
      <w:proofErr w:type="gramStart"/>
      <w:r>
        <w:t>collector</w:t>
      </w:r>
      <w:proofErr w:type="gramEnd"/>
      <w:r>
        <w:t xml:space="preserve"> and/or identifier information should not be accessioned.</w:t>
      </w:r>
    </w:p>
    <w:p w:rsidR="0049042A" w:rsidRDefault="0049042A" w:rsidP="00AF3036"/>
    <w:p w:rsidR="0049042A" w:rsidRDefault="0049042A" w:rsidP="00FE31B4">
      <w:pPr>
        <w:pStyle w:val="SOP3rd"/>
      </w:pPr>
      <w:r>
        <w:t>Independent V</w:t>
      </w:r>
      <w:r w:rsidRPr="00117208">
        <w:t>erification</w:t>
      </w:r>
    </w:p>
    <w:p w:rsidR="0049042A" w:rsidRDefault="0049042A" w:rsidP="00FE31B4">
      <w:r>
        <w:t>If plants will be verified, do not accession until they are returned. This makes loan paperwork unnecessary. A receipt for property is sufficient.</w:t>
      </w:r>
    </w:p>
    <w:p w:rsidR="0049042A" w:rsidRDefault="0049042A" w:rsidP="00FE31B4"/>
    <w:p w:rsidR="0049042A" w:rsidRPr="000168E2" w:rsidRDefault="0049042A" w:rsidP="00FE31B4">
      <w:r w:rsidRPr="000C5606">
        <w:t>Whether or not to verify: If the specimen is to be formally accessioned, independent</w:t>
      </w:r>
      <w:r w:rsidRPr="000168E2">
        <w:t xml:space="preserve"> verification of the </w:t>
      </w:r>
      <w:r>
        <w:t xml:space="preserve">identity of the </w:t>
      </w:r>
      <w:r w:rsidRPr="000168E2">
        <w:t xml:space="preserve">specimen should be considered when one or more of the following conditions are met: </w:t>
      </w:r>
    </w:p>
    <w:p w:rsidR="0049042A" w:rsidRDefault="0049042A" w:rsidP="00E04E2A">
      <w:pPr>
        <w:numPr>
          <w:ilvl w:val="0"/>
          <w:numId w:val="61"/>
        </w:numPr>
        <w:spacing w:after="60"/>
        <w:ind w:left="720"/>
      </w:pPr>
      <w:r w:rsidRPr="000168E2">
        <w:t>There are no preexisting specimens of the same species in the collection;</w:t>
      </w:r>
    </w:p>
    <w:p w:rsidR="0049042A" w:rsidRDefault="0049042A" w:rsidP="00E04E2A">
      <w:pPr>
        <w:numPr>
          <w:ilvl w:val="0"/>
          <w:numId w:val="61"/>
        </w:numPr>
        <w:spacing w:after="60"/>
        <w:ind w:left="720"/>
      </w:pPr>
      <w:r w:rsidRPr="000168E2">
        <w:t>The collection represents a new species to the park;</w:t>
      </w:r>
    </w:p>
    <w:p w:rsidR="0049042A" w:rsidRDefault="0049042A" w:rsidP="00E04E2A">
      <w:pPr>
        <w:numPr>
          <w:ilvl w:val="0"/>
          <w:numId w:val="61"/>
        </w:numPr>
        <w:spacing w:after="60"/>
        <w:ind w:left="720"/>
      </w:pPr>
      <w:r w:rsidRPr="000168E2">
        <w:t>Designated park staff are unable to confirm its identification with certainty;</w:t>
      </w:r>
    </w:p>
    <w:p w:rsidR="0049042A" w:rsidRDefault="0049042A" w:rsidP="00E04E2A">
      <w:pPr>
        <w:numPr>
          <w:ilvl w:val="0"/>
          <w:numId w:val="61"/>
        </w:numPr>
        <w:spacing w:after="60"/>
        <w:ind w:left="720"/>
      </w:pPr>
      <w:r w:rsidRPr="000168E2">
        <w:t xml:space="preserve">The specimen is otherwise unique or problematic. </w:t>
      </w:r>
    </w:p>
    <w:p w:rsidR="0049042A" w:rsidRPr="000168E2" w:rsidRDefault="0049042A" w:rsidP="00FE31B4"/>
    <w:p w:rsidR="0049042A" w:rsidRPr="000168E2" w:rsidRDefault="0049042A" w:rsidP="00FE31B4">
      <w:r w:rsidRPr="000C5606">
        <w:t>Where to get them verified:</w:t>
      </w:r>
      <w:r w:rsidRPr="000168E2">
        <w:t xml:space="preserve"> If independent verification is desired for a quantity of specimens, the herbarium manager or curator should arrange for a contract through a recognized herbarium; current options include informal assistance from the Bishop Museum in Honolulu or Smithsonian Institute in Washington DC. Independent verification can pose a problem, because many herbaria want to keep specimens or duplicate specimens after identification, but N</w:t>
      </w:r>
      <w:r>
        <w:t xml:space="preserve">ational </w:t>
      </w:r>
      <w:r w:rsidRPr="000168E2">
        <w:t>P</w:t>
      </w:r>
      <w:r>
        <w:t xml:space="preserve">ark </w:t>
      </w:r>
      <w:r w:rsidRPr="000168E2">
        <w:t>S</w:t>
      </w:r>
      <w:r>
        <w:t>ervice (NPS)</w:t>
      </w:r>
      <w:r w:rsidRPr="000168E2">
        <w:t xml:space="preserve"> property guidelines will only allow for “permanent loans” which may not suffice in the eyes of some herbaria. Be sure to discuss with local or regional NPS curation staff </w:t>
      </w:r>
      <w:proofErr w:type="gramStart"/>
      <w:r w:rsidR="003402B6">
        <w:t>who</w:t>
      </w:r>
      <w:proofErr w:type="gramEnd"/>
      <w:r w:rsidR="003402B6">
        <w:t xml:space="preserve"> have</w:t>
      </w:r>
      <w:r w:rsidRPr="000168E2">
        <w:t xml:space="preserve"> experience with natural resource collections.</w:t>
      </w:r>
    </w:p>
    <w:p w:rsidR="0049042A" w:rsidRPr="000168E2" w:rsidRDefault="0049042A" w:rsidP="00FE31B4"/>
    <w:p w:rsidR="0049042A" w:rsidRPr="000168E2" w:rsidRDefault="0049042A" w:rsidP="00FE31B4">
      <w:r w:rsidRPr="000C5606">
        <w:t>Documenting and packing specimens for shipping: Include proper documentation including</w:t>
      </w:r>
      <w:r w:rsidRPr="000168E2">
        <w:t xml:space="preserve"> a spreadsheet listing the specimens with collection numbers. Place a label with each specimen. See Figure 2 below for an example of a label that can be used.</w:t>
      </w:r>
    </w:p>
    <w:p w:rsidR="0049042A" w:rsidRDefault="0049042A" w:rsidP="00FE31B4"/>
    <w:p w:rsidR="0049042A" w:rsidRDefault="0049042A" w:rsidP="00FE31B4">
      <w:r>
        <w:t xml:space="preserve">Dry and press, but do not mount them. This facilitates identification. </w:t>
      </w:r>
    </w:p>
    <w:p w:rsidR="0049042A" w:rsidRDefault="0049042A" w:rsidP="00FE31B4"/>
    <w:p w:rsidR="0049042A" w:rsidRDefault="0049042A" w:rsidP="00FE31B4">
      <w:r>
        <w:t xml:space="preserve">Place them in folded, numbered sheets of newsprint, occasionally layered between cardboard, and tie the entire bundle with string to facilitate removal from the box. </w:t>
      </w:r>
    </w:p>
    <w:p w:rsidR="0049042A" w:rsidRDefault="0049042A" w:rsidP="00FE31B4"/>
    <w:p w:rsidR="0049042A" w:rsidRDefault="0049042A" w:rsidP="00FE31B4">
      <w:r>
        <w:t>Pack the box tightly to prevent anything from moving around within it.</w:t>
      </w:r>
    </w:p>
    <w:p w:rsidR="0049042A" w:rsidRDefault="0049042A" w:rsidP="00FE31B4"/>
    <w:p w:rsidR="0049042A" w:rsidRDefault="0049042A" w:rsidP="00FE31B4">
      <w:r>
        <w:t xml:space="preserve">Send it via a reputable carrier (FedEx, UPS, USPS), insured. If feasible, </w:t>
      </w:r>
      <w:proofErr w:type="gramStart"/>
      <w:r>
        <w:t>hand carry</w:t>
      </w:r>
      <w:proofErr w:type="gramEnd"/>
      <w:r>
        <w:t>.</w:t>
      </w:r>
    </w:p>
    <w:p w:rsidR="0049042A" w:rsidRDefault="0049042A" w:rsidP="00FE31B4"/>
    <w:tbl>
      <w:tblPr>
        <w:tblW w:w="0" w:type="auto"/>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6588"/>
        <w:gridCol w:w="2988"/>
      </w:tblGrid>
      <w:tr w:rsidR="0049042A">
        <w:tc>
          <w:tcPr>
            <w:tcW w:w="6588" w:type="dxa"/>
            <w:tcBorders>
              <w:top w:val="single" w:sz="4" w:space="0" w:color="auto"/>
              <w:left w:val="single" w:sz="4" w:space="0" w:color="auto"/>
              <w:bottom w:val="single" w:sz="4" w:space="0" w:color="auto"/>
              <w:right w:val="nil"/>
            </w:tcBorders>
          </w:tcPr>
          <w:p w:rsidR="0049042A" w:rsidRDefault="0049042A" w:rsidP="00FE31B4">
            <w:r>
              <w:t>Date      Collector        Collection #</w:t>
            </w:r>
          </w:p>
          <w:p w:rsidR="0049042A" w:rsidRDefault="0049042A" w:rsidP="00FE31B4">
            <w:r>
              <w:t>Binomial               Authority</w:t>
            </w:r>
          </w:p>
          <w:p w:rsidR="0049042A" w:rsidRDefault="0049042A" w:rsidP="00FE31B4">
            <w:r>
              <w:t>Family                Common name</w:t>
            </w:r>
          </w:p>
          <w:p w:rsidR="0049042A" w:rsidRDefault="0049042A" w:rsidP="00FE31B4"/>
          <w:p w:rsidR="0049042A" w:rsidRPr="00A974C4" w:rsidRDefault="0049042A" w:rsidP="00FE31B4">
            <w:pPr>
              <w:rPr>
                <w:i/>
              </w:rPr>
            </w:pPr>
            <w:r w:rsidRPr="00A974C4">
              <w:rPr>
                <w:i/>
              </w:rPr>
              <w:t>Please do not make notations in this space, as these labels will not be included with the specimens once cataloged. You can make additional notations on the reverse of this temporary label, or on separate archival paper, with the collection number noted.</w:t>
            </w:r>
          </w:p>
          <w:p w:rsidR="0049042A" w:rsidRDefault="0049042A" w:rsidP="00FE31B4">
            <w:pPr>
              <w:autoSpaceDN w:val="0"/>
            </w:pPr>
          </w:p>
        </w:tc>
        <w:tc>
          <w:tcPr>
            <w:tcW w:w="2988" w:type="dxa"/>
            <w:tcBorders>
              <w:top w:val="single" w:sz="4" w:space="0" w:color="auto"/>
              <w:left w:val="nil"/>
              <w:bottom w:val="single" w:sz="4" w:space="0" w:color="auto"/>
              <w:right w:val="single" w:sz="4" w:space="0" w:color="auto"/>
            </w:tcBorders>
          </w:tcPr>
          <w:p w:rsidR="0049042A" w:rsidRPr="00A974C4" w:rsidRDefault="0049042A" w:rsidP="00FE31B4">
            <w:pPr>
              <w:rPr>
                <w:i/>
              </w:rPr>
            </w:pPr>
            <w:r w:rsidRPr="00A974C4">
              <w:rPr>
                <w:i/>
              </w:rPr>
              <w:t>Please make all of your notations anywhere in this space. This portion will be cut off and affixed to the actual herbarium sheet, with the official label.</w:t>
            </w:r>
          </w:p>
          <w:p w:rsidR="0049042A" w:rsidRDefault="0049042A" w:rsidP="00FE31B4">
            <w:pPr>
              <w:rPr>
                <w:sz w:val="18"/>
                <w:szCs w:val="18"/>
              </w:rPr>
            </w:pPr>
            <w:r w:rsidRPr="003864F8">
              <w:rPr>
                <w:sz w:val="18"/>
                <w:szCs w:val="18"/>
              </w:rPr>
              <w:t>Det: Margriet Wetherwax</w:t>
            </w:r>
          </w:p>
          <w:p w:rsidR="0049042A" w:rsidRDefault="0049042A" w:rsidP="00FE31B4">
            <w:pPr>
              <w:rPr>
                <w:sz w:val="18"/>
                <w:szCs w:val="18"/>
              </w:rPr>
            </w:pPr>
            <w:r>
              <w:rPr>
                <w:sz w:val="18"/>
                <w:szCs w:val="18"/>
              </w:rPr>
              <w:t>Date:</w:t>
            </w:r>
          </w:p>
          <w:p w:rsidR="0049042A" w:rsidRDefault="0049042A" w:rsidP="00FE31B4">
            <w:pPr>
              <w:rPr>
                <w:sz w:val="18"/>
                <w:szCs w:val="18"/>
              </w:rPr>
            </w:pPr>
          </w:p>
          <w:p w:rsidR="0049042A" w:rsidRDefault="0049042A" w:rsidP="00FE31B4">
            <w:pPr>
              <w:autoSpaceDN w:val="0"/>
            </w:pPr>
          </w:p>
        </w:tc>
      </w:tr>
    </w:tbl>
    <w:p w:rsidR="0049042A" w:rsidRPr="00441C97" w:rsidRDefault="0049042A" w:rsidP="00A7559E">
      <w:pPr>
        <w:pStyle w:val="SOPFigure"/>
        <w:rPr>
          <w:b w:val="0"/>
          <w:sz w:val="20"/>
          <w:szCs w:val="20"/>
        </w:rPr>
      </w:pPr>
      <w:proofErr w:type="gramStart"/>
      <w:r w:rsidRPr="00441C97">
        <w:rPr>
          <w:sz w:val="20"/>
          <w:szCs w:val="20"/>
        </w:rPr>
        <w:t>Figure 2.</w:t>
      </w:r>
      <w:proofErr w:type="gramEnd"/>
      <w:r w:rsidRPr="00441C97">
        <w:rPr>
          <w:sz w:val="20"/>
          <w:szCs w:val="20"/>
        </w:rPr>
        <w:t xml:space="preserve"> </w:t>
      </w:r>
      <w:r w:rsidRPr="00441C97">
        <w:rPr>
          <w:b w:val="0"/>
          <w:sz w:val="20"/>
          <w:szCs w:val="20"/>
        </w:rPr>
        <w:t>Temporary label to be attached to specimens sent off for verification.</w:t>
      </w:r>
    </w:p>
    <w:p w:rsidR="0049042A" w:rsidRDefault="0049042A" w:rsidP="00AF3036"/>
    <w:p w:rsidR="0049042A" w:rsidRPr="00117208" w:rsidRDefault="0049042A" w:rsidP="00FE31B4">
      <w:pPr>
        <w:pStyle w:val="SOP3rd"/>
      </w:pPr>
      <w:r w:rsidRPr="0045714C">
        <w:t xml:space="preserve">Accessioning </w:t>
      </w:r>
      <w:r>
        <w:t>t</w:t>
      </w:r>
      <w:r w:rsidRPr="0045714C">
        <w:t xml:space="preserve">he Specimen </w:t>
      </w:r>
      <w:r>
        <w:t>i</w:t>
      </w:r>
      <w:r w:rsidRPr="0045714C">
        <w:t xml:space="preserve">nto </w:t>
      </w:r>
      <w:r>
        <w:t>t</w:t>
      </w:r>
      <w:r w:rsidRPr="0045714C">
        <w:t>he Formal Herbarium Collection</w:t>
      </w:r>
    </w:p>
    <w:p w:rsidR="0049042A" w:rsidRDefault="0049042A" w:rsidP="00FE31B4">
      <w:r>
        <w:t>A collection of dried plants to be added to the parks’ herbarium needs an accession number, as a group, and individual catalog numbers for each specimen. Obtain these from the Museum Curator. Specimens collected as part of a study should be accessioned together, clearly indicating relevant study information. Researchers who have collected specimens under a Scientific Research and Collecting Permit must provide cataloging data in the form specified by the Museum Curator in the permit. Catalogued specimens must be entered into the ANCS+ database. Contact the Herbarium Manager or Museum Curator for procedures and permit requirements if applicable. Remember that in entering the specimen you should be preserving the process as well as the final identification, so original identifications and identifiers should be recorded even if incorrect. Information needed for ANCS+ includes the data from the sheet above, as well as the date of any subsequent identifications and the name of the person identifying (verifying) the specimen.</w:t>
      </w:r>
    </w:p>
    <w:p w:rsidR="0049042A" w:rsidRDefault="0049042A" w:rsidP="00AF3036"/>
    <w:p w:rsidR="0049042A" w:rsidRDefault="0049042A" w:rsidP="00FE31B4">
      <w:pPr>
        <w:pStyle w:val="SOP3rd"/>
      </w:pPr>
      <w:r>
        <w:t>Adding the S</w:t>
      </w:r>
      <w:r w:rsidRPr="0045714C">
        <w:t>pecimen into NPSpecies</w:t>
      </w:r>
    </w:p>
    <w:p w:rsidR="0049042A" w:rsidRDefault="0049042A" w:rsidP="00FE31B4">
      <w:r>
        <w:t xml:space="preserve">Currently, some duplication of data exists between park herbaria and NPSpecies. Researchers who have collected specimens under a Scientific Research and Collecting Permit under Inventory and Monitoring Program (I&amp;M) must also provide data in electronic format suitable for upload into NPSpecies. Updates to the park species list and to NPSpecies need to be accompanied by a voucher specimen and coordinated through an NPSpecies “gatekeeper.” </w:t>
      </w:r>
      <w:r w:rsidRPr="003864F8">
        <w:t xml:space="preserve">The </w:t>
      </w:r>
      <w:r w:rsidRPr="003864F8">
        <w:lastRenderedPageBreak/>
        <w:t xml:space="preserve">current coordinator for data updates is </w:t>
      </w:r>
      <w:r>
        <w:t>the data manager</w:t>
      </w:r>
      <w:r w:rsidRPr="003864F8">
        <w:t xml:space="preserve">. </w:t>
      </w:r>
      <w:r w:rsidR="00C51113">
        <w:t>The data manager</w:t>
      </w:r>
      <w:r w:rsidRPr="003864F8">
        <w:t xml:space="preserve"> can provide you with the template with which you can record your collection information.</w:t>
      </w:r>
    </w:p>
    <w:p w:rsidR="0049042A" w:rsidRDefault="00D728CF" w:rsidP="0060287D">
      <w:r>
        <w:rPr>
          <w:noProof/>
        </w:rPr>
        <mc:AlternateContent>
          <mc:Choice Requires="wps">
            <w:drawing>
              <wp:inline distT="0" distB="0" distL="0" distR="0">
                <wp:extent cx="5368290" cy="445135"/>
                <wp:effectExtent l="0" t="0" r="22860" b="12065"/>
                <wp:docPr id="108" name="Text Box 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290" cy="445135"/>
                        </a:xfrm>
                        <a:prstGeom prst="rect">
                          <a:avLst/>
                        </a:prstGeom>
                        <a:solidFill>
                          <a:srgbClr val="FFFFFF"/>
                        </a:solidFill>
                        <a:ln w="9525">
                          <a:solidFill>
                            <a:srgbClr val="000000"/>
                          </a:solidFill>
                          <a:miter lim="800000"/>
                          <a:headEnd/>
                          <a:tailEnd/>
                        </a:ln>
                      </wps:spPr>
                      <wps:txbx>
                        <w:txbxContent>
                          <w:p w:rsidR="002D3B59" w:rsidRDefault="002D3B59" w:rsidP="0060287D">
                            <w:pPr>
                              <w:rPr>
                                <w:b/>
                                <w:i/>
                              </w:rPr>
                            </w:pPr>
                            <w:r>
                              <w:rPr>
                                <w:b/>
                                <w:i/>
                              </w:rPr>
                              <w:t>SPECIMENS MUST INCLUDE LOCATION, HABITAT AND COLLECTION DATA TO BE ACCESSIONED AND INCLUDED IN NPSPECIES.</w:t>
                            </w:r>
                          </w:p>
                        </w:txbxContent>
                      </wps:txbx>
                      <wps:bodyPr rot="0" vert="horz" wrap="square" lIns="91440" tIns="45720" rIns="91440" bIns="45720" anchor="t" anchorCtr="0" upright="1">
                        <a:noAutofit/>
                      </wps:bodyPr>
                    </wps:wsp>
                  </a:graphicData>
                </a:graphic>
              </wp:inline>
            </w:drawing>
          </mc:Choice>
          <mc:Fallback>
            <w:pict>
              <v:shape id="Text Box 411" o:spid="_x0000_s1099" type="#_x0000_t202" style="width:422.7pt;height:3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">
                <v:textbox>
                  <w:txbxContent>
                    <w:p w:rsidR="002D3B59" w:rsidRDefault="002D3B59" w:rsidP="0060287D">
                      <w:pPr>
                        <w:rPr>
                          <w:b/>
                          <w:i/>
                        </w:rPr>
                      </w:pPr>
                      <w:r>
                        <w:rPr>
                          <w:b/>
                          <w:i/>
                        </w:rPr>
                        <w:t>SPECIMENS MUST INCLUDE LOCATION, HABITAT AND COLLECTION DATA TO BE ACCESSIONED AND INCLUDED IN NPSPECIES.</w:t>
                      </w:r>
                    </w:p>
                  </w:txbxContent>
                </v:textbox>
                <w10:anchorlock/>
              </v:shape>
            </w:pict>
          </mc:Fallback>
        </mc:AlternateContent>
      </w:r>
    </w:p>
    <w:p w:rsidR="0049042A" w:rsidRDefault="0049042A" w:rsidP="0060287D"/>
    <w:p w:rsidR="0049042A" w:rsidRPr="00117208" w:rsidRDefault="0049042A" w:rsidP="00FE31B4">
      <w:pPr>
        <w:pStyle w:val="SOP2nd"/>
      </w:pPr>
      <w:r>
        <w:t>Mounting the S</w:t>
      </w:r>
      <w:r w:rsidRPr="0045714C">
        <w:t>pecimen</w:t>
      </w:r>
    </w:p>
    <w:p w:rsidR="0049042A" w:rsidRDefault="0049042A" w:rsidP="00FE31B4">
      <w:r>
        <w:t xml:space="preserve">Once specimens are identified and verified, they may be mounted. Mounting can take place before or after accessioning. Not all pressed material must (or should) be mounted: only the most complete plants, plus additional fertile material or leaf variations, should be adhered to a sheet—enough to show the characteristics of the plant but not so much as to crowd the page. Split into “a” and “b” sheets if necessary, and be sure to leave room for label information. If you are inexperienced at mounting, consult </w:t>
      </w:r>
      <w:proofErr w:type="gramStart"/>
      <w:r>
        <w:t>I&amp;M</w:t>
      </w:r>
      <w:proofErr w:type="gramEnd"/>
      <w:r>
        <w:t xml:space="preserve"> or local experts and/or look into one of the references listed at the end of this document.</w:t>
      </w:r>
    </w:p>
    <w:p w:rsidR="0049042A" w:rsidRDefault="0049042A" w:rsidP="00FE31B4"/>
    <w:p w:rsidR="0049042A" w:rsidRDefault="0049042A" w:rsidP="00FE31B4">
      <w:pPr>
        <w:pStyle w:val="SOP2nd"/>
      </w:pPr>
      <w:r>
        <w:t>Glossary</w:t>
      </w:r>
    </w:p>
    <w:p w:rsidR="0049042A" w:rsidRPr="0066717C" w:rsidRDefault="0049042A" w:rsidP="00FE31B4">
      <w:pPr>
        <w:spacing w:after="120"/>
      </w:pPr>
      <w:r w:rsidRPr="0066717C">
        <w:rPr>
          <w:i/>
        </w:rPr>
        <w:t>Accession number</w:t>
      </w:r>
      <w:r>
        <w:t xml:space="preserve">: </w:t>
      </w:r>
      <w:r w:rsidRPr="0066717C">
        <w:t>The number assigned to an object or group of objects to be added to the parks’ collection.</w:t>
      </w:r>
    </w:p>
    <w:p w:rsidR="0049042A" w:rsidRPr="0066717C" w:rsidRDefault="0049042A" w:rsidP="00FE31B4">
      <w:pPr>
        <w:spacing w:after="120"/>
      </w:pPr>
      <w:r w:rsidRPr="0066717C">
        <w:rPr>
          <w:i/>
        </w:rPr>
        <w:t>Authority</w:t>
      </w:r>
      <w:r w:rsidRPr="0066717C">
        <w:t>:</w:t>
      </w:r>
      <w:r>
        <w:t xml:space="preserve"> </w:t>
      </w:r>
      <w:r w:rsidRPr="0066717C">
        <w:t xml:space="preserve">The original publishing author for a scientific name. </w:t>
      </w:r>
    </w:p>
    <w:p w:rsidR="0049042A" w:rsidRPr="0066717C" w:rsidRDefault="0049042A" w:rsidP="00FE31B4">
      <w:pPr>
        <w:spacing w:after="120"/>
      </w:pPr>
      <w:r w:rsidRPr="0066717C">
        <w:rPr>
          <w:i/>
        </w:rPr>
        <w:t>Binomial</w:t>
      </w:r>
      <w:r w:rsidRPr="0066717C">
        <w:t>:</w:t>
      </w:r>
      <w:r>
        <w:t xml:space="preserve"> </w:t>
      </w:r>
      <w:r w:rsidRPr="0066717C">
        <w:t xml:space="preserve">The genus and species of a scientific name. </w:t>
      </w:r>
      <w:proofErr w:type="gramStart"/>
      <w:r w:rsidRPr="0066717C">
        <w:t>Taken here in the broad sense to include subspecies.</w:t>
      </w:r>
      <w:proofErr w:type="gramEnd"/>
    </w:p>
    <w:p w:rsidR="0049042A" w:rsidRPr="0066717C" w:rsidRDefault="0049042A" w:rsidP="00FE31B4">
      <w:pPr>
        <w:spacing w:after="120"/>
      </w:pPr>
      <w:r w:rsidRPr="0066717C">
        <w:rPr>
          <w:i/>
        </w:rPr>
        <w:t>NPSpecies</w:t>
      </w:r>
      <w:r w:rsidRPr="0066717C">
        <w:t>:</w:t>
      </w:r>
      <w:r>
        <w:t xml:space="preserve"> </w:t>
      </w:r>
      <w:r w:rsidRPr="0066717C">
        <w:t>The National Park Service catalog for natural resource inventory data.</w:t>
      </w:r>
    </w:p>
    <w:p w:rsidR="0049042A" w:rsidRPr="0066717C" w:rsidRDefault="0049042A" w:rsidP="00FE31B4">
      <w:pPr>
        <w:spacing w:after="120"/>
      </w:pPr>
      <w:r w:rsidRPr="0066717C">
        <w:rPr>
          <w:i/>
        </w:rPr>
        <w:t>Phenotypic</w:t>
      </w:r>
      <w:r w:rsidRPr="0066717C">
        <w:t>:</w:t>
      </w:r>
      <w:r>
        <w:t xml:space="preserve"> </w:t>
      </w:r>
      <w:r w:rsidRPr="0066717C">
        <w:t>The outward expression of genetic; flowers of Scotch broom show phenotypic variation in that some are all yellow and some have red wings.</w:t>
      </w:r>
    </w:p>
    <w:p w:rsidR="0049042A" w:rsidRPr="0066717C" w:rsidRDefault="0049042A" w:rsidP="00FE31B4">
      <w:pPr>
        <w:spacing w:after="120"/>
      </w:pPr>
      <w:r w:rsidRPr="0066717C">
        <w:rPr>
          <w:i/>
        </w:rPr>
        <w:t>UTM</w:t>
      </w:r>
      <w:r w:rsidRPr="0066717C">
        <w:t>: Universal Transverse Mercator (or latitude/longitude) in pinpointing a location.</w:t>
      </w:r>
    </w:p>
    <w:p w:rsidR="0049042A" w:rsidRPr="0066717C" w:rsidRDefault="0049042A" w:rsidP="00FE31B4">
      <w:pPr>
        <w:spacing w:after="120"/>
      </w:pPr>
      <w:r w:rsidRPr="0066717C">
        <w:rPr>
          <w:i/>
        </w:rPr>
        <w:t>Voucher</w:t>
      </w:r>
      <w:r w:rsidRPr="0066717C">
        <w:t>:</w:t>
      </w:r>
      <w:r>
        <w:t xml:space="preserve"> </w:t>
      </w:r>
      <w:r w:rsidRPr="0066717C">
        <w:t>A physical representation of a plant observation; the pressed, mounted plant “vouching” that a plant was found in a given location.</w:t>
      </w:r>
    </w:p>
    <w:p w:rsidR="0049042A" w:rsidRDefault="0049042A" w:rsidP="000C5606"/>
    <w:p w:rsidR="0049042A" w:rsidRDefault="0049042A" w:rsidP="00FE31B4">
      <w:pPr>
        <w:pStyle w:val="SOP2nd"/>
      </w:pPr>
      <w:r>
        <w:t>Suggested Reading</w:t>
      </w:r>
    </w:p>
    <w:p w:rsidR="0049042A" w:rsidRDefault="0049042A" w:rsidP="00FE31B4">
      <w:pPr>
        <w:ind w:left="360" w:hanging="360"/>
      </w:pPr>
      <w:r>
        <w:t xml:space="preserve">Bridson, D. and Forman, L., editors. 1992. </w:t>
      </w:r>
      <w:r>
        <w:rPr>
          <w:rStyle w:val="Emphasis"/>
        </w:rPr>
        <w:t>The Herbarium Handbook</w:t>
      </w:r>
      <w:r>
        <w:t>, rev. ed. Kew, Royal Botanic Gardens.</w:t>
      </w:r>
    </w:p>
    <w:p w:rsidR="0049042A" w:rsidRDefault="0049042A" w:rsidP="00FE31B4">
      <w:pPr>
        <w:ind w:left="360" w:hanging="360"/>
      </w:pPr>
    </w:p>
    <w:p w:rsidR="0049042A" w:rsidRDefault="0049042A" w:rsidP="00FE31B4">
      <w:pPr>
        <w:ind w:left="360" w:hanging="360"/>
      </w:pPr>
      <w:proofErr w:type="gramStart"/>
      <w:r>
        <w:t>United States Department of Agriculture, Agricultural Research Service.</w:t>
      </w:r>
      <w:proofErr w:type="gramEnd"/>
      <w:r>
        <w:t xml:space="preserve"> 1971. </w:t>
      </w:r>
      <w:r>
        <w:rPr>
          <w:i/>
        </w:rPr>
        <w:t>Preparing Herbarium Specimens of Vascular Plants</w:t>
      </w:r>
      <w:r>
        <w:t xml:space="preserve">. </w:t>
      </w:r>
      <w:proofErr w:type="gramStart"/>
      <w:r>
        <w:t>U.S. Government Printing Office.</w:t>
      </w:r>
      <w:proofErr w:type="gramEnd"/>
      <w:r>
        <w:t xml:space="preserve"> Washington, D.C.</w:t>
      </w:r>
    </w:p>
    <w:p w:rsidR="0049042A" w:rsidRDefault="0049042A" w:rsidP="00FE31B4">
      <w:pPr>
        <w:ind w:left="360" w:hanging="360"/>
      </w:pPr>
    </w:p>
    <w:p w:rsidR="0049042A" w:rsidRDefault="0049042A" w:rsidP="00A519A6">
      <w:pPr>
        <w:pStyle w:val="SOP2nd"/>
      </w:pPr>
      <w:r>
        <w:t>Literature Cited</w:t>
      </w:r>
    </w:p>
    <w:p w:rsidR="0049042A" w:rsidRDefault="00A64C00" w:rsidP="00A519A6">
      <w:pPr>
        <w:ind w:left="720" w:hanging="720"/>
        <w:rPr>
          <w:noProof/>
        </w:rPr>
      </w:pPr>
      <w:r>
        <w:fldChar w:fldCharType="begin"/>
      </w:r>
      <w:r w:rsidR="0049042A">
        <w:instrText xml:space="preserve"> ADDIN EN.SECTION.REFLIST </w:instrText>
      </w:r>
      <w:r>
        <w:fldChar w:fldCharType="separate"/>
      </w:r>
      <w:r w:rsidR="0049042A">
        <w:rPr>
          <w:noProof/>
        </w:rPr>
        <w:t xml:space="preserve">State of Hawaii. 2011. Plant Extinction Prevention Program website. </w:t>
      </w:r>
      <w:r w:rsidR="0049042A" w:rsidRPr="003443EA">
        <w:rPr>
          <w:noProof/>
          <w:u w:val="single"/>
        </w:rPr>
        <w:t>http://hawaii.gov/dlnr/dofaw/rpc/pep-program</w:t>
      </w:r>
      <w:r w:rsidR="0049042A">
        <w:rPr>
          <w:noProof/>
        </w:rPr>
        <w:t xml:space="preserve"> (accessed 5 May 2011).</w:t>
      </w:r>
    </w:p>
    <w:p w:rsidR="0049042A" w:rsidRDefault="0049042A" w:rsidP="00A519A6">
      <w:pPr>
        <w:ind w:left="720" w:hanging="720"/>
        <w:rPr>
          <w:noProof/>
        </w:rPr>
      </w:pPr>
    </w:p>
    <w:p w:rsidR="0049042A" w:rsidRDefault="0049042A" w:rsidP="00A519A6">
      <w:pPr>
        <w:ind w:left="720" w:hanging="720"/>
        <w:rPr>
          <w:noProof/>
        </w:rPr>
      </w:pPr>
    </w:p>
    <w:p w:rsidR="0049042A" w:rsidRDefault="00A64C00" w:rsidP="00A519A6">
      <w:pPr>
        <w:pStyle w:val="SOPTitle"/>
        <w:sectPr w:rsidR="0049042A" w:rsidSect="000A6068">
          <w:footerReference w:type="default" r:id="rId249"/>
          <w:pgSz w:w="12240" w:h="15840" w:code="1"/>
          <w:pgMar w:top="1440" w:right="1440" w:bottom="1440" w:left="1440" w:header="720" w:footer="720" w:gutter="0"/>
          <w:pgNumType w:start="1" w:chapStyle="1"/>
          <w:cols w:space="720"/>
          <w:docGrid w:linePitch="360"/>
        </w:sectPr>
      </w:pPr>
      <w:r>
        <w:fldChar w:fldCharType="end"/>
      </w:r>
    </w:p>
    <w:p w:rsidR="0049042A" w:rsidRPr="00441C97" w:rsidRDefault="0049042A">
      <w:pPr>
        <w:pStyle w:val="SOPTitle"/>
        <w:rPr>
          <w:sz w:val="32"/>
          <w:szCs w:val="32"/>
        </w:rPr>
      </w:pPr>
      <w:bookmarkStart w:id="673" w:name="SOP11"/>
      <w:bookmarkStart w:id="674" w:name="_Toc261510618"/>
      <w:bookmarkStart w:id="675" w:name="_Toc322933334"/>
      <w:r w:rsidRPr="00441C97">
        <w:rPr>
          <w:sz w:val="32"/>
          <w:szCs w:val="32"/>
        </w:rPr>
        <w:lastRenderedPageBreak/>
        <w:t>Standard Operating Procedure (SOP) #9</w:t>
      </w:r>
      <w:bookmarkEnd w:id="673"/>
      <w:bookmarkEnd w:id="674"/>
      <w:bookmarkEnd w:id="675"/>
    </w:p>
    <w:p w:rsidR="0049042A" w:rsidRPr="00441C97" w:rsidRDefault="0049042A">
      <w:pPr>
        <w:pStyle w:val="SOPSubtitle"/>
        <w:rPr>
          <w:sz w:val="32"/>
          <w:szCs w:val="32"/>
        </w:rPr>
      </w:pPr>
      <w:bookmarkStart w:id="676" w:name="_Toc261510619"/>
      <w:bookmarkStart w:id="677" w:name="_Toc261510811"/>
      <w:bookmarkStart w:id="678" w:name="_Toc265743825"/>
      <w:r w:rsidRPr="00441C97">
        <w:rPr>
          <w:sz w:val="32"/>
          <w:szCs w:val="32"/>
        </w:rPr>
        <w:t>After the Field Season</w:t>
      </w:r>
      <w:bookmarkEnd w:id="676"/>
      <w:bookmarkEnd w:id="677"/>
      <w:bookmarkEnd w:id="678"/>
    </w:p>
    <w:p w:rsidR="0049042A" w:rsidRDefault="0049042A" w:rsidP="000A6068">
      <w:pPr>
        <w:rPr>
          <w:szCs w:val="32"/>
        </w:rPr>
      </w:pPr>
    </w:p>
    <w:p w:rsidR="0049042A" w:rsidRDefault="0049042A" w:rsidP="000A6068">
      <w:r>
        <w:t>Version 1.0 (April 27, 2010)</w:t>
      </w:r>
    </w:p>
    <w:p w:rsidR="0049042A" w:rsidRDefault="0049042A" w:rsidP="000A6068"/>
    <w:p w:rsidR="0049042A" w:rsidRDefault="0049042A" w:rsidP="00F141F6">
      <w:pPr>
        <w:pStyle w:val="SOP2nd"/>
      </w:pPr>
      <w:r w:rsidRPr="00437523">
        <w:t>Change History</w:t>
      </w:r>
    </w:p>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4"/>
        <w:gridCol w:w="1385"/>
        <w:gridCol w:w="2340"/>
        <w:gridCol w:w="2160"/>
        <w:gridCol w:w="2340"/>
      </w:tblGrid>
      <w:tr w:rsidR="0049042A" w:rsidRPr="00F141F6">
        <w:trPr>
          <w:trHeight w:val="404"/>
        </w:trPr>
        <w:tc>
          <w:tcPr>
            <w:tcW w:w="1364"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Version #</w:t>
            </w:r>
          </w:p>
        </w:tc>
        <w:tc>
          <w:tcPr>
            <w:tcW w:w="1385"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Date</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Revised by</w:t>
            </w:r>
          </w:p>
        </w:tc>
        <w:tc>
          <w:tcPr>
            <w:tcW w:w="216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Changes</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Justification</w:t>
            </w:r>
          </w:p>
        </w:tc>
      </w:tr>
      <w:tr w:rsidR="0049042A">
        <w:trPr>
          <w:trHeight w:val="188"/>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spacing w:after="0"/>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bl>
    <w:p w:rsidR="0049042A" w:rsidRDefault="0049042A" w:rsidP="00F141F6"/>
    <w:p w:rsidR="0049042A" w:rsidRDefault="0049042A" w:rsidP="00F141F6">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49042A" w:rsidRDefault="0049042A" w:rsidP="00AF3036"/>
    <w:p w:rsidR="0049042A" w:rsidRDefault="0049042A" w:rsidP="000A6068">
      <w:pPr>
        <w:pStyle w:val="SOP2nd"/>
      </w:pPr>
      <w:r w:rsidRPr="009B493E">
        <w:t>Purpose</w:t>
      </w:r>
    </w:p>
    <w:p w:rsidR="0049042A" w:rsidRPr="002E631C" w:rsidRDefault="0049042A" w:rsidP="000A6068">
      <w:r w:rsidRPr="0001175C">
        <w:t xml:space="preserve">This </w:t>
      </w:r>
      <w:r>
        <w:t>SOP</w:t>
      </w:r>
      <w:r w:rsidRPr="0001175C">
        <w:t xml:space="preserve"> explains procedures </w:t>
      </w:r>
      <w:r>
        <w:t>tha</w:t>
      </w:r>
      <w:r w:rsidRPr="0001175C">
        <w:t xml:space="preserve">t all </w:t>
      </w:r>
      <w:r>
        <w:t>for Pacific Island Network</w:t>
      </w:r>
      <w:r w:rsidRPr="0001175C">
        <w:t xml:space="preserve"> </w:t>
      </w:r>
      <w:r>
        <w:t xml:space="preserve">(PACN) </w:t>
      </w:r>
      <w:r w:rsidRPr="0001175C">
        <w:t xml:space="preserve">field </w:t>
      </w:r>
      <w:r>
        <w:t>crew member</w:t>
      </w:r>
      <w:r w:rsidRPr="0001175C">
        <w:t>s should be familiar with and follow after the field season is completed.</w:t>
      </w:r>
    </w:p>
    <w:p w:rsidR="0049042A" w:rsidRDefault="0049042A" w:rsidP="00AF3036"/>
    <w:p w:rsidR="0049042A" w:rsidRDefault="0049042A" w:rsidP="000A6068">
      <w:pPr>
        <w:pStyle w:val="SOP2nd"/>
      </w:pPr>
      <w:r w:rsidRPr="00745944">
        <w:t>Procedures</w:t>
      </w:r>
    </w:p>
    <w:p w:rsidR="0049042A" w:rsidRPr="002E631C" w:rsidRDefault="0049042A" w:rsidP="000A6068">
      <w:r>
        <w:t>The following list summarizes the procedures to follow after the field season.</w:t>
      </w:r>
    </w:p>
    <w:p w:rsidR="0049042A" w:rsidRDefault="0049042A" w:rsidP="000A6068"/>
    <w:p w:rsidR="0049042A" w:rsidRDefault="0049042A" w:rsidP="001E23CD">
      <w:pPr>
        <w:numPr>
          <w:ilvl w:val="0"/>
          <w:numId w:val="29"/>
        </w:numPr>
        <w:tabs>
          <w:tab w:val="clear" w:pos="720"/>
        </w:tabs>
        <w:spacing w:after="60"/>
        <w:ind w:left="360"/>
      </w:pPr>
      <w:r>
        <w:t xml:space="preserve">Clean, inspect and </w:t>
      </w:r>
      <w:r w:rsidRPr="00770790">
        <w:t xml:space="preserve">repair all equipment prior to returning them to their proper storage areas </w:t>
      </w:r>
      <w:r>
        <w:t>at PACN Inventory and Monitoring Program (</w:t>
      </w:r>
      <w:r w:rsidRPr="00770790">
        <w:t>I&amp;M</w:t>
      </w:r>
      <w:r>
        <w:t>)</w:t>
      </w:r>
      <w:r w:rsidRPr="00770790">
        <w:t xml:space="preserve"> </w:t>
      </w:r>
      <w:r>
        <w:t>facilities</w:t>
      </w:r>
      <w:r w:rsidRPr="00770790">
        <w:t>.</w:t>
      </w:r>
      <w:r>
        <w:t xml:space="preserve"> All field equipment should also be decontaminated according to SOP #4 “Sanitation.” </w:t>
      </w:r>
      <w:r w:rsidRPr="00770790">
        <w:t>All references manuals should be re-shelved on their appropriate bookshelf.</w:t>
      </w:r>
      <w:r>
        <w:t xml:space="preserve"> </w:t>
      </w:r>
      <w:r w:rsidRPr="00770790">
        <w:t xml:space="preserve">Other reference materials and extra </w:t>
      </w:r>
      <w:r w:rsidR="00BF28A8">
        <w:t>data form</w:t>
      </w:r>
      <w:r w:rsidRPr="00770790">
        <w:t>s need to be filed in their appropriate filing cabinet.</w:t>
      </w:r>
      <w:r>
        <w:t xml:space="preserve"> </w:t>
      </w:r>
      <w:r w:rsidRPr="00770790">
        <w:t>Clean the insides and outsides of all vehicles used in the field.</w:t>
      </w:r>
    </w:p>
    <w:p w:rsidR="0049042A" w:rsidRDefault="0049042A" w:rsidP="001E23CD">
      <w:pPr>
        <w:numPr>
          <w:ilvl w:val="0"/>
          <w:numId w:val="29"/>
        </w:numPr>
        <w:tabs>
          <w:tab w:val="clear" w:pos="720"/>
        </w:tabs>
        <w:spacing w:after="60"/>
        <w:ind w:left="360"/>
      </w:pPr>
      <w:r>
        <w:t xml:space="preserve">Remove the memory card from the camera and store with the camera. </w:t>
      </w:r>
      <w:r w:rsidRPr="006F4012">
        <w:t>Remove the camera power supply and place it</w:t>
      </w:r>
      <w:r>
        <w:t xml:space="preserve"> in the camera battery charger.</w:t>
      </w:r>
      <w:r w:rsidRPr="006F4012">
        <w:t xml:space="preserve"> Put the camera in its case and plac</w:t>
      </w:r>
      <w:r>
        <w:t>e in cool, dry, secure storage.</w:t>
      </w:r>
      <w:r w:rsidRPr="006F4012">
        <w:t xml:space="preserve"> After the power supply is recharged, place it in the case with the camera.</w:t>
      </w:r>
    </w:p>
    <w:p w:rsidR="0049042A" w:rsidRDefault="0049042A" w:rsidP="001E23CD">
      <w:pPr>
        <w:numPr>
          <w:ilvl w:val="0"/>
          <w:numId w:val="29"/>
        </w:numPr>
        <w:tabs>
          <w:tab w:val="clear" w:pos="720"/>
        </w:tabs>
        <w:spacing w:after="60"/>
        <w:ind w:left="360"/>
      </w:pPr>
      <w:r>
        <w:t>Prepare a maintenance log that clearly identifies each piece of gear, the date serviced, and the type of maintenance performed.</w:t>
      </w:r>
    </w:p>
    <w:p w:rsidR="0049042A" w:rsidRDefault="0049042A" w:rsidP="001E23CD">
      <w:pPr>
        <w:numPr>
          <w:ilvl w:val="0"/>
          <w:numId w:val="29"/>
        </w:numPr>
        <w:tabs>
          <w:tab w:val="clear" w:pos="720"/>
        </w:tabs>
        <w:spacing w:after="60"/>
        <w:ind w:left="360"/>
      </w:pPr>
      <w:r w:rsidRPr="00770790">
        <w:t xml:space="preserve">Organize field </w:t>
      </w:r>
      <w:r w:rsidR="00BF28A8">
        <w:t>data form</w:t>
      </w:r>
      <w:r w:rsidRPr="00770790">
        <w:t>s and check that they have been filled out completely.</w:t>
      </w:r>
      <w:r>
        <w:t xml:space="preserve"> </w:t>
      </w:r>
      <w:r w:rsidRPr="00770790">
        <w:t xml:space="preserve">As a rule, all </w:t>
      </w:r>
      <w:r w:rsidR="00BF28A8">
        <w:t>data form</w:t>
      </w:r>
      <w:r w:rsidRPr="00770790">
        <w:t>s need to be reviewed for completeness before the crew leaves the field.</w:t>
      </w:r>
      <w:r>
        <w:t xml:space="preserve"> </w:t>
      </w:r>
      <w:r w:rsidRPr="00770790">
        <w:t>However, because of the number of field days and crew</w:t>
      </w:r>
      <w:r>
        <w:t xml:space="preserve"> </w:t>
      </w:r>
      <w:r w:rsidRPr="00770790">
        <w:t xml:space="preserve">members, some deficiencies in data recording may not be identified until all </w:t>
      </w:r>
      <w:r w:rsidR="00BF28A8">
        <w:t>data form</w:t>
      </w:r>
      <w:r>
        <w:t>s</w:t>
      </w:r>
      <w:r w:rsidRPr="00770790">
        <w:t xml:space="preserve"> have been organized and reviewed as a group</w:t>
      </w:r>
      <w:r>
        <w:t xml:space="preserve">. </w:t>
      </w:r>
    </w:p>
    <w:p w:rsidR="0049042A" w:rsidRDefault="0049042A" w:rsidP="001E23CD">
      <w:pPr>
        <w:numPr>
          <w:ilvl w:val="0"/>
          <w:numId w:val="29"/>
        </w:numPr>
        <w:tabs>
          <w:tab w:val="clear" w:pos="720"/>
        </w:tabs>
        <w:spacing w:after="60"/>
        <w:ind w:left="360"/>
      </w:pPr>
      <w:r w:rsidRPr="00770790">
        <w:lastRenderedPageBreak/>
        <w:t xml:space="preserve">At the </w:t>
      </w:r>
      <w:r>
        <w:t xml:space="preserve">earliest practicable time, the field leader and crew members should enter data into the working database, validate it, and file the field season report. Conducting these tasks in a timely manner increases the odds of </w:t>
      </w:r>
      <w:r w:rsidRPr="00770790">
        <w:t xml:space="preserve">identifying </w:t>
      </w:r>
      <w:r>
        <w:t xml:space="preserve">and correcting </w:t>
      </w:r>
      <w:r w:rsidR="003402B6">
        <w:t xml:space="preserve">data </w:t>
      </w:r>
      <w:r w:rsidRPr="00770790">
        <w:t>discrepancies and inconsistencies.</w:t>
      </w:r>
      <w:r>
        <w:t xml:space="preserve"> </w:t>
      </w:r>
      <w:r w:rsidRPr="00770790">
        <w:t xml:space="preserve">The </w:t>
      </w:r>
      <w:r>
        <w:t xml:space="preserve">field leader </w:t>
      </w:r>
      <w:r w:rsidRPr="00770790">
        <w:t xml:space="preserve">is responsible for filing </w:t>
      </w:r>
      <w:r>
        <w:t>all</w:t>
      </w:r>
      <w:r w:rsidRPr="00770790">
        <w:t xml:space="preserve"> field report</w:t>
      </w:r>
      <w:r>
        <w:t>s</w:t>
      </w:r>
      <w:r w:rsidRPr="00770790">
        <w:t>.</w:t>
      </w:r>
      <w:r w:rsidRPr="004242F0">
        <w:t xml:space="preserve"> </w:t>
      </w:r>
    </w:p>
    <w:p w:rsidR="0049042A" w:rsidRDefault="0049042A" w:rsidP="001E23CD">
      <w:pPr>
        <w:numPr>
          <w:ilvl w:val="0"/>
          <w:numId w:val="29"/>
        </w:numPr>
        <w:tabs>
          <w:tab w:val="clear" w:pos="720"/>
        </w:tabs>
        <w:spacing w:after="60"/>
        <w:ind w:left="360"/>
      </w:pPr>
      <w:r w:rsidRPr="00770790">
        <w:t>Identify and obtain ancillary data.</w:t>
      </w:r>
      <w:r>
        <w:t xml:space="preserve"> </w:t>
      </w:r>
      <w:r w:rsidRPr="00770790">
        <w:t xml:space="preserve">It is of critical importance that </w:t>
      </w:r>
      <w:r w:rsidR="00C51113" w:rsidRPr="00770790">
        <w:t>th</w:t>
      </w:r>
      <w:r w:rsidR="00C51113">
        <w:t>ese</w:t>
      </w:r>
      <w:r w:rsidR="00C51113" w:rsidRPr="00770790">
        <w:t xml:space="preserve"> </w:t>
      </w:r>
      <w:r w:rsidRPr="00770790">
        <w:t xml:space="preserve">data be incorporated into </w:t>
      </w:r>
      <w:r w:rsidR="00CE6B63">
        <w:t>established invasive species monitoring</w:t>
      </w:r>
      <w:r w:rsidRPr="00770790">
        <w:t xml:space="preserve"> efforts.</w:t>
      </w:r>
      <w:r>
        <w:t xml:space="preserve"> </w:t>
      </w:r>
      <w:r w:rsidRPr="00770790">
        <w:t xml:space="preserve">First and foremost, knowledge of </w:t>
      </w:r>
      <w:r w:rsidR="00CE6B63">
        <w:t xml:space="preserve">park </w:t>
      </w:r>
      <w:r w:rsidRPr="00770790">
        <w:t>management effo</w:t>
      </w:r>
      <w:r>
        <w:t>rts for that year (e.g</w:t>
      </w:r>
      <w:r w:rsidRPr="00770790">
        <w:t xml:space="preserve">. </w:t>
      </w:r>
      <w:r>
        <w:t>ungulate control</w:t>
      </w:r>
      <w:r w:rsidRPr="00770790">
        <w:t xml:space="preserve">) </w:t>
      </w:r>
      <w:r>
        <w:t>may</w:t>
      </w:r>
      <w:r w:rsidRPr="00770790">
        <w:t xml:space="preserve"> be used to assess the effects of these efforts on the </w:t>
      </w:r>
      <w:r>
        <w:t>terrestrial plant communities</w:t>
      </w:r>
      <w:r w:rsidRPr="00770790">
        <w:t>.</w:t>
      </w:r>
      <w:r>
        <w:t xml:space="preserve"> </w:t>
      </w:r>
      <w:r w:rsidRPr="00770790">
        <w:t xml:space="preserve">Secondly, data collected by </w:t>
      </w:r>
      <w:r>
        <w:t xml:space="preserve">other PACN Vital Signs (e.g., habitat and vegetation data from the PACN Landbirds Protocol </w:t>
      </w:r>
      <w:r w:rsidR="00A64C00">
        <w:fldChar w:fldCharType="begin"/>
      </w:r>
      <w:r w:rsidR="00C51113">
        <w:instrText xml:space="preserve"> ADDIN EN.CITE &lt;EndNote&gt;&lt;Cite&gt;&lt;Author&gt;Camp&lt;/Author&gt;&lt;Year&gt;2009&lt;/Year&gt;&lt;RecNum&gt;481&lt;/RecNum&gt;&lt;DisplayText&gt;(Camp et al. 2009)&lt;/DisplayText&gt;&lt;record&gt;&lt;rec-number&gt;481&lt;/rec-number&gt;&lt;foreign-keys&gt;&lt;key app="EN" db-id="29wd9fdxkttawpevre3ptatrsdx2se0wz5da"&gt;481&lt;/key&gt;&lt;/foreign-keys&gt;&lt;ref-type name="Report"&gt;27&lt;/ref-type&gt;&lt;contributors&gt;&lt;authors&gt;&lt;author&gt;Camp, Richard J. &lt;/author&gt;&lt;author&gt;Pratt, Thane K. &lt;/author&gt;&lt;author&gt;Bailey, Cathleen&lt;/author&gt;&lt;author&gt;Hu, Darcy &lt;/author&gt;&lt;/authors&gt;&lt;/contributors&gt;&lt;titles&gt;&lt;title&gt;Focal Terrestrial Vertebrate Species: Landbirds Inventory and Monitoring Protocol&lt;/title&gt;&lt;/titles&gt;&lt;dates&gt;&lt;year&gt;2009&lt;/year&gt;&lt;/dates&gt;&lt;pub-location&gt;Hawaii National Park, HI&lt;/pub-location&gt;&lt;publisher&gt;Department of the Interior, National Park Service, Pacific Island Network&lt;/publisher&gt;&lt;urls&gt;&lt;/urls&gt;&lt;/record&gt;&lt;/Cite&gt;&lt;/EndNote&gt;</w:instrText>
      </w:r>
      <w:r w:rsidR="00A64C00">
        <w:fldChar w:fldCharType="separate"/>
      </w:r>
      <w:r w:rsidR="00C51113">
        <w:rPr>
          <w:noProof/>
        </w:rPr>
        <w:t>[Camp et al. 2011]</w:t>
      </w:r>
      <w:r w:rsidR="00A64C00">
        <w:fldChar w:fldCharType="end"/>
      </w:r>
      <w:r>
        <w:t>, and climate data from the Climate Vital Sign) may</w:t>
      </w:r>
      <w:r w:rsidRPr="00770790">
        <w:t xml:space="preserve"> </w:t>
      </w:r>
      <w:r>
        <w:t>provide</w:t>
      </w:r>
      <w:r w:rsidRPr="00770790">
        <w:t xml:space="preserve"> </w:t>
      </w:r>
      <w:r>
        <w:t xml:space="preserve">additional information about the status and trends of established invasives </w:t>
      </w:r>
      <w:r w:rsidR="00C51113">
        <w:t xml:space="preserve">plant species </w:t>
      </w:r>
      <w:r>
        <w:t>monitored in this protocol</w:t>
      </w:r>
      <w:r w:rsidRPr="00770790">
        <w:t>.</w:t>
      </w:r>
    </w:p>
    <w:p w:rsidR="0049042A" w:rsidRDefault="0049042A">
      <w:pPr>
        <w:spacing w:after="60"/>
        <w:ind w:left="720"/>
      </w:pPr>
    </w:p>
    <w:p w:rsidR="0049042A" w:rsidRDefault="0049042A" w:rsidP="00441C97">
      <w:pPr>
        <w:pStyle w:val="SOP2nd"/>
      </w:pPr>
      <w:r>
        <w:t>Literature Cited</w:t>
      </w:r>
      <w:r w:rsidR="00A64C00">
        <w:fldChar w:fldCharType="begin"/>
      </w:r>
      <w:r>
        <w:instrText xml:space="preserve"> ADDIN EN.SECTION.REFLIST </w:instrText>
      </w:r>
      <w:r w:rsidR="00A64C00">
        <w:fldChar w:fldCharType="separate"/>
      </w:r>
    </w:p>
    <w:p w:rsidR="0049042A" w:rsidRDefault="0049042A">
      <w:pPr>
        <w:ind w:left="720" w:hanging="720"/>
      </w:pPr>
      <w:r w:rsidRPr="008101F3">
        <w:t>Camp, R. J., T. K. Pratt, C. Bailey, and D. Hu. 2011. Landbirds vital sign monitoring protocol – Pacific Island Network. Natural Resources Report NPS/PACN/NRR—2011/402. National Park Service, Fort Collins, Colorado.</w:t>
      </w:r>
    </w:p>
    <w:p w:rsidR="0049042A" w:rsidRDefault="0049042A" w:rsidP="00C5424E">
      <w:pPr>
        <w:ind w:left="720" w:hanging="720"/>
        <w:rPr>
          <w:noProof/>
        </w:rPr>
      </w:pPr>
    </w:p>
    <w:p w:rsidR="0049042A" w:rsidRDefault="00A64C00">
      <w:pPr>
        <w:spacing w:after="60"/>
        <w:ind w:left="720"/>
      </w:pPr>
      <w:r>
        <w:fldChar w:fldCharType="end"/>
      </w:r>
    </w:p>
    <w:p w:rsidR="0049042A" w:rsidRDefault="0049042A" w:rsidP="00EB68A1">
      <w:pPr>
        <w:pStyle w:val="NTR-1stOrder"/>
        <w:sectPr w:rsidR="0049042A" w:rsidSect="00A855AA">
          <w:headerReference w:type="default" r:id="rId250"/>
          <w:footerReference w:type="default" r:id="rId251"/>
          <w:type w:val="oddPage"/>
          <w:pgSz w:w="12240" w:h="15840" w:code="1"/>
          <w:pgMar w:top="1440" w:right="1440" w:bottom="1440" w:left="1440" w:header="720" w:footer="720" w:gutter="0"/>
          <w:pgNumType w:start="1" w:chapStyle="1"/>
          <w:cols w:space="720"/>
          <w:docGrid w:linePitch="360"/>
        </w:sectPr>
      </w:pPr>
    </w:p>
    <w:p w:rsidR="0049042A" w:rsidRDefault="0049042A">
      <w:pPr>
        <w:pStyle w:val="SOPTitle"/>
      </w:pPr>
      <w:bookmarkStart w:id="679" w:name="_Toc261510620"/>
      <w:bookmarkStart w:id="680" w:name="_Toc322933335"/>
      <w:r>
        <w:lastRenderedPageBreak/>
        <w:t>Standard Operating Procedure (SOP) #10</w:t>
      </w:r>
      <w:bookmarkEnd w:id="679"/>
      <w:bookmarkEnd w:id="680"/>
    </w:p>
    <w:p w:rsidR="0049042A" w:rsidRDefault="0049042A">
      <w:pPr>
        <w:pStyle w:val="SOPSubtitle"/>
      </w:pPr>
      <w:bookmarkStart w:id="681" w:name="_Toc261510621"/>
      <w:bookmarkStart w:id="682" w:name="_Toc261510812"/>
      <w:bookmarkStart w:id="683" w:name="_Toc265743826"/>
      <w:r>
        <w:t>Workspace Setup and P</w:t>
      </w:r>
      <w:r w:rsidRPr="007332A5">
        <w:t xml:space="preserve">roject </w:t>
      </w:r>
      <w:r>
        <w:t>R</w:t>
      </w:r>
      <w:r w:rsidRPr="007332A5">
        <w:t xml:space="preserve">ecords </w:t>
      </w:r>
      <w:r>
        <w:t>M</w:t>
      </w:r>
      <w:r w:rsidRPr="007332A5">
        <w:t>anagement</w:t>
      </w:r>
      <w:bookmarkEnd w:id="681"/>
      <w:bookmarkEnd w:id="682"/>
      <w:bookmarkEnd w:id="683"/>
    </w:p>
    <w:p w:rsidR="0049042A" w:rsidRDefault="0049042A" w:rsidP="00994645"/>
    <w:p w:rsidR="0049042A" w:rsidRDefault="0049042A" w:rsidP="00994645">
      <w:r>
        <w:t>Version 1.0 (April 27, 2010)</w:t>
      </w:r>
    </w:p>
    <w:p w:rsidR="0049042A" w:rsidRDefault="0049042A" w:rsidP="00994645"/>
    <w:p w:rsidR="0049042A" w:rsidRDefault="0049042A" w:rsidP="00F141F6">
      <w:pPr>
        <w:pStyle w:val="SOP2nd"/>
      </w:pPr>
      <w:r w:rsidRPr="00437523">
        <w:t>Change History</w:t>
      </w:r>
    </w:p>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4"/>
        <w:gridCol w:w="1385"/>
        <w:gridCol w:w="2340"/>
        <w:gridCol w:w="2160"/>
        <w:gridCol w:w="2340"/>
      </w:tblGrid>
      <w:tr w:rsidR="0049042A" w:rsidRPr="00F141F6">
        <w:trPr>
          <w:trHeight w:val="404"/>
        </w:trPr>
        <w:tc>
          <w:tcPr>
            <w:tcW w:w="1364"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Version #</w:t>
            </w:r>
          </w:p>
        </w:tc>
        <w:tc>
          <w:tcPr>
            <w:tcW w:w="1385"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Date</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Revised by</w:t>
            </w:r>
          </w:p>
        </w:tc>
        <w:tc>
          <w:tcPr>
            <w:tcW w:w="216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Changes</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Justification</w:t>
            </w:r>
          </w:p>
        </w:tc>
      </w:tr>
      <w:tr w:rsidR="0049042A">
        <w:trPr>
          <w:trHeight w:val="188"/>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spacing w:after="0"/>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bl>
    <w:p w:rsidR="0049042A" w:rsidRDefault="0049042A" w:rsidP="00F141F6"/>
    <w:p w:rsidR="0049042A" w:rsidRDefault="0049042A" w:rsidP="00F141F6">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49042A" w:rsidRDefault="0049042A" w:rsidP="0062004F"/>
    <w:p w:rsidR="0049042A" w:rsidRDefault="0049042A" w:rsidP="000C5606">
      <w:pPr>
        <w:pStyle w:val="SOP2nd"/>
      </w:pPr>
      <w:r w:rsidRPr="00FE7A6B">
        <w:t>Purpose</w:t>
      </w:r>
    </w:p>
    <w:p w:rsidR="0049042A" w:rsidRDefault="0049042A" w:rsidP="0062004F">
      <w:r w:rsidRPr="00D73AD0">
        <w:t xml:space="preserve">This </w:t>
      </w:r>
      <w:r>
        <w:t>SOP</w:t>
      </w:r>
      <w:r w:rsidRPr="00D73AD0">
        <w:t xml:space="preserve"> document describes</w:t>
      </w:r>
      <w:r w:rsidRPr="00160604">
        <w:t xml:space="preserve"> </w:t>
      </w:r>
      <w:r>
        <w:t>how to set up a project workspace on one’s computer, and describes the for Pacific Island Network</w:t>
      </w:r>
      <w:r w:rsidRPr="0001175C">
        <w:t xml:space="preserve"> </w:t>
      </w:r>
      <w:r>
        <w:t>(PACN) Digital Library which is used for archival of finished Established Invasive Plant Species Monitoring products.</w:t>
      </w:r>
    </w:p>
    <w:p w:rsidR="0049042A" w:rsidRDefault="0049042A" w:rsidP="00274641">
      <w:pPr>
        <w:jc w:val="right"/>
      </w:pPr>
    </w:p>
    <w:p w:rsidR="0049042A" w:rsidRDefault="0049042A" w:rsidP="000C5606">
      <w:pPr>
        <w:pStyle w:val="SOP2nd"/>
      </w:pPr>
      <w:r w:rsidRPr="00FE7A6B">
        <w:t>Set up project workspace</w:t>
      </w:r>
    </w:p>
    <w:p w:rsidR="0049042A" w:rsidRDefault="0049042A" w:rsidP="0062004F">
      <w:r>
        <w:t xml:space="preserve">A section of the networked PACN file server is reserved for this project, and access permissions are established so that project staff members have access to needed files within this workspace. Prior to each season, the project lead should make sure that network accounts are established for each new staff member, and that the data manager is notified to ensure access to project workspace and databases. If network connections are too slow for efficient data entry and processing, individual staff members may set up a workspace on their own workstation, with periodic data transfer to the PACN server. Daily backups of the workstation to an external hard drive will ensure that no data </w:t>
      </w:r>
      <w:r w:rsidR="002F30BE">
        <w:t xml:space="preserve">are </w:t>
      </w:r>
      <w:r>
        <w:t>lost.</w:t>
      </w:r>
    </w:p>
    <w:p w:rsidR="0049042A" w:rsidRDefault="0049042A" w:rsidP="0062004F"/>
    <w:p w:rsidR="0049042A" w:rsidRDefault="0049042A" w:rsidP="0062004F">
      <w:r>
        <w:t>The recommended file structure within this workspace is shown in Figure 1. Certain folders – especially those for Global Positioning System (GPS) data and images – should be retained in separate folders for each calendar year as shown in Figure 1. This will make it easier to identify and move these files to the project archives at the end of each season (see Chapter 4: Season Close-out).</w:t>
      </w:r>
    </w:p>
    <w:p w:rsidR="0049042A" w:rsidRDefault="0049042A" w:rsidP="0062004F"/>
    <w:p w:rsidR="0049042A" w:rsidRPr="00246948" w:rsidRDefault="0049042A" w:rsidP="00274641">
      <w:pPr>
        <w:rPr>
          <w:rStyle w:val="PACNReportFigureCaptionChar"/>
          <w:b w:val="0"/>
          <w:bCs/>
        </w:rPr>
      </w:pPr>
      <w:r w:rsidRPr="00DA2157">
        <w:lastRenderedPageBreak/>
        <w:tab/>
      </w:r>
      <w:r w:rsidR="00572CAC" w:rsidRPr="00572CAC">
        <w:rPr>
          <w:noProof/>
        </w:rPr>
        <w:drawing>
          <wp:inline distT="0" distB="0" distL="0" distR="0">
            <wp:extent cx="3762375" cy="4191000"/>
            <wp:effectExtent l="19050" t="0" r="9525" b="0"/>
            <wp:docPr id="235" name="Picture 9" descr="SNAGHTML107a4d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NAGHTML107a4d99"/>
                    <pic:cNvPicPr>
                      <a:picLocks noChangeAspect="1" noChangeArrowheads="1"/>
                    </pic:cNvPicPr>
                  </pic:nvPicPr>
                  <pic:blipFill>
                    <a:blip r:embed="rId252" cstate="print">
                      <a:grayscl/>
                    </a:blip>
                    <a:srcRect/>
                    <a:stretch>
                      <a:fillRect/>
                    </a:stretch>
                  </pic:blipFill>
                  <pic:spPr bwMode="auto">
                    <a:xfrm>
                      <a:off x="0" y="0"/>
                      <a:ext cx="3762375" cy="4191000"/>
                    </a:xfrm>
                    <a:prstGeom prst="rect">
                      <a:avLst/>
                    </a:prstGeom>
                    <a:noFill/>
                    <a:ln w="9525">
                      <a:noFill/>
                      <a:miter lim="800000"/>
                      <a:headEnd/>
                      <a:tailEnd/>
                    </a:ln>
                  </pic:spPr>
                </pic:pic>
              </a:graphicData>
            </a:graphic>
          </wp:inline>
        </w:drawing>
      </w:r>
      <w:r w:rsidRPr="00DA2157">
        <w:tab/>
      </w:r>
    </w:p>
    <w:p w:rsidR="0049042A" w:rsidRDefault="0049042A" w:rsidP="00274641">
      <w:pPr>
        <w:pStyle w:val="SOPFigure"/>
        <w:rPr>
          <w:b w:val="0"/>
          <w:sz w:val="20"/>
          <w:szCs w:val="20"/>
        </w:rPr>
      </w:pPr>
      <w:proofErr w:type="gramStart"/>
      <w:r w:rsidRPr="00441C97">
        <w:rPr>
          <w:rStyle w:val="PACNReportFigureCaptionChar"/>
          <w:b/>
          <w:sz w:val="20"/>
          <w:szCs w:val="20"/>
        </w:rPr>
        <w:t>Figure 1.</w:t>
      </w:r>
      <w:proofErr w:type="gramEnd"/>
      <w:r w:rsidRPr="00441C97">
        <w:rPr>
          <w:rStyle w:val="PACNReportFigureCaptionChar"/>
          <w:b/>
          <w:sz w:val="20"/>
          <w:szCs w:val="20"/>
        </w:rPr>
        <w:t xml:space="preserve"> </w:t>
      </w:r>
      <w:r w:rsidRPr="00441C97">
        <w:rPr>
          <w:b w:val="0"/>
          <w:sz w:val="20"/>
          <w:szCs w:val="20"/>
        </w:rPr>
        <w:t xml:space="preserve">Recommended file structure for the Established Invasive Plant Species project workspace. </w:t>
      </w:r>
    </w:p>
    <w:p w:rsidR="00572CAC" w:rsidRDefault="00572CAC" w:rsidP="00274641">
      <w:pPr>
        <w:pStyle w:val="SOPFigure"/>
        <w:rPr>
          <w:b w:val="0"/>
          <w:sz w:val="20"/>
          <w:szCs w:val="20"/>
        </w:rPr>
      </w:pPr>
    </w:p>
    <w:p w:rsidR="00572CAC" w:rsidRDefault="00572CAC" w:rsidP="00572CAC">
      <w:r>
        <w:t>Images that are to be linked to the database must be placed within the proper folder structure as designated in Figure 2. This will insure that when the images and database are moved, the links to these files will be updated in the database. The database must be in the database folder for the links to work.</w:t>
      </w:r>
    </w:p>
    <w:p w:rsidR="0049042A" w:rsidRDefault="0049042A" w:rsidP="00274641"/>
    <w:p w:rsidR="0049042A" w:rsidRDefault="00572CAC" w:rsidP="00274641">
      <w:pPr>
        <w:keepNext/>
      </w:pPr>
      <w:r w:rsidRPr="00572CAC">
        <w:rPr>
          <w:noProof/>
        </w:rPr>
        <w:drawing>
          <wp:inline distT="0" distB="0" distL="0" distR="0">
            <wp:extent cx="4467225" cy="1609725"/>
            <wp:effectExtent l="19050" t="0" r="9525" b="0"/>
            <wp:docPr id="236" name="Picture 12" descr="SNAGHTML106d1b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AGHTML106d1b81"/>
                    <pic:cNvPicPr>
                      <a:picLocks noChangeAspect="1" noChangeArrowheads="1"/>
                    </pic:cNvPicPr>
                  </pic:nvPicPr>
                  <pic:blipFill>
                    <a:blip r:embed="rId253" cstate="print">
                      <a:grayscl/>
                    </a:blip>
                    <a:srcRect/>
                    <a:stretch>
                      <a:fillRect/>
                    </a:stretch>
                  </pic:blipFill>
                  <pic:spPr bwMode="auto">
                    <a:xfrm>
                      <a:off x="0" y="0"/>
                      <a:ext cx="4467225" cy="1609725"/>
                    </a:xfrm>
                    <a:prstGeom prst="rect">
                      <a:avLst/>
                    </a:prstGeom>
                    <a:noFill/>
                    <a:ln w="9525">
                      <a:noFill/>
                      <a:miter lim="800000"/>
                      <a:headEnd/>
                      <a:tailEnd/>
                    </a:ln>
                  </pic:spPr>
                </pic:pic>
              </a:graphicData>
            </a:graphic>
          </wp:inline>
        </w:drawing>
      </w:r>
    </w:p>
    <w:p w:rsidR="0049042A" w:rsidRPr="00441C97" w:rsidRDefault="0049042A" w:rsidP="00274641">
      <w:pPr>
        <w:pStyle w:val="SOPFigure"/>
        <w:rPr>
          <w:b w:val="0"/>
          <w:sz w:val="20"/>
          <w:szCs w:val="20"/>
        </w:rPr>
      </w:pPr>
      <w:proofErr w:type="gramStart"/>
      <w:r w:rsidRPr="00441C97">
        <w:rPr>
          <w:rStyle w:val="PACNReportFigureCaptionChar"/>
          <w:b/>
          <w:sz w:val="20"/>
          <w:szCs w:val="20"/>
        </w:rPr>
        <w:t>Figure 2.</w:t>
      </w:r>
      <w:proofErr w:type="gramEnd"/>
      <w:r w:rsidRPr="00441C97">
        <w:rPr>
          <w:rStyle w:val="PACNReportFigureCaptionChar"/>
          <w:b/>
          <w:sz w:val="20"/>
          <w:szCs w:val="20"/>
        </w:rPr>
        <w:t xml:space="preserve"> </w:t>
      </w:r>
      <w:r w:rsidRPr="00441C97">
        <w:rPr>
          <w:b w:val="0"/>
          <w:sz w:val="20"/>
          <w:szCs w:val="20"/>
        </w:rPr>
        <w:t>Required file structure for images linked to the Established Invasive Plant Species database.</w:t>
      </w:r>
    </w:p>
    <w:p w:rsidR="0049042A" w:rsidRDefault="0049042A" w:rsidP="00274641"/>
    <w:p w:rsidR="0049042A" w:rsidRDefault="0049042A" w:rsidP="00274641"/>
    <w:p w:rsidR="0049042A" w:rsidRDefault="0049042A" w:rsidP="00274641">
      <w:r>
        <w:t>Within the Database folder there shou</w:t>
      </w:r>
      <w:r w:rsidR="00572CAC">
        <w:t>ld be a folder called “Database_images”</w:t>
      </w:r>
      <w:r>
        <w:t xml:space="preserve">. </w:t>
      </w:r>
      <w:r w:rsidR="00572CAC">
        <w:t>T</w:t>
      </w:r>
      <w:r>
        <w:t xml:space="preserve">his folder </w:t>
      </w:r>
      <w:r w:rsidR="00572CAC">
        <w:t>contains a</w:t>
      </w:r>
      <w:r>
        <w:t xml:space="preserve"> folder for the current monitoring year</w:t>
      </w:r>
      <w:r w:rsidR="00572CAC">
        <w:t xml:space="preserve"> with subfolders for each park sampled that year</w:t>
      </w:r>
      <w:r>
        <w:t xml:space="preserve">. </w:t>
      </w:r>
      <w:r w:rsidR="00572CAC">
        <w:t xml:space="preserve">Images that are to be linked to the database should be organized in individual folders by location </w:t>
      </w:r>
      <w:r w:rsidR="00572CAC">
        <w:lastRenderedPageBreak/>
        <w:t xml:space="preserve">and date of sampling event, and placed appropriately. All other images should go into the “Images” folder in the main directory. </w:t>
      </w:r>
    </w:p>
    <w:p w:rsidR="0049042A" w:rsidRDefault="0049042A" w:rsidP="000C5606"/>
    <w:p w:rsidR="0049042A" w:rsidRDefault="0049042A" w:rsidP="000C5606">
      <w:r>
        <w:t>Following these steps will ensure that the files will be re-linked to the database upon moving as long as the structure is maintained.</w:t>
      </w:r>
    </w:p>
    <w:p w:rsidR="0049042A" w:rsidRDefault="0049042A" w:rsidP="000C5606"/>
    <w:p w:rsidR="0049042A" w:rsidRDefault="0049042A" w:rsidP="0062004F">
      <w:r>
        <w:t>Each major subfolder is described as follows:</w:t>
      </w:r>
    </w:p>
    <w:p w:rsidR="0049042A" w:rsidRDefault="0049042A" w:rsidP="001E23CD">
      <w:pPr>
        <w:numPr>
          <w:ilvl w:val="0"/>
          <w:numId w:val="30"/>
        </w:numPr>
        <w:spacing w:after="60"/>
      </w:pPr>
      <w:r>
        <w:t>Analysis – Contains working files associated with data analysis.</w:t>
      </w:r>
    </w:p>
    <w:p w:rsidR="00E4593E" w:rsidRDefault="00E4593E" w:rsidP="00E4593E">
      <w:pPr>
        <w:numPr>
          <w:ilvl w:val="0"/>
          <w:numId w:val="30"/>
        </w:numPr>
      </w:pPr>
      <w:r>
        <w:t>Data – Contains subfolders to categorize project data and the working database file for the season.  The master database for the project is stored in the PACN Digital Library.</w:t>
      </w:r>
    </w:p>
    <w:p w:rsidR="0049042A" w:rsidRDefault="0049042A" w:rsidP="001E23CD">
      <w:pPr>
        <w:numPr>
          <w:ilvl w:val="0"/>
          <w:numId w:val="30"/>
        </w:numPr>
        <w:spacing w:after="60"/>
      </w:pPr>
      <w:r>
        <w:t>Documents – Contains subfolders to categorize documents as needed for various stages of project implementation.</w:t>
      </w:r>
    </w:p>
    <w:p w:rsidR="0049042A" w:rsidRDefault="0049042A" w:rsidP="001E23CD">
      <w:pPr>
        <w:numPr>
          <w:ilvl w:val="0"/>
          <w:numId w:val="30"/>
        </w:numPr>
        <w:spacing w:after="60"/>
      </w:pPr>
      <w:r>
        <w:t xml:space="preserve">Images – For storing images associated with the project (refer to </w:t>
      </w:r>
      <w:r w:rsidRPr="00421968">
        <w:rPr>
          <w:b/>
        </w:rPr>
        <w:t>S</w:t>
      </w:r>
      <w:r w:rsidRPr="00421968">
        <w:t>OP #1</w:t>
      </w:r>
      <w:r>
        <w:t>2 “</w:t>
      </w:r>
      <w:r w:rsidRPr="00C53D66">
        <w:t>Managing Photographic Images</w:t>
      </w:r>
      <w:r>
        <w:t>”). Note that this folder contains subfolders to arrange files by year.</w:t>
      </w:r>
    </w:p>
    <w:p w:rsidR="00E4593E" w:rsidRDefault="0049042A" w:rsidP="00E4593E">
      <w:pPr>
        <w:numPr>
          <w:ilvl w:val="0"/>
          <w:numId w:val="30"/>
        </w:numPr>
        <w:spacing w:after="60"/>
      </w:pPr>
      <w:r>
        <w:t xml:space="preserve">Spatial info – </w:t>
      </w:r>
      <w:r w:rsidR="00E4593E">
        <w:t xml:space="preserve">Contains subfolders that arrange files by year and park. Yearly folders organized by park contain the following subfolders. </w:t>
      </w:r>
    </w:p>
    <w:p w:rsidR="00E4593E" w:rsidRDefault="00E4593E" w:rsidP="00E4593E">
      <w:pPr>
        <w:numPr>
          <w:ilvl w:val="1"/>
          <w:numId w:val="30"/>
        </w:numPr>
      </w:pPr>
      <w:r>
        <w:t>ArcMap_Products – Map products.</w:t>
      </w:r>
    </w:p>
    <w:p w:rsidR="00E4593E" w:rsidRDefault="00E4593E" w:rsidP="00E4593E">
      <w:pPr>
        <w:numPr>
          <w:ilvl w:val="1"/>
          <w:numId w:val="30"/>
        </w:numPr>
      </w:pPr>
      <w:r>
        <w:t>GIS_Data – New working shapefiles and geodatabases specific to the project.</w:t>
      </w:r>
    </w:p>
    <w:p w:rsidR="00E4593E" w:rsidRDefault="00E4593E" w:rsidP="00E4593E">
      <w:pPr>
        <w:numPr>
          <w:ilvl w:val="1"/>
          <w:numId w:val="30"/>
        </w:numPr>
      </w:pPr>
      <w:r>
        <w:t xml:space="preserve">GPS_Data – Contains GPS data dictionaries, and raw and processed GPS data files.  </w:t>
      </w:r>
    </w:p>
    <w:p w:rsidR="0049042A" w:rsidRDefault="0049042A" w:rsidP="00E4593E">
      <w:pPr>
        <w:spacing w:after="60"/>
        <w:ind w:left="720"/>
      </w:pPr>
    </w:p>
    <w:p w:rsidR="0049042A" w:rsidRDefault="0049042A" w:rsidP="000C5606">
      <w:pPr>
        <w:pStyle w:val="SOP2nd"/>
      </w:pPr>
      <w:r w:rsidRPr="00994645">
        <w:t>Naming Conventions</w:t>
      </w:r>
    </w:p>
    <w:p w:rsidR="0049042A" w:rsidRDefault="0049042A" w:rsidP="00AF3036"/>
    <w:p w:rsidR="0049042A" w:rsidRPr="00D176EE" w:rsidRDefault="0049042A" w:rsidP="000C5606">
      <w:pPr>
        <w:pStyle w:val="SOP3rd"/>
      </w:pPr>
      <w:r w:rsidRPr="001C4518">
        <w:t>Folder Naming Standards</w:t>
      </w:r>
    </w:p>
    <w:p w:rsidR="0049042A" w:rsidRPr="006F2CCE" w:rsidRDefault="0049042A" w:rsidP="0062004F">
      <w:pPr>
        <w:autoSpaceDE w:val="0"/>
        <w:autoSpaceDN w:val="0"/>
        <w:adjustRightInd w:val="0"/>
      </w:pPr>
      <w:r w:rsidRPr="006F2CCE">
        <w:t xml:space="preserve">In all cases, </w:t>
      </w:r>
      <w:r>
        <w:t>folder</w:t>
      </w:r>
      <w:r w:rsidRPr="006F2CCE">
        <w:t xml:space="preserve"> names should follow these guidelines:</w:t>
      </w:r>
    </w:p>
    <w:p w:rsidR="0049042A" w:rsidRPr="006F2CCE" w:rsidRDefault="0049042A" w:rsidP="001E23CD">
      <w:pPr>
        <w:numPr>
          <w:ilvl w:val="0"/>
          <w:numId w:val="31"/>
        </w:numPr>
        <w:autoSpaceDE w:val="0"/>
        <w:autoSpaceDN w:val="0"/>
        <w:adjustRightInd w:val="0"/>
      </w:pPr>
      <w:r w:rsidRPr="006F2CCE">
        <w:t xml:space="preserve">No spaces or special characters in the </w:t>
      </w:r>
      <w:r>
        <w:t>folder</w:t>
      </w:r>
      <w:r w:rsidRPr="006F2CCE">
        <w:t xml:space="preserve"> name</w:t>
      </w:r>
      <w:r>
        <w:t>.</w:t>
      </w:r>
    </w:p>
    <w:p w:rsidR="0049042A" w:rsidRPr="006F2CCE" w:rsidRDefault="0049042A" w:rsidP="001E23CD">
      <w:pPr>
        <w:numPr>
          <w:ilvl w:val="0"/>
          <w:numId w:val="31"/>
        </w:numPr>
        <w:autoSpaceDE w:val="0"/>
        <w:autoSpaceDN w:val="0"/>
        <w:adjustRightInd w:val="0"/>
      </w:pPr>
      <w:r w:rsidRPr="006F2CCE">
        <w:t xml:space="preserve">Use the underbar (“_”) character to separate </w:t>
      </w:r>
      <w:r>
        <w:t>words in folder names.</w:t>
      </w:r>
    </w:p>
    <w:p w:rsidR="0049042A" w:rsidRDefault="0049042A" w:rsidP="001E23CD">
      <w:pPr>
        <w:numPr>
          <w:ilvl w:val="0"/>
          <w:numId w:val="31"/>
        </w:numPr>
        <w:autoSpaceDE w:val="0"/>
        <w:autoSpaceDN w:val="0"/>
        <w:adjustRightInd w:val="0"/>
      </w:pPr>
      <w:r w:rsidRPr="006F2CCE">
        <w:t xml:space="preserve">Try to limit </w:t>
      </w:r>
      <w:r>
        <w:t>folder</w:t>
      </w:r>
      <w:r w:rsidRPr="006F2CCE">
        <w:t xml:space="preserve"> names to </w:t>
      </w:r>
      <w:r>
        <w:t>20</w:t>
      </w:r>
      <w:r w:rsidRPr="006F2CCE">
        <w:t xml:space="preserve"> characters or </w:t>
      </w:r>
      <w:r>
        <w:t>fewer.</w:t>
      </w:r>
    </w:p>
    <w:p w:rsidR="0049042A" w:rsidRPr="00994645" w:rsidRDefault="0049042A" w:rsidP="001E23CD">
      <w:pPr>
        <w:numPr>
          <w:ilvl w:val="0"/>
          <w:numId w:val="31"/>
        </w:numPr>
        <w:autoSpaceDE w:val="0"/>
        <w:autoSpaceDN w:val="0"/>
        <w:adjustRightInd w:val="0"/>
      </w:pPr>
      <w:r>
        <w:t>Dates should be formatted as YYYYMMDD.</w:t>
      </w:r>
    </w:p>
    <w:p w:rsidR="0049042A" w:rsidRPr="006F2CCE" w:rsidRDefault="0049042A" w:rsidP="00994645">
      <w:pPr>
        <w:autoSpaceDE w:val="0"/>
        <w:autoSpaceDN w:val="0"/>
        <w:adjustRightInd w:val="0"/>
        <w:ind w:left="360"/>
      </w:pPr>
    </w:p>
    <w:p w:rsidR="0049042A" w:rsidRPr="00994645" w:rsidRDefault="0049042A" w:rsidP="000C5606">
      <w:pPr>
        <w:pStyle w:val="SOP3rd"/>
        <w:rPr>
          <w:u w:val="single"/>
        </w:rPr>
      </w:pPr>
      <w:r w:rsidRPr="001C4518">
        <w:t>File Naming Standards</w:t>
      </w:r>
    </w:p>
    <w:p w:rsidR="0049042A" w:rsidRPr="006F2CCE" w:rsidRDefault="0049042A" w:rsidP="0062004F">
      <w:pPr>
        <w:autoSpaceDE w:val="0"/>
        <w:autoSpaceDN w:val="0"/>
        <w:adjustRightInd w:val="0"/>
      </w:pPr>
      <w:r w:rsidRPr="006F2CCE">
        <w:t xml:space="preserve">In all cases, </w:t>
      </w:r>
      <w:r>
        <w:t>file</w:t>
      </w:r>
      <w:r w:rsidRPr="006F2CCE">
        <w:t xml:space="preserve"> names should follow these guidelines:</w:t>
      </w:r>
    </w:p>
    <w:p w:rsidR="0049042A" w:rsidRPr="006F2CCE" w:rsidRDefault="0049042A" w:rsidP="001E23CD">
      <w:pPr>
        <w:numPr>
          <w:ilvl w:val="0"/>
          <w:numId w:val="31"/>
        </w:numPr>
        <w:autoSpaceDE w:val="0"/>
        <w:autoSpaceDN w:val="0"/>
        <w:adjustRightInd w:val="0"/>
      </w:pPr>
      <w:r w:rsidRPr="006F2CCE">
        <w:t>No spaces or special characters in the file name</w:t>
      </w:r>
      <w:r>
        <w:t>.</w:t>
      </w:r>
    </w:p>
    <w:p w:rsidR="0049042A" w:rsidRPr="006F2CCE" w:rsidRDefault="0049042A" w:rsidP="001E23CD">
      <w:pPr>
        <w:numPr>
          <w:ilvl w:val="0"/>
          <w:numId w:val="31"/>
        </w:numPr>
        <w:autoSpaceDE w:val="0"/>
        <w:autoSpaceDN w:val="0"/>
        <w:adjustRightInd w:val="0"/>
      </w:pPr>
      <w:r w:rsidRPr="006F2CCE">
        <w:t>Use the underbar (“_”) character t</w:t>
      </w:r>
      <w:r>
        <w:t>o separate file name components.</w:t>
      </w:r>
    </w:p>
    <w:p w:rsidR="0049042A" w:rsidRDefault="0049042A" w:rsidP="001E23CD">
      <w:pPr>
        <w:numPr>
          <w:ilvl w:val="0"/>
          <w:numId w:val="31"/>
        </w:numPr>
        <w:autoSpaceDE w:val="0"/>
        <w:autoSpaceDN w:val="0"/>
        <w:adjustRightInd w:val="0"/>
      </w:pPr>
      <w:r w:rsidRPr="006F2CCE">
        <w:t xml:space="preserve">Try to limit file names to </w:t>
      </w:r>
      <w:r>
        <w:t>30</w:t>
      </w:r>
      <w:r w:rsidRPr="006F2CCE">
        <w:t xml:space="preserve"> characters or </w:t>
      </w:r>
      <w:r>
        <w:t>fewer, up to a maximum of 50 characters.</w:t>
      </w:r>
      <w:r w:rsidRPr="00C5780E">
        <w:t xml:space="preserve"> </w:t>
      </w:r>
    </w:p>
    <w:p w:rsidR="0049042A" w:rsidRPr="006F2CCE" w:rsidRDefault="0049042A" w:rsidP="001E23CD">
      <w:pPr>
        <w:numPr>
          <w:ilvl w:val="0"/>
          <w:numId w:val="31"/>
        </w:numPr>
        <w:autoSpaceDE w:val="0"/>
        <w:autoSpaceDN w:val="0"/>
        <w:adjustRightInd w:val="0"/>
      </w:pPr>
      <w:r>
        <w:t>Dates should be formatted as YYYYMMDD.</w:t>
      </w:r>
    </w:p>
    <w:p w:rsidR="0049042A" w:rsidRPr="006F2CCE" w:rsidRDefault="0049042A" w:rsidP="001E23CD">
      <w:pPr>
        <w:numPr>
          <w:ilvl w:val="0"/>
          <w:numId w:val="31"/>
        </w:numPr>
        <w:autoSpaceDE w:val="0"/>
        <w:autoSpaceDN w:val="0"/>
        <w:adjustRightInd w:val="0"/>
      </w:pPr>
      <w:r>
        <w:t>Correspondence files should be named as YYYYMMDD_AuthorName_subject.ext.</w:t>
      </w:r>
    </w:p>
    <w:p w:rsidR="00E4593E" w:rsidRDefault="00E4593E" w:rsidP="00670B06">
      <w:pPr>
        <w:pStyle w:val="SOP2nd"/>
      </w:pPr>
    </w:p>
    <w:p w:rsidR="0049042A" w:rsidRPr="00994645" w:rsidRDefault="0049042A" w:rsidP="00670B06">
      <w:pPr>
        <w:pStyle w:val="SOP2nd"/>
      </w:pPr>
      <w:r w:rsidRPr="00994645">
        <w:t>Archival and records management</w:t>
      </w:r>
    </w:p>
    <w:p w:rsidR="0049042A" w:rsidRDefault="0049042A" w:rsidP="0062004F">
      <w:r w:rsidRPr="001C1420">
        <w:t>All project files should be reviewed, cleaned up and or</w:t>
      </w:r>
      <w:r>
        <w:t xml:space="preserve">ganized by the project lead </w:t>
      </w:r>
      <w:r w:rsidRPr="001C1420">
        <w:t>on a regular basis (e.g., annually in January)</w:t>
      </w:r>
      <w:r>
        <w:t xml:space="preserve">. </w:t>
      </w:r>
      <w:r w:rsidRPr="001C1420">
        <w:t xml:space="preserve">Decisions on what to retain and what to destroy should be made following guidelines stipulated in </w:t>
      </w:r>
      <w:r w:rsidRPr="002C64AA">
        <w:t>NPS Director’s Order 19</w:t>
      </w:r>
      <w:r>
        <w:t xml:space="preserve"> </w:t>
      </w:r>
      <w:r w:rsidR="00A64C00">
        <w:fldChar w:fldCharType="begin"/>
      </w:r>
      <w:r>
        <w:instrText xml:space="preserve"> ADDIN EN.CITE &lt;EndNote&gt;&lt;Cite ExcludeAuth="1"&gt;&lt;Author&gt;National Park Service (NPS)&lt;/Author&gt;&lt;Year&gt;2001&lt;/Year&gt;&lt;RecNum&gt;354&lt;/RecNum&gt;&lt;Prefix&gt;NPS &lt;/Prefix&gt;&lt;DisplayText&gt;(NPS 2001)&lt;/DisplayText&gt;&lt;record&gt;&lt;rec-number&gt;354&lt;/rec-number&gt;&lt;foreign-keys&gt;&lt;key app="EN" db-id="29wd9fdxkttawpevre3ptatrsdx2se0wz5da"&gt;354&lt;/key&gt;&lt;/foreign-keys&gt;&lt;ref-type name="Web Page"&gt;12&lt;/ref-type&gt;&lt;contributors&gt;&lt;authors&gt;&lt;author&gt;National Park Service (NPS),&lt;/author&gt;&lt;/authors&gt;&lt;/contributors&gt;&lt;titles&gt;&lt;title&gt;Director&amp;apos;s Orders and Related Documents&lt;/title&gt;&lt;/titles&gt;&lt;dates&gt;&lt;year&gt;2001&lt;/year&gt;&lt;/dates&gt;&lt;publisher&gt;Department of the Interior, National Park Service, Office of Policy. Available at http://home.nps.gov/applications/npspolicy/DOrders.cfm (accessed 1 Oct 2007)&lt;/publisher&gt;&lt;urls&gt;&lt;/urls&gt;&lt;/record&gt;&lt;/Cite&gt;&lt;/EndNote&gt;</w:instrText>
      </w:r>
      <w:r w:rsidR="00A64C00">
        <w:fldChar w:fldCharType="separate"/>
      </w:r>
      <w:r>
        <w:rPr>
          <w:noProof/>
        </w:rPr>
        <w:t>(NPS 2001)</w:t>
      </w:r>
      <w:r w:rsidR="00A64C00">
        <w:fldChar w:fldCharType="end"/>
      </w:r>
      <w:r>
        <w:t>,</w:t>
      </w:r>
      <w:r w:rsidRPr="001C1420">
        <w:t xml:space="preserve"> which provides a schedule indicating the amount of time that the various kinds of records should be retained</w:t>
      </w:r>
      <w:r>
        <w:t xml:space="preserve">. </w:t>
      </w:r>
      <w:r w:rsidRPr="001C1420">
        <w:t xml:space="preserve">Although many of the files for this project may be scheduled for permanent retention, it is important to isolate and protect these important files and not lose them in the midst of a large, </w:t>
      </w:r>
      <w:r w:rsidRPr="001C1420">
        <w:lastRenderedPageBreak/>
        <w:t>disordered array of miscellaneous project files</w:t>
      </w:r>
      <w:r>
        <w:t xml:space="preserve">. </w:t>
      </w:r>
      <w:r w:rsidRPr="001C1420">
        <w:t>Because this is a long-term monitoring project, good records management practices are critical for ensuring the continuity of project information</w:t>
      </w:r>
      <w:r>
        <w:t xml:space="preserve">. </w:t>
      </w:r>
      <w:r w:rsidRPr="001C1420">
        <w:t>Files will be more useful to others if they are well organized, well named, and stored in a common format</w:t>
      </w:r>
      <w:r>
        <w:t xml:space="preserve">. </w:t>
      </w:r>
      <w:r w:rsidRPr="001C1420">
        <w:t>In addition, it is important that files containing sensitive information be stored in a manner that will enable quick identification</w:t>
      </w:r>
      <w:r>
        <w:t xml:space="preserve">. </w:t>
      </w:r>
      <w:r w:rsidRPr="001C1420">
        <w:t xml:space="preserve">Refer to </w:t>
      </w:r>
      <w:r w:rsidRPr="00421968">
        <w:t>SOP #</w:t>
      </w:r>
      <w:r>
        <w:t>16 (“</w:t>
      </w:r>
      <w:r w:rsidRPr="001C1420">
        <w:t>Sensitive Information</w:t>
      </w:r>
      <w:r>
        <w:t>”)</w:t>
      </w:r>
      <w:r w:rsidRPr="001C1420">
        <w:t xml:space="preserve"> for more information.</w:t>
      </w:r>
      <w:r>
        <w:t xml:space="preserve"> Hard copies of field data</w:t>
      </w:r>
      <w:r w:rsidR="007C5C43">
        <w:t xml:space="preserve"> </w:t>
      </w:r>
      <w:r>
        <w:t xml:space="preserve">forms should be stored in the designated filing cabinet for three years as specified by NPS </w:t>
      </w:r>
      <w:r w:rsidRPr="002C64AA">
        <w:t>Director’s Order 19</w:t>
      </w:r>
      <w:r>
        <w:t>.</w:t>
      </w:r>
    </w:p>
    <w:p w:rsidR="0049042A" w:rsidRDefault="0049042A" w:rsidP="0062004F"/>
    <w:p w:rsidR="0049042A" w:rsidRDefault="0049042A" w:rsidP="0062004F">
      <w:r>
        <w:t>To help ensure safe and organized electronic file management, PACN has implemented a system called the PACN Digital Library, which is a hierarchical digital filing system stored on the PACN file servers. The typical arrangement is by project, then by year to facilitate easy access. Network users have read-only access to these files, except where information sensitivity may preclude general access. Submission of certified products occurs in the PACN Digital Library by uploading the certified products in the “Submissions” folder and notifying the data manager.</w:t>
      </w:r>
    </w:p>
    <w:p w:rsidR="0049042A" w:rsidRDefault="0049042A" w:rsidP="0062004F"/>
    <w:p w:rsidR="0049042A" w:rsidRDefault="0049042A" w:rsidP="0062004F">
      <w:r>
        <w:t>As digital products are delivered for l</w:t>
      </w:r>
      <w:r w:rsidRPr="00FE7A6B">
        <w:t>ong-term storage according to SOP #1</w:t>
      </w:r>
      <w:r>
        <w:t>7</w:t>
      </w:r>
      <w:r w:rsidRPr="00FE7A6B">
        <w:t xml:space="preserve"> </w:t>
      </w:r>
      <w:r>
        <w:t>“</w:t>
      </w:r>
      <w:r w:rsidRPr="00FE7A6B">
        <w:t>Product Delivery Specifications</w:t>
      </w:r>
      <w:r>
        <w:t xml:space="preserve"> and Schedule” they will be catalogued in the PACN project tracking database and filed within the PACN Digital Library by the data manager. </w:t>
      </w:r>
      <w:r w:rsidRPr="008F1F82">
        <w:t xml:space="preserve">The master versions of all digital files relating to the </w:t>
      </w:r>
      <w:r>
        <w:t>Established Invasive Plant Species Monitoring Protocol</w:t>
      </w:r>
      <w:r w:rsidRPr="008F1F82">
        <w:t xml:space="preserve"> are stored </w:t>
      </w:r>
      <w:r>
        <w:t>within</w:t>
      </w:r>
      <w:r w:rsidRPr="008F1F82">
        <w:t xml:space="preserve"> the PACN </w:t>
      </w:r>
      <w:r>
        <w:t>Digital Library</w:t>
      </w:r>
      <w:r w:rsidRPr="008F1F82">
        <w:t xml:space="preserve">, with regular file back-ups accomplished automatically. Presently, the </w:t>
      </w:r>
      <w:r>
        <w:t>master protocol</w:t>
      </w:r>
      <w:r w:rsidRPr="008F1F82">
        <w:t xml:space="preserve"> files include the protocol narrative, the SOPs, and the</w:t>
      </w:r>
      <w:r>
        <w:t xml:space="preserve"> Established Invasive Plant Species</w:t>
      </w:r>
      <w:r w:rsidRPr="008F1F82">
        <w:t xml:space="preserve"> database files</w:t>
      </w:r>
      <w:r>
        <w:t>. Analog (non-digital) materials are to be handled according to current practices of the individual park collections.</w:t>
      </w:r>
    </w:p>
    <w:p w:rsidR="0049042A" w:rsidRDefault="0049042A" w:rsidP="00670B06"/>
    <w:p w:rsidR="0049042A" w:rsidRPr="00994645" w:rsidRDefault="0049042A" w:rsidP="00670B06">
      <w:pPr>
        <w:pStyle w:val="SOP2nd"/>
      </w:pPr>
      <w:r w:rsidRPr="00994645">
        <w:t>Archived Data Maintenance</w:t>
      </w:r>
    </w:p>
    <w:p w:rsidR="0049042A" w:rsidRDefault="0049042A" w:rsidP="0062004F">
      <w:r w:rsidRPr="007F52B6">
        <w:t xml:space="preserve">Any editing of archived data is accomplished jointly by the </w:t>
      </w:r>
      <w:r>
        <w:t>project lead</w:t>
      </w:r>
      <w:r w:rsidRPr="007F52B6">
        <w:t xml:space="preserve"> </w:t>
      </w:r>
      <w:r>
        <w:t xml:space="preserve">or designee </w:t>
      </w:r>
      <w:r w:rsidRPr="007F52B6">
        <w:t xml:space="preserve">and PACN </w:t>
      </w:r>
      <w:r>
        <w:t>data manager</w:t>
      </w:r>
      <w:r w:rsidRPr="007F52B6">
        <w:t xml:space="preserve">. Prior to any major changes of a dataset, a copy is stored with the appropriate version number to allow for tracking of changes over time. </w:t>
      </w:r>
      <w:r>
        <w:t>Likewise, a</w:t>
      </w:r>
      <w:r w:rsidRPr="008F1F82">
        <w:t xml:space="preserve">ny time a revision of </w:t>
      </w:r>
      <w:r>
        <w:t xml:space="preserve">the </w:t>
      </w:r>
      <w:r w:rsidRPr="008F1F82">
        <w:t xml:space="preserve">protocol requires a revision to the database, a complete copy of the database will be made and stored in an archive directory. In addition to this copy in its native database format, all tables will be archived in a comma-delimited ASCII format that is platform-independent by using the Access_to_ascii.mdb utility developed by </w:t>
      </w:r>
      <w:r>
        <w:t xml:space="preserve">the Northern Colorado Plateau Network. </w:t>
      </w:r>
    </w:p>
    <w:p w:rsidR="0049042A" w:rsidRDefault="0049042A" w:rsidP="0062004F"/>
    <w:p w:rsidR="0049042A" w:rsidRDefault="0049042A" w:rsidP="0062004F">
      <w:r w:rsidRPr="007F52B6">
        <w:t xml:space="preserve">Versioning of archived datasets is handled by adding a three digit number to the file name, with the first version being numbered 001 (e.g., </w:t>
      </w:r>
      <w:r>
        <w:rPr>
          <w:color w:val="000000"/>
        </w:rPr>
        <w:t>establish_invasive_plants</w:t>
      </w:r>
      <w:r w:rsidRPr="00C35A90">
        <w:rPr>
          <w:color w:val="000000"/>
        </w:rPr>
        <w:t>_be_</w:t>
      </w:r>
      <w:r>
        <w:rPr>
          <w:color w:val="000000"/>
        </w:rPr>
        <w:t>2010_validated_v001,</w:t>
      </w:r>
      <w:r w:rsidRPr="007F52B6">
        <w:t xml:space="preserve"> for the first version of a back-end data file validated by the </w:t>
      </w:r>
      <w:r>
        <w:t>project lead</w:t>
      </w:r>
      <w:r w:rsidRPr="007F52B6">
        <w:t xml:space="preserve"> and </w:t>
      </w:r>
      <w:r>
        <w:t>data manager</w:t>
      </w:r>
      <w:r w:rsidRPr="007F52B6">
        <w:t xml:space="preserve"> at the end of the 200</w:t>
      </w:r>
      <w:r>
        <w:t>8</w:t>
      </w:r>
      <w:r w:rsidRPr="007F52B6">
        <w:t xml:space="preserve"> field season). </w:t>
      </w:r>
      <w:r>
        <w:t xml:space="preserve">The two text files generated by the Access_to_ascii.mdb utility, FieldDef.txt and TableDef.txt, will be stored in a similarly named folder (e.g. </w:t>
      </w:r>
      <w:r>
        <w:rPr>
          <w:color w:val="000000"/>
        </w:rPr>
        <w:t>establish_invasive_plants</w:t>
      </w:r>
      <w:r w:rsidRPr="00C35A90">
        <w:rPr>
          <w:color w:val="000000"/>
        </w:rPr>
        <w:t>_be_</w:t>
      </w:r>
      <w:r>
        <w:rPr>
          <w:color w:val="000000"/>
        </w:rPr>
        <w:t xml:space="preserve">2010_validated_v001_text). </w:t>
      </w:r>
      <w:r w:rsidRPr="007F52B6">
        <w:t>Each additional version is assigned a sequentially higher number. Frequent users of the data are notified of the updates, and provided with a copy of the most recent</w:t>
      </w:r>
      <w:r>
        <w:t>ly</w:t>
      </w:r>
      <w:r w:rsidRPr="007F52B6">
        <w:t xml:space="preserve"> archived version.</w:t>
      </w:r>
    </w:p>
    <w:p w:rsidR="0049042A" w:rsidRDefault="0049042A" w:rsidP="0062004F"/>
    <w:p w:rsidR="0049042A" w:rsidRDefault="0049042A" w:rsidP="0062004F">
      <w:r w:rsidRPr="007F52B6">
        <w:t xml:space="preserve">Every change must be documented in the edit log and accompanied by an explanation that includes pre- </w:t>
      </w:r>
      <w:r>
        <w:t xml:space="preserve">and post-edit data descriptions. </w:t>
      </w:r>
      <w:r w:rsidRPr="007F52B6">
        <w:t xml:space="preserve">All data collected using </w:t>
      </w:r>
      <w:proofErr w:type="gramStart"/>
      <w:r w:rsidRPr="007F52B6">
        <w:t>this protocol are</w:t>
      </w:r>
      <w:proofErr w:type="gramEnd"/>
      <w:r w:rsidRPr="007F52B6">
        <w:t xml:space="preserve"> subject to the following three caveats:</w:t>
      </w:r>
    </w:p>
    <w:p w:rsidR="0049042A" w:rsidRDefault="0049042A" w:rsidP="00DD07EF">
      <w:pPr>
        <w:pStyle w:val="ListBullet"/>
        <w:tabs>
          <w:tab w:val="clear" w:pos="360"/>
        </w:tabs>
        <w:ind w:left="720"/>
      </w:pPr>
      <w:r>
        <w:t>Only make changes that improve or update the data while maintaining data integrity.</w:t>
      </w:r>
    </w:p>
    <w:p w:rsidR="0049042A" w:rsidRDefault="0049042A" w:rsidP="00DD07EF">
      <w:pPr>
        <w:pStyle w:val="ListBullet"/>
        <w:tabs>
          <w:tab w:val="clear" w:pos="360"/>
        </w:tabs>
        <w:ind w:left="720"/>
      </w:pPr>
      <w:r>
        <w:lastRenderedPageBreak/>
        <w:t xml:space="preserve">Once archived, document any changes made to the dataset through an edit log. At end of each fiscal year, the database manager will update the central database and will post read-only versions. </w:t>
      </w:r>
    </w:p>
    <w:p w:rsidR="0049042A" w:rsidRDefault="0049042A" w:rsidP="00DD07EF">
      <w:pPr>
        <w:pStyle w:val="ListBullet"/>
        <w:tabs>
          <w:tab w:val="clear" w:pos="360"/>
        </w:tabs>
        <w:ind w:left="720"/>
      </w:pPr>
      <w:r>
        <w:t>Mistakes can be made during editing so updates must be compared with the original data form prior to validating the data.</w:t>
      </w:r>
    </w:p>
    <w:p w:rsidR="0049042A" w:rsidRPr="007332A5" w:rsidRDefault="0049042A" w:rsidP="00670B06"/>
    <w:p w:rsidR="0049042A" w:rsidRDefault="0049042A" w:rsidP="00670B06">
      <w:pPr>
        <w:pStyle w:val="SOP2nd"/>
      </w:pPr>
      <w:r>
        <w:t>Literature Cited</w:t>
      </w:r>
    </w:p>
    <w:p w:rsidR="0049042A" w:rsidRDefault="00A64C00" w:rsidP="00C5424E">
      <w:pPr>
        <w:ind w:left="720" w:hanging="720"/>
        <w:rPr>
          <w:noProof/>
        </w:rPr>
      </w:pPr>
      <w:r>
        <w:fldChar w:fldCharType="begin"/>
      </w:r>
      <w:r w:rsidR="0049042A">
        <w:instrText xml:space="preserve"> ADDIN EN.SECTION.REFLIST </w:instrText>
      </w:r>
      <w:r>
        <w:fldChar w:fldCharType="separate"/>
      </w:r>
      <w:r w:rsidR="0049042A">
        <w:rPr>
          <w:noProof/>
        </w:rPr>
        <w:t xml:space="preserve">National Park Service (NPS). 2001. Director's Orders and Related Documents website. </w:t>
      </w:r>
      <w:hyperlink r:id="rId254" w:history="1">
        <w:r w:rsidR="0049042A" w:rsidRPr="00C5424E">
          <w:rPr>
            <w:rStyle w:val="Hyperlink"/>
            <w:noProof/>
            <w:sz w:val="24"/>
            <w:szCs w:val="22"/>
          </w:rPr>
          <w:t>http://home.nps.gov/applications/npspolicy/DOrders.cfm</w:t>
        </w:r>
      </w:hyperlink>
      <w:r w:rsidR="0049042A">
        <w:rPr>
          <w:noProof/>
        </w:rPr>
        <w:t xml:space="preserve"> (accessed 1 Oct 2007).</w:t>
      </w:r>
    </w:p>
    <w:p w:rsidR="0049042A" w:rsidRDefault="0049042A" w:rsidP="00C5424E">
      <w:pPr>
        <w:ind w:left="720" w:hanging="720"/>
        <w:rPr>
          <w:noProof/>
        </w:rPr>
      </w:pPr>
    </w:p>
    <w:p w:rsidR="0049042A" w:rsidRDefault="00A64C00" w:rsidP="00670B06">
      <w:pPr>
        <w:ind w:left="720" w:hanging="720"/>
      </w:pPr>
      <w:r>
        <w:fldChar w:fldCharType="end"/>
      </w:r>
    </w:p>
    <w:p w:rsidR="0049042A" w:rsidRDefault="0049042A">
      <w:r>
        <w:br w:type="page"/>
      </w:r>
    </w:p>
    <w:p w:rsidR="0049042A" w:rsidRPr="00C17D05" w:rsidRDefault="0049042A" w:rsidP="00670B06">
      <w:pPr>
        <w:ind w:left="720" w:hanging="720"/>
      </w:pPr>
    </w:p>
    <w:p w:rsidR="0049042A" w:rsidRDefault="00D728CF" w:rsidP="00670B06">
      <w:pPr>
        <w:ind w:left="720" w:hanging="720"/>
        <w:rPr>
          <w:rFonts w:cs="Arial"/>
        </w:rPr>
        <w:sectPr w:rsidR="0049042A" w:rsidSect="00695E25">
          <w:headerReference w:type="default" r:id="rId255"/>
          <w:footerReference w:type="default" r:id="rId256"/>
          <w:pgSz w:w="12240" w:h="15840" w:code="1"/>
          <w:pgMar w:top="1440" w:right="1440" w:bottom="1440" w:left="1440" w:header="720" w:footer="720" w:gutter="0"/>
          <w:pgNumType w:start="1"/>
          <w:cols w:space="720"/>
          <w:docGrid w:linePitch="360"/>
        </w:sectPr>
      </w:pPr>
      <w:r>
        <w:rPr>
          <w:noProof/>
        </w:rPr>
        <mc:AlternateContent>
          <mc:Choice Requires="wps">
            <w:drawing>
              <wp:anchor distT="0" distB="0" distL="114300" distR="114300" simplePos="0" relativeHeight="35" behindDoc="0" locked="1" layoutInCell="1" allowOverlap="1">
                <wp:simplePos x="0" y="0"/>
                <wp:positionH relativeFrom="column">
                  <wp:posOffset>-57150</wp:posOffset>
                </wp:positionH>
                <wp:positionV relativeFrom="paragraph">
                  <wp:posOffset>7964170</wp:posOffset>
                </wp:positionV>
                <wp:extent cx="6358890" cy="788670"/>
                <wp:effectExtent l="0" t="0" r="3810" b="0"/>
                <wp:wrapNone/>
                <wp:docPr id="107"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8890" cy="788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8" o:spid="_x0000_s1026" style="position:absolute;margin-left:-4.5pt;margin-top:627.1pt;width:500.7pt;height:62.1pt;z-index: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" stroked="f">
                <w10:anchorlock/>
              </v:rect>
            </w:pict>
          </mc:Fallback>
        </mc:AlternateContent>
      </w:r>
    </w:p>
    <w:p w:rsidR="0049042A" w:rsidRPr="00441C97" w:rsidRDefault="0049042A">
      <w:pPr>
        <w:pStyle w:val="SOPTitle"/>
        <w:rPr>
          <w:sz w:val="32"/>
          <w:szCs w:val="32"/>
        </w:rPr>
      </w:pPr>
      <w:bookmarkStart w:id="684" w:name="_Toc261510622"/>
      <w:bookmarkStart w:id="685" w:name="_Toc322933336"/>
      <w:r w:rsidRPr="00441C97">
        <w:rPr>
          <w:sz w:val="32"/>
          <w:szCs w:val="32"/>
        </w:rPr>
        <w:lastRenderedPageBreak/>
        <w:t>Standard Operating Procedure (SOP) #11</w:t>
      </w:r>
      <w:bookmarkEnd w:id="684"/>
      <w:bookmarkEnd w:id="685"/>
    </w:p>
    <w:p w:rsidR="0049042A" w:rsidRPr="00441C97" w:rsidRDefault="0049042A">
      <w:pPr>
        <w:pStyle w:val="SOPSubtitle"/>
        <w:rPr>
          <w:sz w:val="32"/>
          <w:szCs w:val="32"/>
        </w:rPr>
      </w:pPr>
      <w:bookmarkStart w:id="686" w:name="_Toc265743827"/>
      <w:bookmarkStart w:id="687" w:name="_Toc261510623"/>
      <w:bookmarkStart w:id="688" w:name="_Toc261510813"/>
      <w:r w:rsidRPr="00441C97">
        <w:rPr>
          <w:sz w:val="32"/>
          <w:szCs w:val="32"/>
        </w:rPr>
        <w:t xml:space="preserve">Field </w:t>
      </w:r>
      <w:r w:rsidR="003A550B">
        <w:rPr>
          <w:sz w:val="32"/>
          <w:szCs w:val="32"/>
        </w:rPr>
        <w:t xml:space="preserve">Data </w:t>
      </w:r>
      <w:r w:rsidRPr="00441C97">
        <w:rPr>
          <w:sz w:val="32"/>
          <w:szCs w:val="32"/>
        </w:rPr>
        <w:t>Form Handling</w:t>
      </w:r>
      <w:bookmarkEnd w:id="686"/>
      <w:r w:rsidRPr="00441C97">
        <w:rPr>
          <w:sz w:val="32"/>
          <w:szCs w:val="32"/>
        </w:rPr>
        <w:t xml:space="preserve"> </w:t>
      </w:r>
      <w:bookmarkEnd w:id="687"/>
      <w:bookmarkEnd w:id="688"/>
    </w:p>
    <w:p w:rsidR="0049042A" w:rsidRDefault="0049042A" w:rsidP="00994645"/>
    <w:p w:rsidR="0049042A" w:rsidRDefault="0049042A" w:rsidP="00994645">
      <w:r>
        <w:t>Version 1.0 (April 27, 2010)</w:t>
      </w:r>
    </w:p>
    <w:p w:rsidR="0049042A" w:rsidRDefault="0049042A" w:rsidP="00994645"/>
    <w:p w:rsidR="0049042A" w:rsidRDefault="0049042A" w:rsidP="00F141F6">
      <w:pPr>
        <w:pStyle w:val="SOP2nd"/>
      </w:pPr>
      <w:r w:rsidRPr="00437523">
        <w:t>Change History</w:t>
      </w:r>
    </w:p>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4"/>
        <w:gridCol w:w="1385"/>
        <w:gridCol w:w="2340"/>
        <w:gridCol w:w="2160"/>
        <w:gridCol w:w="2340"/>
      </w:tblGrid>
      <w:tr w:rsidR="0049042A" w:rsidRPr="00F141F6">
        <w:trPr>
          <w:trHeight w:val="404"/>
        </w:trPr>
        <w:tc>
          <w:tcPr>
            <w:tcW w:w="1364"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Version #</w:t>
            </w:r>
          </w:p>
        </w:tc>
        <w:tc>
          <w:tcPr>
            <w:tcW w:w="1385"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Date</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Revised by</w:t>
            </w:r>
          </w:p>
        </w:tc>
        <w:tc>
          <w:tcPr>
            <w:tcW w:w="216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Changes</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Justification</w:t>
            </w:r>
          </w:p>
        </w:tc>
      </w:tr>
      <w:tr w:rsidR="0049042A">
        <w:trPr>
          <w:trHeight w:val="188"/>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spacing w:after="0"/>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bl>
    <w:p w:rsidR="0049042A" w:rsidRDefault="0049042A" w:rsidP="00F141F6"/>
    <w:p w:rsidR="0049042A" w:rsidRDefault="0049042A" w:rsidP="00F141F6">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49042A" w:rsidRDefault="0049042A" w:rsidP="009D117B"/>
    <w:p w:rsidR="0049042A" w:rsidRDefault="0049042A" w:rsidP="00670B06">
      <w:pPr>
        <w:pStyle w:val="SOP2nd"/>
      </w:pPr>
      <w:r w:rsidRPr="005F2C03">
        <w:t>Purpose</w:t>
      </w:r>
    </w:p>
    <w:p w:rsidR="0049042A" w:rsidRDefault="0049042A" w:rsidP="0062004F">
      <w:r>
        <w:t>This SOP describes how to process Pacific Island Network</w:t>
      </w:r>
      <w:r w:rsidRPr="0001175C">
        <w:t xml:space="preserve"> </w:t>
      </w:r>
      <w:r>
        <w:t>(PACN) Inventory and Monitoring Program (I&amp;M) field data forms.</w:t>
      </w:r>
    </w:p>
    <w:p w:rsidR="0049042A" w:rsidRDefault="0049042A" w:rsidP="0062004F"/>
    <w:p w:rsidR="0049042A" w:rsidRDefault="0049042A" w:rsidP="00670B06">
      <w:pPr>
        <w:pStyle w:val="SOP2nd"/>
      </w:pPr>
      <w:r>
        <w:t xml:space="preserve">Field </w:t>
      </w:r>
      <w:r w:rsidR="003A550B">
        <w:t xml:space="preserve">Data </w:t>
      </w:r>
      <w:r>
        <w:t>Form Handling P</w:t>
      </w:r>
      <w:r w:rsidRPr="005F2C03">
        <w:t>rocedures</w:t>
      </w:r>
    </w:p>
    <w:p w:rsidR="0049042A" w:rsidRDefault="0049042A" w:rsidP="0062004F">
      <w:r>
        <w:t xml:space="preserve">As the field data forms are part of the permanent record for project data, they should be handled in a way that preserves their future interpretability and information content. Data sets collected on laptops or other digital devices should be printed and treated in the same way as other field </w:t>
      </w:r>
      <w:r w:rsidR="003A550B">
        <w:t xml:space="preserve">data </w:t>
      </w:r>
      <w:r>
        <w:t>forms (in addition to being stored and backed up electronically). If changes to data on the forms need to be made either during or after field data acquisition, the original values should not be erased or otherwise rendered illegible. Instead, changes should be made as follows:</w:t>
      </w:r>
    </w:p>
    <w:p w:rsidR="0049042A" w:rsidRDefault="0049042A" w:rsidP="001E23CD">
      <w:pPr>
        <w:numPr>
          <w:ilvl w:val="0"/>
          <w:numId w:val="32"/>
        </w:numPr>
        <w:spacing w:after="60"/>
      </w:pPr>
      <w:r>
        <w:t>Draw a horizontal line through the original value, and write the new value adjacent to the original value with the date and initials of the person making the change.</w:t>
      </w:r>
    </w:p>
    <w:p w:rsidR="0049042A" w:rsidRDefault="0049042A" w:rsidP="001E23CD">
      <w:pPr>
        <w:numPr>
          <w:ilvl w:val="0"/>
          <w:numId w:val="32"/>
        </w:numPr>
        <w:spacing w:after="60"/>
      </w:pPr>
      <w:r>
        <w:t xml:space="preserve">All corrections should be accompanied by a written explanation in the appropriate notes section on the field </w:t>
      </w:r>
      <w:r w:rsidR="003A550B">
        <w:t xml:space="preserve">data </w:t>
      </w:r>
      <w:r>
        <w:t>form. These notes should also be dated and initialed.</w:t>
      </w:r>
    </w:p>
    <w:p w:rsidR="0049042A" w:rsidRDefault="0049042A" w:rsidP="001E23CD">
      <w:pPr>
        <w:numPr>
          <w:ilvl w:val="0"/>
          <w:numId w:val="32"/>
        </w:numPr>
        <w:spacing w:after="60"/>
      </w:pPr>
      <w:r>
        <w:t>If possible, edits and revisions should be made in a different color ink to make it easier for subsequent viewers to be able to retrace the edit history.</w:t>
      </w:r>
    </w:p>
    <w:p w:rsidR="0049042A" w:rsidRDefault="0049042A" w:rsidP="001E23CD">
      <w:pPr>
        <w:numPr>
          <w:ilvl w:val="0"/>
          <w:numId w:val="32"/>
        </w:numPr>
        <w:spacing w:after="60"/>
      </w:pPr>
      <w:r>
        <w:t>Edits should be made on the original field</w:t>
      </w:r>
      <w:r w:rsidR="003A550B">
        <w:t xml:space="preserve"> data</w:t>
      </w:r>
      <w:r>
        <w:t xml:space="preserve"> forms and on any photocopied forms.</w:t>
      </w:r>
    </w:p>
    <w:p w:rsidR="0049042A" w:rsidRDefault="0049042A" w:rsidP="0062004F"/>
    <w:p w:rsidR="0049042A" w:rsidRDefault="0049042A" w:rsidP="0062004F">
      <w:r>
        <w:t xml:space="preserve">These procedures should be followed throughout data entry and data revision. After each tour, data </w:t>
      </w:r>
      <w:r w:rsidR="003A550B">
        <w:t xml:space="preserve">forms </w:t>
      </w:r>
      <w:r>
        <w:t xml:space="preserve">are to be scanned as PDF documents and placed in the project workspace folder assigned to data forms. See </w:t>
      </w:r>
      <w:r w:rsidRPr="00F41A2E">
        <w:t>SOP #1</w:t>
      </w:r>
      <w:r>
        <w:t xml:space="preserve">0 “Workspace Setup and Project Records Management” for more details. These digital files will be archived with the certified data according to SOP #17 </w:t>
      </w:r>
      <w:r>
        <w:lastRenderedPageBreak/>
        <w:t>“Project Delivery Specifications and Schedule.” The PDF files may then serve as a convenient digital reference of the original if needed.</w:t>
      </w:r>
    </w:p>
    <w:p w:rsidR="0049042A" w:rsidRDefault="0049042A" w:rsidP="0062004F">
      <w:pPr>
        <w:sectPr w:rsidR="0049042A" w:rsidSect="0051370F">
          <w:headerReference w:type="default" r:id="rId257"/>
          <w:footerReference w:type="default" r:id="rId258"/>
          <w:type w:val="oddPage"/>
          <w:pgSz w:w="12240" w:h="15840" w:code="1"/>
          <w:pgMar w:top="1440" w:right="1440" w:bottom="1440" w:left="1440" w:header="720" w:footer="720" w:gutter="0"/>
          <w:pgNumType w:start="1"/>
          <w:cols w:space="720"/>
          <w:docGrid w:linePitch="360"/>
        </w:sectPr>
      </w:pPr>
    </w:p>
    <w:p w:rsidR="0049042A" w:rsidRPr="00441C97" w:rsidRDefault="0049042A">
      <w:pPr>
        <w:pStyle w:val="SOPTitle"/>
        <w:rPr>
          <w:sz w:val="32"/>
          <w:szCs w:val="32"/>
        </w:rPr>
      </w:pPr>
      <w:bookmarkStart w:id="689" w:name="_Toc261510624"/>
      <w:bookmarkStart w:id="690" w:name="_Toc322933337"/>
      <w:r w:rsidRPr="00441C97">
        <w:rPr>
          <w:sz w:val="32"/>
          <w:szCs w:val="32"/>
        </w:rPr>
        <w:lastRenderedPageBreak/>
        <w:t>Standard Operating Procedure (SOP) #12</w:t>
      </w:r>
      <w:bookmarkEnd w:id="689"/>
      <w:bookmarkEnd w:id="690"/>
    </w:p>
    <w:p w:rsidR="0049042A" w:rsidRPr="00441C97" w:rsidRDefault="0049042A">
      <w:pPr>
        <w:pStyle w:val="SOPSubtitle"/>
        <w:rPr>
          <w:sz w:val="32"/>
          <w:szCs w:val="32"/>
        </w:rPr>
      </w:pPr>
      <w:bookmarkStart w:id="691" w:name="_Toc261510625"/>
      <w:bookmarkStart w:id="692" w:name="_Toc261510814"/>
      <w:bookmarkStart w:id="693" w:name="_Toc265743828"/>
      <w:r w:rsidRPr="00441C97">
        <w:rPr>
          <w:sz w:val="32"/>
          <w:szCs w:val="32"/>
        </w:rPr>
        <w:t>Managing Photographic Images</w:t>
      </w:r>
      <w:bookmarkEnd w:id="691"/>
      <w:bookmarkEnd w:id="692"/>
      <w:bookmarkEnd w:id="693"/>
    </w:p>
    <w:p w:rsidR="0049042A" w:rsidRDefault="0049042A" w:rsidP="00A40EFF"/>
    <w:p w:rsidR="0049042A" w:rsidRDefault="0049042A" w:rsidP="00A40EFF">
      <w:r>
        <w:t>Version 1.0 (</w:t>
      </w:r>
      <w:r w:rsidR="00E4593E">
        <w:t>February 24, 2012</w:t>
      </w:r>
      <w:r>
        <w:t>)</w:t>
      </w:r>
    </w:p>
    <w:p w:rsidR="0049042A" w:rsidRDefault="0049042A" w:rsidP="00A40EFF"/>
    <w:p w:rsidR="0049042A" w:rsidRDefault="0049042A" w:rsidP="00F141F6">
      <w:pPr>
        <w:pStyle w:val="SOP2nd"/>
      </w:pPr>
      <w:r w:rsidRPr="00437523">
        <w:t>Change History</w:t>
      </w:r>
    </w:p>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4"/>
        <w:gridCol w:w="1385"/>
        <w:gridCol w:w="2340"/>
        <w:gridCol w:w="2160"/>
        <w:gridCol w:w="2340"/>
      </w:tblGrid>
      <w:tr w:rsidR="0049042A" w:rsidRPr="00F141F6">
        <w:trPr>
          <w:trHeight w:val="404"/>
        </w:trPr>
        <w:tc>
          <w:tcPr>
            <w:tcW w:w="1364"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Version #</w:t>
            </w:r>
          </w:p>
        </w:tc>
        <w:tc>
          <w:tcPr>
            <w:tcW w:w="1385"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Date</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Revised by</w:t>
            </w:r>
          </w:p>
        </w:tc>
        <w:tc>
          <w:tcPr>
            <w:tcW w:w="216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Changes</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Justification</w:t>
            </w:r>
          </w:p>
        </w:tc>
      </w:tr>
      <w:tr w:rsidR="0049042A">
        <w:trPr>
          <w:trHeight w:val="188"/>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spacing w:after="0"/>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bl>
    <w:p w:rsidR="0049042A" w:rsidRDefault="0049042A" w:rsidP="00F141F6"/>
    <w:p w:rsidR="0049042A" w:rsidRDefault="0049042A" w:rsidP="00F141F6">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49042A" w:rsidRDefault="0049042A" w:rsidP="0062004F"/>
    <w:p w:rsidR="00E4593E" w:rsidRDefault="00E4593E" w:rsidP="00E4593E">
      <w:pPr>
        <w:pStyle w:val="nrpsSOPSecondOrderHeader"/>
      </w:pPr>
      <w:r>
        <w:t>Purpose</w:t>
      </w:r>
    </w:p>
    <w:p w:rsidR="00E4593E" w:rsidRPr="00160604" w:rsidRDefault="00E4593E" w:rsidP="00E4593E">
      <w:r w:rsidRPr="00D73AD0">
        <w:t>This Standard Operating Procedure document describes</w:t>
      </w:r>
      <w:r w:rsidRPr="00160604">
        <w:t xml:space="preserve"> </w:t>
      </w:r>
      <w:r>
        <w:t>how to download and process</w:t>
      </w:r>
      <w:r w:rsidRPr="00160604">
        <w:t xml:space="preserve"> photographic images collected by project staff or volunteers during the course of conducting </w:t>
      </w:r>
      <w:r>
        <w:t>project-related activities.</w:t>
      </w:r>
      <w:r w:rsidRPr="00160604">
        <w:t xml:space="preserve"> Images that are acquired by other means – e.g., downloaded from a website or those taken by a cooperating researcher – are not project records and should be handled separately.</w:t>
      </w:r>
    </w:p>
    <w:p w:rsidR="00E4593E" w:rsidRDefault="00E4593E" w:rsidP="00E4593E">
      <w:pPr>
        <w:rPr>
          <w:b/>
        </w:rPr>
      </w:pPr>
    </w:p>
    <w:p w:rsidR="00E4593E" w:rsidRPr="00CA03C1" w:rsidRDefault="00E4593E" w:rsidP="00E4593E">
      <w:r w:rsidRPr="00CA03C1">
        <w:t>The standards described herein pertain specifically to all</w:t>
      </w:r>
      <w:r>
        <w:t xml:space="preserve"> digital photographs related to established invasive plant species </w:t>
      </w:r>
      <w:r w:rsidRPr="00CA03C1">
        <w:t xml:space="preserve">monitoring. In this SOP, </w:t>
      </w:r>
      <w:r w:rsidRPr="00CA03C1">
        <w:rPr>
          <w:iCs/>
        </w:rPr>
        <w:t>digital photograph</w:t>
      </w:r>
      <w:r w:rsidRPr="00CA03C1">
        <w:rPr>
          <w:i/>
          <w:iCs/>
        </w:rPr>
        <w:t xml:space="preserve"> </w:t>
      </w:r>
      <w:r w:rsidRPr="00CA03C1">
        <w:t>refers to any photo in electronic format regardless of acquisition by scanner or digital camera. Most photos acquired and used by I&amp;M personnel should fit into one of the general categories.</w:t>
      </w:r>
    </w:p>
    <w:p w:rsidR="00E4593E" w:rsidRPr="00CA03C1" w:rsidRDefault="00E4593E" w:rsidP="00E4593E"/>
    <w:p w:rsidR="00E4593E" w:rsidRDefault="00E4593E" w:rsidP="00E04E2A">
      <w:pPr>
        <w:numPr>
          <w:ilvl w:val="0"/>
          <w:numId w:val="79"/>
        </w:numPr>
      </w:pPr>
      <w:r w:rsidRPr="00CA03C1">
        <w:rPr>
          <w:i/>
        </w:rPr>
        <w:t>Library Photos</w:t>
      </w:r>
      <w:r>
        <w:t xml:space="preserve">: These photos are final products that have been edited, documented, reviewed and added to the photo archive in the PACN Digital Library. Metadata for these photos is created and stored using ThumbsPlus7software. The standard operation procedure for using ThumbsPlus gives detailed instructions on how to use the metadata database (PACN 2008). These photos are representative, unique and instructive and can be used for multiple purposes by a variety of staff. </w:t>
      </w:r>
    </w:p>
    <w:p w:rsidR="00E4593E" w:rsidRDefault="00E4593E" w:rsidP="00E4593E"/>
    <w:p w:rsidR="00E4593E" w:rsidRPr="00A25E79" w:rsidRDefault="00E4593E" w:rsidP="00E04E2A">
      <w:pPr>
        <w:numPr>
          <w:ilvl w:val="0"/>
          <w:numId w:val="79"/>
        </w:numPr>
      </w:pPr>
      <w:r w:rsidRPr="00A25E79">
        <w:rPr>
          <w:i/>
        </w:rPr>
        <w:t>Working photos</w:t>
      </w:r>
      <w:r w:rsidRPr="00A25E79">
        <w:t>: Photos in this category are “works in progress”. Working photos are documented, edited,</w:t>
      </w:r>
      <w:r>
        <w:t xml:space="preserve"> </w:t>
      </w:r>
      <w:r w:rsidRPr="00A25E79">
        <w:t>cataloged with project data</w:t>
      </w:r>
      <w:r>
        <w:t xml:space="preserve"> in </w:t>
      </w:r>
      <w:r w:rsidRPr="00A25E79">
        <w:t xml:space="preserve">the </w:t>
      </w:r>
      <w:r>
        <w:t>photo archive of</w:t>
      </w:r>
      <w:r w:rsidRPr="00A25E79">
        <w:t xml:space="preserve"> the PACN Digital Library, or are deleted. </w:t>
      </w:r>
      <w:r w:rsidRPr="00A25E79">
        <w:rPr>
          <w:b/>
        </w:rPr>
        <w:t>Metadata for working photos does not exist but is in progress</w:t>
      </w:r>
      <w:r>
        <w:t xml:space="preserve">. </w:t>
      </w:r>
      <w:r w:rsidRPr="00A25E79">
        <w:t>Working photos</w:t>
      </w:r>
      <w:r>
        <w:t xml:space="preserve"> for all vegetation protocols</w:t>
      </w:r>
      <w:r w:rsidRPr="00A25E79">
        <w:t xml:space="preserve"> are stored in</w:t>
      </w:r>
      <w:r>
        <w:t xml:space="preserve"> the Protocol_Processing folder located in the vegetation folder. </w:t>
      </w:r>
    </w:p>
    <w:p w:rsidR="00E4593E" w:rsidRPr="00485594" w:rsidRDefault="00E4593E" w:rsidP="00E04E2A">
      <w:pPr>
        <w:numPr>
          <w:ilvl w:val="0"/>
          <w:numId w:val="79"/>
        </w:numPr>
      </w:pPr>
      <w:r w:rsidRPr="00485594">
        <w:rPr>
          <w:i/>
        </w:rPr>
        <w:lastRenderedPageBreak/>
        <w:t>Data Photos</w:t>
      </w:r>
      <w:r w:rsidRPr="00485594">
        <w:t>: Data photos are photos collected as data. Care should be taken to distinguish data photos from incidental or opportunistic photos taken by project staff.  Data photos are those taken for at least one of the following reasons:</w:t>
      </w:r>
    </w:p>
    <w:p w:rsidR="00E4593E" w:rsidRPr="00A25E79" w:rsidRDefault="00E4593E" w:rsidP="00E4593E"/>
    <w:p w:rsidR="00E4593E" w:rsidRPr="00A25E79" w:rsidRDefault="00E4593E" w:rsidP="00E4593E">
      <w:pPr>
        <w:numPr>
          <w:ilvl w:val="0"/>
          <w:numId w:val="33"/>
        </w:numPr>
        <w:tabs>
          <w:tab w:val="clear" w:pos="720"/>
          <w:tab w:val="num" w:pos="1080"/>
        </w:tabs>
        <w:ind w:left="1080"/>
      </w:pPr>
      <w:r w:rsidRPr="00A25E79">
        <w:t>to document a particular feature or perspective for the purpose of site relocation</w:t>
      </w:r>
    </w:p>
    <w:p w:rsidR="00E4593E" w:rsidRPr="00A25E79" w:rsidRDefault="00E4593E" w:rsidP="00E4593E">
      <w:pPr>
        <w:numPr>
          <w:ilvl w:val="0"/>
          <w:numId w:val="33"/>
        </w:numPr>
        <w:tabs>
          <w:tab w:val="clear" w:pos="720"/>
          <w:tab w:val="num" w:pos="1080"/>
        </w:tabs>
        <w:ind w:left="1080"/>
      </w:pPr>
      <w:r w:rsidRPr="00A25E79">
        <w:t>to capture site habitat characteristics and possibly to indicate gross structural changes over time</w:t>
      </w:r>
    </w:p>
    <w:p w:rsidR="00E4593E" w:rsidRPr="00A25E79" w:rsidRDefault="00E4593E" w:rsidP="00E4593E">
      <w:pPr>
        <w:numPr>
          <w:ilvl w:val="0"/>
          <w:numId w:val="33"/>
        </w:numPr>
        <w:tabs>
          <w:tab w:val="clear" w:pos="720"/>
          <w:tab w:val="num" w:pos="1080"/>
        </w:tabs>
        <w:ind w:left="1080"/>
      </w:pPr>
      <w:r w:rsidRPr="00A25E79">
        <w:t>to document a species detection that is also recorded in the data</w:t>
      </w:r>
    </w:p>
    <w:p w:rsidR="00E4593E" w:rsidRPr="00A76D41" w:rsidRDefault="00E4593E" w:rsidP="00E4593E">
      <w:pPr>
        <w:rPr>
          <w:highlight w:val="yellow"/>
        </w:rPr>
      </w:pPr>
    </w:p>
    <w:p w:rsidR="00E4593E" w:rsidRDefault="00E4593E" w:rsidP="00E4593E">
      <w:pPr>
        <w:ind w:left="720"/>
      </w:pPr>
      <w:r w:rsidRPr="00485594">
        <w:t>Data photos may be linked to specific records within the database, and are stored in a manner that permits the preserv</w:t>
      </w:r>
      <w:r>
        <w:t xml:space="preserve">ation of those database links. </w:t>
      </w:r>
      <w:r w:rsidRPr="00485594">
        <w:t>Other photos – e.g., of field crew members at work, or photos showing the morphology or behavior of certain bird species – may also be retained but are not necessarily linked with database records.</w:t>
      </w:r>
      <w:r w:rsidRPr="003D5EE6">
        <w:t xml:space="preserve"> </w:t>
      </w:r>
      <w:r>
        <w:t xml:space="preserve">  </w:t>
      </w:r>
      <w:r w:rsidRPr="003D5EE6">
        <w:t xml:space="preserve"> </w:t>
      </w:r>
    </w:p>
    <w:p w:rsidR="00E4593E" w:rsidRDefault="00E4593E" w:rsidP="00E4593E"/>
    <w:p w:rsidR="00E4593E" w:rsidRDefault="00E4593E" w:rsidP="00E4593E">
      <w:pPr>
        <w:pStyle w:val="nrpsSOPSecondOrderHeader"/>
      </w:pPr>
      <w:r>
        <w:t>Image Management Workflow</w:t>
      </w:r>
    </w:p>
    <w:p w:rsidR="00E4593E" w:rsidRDefault="00E4593E" w:rsidP="00E4593E">
      <w:r w:rsidRPr="003D5EE6">
        <w:t>Effectively managing hundreds of photographic images requires a consistent method for downloading, naming, editing</w:t>
      </w:r>
      <w:r>
        <w:t>,</w:t>
      </w:r>
      <w:r w:rsidRPr="003D5EE6">
        <w:t xml:space="preserve"> and documenting. The general process for managing photos proceeds as follows:</w:t>
      </w:r>
    </w:p>
    <w:p w:rsidR="00E4593E" w:rsidRPr="003D5EE6" w:rsidRDefault="00E4593E" w:rsidP="00E4593E"/>
    <w:p w:rsidR="00E4593E" w:rsidRDefault="00E4593E" w:rsidP="00E4593E">
      <w:pPr>
        <w:numPr>
          <w:ilvl w:val="0"/>
          <w:numId w:val="34"/>
        </w:numPr>
      </w:pPr>
      <w:r w:rsidRPr="003D5EE6">
        <w:t xml:space="preserve">File </w:t>
      </w:r>
      <w:r>
        <w:t>s</w:t>
      </w:r>
      <w:r w:rsidRPr="003D5EE6">
        <w:t xml:space="preserve">tructure </w:t>
      </w:r>
      <w:r>
        <w:t>s</w:t>
      </w:r>
      <w:r w:rsidRPr="003D5EE6">
        <w:t xml:space="preserve">etup </w:t>
      </w:r>
    </w:p>
    <w:p w:rsidR="00E4593E" w:rsidRPr="003D5EE6" w:rsidRDefault="00E4593E" w:rsidP="00E4593E">
      <w:pPr>
        <w:ind w:left="720"/>
      </w:pPr>
    </w:p>
    <w:p w:rsidR="00E4593E" w:rsidRDefault="00E4593E" w:rsidP="00E4593E">
      <w:pPr>
        <w:numPr>
          <w:ilvl w:val="0"/>
          <w:numId w:val="34"/>
        </w:numPr>
      </w:pPr>
      <w:r w:rsidRPr="003D5EE6">
        <w:t xml:space="preserve">Image </w:t>
      </w:r>
      <w:r>
        <w:t>a</w:t>
      </w:r>
      <w:r w:rsidRPr="003D5EE6">
        <w:t>cquisition</w:t>
      </w:r>
    </w:p>
    <w:p w:rsidR="00E4593E" w:rsidRPr="003D5EE6" w:rsidRDefault="00E4593E" w:rsidP="00E4593E">
      <w:pPr>
        <w:ind w:left="720"/>
      </w:pPr>
    </w:p>
    <w:p w:rsidR="00E4593E" w:rsidRDefault="00E4593E" w:rsidP="00E4593E">
      <w:pPr>
        <w:numPr>
          <w:ilvl w:val="0"/>
          <w:numId w:val="34"/>
        </w:numPr>
      </w:pPr>
      <w:r w:rsidRPr="003D5EE6">
        <w:t xml:space="preserve">Download </w:t>
      </w:r>
      <w:r>
        <w:t>files</w:t>
      </w:r>
    </w:p>
    <w:p w:rsidR="00E4593E" w:rsidRDefault="00E4593E" w:rsidP="00E4593E">
      <w:pPr>
        <w:ind w:left="720"/>
      </w:pPr>
    </w:p>
    <w:p w:rsidR="00E4593E" w:rsidRPr="00485594" w:rsidRDefault="00E4593E" w:rsidP="00E4593E">
      <w:pPr>
        <w:numPr>
          <w:ilvl w:val="0"/>
          <w:numId w:val="34"/>
        </w:numPr>
      </w:pPr>
      <w:r w:rsidRPr="00485594">
        <w:t>Rename the image files according to convention</w:t>
      </w:r>
    </w:p>
    <w:p w:rsidR="00E4593E" w:rsidRPr="003D5EE6" w:rsidRDefault="00E4593E" w:rsidP="00E4593E"/>
    <w:p w:rsidR="00E4593E" w:rsidRPr="00E72AF0" w:rsidRDefault="00E4593E" w:rsidP="00E4593E">
      <w:pPr>
        <w:numPr>
          <w:ilvl w:val="0"/>
          <w:numId w:val="34"/>
        </w:numPr>
      </w:pPr>
      <w:r w:rsidRPr="00E72AF0">
        <w:t>Review and edit or delete the photos</w:t>
      </w:r>
    </w:p>
    <w:p w:rsidR="00E4593E" w:rsidRDefault="00E4593E" w:rsidP="00E4593E">
      <w:pPr>
        <w:ind w:left="720"/>
      </w:pPr>
    </w:p>
    <w:p w:rsidR="00E4593E" w:rsidRPr="003D5EE6" w:rsidRDefault="00E4593E" w:rsidP="00E4593E"/>
    <w:p w:rsidR="00E4593E" w:rsidRDefault="00E4593E" w:rsidP="00E4593E">
      <w:pPr>
        <w:numPr>
          <w:ilvl w:val="0"/>
          <w:numId w:val="34"/>
        </w:numPr>
      </w:pPr>
      <w:r w:rsidRPr="003D5EE6">
        <w:t>Move into appropriate folders for storage</w:t>
      </w:r>
    </w:p>
    <w:p w:rsidR="00E4593E" w:rsidRDefault="00E4593E" w:rsidP="00E4593E">
      <w:pPr>
        <w:ind w:left="720"/>
      </w:pPr>
    </w:p>
    <w:p w:rsidR="00E4593E" w:rsidRDefault="00E4593E" w:rsidP="00E4593E">
      <w:pPr>
        <w:numPr>
          <w:ilvl w:val="0"/>
          <w:numId w:val="34"/>
        </w:numPr>
      </w:pPr>
      <w:r w:rsidRPr="00CA03C1">
        <w:t xml:space="preserve">Establish </w:t>
      </w:r>
      <w:r>
        <w:t>d</w:t>
      </w:r>
      <w:r w:rsidRPr="00CA03C1">
        <w:t xml:space="preserve">atabase </w:t>
      </w:r>
      <w:r>
        <w:t>l</w:t>
      </w:r>
      <w:r w:rsidRPr="00CA03C1">
        <w:t>inks</w:t>
      </w:r>
    </w:p>
    <w:p w:rsidR="00E4593E" w:rsidRDefault="00E4593E" w:rsidP="00E4593E">
      <w:pPr>
        <w:pStyle w:val="ListParagraph"/>
      </w:pPr>
    </w:p>
    <w:p w:rsidR="00E4593E" w:rsidRDefault="00E4593E" w:rsidP="00E4593E">
      <w:pPr>
        <w:numPr>
          <w:ilvl w:val="0"/>
          <w:numId w:val="34"/>
        </w:numPr>
      </w:pPr>
      <w:r>
        <w:t>Document the photos</w:t>
      </w:r>
    </w:p>
    <w:p w:rsidR="00E4593E" w:rsidRPr="00CA03C1" w:rsidRDefault="00E4593E" w:rsidP="00E4593E">
      <w:pPr>
        <w:ind w:left="720"/>
      </w:pPr>
    </w:p>
    <w:p w:rsidR="00E4593E" w:rsidRDefault="00E4593E" w:rsidP="00E4593E">
      <w:pPr>
        <w:numPr>
          <w:ilvl w:val="0"/>
          <w:numId w:val="34"/>
        </w:numPr>
      </w:pPr>
      <w:r>
        <w:t>Final storage</w:t>
      </w:r>
    </w:p>
    <w:p w:rsidR="00E4593E" w:rsidRPr="003D5EE6" w:rsidRDefault="00E4593E" w:rsidP="00E4593E">
      <w:pPr>
        <w:ind w:left="720"/>
      </w:pPr>
    </w:p>
    <w:p w:rsidR="00E4593E" w:rsidRPr="003D5EE6" w:rsidRDefault="00E4593E" w:rsidP="00E4593E">
      <w:pPr>
        <w:pStyle w:val="nrpsSOPSecondOrderHeader"/>
      </w:pPr>
      <w:r w:rsidRPr="003D5EE6">
        <w:t>File Structure Setup</w:t>
      </w:r>
    </w:p>
    <w:p w:rsidR="00E4593E" w:rsidRDefault="00E4593E" w:rsidP="00E4593E">
      <w:r w:rsidRPr="003D5EE6">
        <w:t>Prior to data collection for any given year, proj</w:t>
      </w:r>
      <w:r>
        <w:t xml:space="preserve">ect staff will need to set up </w:t>
      </w:r>
      <w:r w:rsidRPr="003D5EE6">
        <w:t>new folder</w:t>
      </w:r>
      <w:r>
        <w:t>s</w:t>
      </w:r>
      <w:r w:rsidRPr="003D5EE6">
        <w:t xml:space="preserve"> under the Images folder in the</w:t>
      </w:r>
      <w:r>
        <w:t xml:space="preserve"> established invasive plant species monitoring </w:t>
      </w:r>
      <w:r w:rsidRPr="003D5EE6">
        <w:t>project workspace</w:t>
      </w:r>
      <w:r>
        <w:t xml:space="preserve"> and the Protocol_Processing folder in the vegetation folder. Folder structures should be set up as </w:t>
      </w:r>
      <w:r w:rsidRPr="003D5EE6">
        <w:t>follows:</w:t>
      </w:r>
    </w:p>
    <w:p w:rsidR="00E4593E" w:rsidRDefault="00E4593E" w:rsidP="00E4593E"/>
    <w:p w:rsidR="00E4593E" w:rsidRDefault="00E4593E" w:rsidP="00E4593E">
      <w:r w:rsidRPr="004C0788">
        <w:rPr>
          <w:b/>
        </w:rPr>
        <w:t>Images</w:t>
      </w:r>
    </w:p>
    <w:p w:rsidR="00E4593E" w:rsidRDefault="00E4593E" w:rsidP="00E4593E">
      <w:pPr>
        <w:tabs>
          <w:tab w:val="left" w:pos="720"/>
          <w:tab w:val="left" w:pos="1440"/>
          <w:tab w:val="left" w:pos="2160"/>
          <w:tab w:val="left" w:pos="2880"/>
          <w:tab w:val="left" w:pos="3600"/>
        </w:tabs>
      </w:pPr>
      <w:r>
        <w:t>[Year]</w:t>
      </w:r>
      <w:r>
        <w:tab/>
      </w:r>
      <w:r>
        <w:tab/>
      </w:r>
      <w:r>
        <w:tab/>
      </w:r>
      <w:r>
        <w:tab/>
      </w:r>
      <w:r>
        <w:tab/>
      </w:r>
      <w:r w:rsidRPr="009B5D7A">
        <w:t xml:space="preserve">The appropriate year – </w:t>
      </w:r>
      <w:r>
        <w:t>2011</w:t>
      </w:r>
      <w:r w:rsidRPr="009B5D7A">
        <w:t xml:space="preserve">, </w:t>
      </w:r>
      <w:r>
        <w:t xml:space="preserve">2012, </w:t>
      </w:r>
      <w:r w:rsidRPr="009B5D7A">
        <w:t>etc.</w:t>
      </w:r>
    </w:p>
    <w:p w:rsidR="00E4593E" w:rsidRDefault="00E4593E" w:rsidP="00E4593E">
      <w:pPr>
        <w:tabs>
          <w:tab w:val="left" w:pos="720"/>
          <w:tab w:val="left" w:pos="1440"/>
          <w:tab w:val="left" w:pos="2160"/>
          <w:tab w:val="left" w:pos="2880"/>
          <w:tab w:val="left" w:pos="3600"/>
        </w:tabs>
      </w:pPr>
      <w:r>
        <w:tab/>
        <w:t>_Ricoh_memos</w:t>
      </w:r>
      <w:r>
        <w:tab/>
      </w:r>
      <w:r>
        <w:tab/>
        <w:t>Memos to be loaded onto the Ricoh GPS camera</w:t>
      </w:r>
      <w:r>
        <w:tab/>
      </w:r>
    </w:p>
    <w:p w:rsidR="00E4593E" w:rsidRPr="009B5D7A" w:rsidRDefault="00E4593E" w:rsidP="00E4593E">
      <w:pPr>
        <w:tabs>
          <w:tab w:val="left" w:pos="720"/>
          <w:tab w:val="left" w:pos="1440"/>
          <w:tab w:val="left" w:pos="2160"/>
          <w:tab w:val="left" w:pos="2880"/>
          <w:tab w:val="left" w:pos="3600"/>
        </w:tabs>
      </w:pPr>
      <w:r>
        <w:lastRenderedPageBreak/>
        <w:tab/>
        <w:t>[Park code]</w:t>
      </w:r>
      <w:r>
        <w:tab/>
      </w:r>
      <w:r>
        <w:tab/>
      </w:r>
      <w:r>
        <w:tab/>
        <w:t>Arrange files by park – HAVO, NPSA, etc.</w:t>
      </w:r>
    </w:p>
    <w:p w:rsidR="00E4593E" w:rsidRDefault="00E4593E" w:rsidP="00E4593E">
      <w:pPr>
        <w:tabs>
          <w:tab w:val="left" w:pos="720"/>
          <w:tab w:val="left" w:pos="1440"/>
          <w:tab w:val="left" w:pos="2160"/>
          <w:tab w:val="left" w:pos="2880"/>
          <w:tab w:val="left" w:pos="3600"/>
        </w:tabs>
        <w:ind w:left="720"/>
      </w:pPr>
      <w:r>
        <w:t xml:space="preserve">      </w:t>
      </w:r>
      <w:r>
        <w:tab/>
        <w:t>Data</w:t>
      </w:r>
      <w:r>
        <w:tab/>
      </w:r>
      <w:r>
        <w:tab/>
      </w:r>
      <w:r>
        <w:tab/>
      </w:r>
      <w:r w:rsidRPr="009B5D7A">
        <w:t>Data images</w:t>
      </w:r>
      <w:r>
        <w:t xml:space="preserve"> arranged by sampling locations and date</w:t>
      </w:r>
    </w:p>
    <w:p w:rsidR="00E4593E" w:rsidRDefault="00E4593E" w:rsidP="00E4593E">
      <w:pPr>
        <w:tabs>
          <w:tab w:val="left" w:pos="720"/>
          <w:tab w:val="left" w:pos="1440"/>
          <w:tab w:val="left" w:pos="2160"/>
          <w:tab w:val="left" w:pos="2880"/>
          <w:tab w:val="left" w:pos="3600"/>
        </w:tabs>
      </w:pPr>
      <w:r>
        <w:tab/>
        <w:t xml:space="preserve">      </w:t>
      </w:r>
      <w:r>
        <w:tab/>
        <w:t>Miscellaneous</w:t>
      </w:r>
      <w:r>
        <w:tab/>
      </w:r>
      <w:r>
        <w:tab/>
      </w:r>
      <w:r w:rsidRPr="009B5D7A">
        <w:t>Non-data images taken by project staff</w:t>
      </w:r>
      <w:r>
        <w:t xml:space="preserve"> and arranged by</w:t>
      </w:r>
      <w:r>
        <w:br/>
      </w:r>
      <w:r>
        <w:tab/>
      </w:r>
      <w:r>
        <w:tab/>
      </w:r>
      <w:r>
        <w:tab/>
      </w:r>
      <w:r>
        <w:tab/>
      </w:r>
      <w:r>
        <w:tab/>
        <w:t>sampling locations and dates</w:t>
      </w:r>
    </w:p>
    <w:p w:rsidR="00E4593E" w:rsidRPr="009B5D7A" w:rsidRDefault="00E4593E" w:rsidP="00E4593E">
      <w:pPr>
        <w:tabs>
          <w:tab w:val="left" w:pos="720"/>
          <w:tab w:val="left" w:pos="1440"/>
          <w:tab w:val="left" w:pos="2160"/>
          <w:tab w:val="left" w:pos="2880"/>
          <w:tab w:val="left" w:pos="3600"/>
        </w:tabs>
      </w:pPr>
      <w:r>
        <w:tab/>
      </w:r>
      <w:r>
        <w:tab/>
        <w:t>Ricoh_Camera</w:t>
      </w:r>
      <w:r w:rsidRPr="009B5D7A">
        <w:tab/>
      </w:r>
      <w:r w:rsidRPr="009B5D7A">
        <w:tab/>
      </w:r>
      <w:r>
        <w:t>Arranged by sampling locations and date</w:t>
      </w:r>
    </w:p>
    <w:p w:rsidR="00E4593E" w:rsidRDefault="00E4593E" w:rsidP="00E4593E">
      <w:pPr>
        <w:tabs>
          <w:tab w:val="left" w:pos="720"/>
          <w:tab w:val="left" w:pos="1440"/>
          <w:tab w:val="left" w:pos="2160"/>
          <w:tab w:val="left" w:pos="2880"/>
          <w:tab w:val="left" w:pos="3600"/>
        </w:tabs>
      </w:pPr>
    </w:p>
    <w:p w:rsidR="00E4593E" w:rsidRDefault="00E4593E" w:rsidP="00E4593E">
      <w:pPr>
        <w:tabs>
          <w:tab w:val="left" w:pos="720"/>
          <w:tab w:val="left" w:pos="1440"/>
          <w:tab w:val="left" w:pos="2160"/>
          <w:tab w:val="left" w:pos="2880"/>
          <w:tab w:val="left" w:pos="3600"/>
        </w:tabs>
      </w:pPr>
    </w:p>
    <w:p w:rsidR="00E4593E" w:rsidRDefault="00E4593E" w:rsidP="00E4593E">
      <w:pPr>
        <w:tabs>
          <w:tab w:val="left" w:pos="720"/>
          <w:tab w:val="left" w:pos="1440"/>
          <w:tab w:val="left" w:pos="2160"/>
          <w:tab w:val="left" w:pos="2880"/>
          <w:tab w:val="left" w:pos="3600"/>
        </w:tabs>
      </w:pPr>
      <w:proofErr w:type="gramStart"/>
      <w:r w:rsidRPr="004C0788">
        <w:rPr>
          <w:b/>
        </w:rPr>
        <w:t>vegetation</w:t>
      </w:r>
      <w:proofErr w:type="gramEnd"/>
    </w:p>
    <w:p w:rsidR="00E4593E" w:rsidRDefault="00E4593E" w:rsidP="00E4593E">
      <w:pPr>
        <w:tabs>
          <w:tab w:val="left" w:pos="720"/>
          <w:tab w:val="left" w:pos="1440"/>
          <w:tab w:val="left" w:pos="2160"/>
          <w:tab w:val="left" w:pos="2880"/>
          <w:tab w:val="left" w:pos="3600"/>
        </w:tabs>
      </w:pPr>
      <w:r>
        <w:t>[Protocol_Processing]</w:t>
      </w:r>
      <w:r>
        <w:tab/>
      </w:r>
      <w:r>
        <w:tab/>
      </w:r>
      <w:r>
        <w:tab/>
      </w:r>
    </w:p>
    <w:p w:rsidR="00E4593E" w:rsidRDefault="00E4593E" w:rsidP="00E4593E">
      <w:pPr>
        <w:tabs>
          <w:tab w:val="left" w:pos="720"/>
          <w:tab w:val="left" w:pos="1440"/>
          <w:tab w:val="left" w:pos="2160"/>
          <w:tab w:val="left" w:pos="2880"/>
          <w:tab w:val="left" w:pos="3600"/>
        </w:tabs>
      </w:pPr>
      <w:r>
        <w:tab/>
        <w:t>Images</w:t>
      </w:r>
    </w:p>
    <w:p w:rsidR="00E4593E" w:rsidRDefault="00E4593E" w:rsidP="00E4593E">
      <w:pPr>
        <w:tabs>
          <w:tab w:val="left" w:pos="720"/>
          <w:tab w:val="left" w:pos="1440"/>
          <w:tab w:val="left" w:pos="2160"/>
          <w:tab w:val="left" w:pos="2880"/>
          <w:tab w:val="left" w:pos="3600"/>
        </w:tabs>
      </w:pPr>
      <w:r>
        <w:tab/>
      </w:r>
      <w:r>
        <w:tab/>
        <w:t>[Park code]</w:t>
      </w:r>
      <w:r>
        <w:tab/>
      </w:r>
      <w:r>
        <w:tab/>
        <w:t>Arrange files by park – HAVO, NPSA, etc.</w:t>
      </w:r>
    </w:p>
    <w:p w:rsidR="00E4593E" w:rsidRDefault="00E4593E" w:rsidP="00E4593E">
      <w:pPr>
        <w:tabs>
          <w:tab w:val="left" w:pos="720"/>
          <w:tab w:val="left" w:pos="1440"/>
          <w:tab w:val="left" w:pos="2160"/>
          <w:tab w:val="left" w:pos="2880"/>
          <w:tab w:val="left" w:pos="3600"/>
        </w:tabs>
      </w:pPr>
      <w:r>
        <w:tab/>
      </w:r>
      <w:r>
        <w:tab/>
      </w:r>
      <w:r>
        <w:tab/>
        <w:t>Originals</w:t>
      </w:r>
      <w:r>
        <w:tab/>
        <w:t>Unedited image files</w:t>
      </w:r>
    </w:p>
    <w:p w:rsidR="00E4593E" w:rsidRDefault="00E4593E" w:rsidP="00E4593E">
      <w:pPr>
        <w:tabs>
          <w:tab w:val="left" w:pos="720"/>
          <w:tab w:val="left" w:pos="1440"/>
          <w:tab w:val="left" w:pos="2160"/>
          <w:tab w:val="left" w:pos="2880"/>
          <w:tab w:val="left" w:pos="3600"/>
        </w:tabs>
      </w:pPr>
      <w:r>
        <w:tab/>
      </w:r>
      <w:r>
        <w:tab/>
      </w:r>
      <w:r>
        <w:tab/>
        <w:t>Ricoh</w:t>
      </w:r>
      <w:r>
        <w:tab/>
      </w:r>
      <w:r>
        <w:tab/>
        <w:t>Unedited ricoh camera image files</w:t>
      </w:r>
    </w:p>
    <w:p w:rsidR="00E4593E" w:rsidRDefault="00E4593E" w:rsidP="00E4593E">
      <w:pPr>
        <w:tabs>
          <w:tab w:val="left" w:pos="720"/>
          <w:tab w:val="left" w:pos="1440"/>
          <w:tab w:val="left" w:pos="2160"/>
          <w:tab w:val="left" w:pos="2880"/>
          <w:tab w:val="left" w:pos="4320"/>
        </w:tabs>
        <w:ind w:left="720"/>
      </w:pPr>
    </w:p>
    <w:p w:rsidR="00E4593E" w:rsidRDefault="00E4593E" w:rsidP="00E4593E">
      <w:r w:rsidRPr="003D5EE6">
        <w:t>This folder structure permits data images to be stored and managed separately from non-record and miscellaneous images collected durin</w:t>
      </w:r>
      <w:r>
        <w:t xml:space="preserve">g the course of the project. </w:t>
      </w:r>
      <w:r w:rsidRPr="003D5EE6">
        <w:t xml:space="preserve">It also provides </w:t>
      </w:r>
      <w:r>
        <w:t xml:space="preserve">a </w:t>
      </w:r>
      <w:r w:rsidRPr="003D5EE6">
        <w:t xml:space="preserve">separate </w:t>
      </w:r>
      <w:r>
        <w:t xml:space="preserve">work </w:t>
      </w:r>
      <w:r w:rsidRPr="003D5EE6">
        <w:t>space for image pro</w:t>
      </w:r>
      <w:r>
        <w:t xml:space="preserve">cessing. </w:t>
      </w:r>
      <w:r w:rsidRPr="001854F0">
        <w:t>Note: For additional information about the project workspace, refer to the SOP Workspace Setup and Project Records Management (PACN 2007a).</w:t>
      </w:r>
    </w:p>
    <w:p w:rsidR="00E4593E" w:rsidRDefault="00E4593E" w:rsidP="00E4593E"/>
    <w:p w:rsidR="00E4593E" w:rsidRPr="00C229DF" w:rsidRDefault="00E4593E" w:rsidP="00E4593E">
      <w:pPr>
        <w:pStyle w:val="ThirdOrderHeading"/>
      </w:pPr>
      <w:r w:rsidRPr="00D101E3">
        <w:t>Folder Naming Standards</w:t>
      </w:r>
    </w:p>
    <w:p w:rsidR="00E4593E" w:rsidRDefault="00E4593E" w:rsidP="00E4593E">
      <w:r>
        <w:t>In all cases, folder names should follow these guidelines:</w:t>
      </w:r>
    </w:p>
    <w:p w:rsidR="00E4593E" w:rsidRDefault="00E4593E" w:rsidP="00E04E2A">
      <w:pPr>
        <w:numPr>
          <w:ilvl w:val="0"/>
          <w:numId w:val="35"/>
        </w:numPr>
      </w:pPr>
      <w:r>
        <w:t>No spaces or special characters in the folder name</w:t>
      </w:r>
    </w:p>
    <w:p w:rsidR="00E4593E" w:rsidRDefault="00E4593E" w:rsidP="00E04E2A">
      <w:pPr>
        <w:numPr>
          <w:ilvl w:val="0"/>
          <w:numId w:val="35"/>
        </w:numPr>
      </w:pPr>
      <w:r>
        <w:t>Use the underscore (“_”) character to separate words in folder names</w:t>
      </w:r>
    </w:p>
    <w:p w:rsidR="00E4593E" w:rsidRDefault="00E4593E" w:rsidP="00E04E2A">
      <w:pPr>
        <w:numPr>
          <w:ilvl w:val="0"/>
          <w:numId w:val="35"/>
        </w:numPr>
      </w:pPr>
      <w:r>
        <w:t>Try to limit folder names to 20 characters or fewer</w:t>
      </w:r>
    </w:p>
    <w:p w:rsidR="00E4593E" w:rsidRDefault="00E4593E" w:rsidP="00E04E2A">
      <w:pPr>
        <w:numPr>
          <w:ilvl w:val="0"/>
          <w:numId w:val="35"/>
        </w:numPr>
      </w:pPr>
      <w:r>
        <w:t>Dates within folder names should be formatted as YYYYMMDD (for better sorting)</w:t>
      </w:r>
    </w:p>
    <w:p w:rsidR="00E4593E" w:rsidRDefault="00E4593E" w:rsidP="00E4593E"/>
    <w:p w:rsidR="00E4593E" w:rsidRDefault="00E4593E" w:rsidP="00E4593E">
      <w:r>
        <w:t xml:space="preserve">Individual transect folders should be named to distinguish between protocol, sampling frame, plant community, transect type, and number. Additionally, the date </w:t>
      </w:r>
      <w:proofErr w:type="gramStart"/>
      <w:r>
        <w:t>the transect</w:t>
      </w:r>
      <w:proofErr w:type="gramEnd"/>
      <w:r>
        <w:t xml:space="preserve"> was sampled is added to the end.</w:t>
      </w:r>
    </w:p>
    <w:p w:rsidR="00E4593E" w:rsidRDefault="00E4593E" w:rsidP="00E4593E">
      <w:r>
        <w:br/>
        <w:t>Examples:</w:t>
      </w:r>
    </w:p>
    <w:p w:rsidR="00E4593E" w:rsidRDefault="00E4593E" w:rsidP="00E04E2A">
      <w:pPr>
        <w:numPr>
          <w:ilvl w:val="0"/>
          <w:numId w:val="35"/>
        </w:numPr>
      </w:pPr>
      <w:r>
        <w:t>EI_W_KU_F08_20110604 (Established Invasive, Wet Forest, Kahuku)</w:t>
      </w:r>
    </w:p>
    <w:p w:rsidR="00E4593E" w:rsidRDefault="00E4593E" w:rsidP="00E04E2A">
      <w:pPr>
        <w:numPr>
          <w:ilvl w:val="0"/>
          <w:numId w:val="35"/>
        </w:numPr>
      </w:pPr>
      <w:r>
        <w:t>EI_C_CS_R14_20110720 (Established Invasive, Coastal Strand, Coastal Strand)</w:t>
      </w:r>
    </w:p>
    <w:p w:rsidR="00E4593E" w:rsidRDefault="00E4593E" w:rsidP="00E4593E"/>
    <w:p w:rsidR="00E4593E" w:rsidRDefault="00E4593E" w:rsidP="00E4593E">
      <w:r>
        <w:t>The following naming conventions and abbreviations should be used when creating a transect folder (applies to both the Images folder in the established invasive plant species project monitoring workspace and the Protocol_Processing folder in the vegetation folders):</w:t>
      </w:r>
    </w:p>
    <w:p w:rsidR="00E4593E" w:rsidRDefault="00E4593E" w:rsidP="00E4593E"/>
    <w:p w:rsidR="00E4593E" w:rsidRDefault="00E4593E" w:rsidP="00E04E2A">
      <w:pPr>
        <w:numPr>
          <w:ilvl w:val="0"/>
          <w:numId w:val="81"/>
        </w:numPr>
      </w:pPr>
      <w:r>
        <w:t>Protocols</w:t>
      </w:r>
    </w:p>
    <w:p w:rsidR="00E4593E" w:rsidRDefault="00E4593E" w:rsidP="00E04E2A">
      <w:pPr>
        <w:numPr>
          <w:ilvl w:val="1"/>
          <w:numId w:val="81"/>
        </w:numPr>
      </w:pPr>
      <w:r>
        <w:t>EI</w:t>
      </w:r>
      <w:r>
        <w:tab/>
        <w:t xml:space="preserve">Established Invasive Plant Species </w:t>
      </w:r>
      <w:r>
        <w:br/>
      </w:r>
    </w:p>
    <w:p w:rsidR="00E4593E" w:rsidRDefault="00E4593E" w:rsidP="00E04E2A">
      <w:pPr>
        <w:numPr>
          <w:ilvl w:val="0"/>
          <w:numId w:val="81"/>
        </w:numPr>
      </w:pPr>
      <w:r>
        <w:t>Plant Community</w:t>
      </w:r>
    </w:p>
    <w:p w:rsidR="00E4593E" w:rsidRDefault="00E4593E" w:rsidP="00E04E2A">
      <w:pPr>
        <w:numPr>
          <w:ilvl w:val="1"/>
          <w:numId w:val="81"/>
        </w:numPr>
      </w:pPr>
      <w:r>
        <w:t>W</w:t>
      </w:r>
      <w:r>
        <w:tab/>
        <w:t>Wet Forest</w:t>
      </w:r>
    </w:p>
    <w:p w:rsidR="00E4593E" w:rsidRDefault="00E4593E" w:rsidP="00E04E2A">
      <w:pPr>
        <w:numPr>
          <w:ilvl w:val="1"/>
          <w:numId w:val="81"/>
        </w:numPr>
      </w:pPr>
      <w:r>
        <w:t>S</w:t>
      </w:r>
      <w:r>
        <w:tab/>
        <w:t>Subalpine Shrubland</w:t>
      </w:r>
    </w:p>
    <w:p w:rsidR="00E4593E" w:rsidRDefault="00E4593E" w:rsidP="00E04E2A">
      <w:pPr>
        <w:numPr>
          <w:ilvl w:val="1"/>
          <w:numId w:val="81"/>
        </w:numPr>
      </w:pPr>
      <w:r>
        <w:t>C</w:t>
      </w:r>
      <w:r>
        <w:tab/>
        <w:t>Coastal Strand</w:t>
      </w:r>
    </w:p>
    <w:p w:rsidR="00E4593E" w:rsidRDefault="00E4593E" w:rsidP="00E04E2A">
      <w:pPr>
        <w:numPr>
          <w:ilvl w:val="1"/>
          <w:numId w:val="81"/>
        </w:numPr>
      </w:pPr>
      <w:r>
        <w:lastRenderedPageBreak/>
        <w:t>M</w:t>
      </w:r>
      <w:r>
        <w:tab/>
        <w:t>Mangrove Forest</w:t>
      </w:r>
      <w:r>
        <w:br/>
      </w:r>
    </w:p>
    <w:p w:rsidR="00E4593E" w:rsidRDefault="00E4593E" w:rsidP="00E04E2A">
      <w:pPr>
        <w:numPr>
          <w:ilvl w:val="0"/>
          <w:numId w:val="81"/>
        </w:numPr>
      </w:pPr>
      <w:r>
        <w:t>Sampling Frame</w:t>
      </w:r>
    </w:p>
    <w:p w:rsidR="00E4593E" w:rsidRDefault="00E4593E" w:rsidP="00E04E2A">
      <w:pPr>
        <w:numPr>
          <w:ilvl w:val="1"/>
          <w:numId w:val="81"/>
        </w:numPr>
      </w:pPr>
      <w:r>
        <w:t>OL</w:t>
      </w:r>
      <w:r>
        <w:tab/>
        <w:t>‘Ola’a</w:t>
      </w:r>
    </w:p>
    <w:p w:rsidR="00E4593E" w:rsidRDefault="00E4593E" w:rsidP="00E04E2A">
      <w:pPr>
        <w:numPr>
          <w:ilvl w:val="1"/>
          <w:numId w:val="81"/>
        </w:numPr>
      </w:pPr>
      <w:r>
        <w:t>ER</w:t>
      </w:r>
      <w:r>
        <w:tab/>
        <w:t>East Rift/Nahaku</w:t>
      </w:r>
    </w:p>
    <w:p w:rsidR="00E4593E" w:rsidRDefault="00E4593E" w:rsidP="00E04E2A">
      <w:pPr>
        <w:numPr>
          <w:ilvl w:val="1"/>
          <w:numId w:val="81"/>
        </w:numPr>
      </w:pPr>
      <w:r>
        <w:t>KU</w:t>
      </w:r>
      <w:r>
        <w:tab/>
        <w:t>Kuhuku</w:t>
      </w:r>
    </w:p>
    <w:p w:rsidR="00E4593E" w:rsidRDefault="00E4593E" w:rsidP="00E04E2A">
      <w:pPr>
        <w:numPr>
          <w:ilvl w:val="1"/>
          <w:numId w:val="81"/>
        </w:numPr>
      </w:pPr>
      <w:r>
        <w:t>TA</w:t>
      </w:r>
      <w:r>
        <w:tab/>
        <w:t>Tau</w:t>
      </w:r>
    </w:p>
    <w:p w:rsidR="00E4593E" w:rsidRDefault="00E4593E" w:rsidP="00E04E2A">
      <w:pPr>
        <w:numPr>
          <w:ilvl w:val="1"/>
          <w:numId w:val="81"/>
        </w:numPr>
      </w:pPr>
      <w:r>
        <w:t>TT</w:t>
      </w:r>
      <w:r>
        <w:tab/>
        <w:t>Tutuila</w:t>
      </w:r>
    </w:p>
    <w:p w:rsidR="00E4593E" w:rsidRDefault="00E4593E" w:rsidP="00E04E2A">
      <w:pPr>
        <w:numPr>
          <w:ilvl w:val="1"/>
          <w:numId w:val="81"/>
        </w:numPr>
      </w:pPr>
      <w:r>
        <w:t>SS</w:t>
      </w:r>
      <w:r>
        <w:tab/>
        <w:t>Sandy Substrate</w:t>
      </w:r>
    </w:p>
    <w:p w:rsidR="00E4593E" w:rsidRDefault="00E4593E" w:rsidP="00E04E2A">
      <w:pPr>
        <w:numPr>
          <w:ilvl w:val="1"/>
          <w:numId w:val="81"/>
        </w:numPr>
      </w:pPr>
      <w:r>
        <w:t>RS</w:t>
      </w:r>
      <w:r>
        <w:tab/>
        <w:t>Rocky Substrate</w:t>
      </w:r>
    </w:p>
    <w:p w:rsidR="00E4593E" w:rsidRDefault="00E4593E" w:rsidP="00E04E2A">
      <w:pPr>
        <w:numPr>
          <w:ilvl w:val="1"/>
          <w:numId w:val="81"/>
        </w:numPr>
      </w:pPr>
      <w:r>
        <w:t>WF</w:t>
      </w:r>
      <w:r>
        <w:tab/>
        <w:t>Wet Forest</w:t>
      </w:r>
    </w:p>
    <w:p w:rsidR="00E4593E" w:rsidRDefault="00E4593E" w:rsidP="00E04E2A">
      <w:pPr>
        <w:numPr>
          <w:ilvl w:val="1"/>
          <w:numId w:val="81"/>
        </w:numPr>
      </w:pPr>
      <w:r>
        <w:t>SA</w:t>
      </w:r>
      <w:r>
        <w:tab/>
        <w:t>Subalpine Shrubland</w:t>
      </w:r>
    </w:p>
    <w:p w:rsidR="00E4593E" w:rsidRDefault="00E4593E" w:rsidP="00E04E2A">
      <w:pPr>
        <w:numPr>
          <w:ilvl w:val="1"/>
          <w:numId w:val="81"/>
        </w:numPr>
      </w:pPr>
      <w:r>
        <w:t>MF</w:t>
      </w:r>
      <w:r>
        <w:tab/>
        <w:t>Mangrove Forest</w:t>
      </w:r>
      <w:r>
        <w:br/>
      </w:r>
    </w:p>
    <w:p w:rsidR="00E4593E" w:rsidRDefault="00E4593E" w:rsidP="00E04E2A">
      <w:pPr>
        <w:numPr>
          <w:ilvl w:val="0"/>
          <w:numId w:val="81"/>
        </w:numPr>
      </w:pPr>
      <w:r>
        <w:t>Plot Type</w:t>
      </w:r>
    </w:p>
    <w:p w:rsidR="00E4593E" w:rsidRDefault="00E4593E" w:rsidP="00E04E2A">
      <w:pPr>
        <w:numPr>
          <w:ilvl w:val="1"/>
          <w:numId w:val="81"/>
        </w:numPr>
      </w:pPr>
      <w:r>
        <w:t>F</w:t>
      </w:r>
      <w:r>
        <w:tab/>
        <w:t>Fixed</w:t>
      </w:r>
    </w:p>
    <w:p w:rsidR="00E4593E" w:rsidRDefault="00E4593E" w:rsidP="00E04E2A">
      <w:pPr>
        <w:numPr>
          <w:ilvl w:val="1"/>
          <w:numId w:val="81"/>
        </w:numPr>
      </w:pPr>
      <w:r>
        <w:t>R</w:t>
      </w:r>
      <w:r>
        <w:tab/>
        <w:t>Rotational</w:t>
      </w:r>
    </w:p>
    <w:p w:rsidR="00E4593E" w:rsidRPr="00C86801" w:rsidRDefault="00E4593E" w:rsidP="00E4593E"/>
    <w:p w:rsidR="00E4593E" w:rsidRDefault="00E4593E" w:rsidP="00E4593E">
      <w:pPr>
        <w:pStyle w:val="nrpsSOPSecondOrderHeader"/>
      </w:pPr>
      <w:r>
        <w:t>Image Acquisition</w:t>
      </w:r>
    </w:p>
    <w:p w:rsidR="00E4593E" w:rsidRPr="00C229DF" w:rsidRDefault="00E4593E" w:rsidP="00E4593E">
      <w:pPr>
        <w:autoSpaceDE w:val="0"/>
        <w:autoSpaceDN w:val="0"/>
        <w:adjustRightInd w:val="0"/>
        <w:spacing w:after="240"/>
        <w:rPr>
          <w:color w:val="474747"/>
        </w:rPr>
      </w:pPr>
      <w:r w:rsidRPr="002356F1">
        <w:t>Digital photographs should be captured at a resolution and quality setting appropriate for the highest detail intended use. As a general rule</w:t>
      </w:r>
      <w:r>
        <w:t>,</w:t>
      </w:r>
      <w:r w:rsidRPr="002356F1">
        <w:t xml:space="preserve"> images destined for printing or publication should be of a higher quality and resolution than images that will be used for email or internet use. If the camera will allow, the resolution should be set at 1760 x 1168 or higher. The quality should be</w:t>
      </w:r>
      <w:r w:rsidRPr="00C229DF">
        <w:rPr>
          <w:color w:val="474747"/>
        </w:rPr>
        <w:t xml:space="preserve"> </w:t>
      </w:r>
      <w:r w:rsidRPr="002356F1">
        <w:t>set for “super fine” or “high”. Uncompressed TIFF files retain the greatest amount of image information, but the trade-off for the highest image quality is that these image files are large, and fewer images can be saved to any single memory card.</w:t>
      </w:r>
      <w:r w:rsidRPr="00C229DF">
        <w:rPr>
          <w:color w:val="474747"/>
        </w:rPr>
        <w:t xml:space="preserve"> </w:t>
      </w:r>
    </w:p>
    <w:p w:rsidR="00E4593E" w:rsidRPr="002356F1" w:rsidRDefault="00E4593E" w:rsidP="00E4593E">
      <w:pPr>
        <w:autoSpaceDE w:val="0"/>
        <w:autoSpaceDN w:val="0"/>
        <w:adjustRightInd w:val="0"/>
        <w:spacing w:after="240"/>
      </w:pPr>
      <w:r w:rsidRPr="002356F1">
        <w:t xml:space="preserve">Publication quality photos should be taken at a minimum of 5 megapixels. Because the destination of a photo is unknown at the time it is taken, all photos should be taken with this resolution, or for lower resolution cameras, the highest resolution possible. Any resizing or file compression should be done during post processing using image editing software. </w:t>
      </w:r>
    </w:p>
    <w:p w:rsidR="00E4593E" w:rsidRPr="002356F1" w:rsidRDefault="00E4593E" w:rsidP="00E4593E">
      <w:pPr>
        <w:autoSpaceDE w:val="0"/>
        <w:autoSpaceDN w:val="0"/>
        <w:adjustRightInd w:val="0"/>
        <w:spacing w:after="240"/>
      </w:pPr>
      <w:r w:rsidRPr="002356F1">
        <w:t xml:space="preserve">Though most digital cameras can digitally imprint the date and time directly onto the photo image, this feature usually should not be used. Date and time data are automatically recorded in the EXIF metadata by most digital cameras. If the image is being cataloged and documented it has value – imprinting the image reduces the image quality and hence the image value. </w:t>
      </w:r>
    </w:p>
    <w:p w:rsidR="00E4593E" w:rsidRPr="000904E7" w:rsidRDefault="00E4593E" w:rsidP="00E4593E">
      <w:pPr>
        <w:autoSpaceDE w:val="0"/>
        <w:autoSpaceDN w:val="0"/>
        <w:adjustRightInd w:val="0"/>
        <w:spacing w:after="240"/>
      </w:pPr>
      <w:r w:rsidRPr="000904E7">
        <w:t xml:space="preserve">Different brands of digital cameras name photos differently. Some cameras will have several file naming options that may include: </w:t>
      </w:r>
    </w:p>
    <w:p w:rsidR="00E4593E" w:rsidRPr="000904E7" w:rsidRDefault="00E4593E" w:rsidP="00E4593E">
      <w:pPr>
        <w:autoSpaceDE w:val="0"/>
        <w:autoSpaceDN w:val="0"/>
        <w:adjustRightInd w:val="0"/>
        <w:spacing w:after="240"/>
        <w:ind w:left="360" w:hanging="360"/>
      </w:pPr>
      <w:r w:rsidRPr="000904E7">
        <w:t xml:space="preserve">• Sequential numbering which resets each time a memory card is formatted or a new card is put in. </w:t>
      </w:r>
    </w:p>
    <w:p w:rsidR="00E4593E" w:rsidRPr="000904E7" w:rsidRDefault="00E4593E" w:rsidP="00E4593E">
      <w:pPr>
        <w:autoSpaceDE w:val="0"/>
        <w:autoSpaceDN w:val="0"/>
        <w:adjustRightInd w:val="0"/>
        <w:spacing w:after="240"/>
        <w:ind w:left="360" w:hanging="360"/>
      </w:pPr>
      <w:r w:rsidRPr="000904E7">
        <w:t xml:space="preserve">• Sequential numbering which loops from 0001 to 9999. </w:t>
      </w:r>
    </w:p>
    <w:p w:rsidR="00E4593E" w:rsidRPr="000904E7" w:rsidRDefault="00E4593E" w:rsidP="00E4593E">
      <w:pPr>
        <w:autoSpaceDE w:val="0"/>
        <w:autoSpaceDN w:val="0"/>
        <w:adjustRightInd w:val="0"/>
        <w:spacing w:after="240"/>
        <w:ind w:left="360" w:hanging="360"/>
      </w:pPr>
      <w:r w:rsidRPr="000904E7">
        <w:t xml:space="preserve">• Numbering based on date-photo sequence. </w:t>
      </w:r>
    </w:p>
    <w:p w:rsidR="00E4593E" w:rsidRDefault="00E4593E" w:rsidP="00E4593E">
      <w:pPr>
        <w:autoSpaceDE w:val="0"/>
        <w:autoSpaceDN w:val="0"/>
        <w:adjustRightInd w:val="0"/>
        <w:rPr>
          <w:sz w:val="23"/>
          <w:szCs w:val="23"/>
        </w:rPr>
      </w:pPr>
      <w:r>
        <w:rPr>
          <w:sz w:val="23"/>
          <w:szCs w:val="23"/>
        </w:rPr>
        <w:lastRenderedPageBreak/>
        <w:t>As a general rule, the most useful setting is a date-photo sequence, then the 0001-9999 loop and the least useful the card based sequence. Projects must carefully review the naming options of the project cameras for the most useful convention. Projects must also ensure the same convention is used by all cameras collecting data photos. Photos will be renamed later following the naming conventions described below.</w:t>
      </w:r>
    </w:p>
    <w:p w:rsidR="00E4593E" w:rsidRDefault="00E4593E" w:rsidP="00E4593E">
      <w:pPr>
        <w:pStyle w:val="nrpsSOPSecondOrderHeader"/>
      </w:pPr>
    </w:p>
    <w:p w:rsidR="00E4593E" w:rsidRDefault="00E4593E" w:rsidP="00E4593E">
      <w:pPr>
        <w:pStyle w:val="nrpsSOPSecondOrderHeader"/>
      </w:pPr>
      <w:r w:rsidRPr="005B0302">
        <w:t>Download Images</w:t>
      </w:r>
    </w:p>
    <w:p w:rsidR="00E4593E" w:rsidRDefault="00E4593E" w:rsidP="00E4593E">
      <w:r>
        <w:t xml:space="preserve">When returning from the field, images must be downloaded from the camera and placed in the appropriate folder as soon as possible (vegetation/Protocol_Processing/Images/Park/Originals). In the “Originals” folder, new folders should be created with the date the images were downloaded, camera type and camera number, and the initials of the person who did the downloading (ex: 20110818_CANNON9518_jg). </w:t>
      </w:r>
    </w:p>
    <w:p w:rsidR="00E4593E" w:rsidRDefault="00E4593E" w:rsidP="00E4593E"/>
    <w:p w:rsidR="00E4593E" w:rsidRDefault="00E4593E" w:rsidP="00E4593E">
      <w:r>
        <w:t>Images from the Ricoh camera should also be downloaded and placed in the correct folder as soon as possible (vegetation/Protocol_Processing/Images/Park/Ricoh). In the “Ricoh” folder, new folders should be created with just the image download date (ex: 20110818). At this point, contact the data management team and they will process the Ricoh camera images (the Ricoh camera utilizes special software that enables images to be watermarked with text). After images have been downloaded, don’t forget to delete them from the camera.</w:t>
      </w:r>
    </w:p>
    <w:p w:rsidR="00E4593E" w:rsidRDefault="00E4593E" w:rsidP="00E4593E"/>
    <w:p w:rsidR="00E4593E" w:rsidRPr="006D1718" w:rsidRDefault="00E4593E" w:rsidP="00E4593E">
      <w:pPr>
        <w:pStyle w:val="nrpsSOPSecondOrderHeader"/>
      </w:pPr>
      <w:r w:rsidRPr="006D1718">
        <w:t>Rename Images</w:t>
      </w:r>
    </w:p>
    <w:p w:rsidR="00E4593E" w:rsidRDefault="00E4593E" w:rsidP="00E4593E">
      <w:r>
        <w:t xml:space="preserve">Rename the images according to protocol convention (see section below). </w:t>
      </w:r>
      <w:r w:rsidRPr="006D1718">
        <w:t>If image file names were noted on the field data forms, be sure to update these to reflect the new image file name prior to data entry.  See the SOP on Field Form Handling Procedures (PACN 2007b).</w:t>
      </w:r>
      <w:r>
        <w:t xml:space="preserve"> Images that belong to a specific plot or transect can be located by using the following resources:</w:t>
      </w:r>
    </w:p>
    <w:p w:rsidR="00E4593E" w:rsidRDefault="00E4593E" w:rsidP="00E04E2A">
      <w:pPr>
        <w:numPr>
          <w:ilvl w:val="0"/>
          <w:numId w:val="82"/>
        </w:numPr>
      </w:pPr>
      <w:r>
        <w:t>“date taken” information associated with the image files</w:t>
      </w:r>
    </w:p>
    <w:p w:rsidR="00E4593E" w:rsidRDefault="00E4593E" w:rsidP="00E04E2A">
      <w:pPr>
        <w:numPr>
          <w:ilvl w:val="0"/>
          <w:numId w:val="82"/>
        </w:numPr>
      </w:pPr>
      <w:r>
        <w:t>Picture of the Photo Record datasheet</w:t>
      </w:r>
    </w:p>
    <w:p w:rsidR="00E4593E" w:rsidRDefault="00E4593E" w:rsidP="00E04E2A">
      <w:pPr>
        <w:numPr>
          <w:ilvl w:val="0"/>
          <w:numId w:val="82"/>
        </w:numPr>
      </w:pPr>
      <w:r>
        <w:t>Scanned or hard-copy datasheets</w:t>
      </w:r>
    </w:p>
    <w:p w:rsidR="00E4593E" w:rsidRDefault="00E4593E" w:rsidP="00E04E2A">
      <w:pPr>
        <w:numPr>
          <w:ilvl w:val="0"/>
          <w:numId w:val="82"/>
        </w:numPr>
      </w:pPr>
      <w:r>
        <w:t>Rain log book</w:t>
      </w:r>
    </w:p>
    <w:p w:rsidR="00E4593E" w:rsidRDefault="00E4593E" w:rsidP="00E4593E"/>
    <w:p w:rsidR="00E4593E" w:rsidRDefault="00E4593E" w:rsidP="00E4593E">
      <w:r>
        <w:t>In cases where there are small quantities of photos it is practical to individually rename these files.  However, for larger numbers it may be useful to rename files in batches.  This may be done in ThumbsPlus, Extensis Portfolio or a similar image software package.  A somewhat less sophisticated alternative is to batch rename files in Windows Explorer, by first selecting the files to be renamed and then selecting File &gt; Rename.  The edits made to one file will be made to all others, although with the unpleasant side effect of often adding spaces and special characters (e.g., parentheses) which will then need to be removed manually.</w:t>
      </w:r>
    </w:p>
    <w:p w:rsidR="00E4593E" w:rsidRDefault="00E4593E" w:rsidP="00E4593E"/>
    <w:p w:rsidR="00E4593E" w:rsidRDefault="00E4593E" w:rsidP="00E4593E">
      <w:r>
        <w:t>Renaming photos may be most efficient as a two part event – one step performed as a batch process which inserts the date and transect number at the beginning of the photo name, and a second step in which a descriptive component is manually added to each file name.</w:t>
      </w:r>
    </w:p>
    <w:p w:rsidR="00E4593E" w:rsidRDefault="00E4593E" w:rsidP="00E4593E">
      <w:pPr>
        <w:rPr>
          <w:rFonts w:ascii="Arial" w:hAnsi="Arial" w:cs="Arial"/>
          <w:b/>
          <w:i/>
          <w:sz w:val="22"/>
        </w:rPr>
      </w:pPr>
    </w:p>
    <w:p w:rsidR="00E4593E" w:rsidRDefault="00E4593E" w:rsidP="00E4593E">
      <w:r>
        <w:t xml:space="preserve">Begin by renaming the image of the Photo Record datasheet (image below). The Photo Record datasheet will tell you </w:t>
      </w:r>
      <w:proofErr w:type="gramStart"/>
      <w:r>
        <w:t>which</w:t>
      </w:r>
      <w:proofErr w:type="gramEnd"/>
      <w:r>
        <w:t xml:space="preserve"> transect you are working with as well as the photo ID of each of the images taken. If there is no image of this datasheet you will have to check the hardcopy datasheets or the scanned datasheets in I:\vital_signs\12_established_invasive_plant_species\Data\Scanned_Datasheets. The image </w:t>
      </w:r>
      <w:r>
        <w:lastRenderedPageBreak/>
        <w:t>names that were recorded on the datasheet should match the names of the images downloaded from the camera.</w:t>
      </w:r>
    </w:p>
    <w:p w:rsidR="00E4593E" w:rsidRDefault="00E4593E" w:rsidP="00E4593E"/>
    <w:p w:rsidR="00E4593E" w:rsidRDefault="00E4593E" w:rsidP="00E4593E">
      <w:r>
        <w:t>Use the following naming conventions based on the example of Transect 6 in Subalpine Shrubland on April 6, 2011</w:t>
      </w:r>
      <w:r w:rsidR="00EF4EB6">
        <w:t xml:space="preserve"> (Figure 12.1)</w:t>
      </w:r>
      <w:r>
        <w:t xml:space="preserve">. Your image name should be written as, 20110406_TR06_Photorec for the photo record sheet. Once this is done, open the now renamed photo record and use it as your guide to renaming the rest of the transect images. You should have 2-3 images per meter mark depending on if it was a fixed or rotational transect. At the end of the name an “E” will be used for images taken facing toward the end of </w:t>
      </w:r>
      <w:proofErr w:type="gramStart"/>
      <w:r>
        <w:t>the transect</w:t>
      </w:r>
      <w:proofErr w:type="gramEnd"/>
      <w:r>
        <w:t>, “S” for photos taken facing toward the start of the transect, and “P” for fixed plot posts. Rotational plots do not have post photos. A “T” may be used instead of an E, S, or P when a plot tag has been photographed. Using the example above, the photo#100-1591 (shutter count on camera) at 0M, X-End will be renamed as “20110406_S_TR06_0ME.”</w:t>
      </w:r>
    </w:p>
    <w:p w:rsidR="00E4593E" w:rsidRDefault="00E4593E" w:rsidP="00E4593E"/>
    <w:p w:rsidR="00EF4EB6" w:rsidRDefault="00EF4EB6" w:rsidP="00EF4EB6">
      <w:pPr>
        <w:keepNext/>
      </w:pPr>
      <w:r w:rsidRPr="00EF4EB6">
        <w:rPr>
          <w:noProof/>
        </w:rPr>
        <w:drawing>
          <wp:inline distT="0" distB="0" distL="0" distR="0">
            <wp:extent cx="5943600" cy="3314700"/>
            <wp:effectExtent l="19050" t="0" r="0" b="0"/>
            <wp:docPr id="2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cstate="print"/>
                    <a:srcRect/>
                    <a:stretch>
                      <a:fillRect/>
                    </a:stretch>
                  </pic:blipFill>
                  <pic:spPr bwMode="auto">
                    <a:xfrm>
                      <a:off x="0" y="0"/>
                      <a:ext cx="5943600" cy="3314700"/>
                    </a:xfrm>
                    <a:prstGeom prst="rect">
                      <a:avLst/>
                    </a:prstGeom>
                    <a:noFill/>
                    <a:ln w="9525">
                      <a:noFill/>
                      <a:miter lim="800000"/>
                      <a:headEnd/>
                      <a:tailEnd/>
                    </a:ln>
                  </pic:spPr>
                </pic:pic>
              </a:graphicData>
            </a:graphic>
          </wp:inline>
        </w:drawing>
      </w:r>
    </w:p>
    <w:p w:rsidR="00EF4EB6" w:rsidRPr="00830E8E" w:rsidRDefault="00EF4EB6" w:rsidP="00830E8E">
      <w:pPr>
        <w:pStyle w:val="SOPFigure"/>
        <w:rPr>
          <w:b w:val="0"/>
          <w:bCs w:val="0"/>
          <w:sz w:val="20"/>
        </w:rPr>
      </w:pPr>
      <w:bookmarkStart w:id="694" w:name="_Toc322933280"/>
      <w:bookmarkStart w:id="695" w:name="_Toc325544233"/>
      <w:proofErr w:type="gramStart"/>
      <w:r w:rsidRPr="00830E8E">
        <w:rPr>
          <w:bCs w:val="0"/>
          <w:sz w:val="20"/>
        </w:rPr>
        <w:t xml:space="preserve">Figure </w:t>
      </w:r>
      <w:r w:rsidR="00A64C00" w:rsidRPr="00830E8E">
        <w:rPr>
          <w:bCs w:val="0"/>
          <w:sz w:val="20"/>
        </w:rPr>
        <w:fldChar w:fldCharType="begin"/>
      </w:r>
      <w:r w:rsidRPr="00830E8E">
        <w:rPr>
          <w:bCs w:val="0"/>
          <w:sz w:val="20"/>
        </w:rPr>
        <w:instrText xml:space="preserve"> SEQ Figure \* ARABIC </w:instrText>
      </w:r>
      <w:r w:rsidR="00A64C00" w:rsidRPr="00830E8E">
        <w:rPr>
          <w:bCs w:val="0"/>
          <w:sz w:val="20"/>
        </w:rPr>
        <w:fldChar w:fldCharType="separate"/>
      </w:r>
      <w:r w:rsidR="00370C10" w:rsidRPr="00830E8E">
        <w:rPr>
          <w:bCs w:val="0"/>
          <w:sz w:val="20"/>
        </w:rPr>
        <w:t>1</w:t>
      </w:r>
      <w:r w:rsidR="00A64C00" w:rsidRPr="00830E8E">
        <w:rPr>
          <w:bCs w:val="0"/>
          <w:sz w:val="20"/>
        </w:rPr>
        <w:fldChar w:fldCharType="end"/>
      </w:r>
      <w:r w:rsidRPr="00830E8E">
        <w:rPr>
          <w:bCs w:val="0"/>
          <w:sz w:val="20"/>
        </w:rPr>
        <w:t>2.1.</w:t>
      </w:r>
      <w:proofErr w:type="gramEnd"/>
      <w:r w:rsidRPr="00830E8E">
        <w:rPr>
          <w:b w:val="0"/>
          <w:bCs w:val="0"/>
          <w:sz w:val="20"/>
        </w:rPr>
        <w:t xml:space="preserve"> Example data form used for naming photographic images.</w:t>
      </w:r>
      <w:bookmarkEnd w:id="694"/>
      <w:bookmarkEnd w:id="695"/>
    </w:p>
    <w:p w:rsidR="00EF4EB6" w:rsidRPr="00EF4EB6" w:rsidRDefault="00EF4EB6" w:rsidP="00EF4EB6"/>
    <w:p w:rsidR="00E4593E" w:rsidRDefault="00E4593E" w:rsidP="00E4593E">
      <w:r>
        <w:t>Following the naming convention, images will be renamed as follows (for rotational plots, the “F” will be replaced by “R”). Any images taken of the same view (perhaps just another perspective) will be named similar to the first one, only with a “(2)” added, and so on; the first image name will remain the same.</w:t>
      </w:r>
    </w:p>
    <w:p w:rsidR="00E4593E" w:rsidRDefault="00E4593E" w:rsidP="00E4593E"/>
    <w:p w:rsidR="00E4593E" w:rsidRDefault="00E4593E" w:rsidP="00E4593E">
      <w:r>
        <w:t>20110406_F06_Photorec</w:t>
      </w:r>
    </w:p>
    <w:p w:rsidR="00E4593E" w:rsidRDefault="00E4593E" w:rsidP="00E4593E">
      <w:r>
        <w:t>20110406_F06_0mEnd</w:t>
      </w:r>
    </w:p>
    <w:p w:rsidR="00E4593E" w:rsidRDefault="00E4593E" w:rsidP="00E4593E">
      <w:r>
        <w:t>20110406_F06_0mStart</w:t>
      </w:r>
    </w:p>
    <w:p w:rsidR="00E4593E" w:rsidRDefault="00E4593E" w:rsidP="00E4593E">
      <w:r>
        <w:t>20110406_F06_0mPost</w:t>
      </w:r>
    </w:p>
    <w:p w:rsidR="00E4593E" w:rsidRDefault="00E4593E" w:rsidP="00E4593E">
      <w:r>
        <w:t>20110406_F06_0mTag</w:t>
      </w:r>
    </w:p>
    <w:p w:rsidR="00E4593E" w:rsidRDefault="00E4593E" w:rsidP="00E4593E">
      <w:r>
        <w:t>20110406_F06_100mEnd</w:t>
      </w:r>
    </w:p>
    <w:p w:rsidR="00E4593E" w:rsidRDefault="00E4593E" w:rsidP="00E4593E">
      <w:r>
        <w:t>20110406_F06_100mStart</w:t>
      </w:r>
    </w:p>
    <w:p w:rsidR="00E4593E" w:rsidRDefault="00E4593E" w:rsidP="00E4593E">
      <w:r>
        <w:lastRenderedPageBreak/>
        <w:t>20110406_F06_100mPost</w:t>
      </w:r>
    </w:p>
    <w:p w:rsidR="00E4593E" w:rsidRDefault="00E4593E" w:rsidP="00E4593E">
      <w:r>
        <w:t>20110406_F06_100mTag</w:t>
      </w:r>
    </w:p>
    <w:p w:rsidR="00E4593E" w:rsidRDefault="00E4593E" w:rsidP="00E4593E">
      <w:r>
        <w:t>20110406_F06_200mEnd</w:t>
      </w:r>
    </w:p>
    <w:p w:rsidR="00E4593E" w:rsidRDefault="00E4593E" w:rsidP="00E4593E">
      <w:r>
        <w:t>20110406_F06_200mStart</w:t>
      </w:r>
    </w:p>
    <w:p w:rsidR="00E4593E" w:rsidRDefault="00E4593E" w:rsidP="00E4593E">
      <w:r>
        <w:t>20110406_F06_200mPost</w:t>
      </w:r>
    </w:p>
    <w:p w:rsidR="00E4593E" w:rsidRDefault="00E4593E" w:rsidP="00E4593E">
      <w:r>
        <w:t>20110406_F06_200mTag</w:t>
      </w:r>
    </w:p>
    <w:p w:rsidR="00E4593E" w:rsidRDefault="00E4593E" w:rsidP="00E4593E">
      <w:r>
        <w:t>20110406_F06_300mEnd</w:t>
      </w:r>
    </w:p>
    <w:p w:rsidR="00E4593E" w:rsidRDefault="00E4593E" w:rsidP="00E4593E">
      <w:r>
        <w:t>20110406_F06_300mStart</w:t>
      </w:r>
    </w:p>
    <w:p w:rsidR="00E4593E" w:rsidRDefault="00E4593E" w:rsidP="00E4593E">
      <w:r>
        <w:t>20110406_F06_300mPost</w:t>
      </w:r>
    </w:p>
    <w:p w:rsidR="00E4593E" w:rsidRDefault="00E4593E" w:rsidP="00E4593E">
      <w:r>
        <w:t>20110406_F06_300mTag</w:t>
      </w:r>
    </w:p>
    <w:p w:rsidR="00E4593E" w:rsidRDefault="00E4593E" w:rsidP="00E4593E">
      <w:r>
        <w:t>20110406_F06_400mEnd</w:t>
      </w:r>
      <w:r>
        <w:br/>
        <w:t>20110406_F06_400mStart</w:t>
      </w:r>
    </w:p>
    <w:p w:rsidR="00E4593E" w:rsidRDefault="00E4593E" w:rsidP="00E4593E">
      <w:r>
        <w:t>20110406_F06_400mPost</w:t>
      </w:r>
    </w:p>
    <w:p w:rsidR="00E4593E" w:rsidRDefault="00E4593E" w:rsidP="00E4593E">
      <w:r>
        <w:t>20110406_F06_400mTag</w:t>
      </w:r>
    </w:p>
    <w:p w:rsidR="00E4593E" w:rsidRDefault="00E4593E" w:rsidP="00E4593E">
      <w:r>
        <w:t>20110406_F06_500mEnd</w:t>
      </w:r>
    </w:p>
    <w:p w:rsidR="00E4593E" w:rsidRDefault="00E4593E" w:rsidP="00E4593E">
      <w:r>
        <w:t>20110406_F06_500mStart</w:t>
      </w:r>
    </w:p>
    <w:p w:rsidR="00E4593E" w:rsidRDefault="00E4593E" w:rsidP="00E4593E">
      <w:r>
        <w:t>20110406_F06_500mPost</w:t>
      </w:r>
    </w:p>
    <w:p w:rsidR="00E4593E" w:rsidRDefault="00E4593E" w:rsidP="00E4593E">
      <w:r>
        <w:t>20110406_F06_500mTag</w:t>
      </w:r>
    </w:p>
    <w:p w:rsidR="00E4593E" w:rsidRDefault="00E4593E" w:rsidP="00E4593E">
      <w:r>
        <w:t>20110406_F06_Staff</w:t>
      </w:r>
    </w:p>
    <w:p w:rsidR="00E4593E" w:rsidRDefault="00E4593E" w:rsidP="00E4593E">
      <w:r>
        <w:t>20110406_F06_Unkspp</w:t>
      </w:r>
    </w:p>
    <w:p w:rsidR="00E4593E" w:rsidRDefault="00E4593E" w:rsidP="00E4593E">
      <w:r>
        <w:t>20110406_F06_Other</w:t>
      </w:r>
    </w:p>
    <w:p w:rsidR="00E4593E" w:rsidRDefault="00E4593E" w:rsidP="00E4593E">
      <w:pPr>
        <w:pStyle w:val="ThirdOrderHeading"/>
      </w:pPr>
    </w:p>
    <w:p w:rsidR="00E4593E" w:rsidRPr="00797742" w:rsidRDefault="00E4593E" w:rsidP="00E4593E">
      <w:pPr>
        <w:pStyle w:val="ThirdOrderHeading"/>
        <w:rPr>
          <w:i w:val="0"/>
        </w:rPr>
      </w:pPr>
      <w:r w:rsidRPr="00797742">
        <w:rPr>
          <w:i w:val="0"/>
        </w:rPr>
        <w:t>Review and Edit Images</w:t>
      </w:r>
    </w:p>
    <w:p w:rsidR="00E4593E" w:rsidRDefault="00E4593E" w:rsidP="00E4593E">
      <w:r>
        <w:t>Delete any poor quality photos, repeats, blurred or otherwise unnecessary photos.  Low quality photos might be retained if the subject is highly unique, or the photo is an irreplaceable data photo.  Edit the photos by doing any of the following if needed.</w:t>
      </w:r>
    </w:p>
    <w:p w:rsidR="00E4593E" w:rsidRDefault="00E4593E" w:rsidP="00E4593E"/>
    <w:p w:rsidR="00E4593E" w:rsidRDefault="00E4593E" w:rsidP="00E04E2A">
      <w:pPr>
        <w:numPr>
          <w:ilvl w:val="1"/>
          <w:numId w:val="36"/>
        </w:numPr>
      </w:pPr>
      <w:r>
        <w:t>Rotate the image to make the horizon level.</w:t>
      </w:r>
    </w:p>
    <w:p w:rsidR="00E4593E" w:rsidRDefault="00E4593E" w:rsidP="00E04E2A">
      <w:pPr>
        <w:numPr>
          <w:ilvl w:val="1"/>
          <w:numId w:val="36"/>
        </w:numPr>
      </w:pPr>
      <w:r>
        <w:t>Photos of people should have ‘red eye’ glare removed.</w:t>
      </w:r>
    </w:p>
    <w:p w:rsidR="00E4593E" w:rsidRDefault="00E4593E" w:rsidP="00E04E2A">
      <w:pPr>
        <w:numPr>
          <w:ilvl w:val="1"/>
          <w:numId w:val="36"/>
        </w:numPr>
      </w:pPr>
      <w:r>
        <w:t>Photos should be cropped to remove edge areas that grossly distract from the subject.</w:t>
      </w:r>
    </w:p>
    <w:p w:rsidR="00E4593E" w:rsidRDefault="00E4593E" w:rsidP="00E4593E"/>
    <w:p w:rsidR="00E4593E" w:rsidRDefault="00E4593E" w:rsidP="00E4593E">
      <w:pPr>
        <w:pStyle w:val="nrpsSOPSecondOrderHeader"/>
      </w:pPr>
      <w:r w:rsidRPr="000A1D64">
        <w:t>Organize Images</w:t>
      </w:r>
    </w:p>
    <w:p w:rsidR="00E4593E" w:rsidRDefault="00E4593E" w:rsidP="00E4593E">
      <w:r>
        <w:t>Once images have been renamed and reviewed/edited, copy and paste the transect folder from the “Originals” folder (I:\vegetation\Protocol_Processing\Images\Park\Originals) into the established invasive plant species protocol folder. Images should be left in the “Originals” folder for the duration of the field season and will get deleted once data has been certified.</w:t>
      </w:r>
    </w:p>
    <w:p w:rsidR="00E4593E" w:rsidRDefault="00E4593E" w:rsidP="00E4593E"/>
    <w:p w:rsidR="00E4593E" w:rsidRDefault="00E4593E" w:rsidP="00E4593E">
      <w:r>
        <w:t xml:space="preserve">Data images should be moved to the “Data” folder (I:\vital_signs\12_established_invasive_plant_species\Images\Year\Park\Data) and any other miscellaneous images moved to the “Misc” folder (I:\vital_signs\12_established_invasive_plant_species\Images\Year\Park\Misc). Images that are to be linked to the database will need to go into the database images folder. </w:t>
      </w:r>
      <w:proofErr w:type="gramStart"/>
      <w:r>
        <w:t>Copy transect</w:t>
      </w:r>
      <w:proofErr w:type="gramEnd"/>
      <w:r>
        <w:t xml:space="preserve"> folders to the database images folder and then delete any images that will not be linked to the database (I:\vital_signs\12_established_invasive_plant_species\Data\Database\Database_images\Year\Park). </w:t>
      </w:r>
    </w:p>
    <w:p w:rsidR="00E4593E" w:rsidRDefault="00E4593E" w:rsidP="00E4593E"/>
    <w:p w:rsidR="00E4593E" w:rsidRDefault="00E4593E" w:rsidP="00E4593E">
      <w:r>
        <w:t xml:space="preserve">Since Ricoh camera images will be processed by the data management team, project staff will be notified when images are completed and have been moved to the “Data” folder (I:\vital_signs\12_established_invasive_plant_species\Images\Year\Park\Data). Unlike other images, the software used to process Ricoh camera images (GPS-Photolink) automatically creates various subfolders with duplicate images. These subfolders are necessary however, and cannot be changed or deleted until the end of the field season. Once the Ricoh camera images have been processed, all images from the “Output” folder (I:\vital_signs\12_established_invasive_plant_species\Images\Year\Park\Ricoh_Camera\Output) will be moved into the “Data” folder (I:\vital_signs\12_established_invasive_plant_species\Images\Year\Park\Data). It is up to the project staff to decide which of these images need to be linked to the database and moved to the appropriate database images folder. Images ending in “tag” are the photos that have been watermarked. These will typically be the images that need to be copied and pasted into the database images folder. Images will be left in the “Ricoh_Camera” folder (I:\vital_signs\12_established_invasive_plant_species\Images\Year\Park\Ricoh_Camera) for the duration of the field season, but will be deleted once data has been certified. </w:t>
      </w:r>
    </w:p>
    <w:p w:rsidR="00E4593E" w:rsidRDefault="00E4593E" w:rsidP="00E4593E"/>
    <w:p w:rsidR="00E4593E" w:rsidRDefault="00E4593E" w:rsidP="00E4593E">
      <w:r w:rsidRPr="009E7CBC">
        <w:t xml:space="preserve">Photos of interest to a greater audience should be copied to the </w:t>
      </w:r>
      <w:r>
        <w:t xml:space="preserve">PACN Digital Library\Photo Archive folder.  </w:t>
      </w:r>
      <w:r w:rsidRPr="00626E9F">
        <w:rPr>
          <w:sz w:val="22"/>
        </w:rPr>
        <w:t>Generally these images are high quality, high resolution, but lower quality images may be included if the subject matter has broad appeal and is special, rare</w:t>
      </w:r>
      <w:r>
        <w:rPr>
          <w:sz w:val="22"/>
        </w:rPr>
        <w:t>,</w:t>
      </w:r>
      <w:r w:rsidRPr="00626E9F">
        <w:rPr>
          <w:sz w:val="22"/>
        </w:rPr>
        <w:t xml:space="preserve"> or unique. </w:t>
      </w:r>
      <w:r>
        <w:t>Metadata associated with the image should be entered into the ThumbsPlus application</w:t>
      </w:r>
      <w:r w:rsidRPr="009E7CBC">
        <w:t xml:space="preserve">. </w:t>
      </w:r>
      <w:r>
        <w:t>The standard operation procedure for using ThumbsPlus gives detailed instructions on how to use the metadata database (PACN 2008).</w:t>
      </w:r>
    </w:p>
    <w:p w:rsidR="00E4593E" w:rsidRDefault="00E4593E" w:rsidP="00E4593E"/>
    <w:p w:rsidR="00E4593E" w:rsidRDefault="00E4593E" w:rsidP="00E4593E">
      <w:pPr>
        <w:pStyle w:val="SecondOrderHeader"/>
      </w:pPr>
      <w:r>
        <w:t>Establish Database Links</w:t>
      </w:r>
    </w:p>
    <w:p w:rsidR="00E4593E" w:rsidRPr="00B6403E" w:rsidRDefault="00E4593E" w:rsidP="00E4593E">
      <w:r>
        <w:t xml:space="preserve">Images for the established invasive plant species monitoring protocol can be directly linked to the data in the database.  </w:t>
      </w:r>
      <w:r w:rsidRPr="00B6403E">
        <w:t xml:space="preserve">During data entry and processing, the database application will provide the functionality required to establish a link between each database record and the appropriate image file(s).  To establish the link, the database prompts the user to indicate the root project workspace directory path, the specific image folder within the project workspace, and the specific file name.  This way, the entire workspace may be later moved to a different directory (i.e., the PACN Digital Library) and the links will still be valid after changing only the root path.  Refer to </w:t>
      </w:r>
      <w:r>
        <w:t>the SOP for</w:t>
      </w:r>
      <w:r w:rsidRPr="00B6403E">
        <w:t xml:space="preserve"> Workspace Setup and</w:t>
      </w:r>
      <w:r>
        <w:t xml:space="preserve"> Project Records Management (PACN 2007) </w:t>
      </w:r>
      <w:r w:rsidRPr="00B6403E">
        <w:t>for additional details on setting up the database images structure and establishing these links.</w:t>
      </w:r>
    </w:p>
    <w:p w:rsidR="00E4593E" w:rsidRPr="00B6403E" w:rsidRDefault="00E4593E" w:rsidP="00E4593E"/>
    <w:p w:rsidR="00E4593E" w:rsidRDefault="00E4593E" w:rsidP="00E4593E">
      <w:r w:rsidRPr="00B6403E">
        <w:t>Note:  It is important that the files keep the same name and relative organization once these database links have been established.  Users should not rename or reorganize the directory structure for linked image files without first consulting with the Data Manager.</w:t>
      </w:r>
    </w:p>
    <w:p w:rsidR="00E4593E" w:rsidRPr="00B6403E" w:rsidRDefault="00E4593E" w:rsidP="00E4593E"/>
    <w:p w:rsidR="00E4593E" w:rsidRDefault="00E4593E" w:rsidP="00E4593E">
      <w:pPr>
        <w:pStyle w:val="nrpsSOPSecondOrderHeader"/>
      </w:pPr>
      <w:r>
        <w:t xml:space="preserve">Image Documentation and Cataloging </w:t>
      </w:r>
    </w:p>
    <w:p w:rsidR="00E4593E" w:rsidRDefault="00E4593E" w:rsidP="00E4593E">
      <w:r>
        <w:rPr>
          <w:sz w:val="23"/>
          <w:szCs w:val="23"/>
        </w:rPr>
        <w:t xml:space="preserve">Images stored in the PACN Digital Library should be documented and cataloged. Documentation, or metadata, provides the minimum information a user will need to appropriately use the photo. Cataloging provides a collective means for searching, finding, and retrieving photos. A variety of software is available to facilitate this process; the software the PACN uses is ThumbsPlus version 7.  </w:t>
      </w:r>
      <w:r>
        <w:t>The standard operation procedure for using ThumbsPlus gives detailed instructions on how to use the metadata database (PACN 2008).</w:t>
      </w:r>
    </w:p>
    <w:p w:rsidR="00E4593E" w:rsidRDefault="00E4593E" w:rsidP="00E4593E"/>
    <w:p w:rsidR="00E4593E" w:rsidRDefault="00E4593E" w:rsidP="00E4593E">
      <w:pPr>
        <w:rPr>
          <w:sz w:val="23"/>
          <w:szCs w:val="23"/>
        </w:rPr>
      </w:pPr>
      <w:r w:rsidRPr="00124F92">
        <w:t>The NPS has published the Digital Photo Metadata Standard for all images</w:t>
      </w:r>
      <w:r>
        <w:t xml:space="preserve"> (NPS 2006)</w:t>
      </w:r>
      <w:r w:rsidRPr="00124F92">
        <w:t>. This standard identifies the full scope of metadata elements that a project in the NPS might use to describe, manage, and preserve digital images. The Digital Photo Metadata Standard specifies that seven metadata elements are considered mandatory. It was determined that these are the minimum number of elements required to enable an NPS project to access, interpret, and manage an image.</w:t>
      </w:r>
      <w:r>
        <w:t xml:space="preserve">  </w:t>
      </w:r>
      <w:r>
        <w:rPr>
          <w:sz w:val="23"/>
          <w:szCs w:val="23"/>
        </w:rPr>
        <w:t xml:space="preserve">All photos should be documented with these minimal metadata attributes: </w:t>
      </w:r>
    </w:p>
    <w:p w:rsidR="00E4593E" w:rsidRDefault="00E4593E" w:rsidP="00E4593E">
      <w:pPr>
        <w:rPr>
          <w:sz w:val="23"/>
          <w:szCs w:val="23"/>
        </w:rPr>
      </w:pPr>
    </w:p>
    <w:p w:rsidR="00E4593E" w:rsidRDefault="00E4593E" w:rsidP="00E04E2A">
      <w:pPr>
        <w:numPr>
          <w:ilvl w:val="0"/>
          <w:numId w:val="80"/>
        </w:numPr>
      </w:pPr>
      <w:r>
        <w:t>Date/Time</w:t>
      </w:r>
    </w:p>
    <w:p w:rsidR="00E4593E" w:rsidRDefault="00E4593E" w:rsidP="00E04E2A">
      <w:pPr>
        <w:numPr>
          <w:ilvl w:val="0"/>
          <w:numId w:val="80"/>
        </w:numPr>
      </w:pPr>
      <w:r>
        <w:t>Title</w:t>
      </w:r>
    </w:p>
    <w:p w:rsidR="00E4593E" w:rsidRDefault="00E4593E" w:rsidP="00E04E2A">
      <w:pPr>
        <w:numPr>
          <w:ilvl w:val="0"/>
          <w:numId w:val="80"/>
        </w:numPr>
      </w:pPr>
      <w:r>
        <w:t>Location</w:t>
      </w:r>
    </w:p>
    <w:p w:rsidR="00E4593E" w:rsidRDefault="00E4593E" w:rsidP="00E04E2A">
      <w:pPr>
        <w:numPr>
          <w:ilvl w:val="0"/>
          <w:numId w:val="80"/>
        </w:numPr>
      </w:pPr>
      <w:r>
        <w:t>Park Code</w:t>
      </w:r>
    </w:p>
    <w:p w:rsidR="00E4593E" w:rsidRDefault="00E4593E" w:rsidP="00E04E2A">
      <w:pPr>
        <w:numPr>
          <w:ilvl w:val="0"/>
          <w:numId w:val="80"/>
        </w:numPr>
      </w:pPr>
      <w:r>
        <w:t>Metadata/Access Control</w:t>
      </w:r>
    </w:p>
    <w:p w:rsidR="00E4593E" w:rsidRDefault="00E4593E" w:rsidP="00E04E2A">
      <w:pPr>
        <w:numPr>
          <w:ilvl w:val="0"/>
          <w:numId w:val="80"/>
        </w:numPr>
      </w:pPr>
      <w:r>
        <w:t>Constraints Information</w:t>
      </w:r>
    </w:p>
    <w:p w:rsidR="00E4593E" w:rsidRDefault="00E4593E" w:rsidP="00E04E2A">
      <w:pPr>
        <w:numPr>
          <w:ilvl w:val="0"/>
          <w:numId w:val="80"/>
        </w:numPr>
      </w:pPr>
      <w:r>
        <w:t>Contact Information</w:t>
      </w:r>
    </w:p>
    <w:p w:rsidR="00E4593E" w:rsidRDefault="00E4593E" w:rsidP="00E4593E"/>
    <w:p w:rsidR="00E4593E" w:rsidRDefault="00E4593E" w:rsidP="00E4593E">
      <w:pPr>
        <w:rPr>
          <w:sz w:val="23"/>
          <w:szCs w:val="23"/>
        </w:rPr>
      </w:pPr>
      <w:r>
        <w:rPr>
          <w:sz w:val="23"/>
          <w:szCs w:val="23"/>
        </w:rPr>
        <w:t>Projects should store data photo metadata attributes in the appropriate relational tables of the project database. Project databases should contain at least the minimum metadata requirements listed above.</w:t>
      </w:r>
    </w:p>
    <w:p w:rsidR="00E4593E" w:rsidRDefault="00E4593E" w:rsidP="00E4593E"/>
    <w:p w:rsidR="00E4593E" w:rsidRDefault="00E4593E" w:rsidP="00E4593E">
      <w:pPr>
        <w:pStyle w:val="SecondOrderHeader"/>
      </w:pPr>
      <w:r w:rsidRPr="00D5653D">
        <w:t>Final Storage</w:t>
      </w:r>
    </w:p>
    <w:p w:rsidR="00E4593E" w:rsidRPr="00B6403E" w:rsidRDefault="00E4593E" w:rsidP="00E4593E">
      <w:r>
        <w:t xml:space="preserve">At the end of the season, and once the year’s data are certified, data images for the year may be delivered along with the working copy of the database (if images are linked to the database) to the Data Manager on a CD or DVD.  To do this, simply copy the folder for the appropriate year(s) and all associated subfolders and images onto the disk.  If the project images are on the network server, simply inform the Data Manager that the images are ready to be archived.  These files will be loaded into the established invasive plant species monitoring project section of the PACN Digital Library, </w:t>
      </w:r>
      <w:r w:rsidRPr="00B6403E">
        <w:t>and the database links to data images will be updated accordingly.</w:t>
      </w:r>
      <w:r>
        <w:t xml:space="preserve"> In addition, to help reduce the number of duplicate images stored on the network server, images in the “Protocol_Processing” folder (I:\vegetation\Protocol_Processing) and the “Ricoh_Camera” folder (I:\vital_signs\12_established_invasive_plant_species\Images\Year\Park\Ricoh_Camera) will be deleted. </w:t>
      </w:r>
    </w:p>
    <w:p w:rsidR="00E4593E" w:rsidRDefault="00E4593E" w:rsidP="00E4593E"/>
    <w:p w:rsidR="00E4593E" w:rsidRDefault="00E4593E" w:rsidP="00E4593E"/>
    <w:p w:rsidR="00E4593E" w:rsidRDefault="00E4593E" w:rsidP="00E4593E"/>
    <w:p w:rsidR="00E4593E" w:rsidRDefault="00D728CF" w:rsidP="00E4593E">
      <w:pPr>
        <w:sectPr w:rsidR="00E4593E" w:rsidSect="0051370F">
          <w:headerReference w:type="default" r:id="rId260"/>
          <w:footerReference w:type="default" r:id="rId261"/>
          <w:type w:val="oddPage"/>
          <w:pgSz w:w="12240" w:h="15840" w:code="1"/>
          <w:pgMar w:top="1440" w:right="1440" w:bottom="1440" w:left="1440" w:header="720" w:footer="720" w:gutter="0"/>
          <w:pgNumType w:start="1"/>
          <w:cols w:space="720"/>
          <w:docGrid w:linePitch="360"/>
        </w:sectPr>
      </w:pPr>
      <w:r>
        <w:rPr>
          <w:noProof/>
        </w:rPr>
        <mc:AlternateContent>
          <mc:Choice Requires="wps">
            <w:drawing>
              <wp:anchor distT="0" distB="0" distL="114300" distR="114300" simplePos="0" relativeHeight="251684864" behindDoc="0" locked="1" layoutInCell="1" allowOverlap="1">
                <wp:simplePos x="0" y="0"/>
                <wp:positionH relativeFrom="column">
                  <wp:posOffset>-97155</wp:posOffset>
                </wp:positionH>
                <wp:positionV relativeFrom="paragraph">
                  <wp:posOffset>8023225</wp:posOffset>
                </wp:positionV>
                <wp:extent cx="6358890" cy="788670"/>
                <wp:effectExtent l="0" t="0" r="3810" b="0"/>
                <wp:wrapNone/>
                <wp:docPr id="106" name="Rectangle 3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8890" cy="788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5" o:spid="_x0000_s1026" style="position:absolute;margin-left:-7.65pt;margin-top:631.75pt;width:500.7pt;height:62.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" stroked="f">
                <w10:anchorlock/>
              </v:rect>
            </w:pict>
          </mc:Fallback>
        </mc:AlternateContent>
      </w:r>
    </w:p>
    <w:p w:rsidR="0049042A" w:rsidRDefault="0049042A" w:rsidP="00277CBE"/>
    <w:p w:rsidR="0049042A" w:rsidRDefault="00D728CF" w:rsidP="00277CBE">
      <w:pPr>
        <w:sectPr w:rsidR="0049042A" w:rsidSect="0051370F">
          <w:headerReference w:type="default" r:id="rId262"/>
          <w:footerReference w:type="default" r:id="rId263"/>
          <w:type w:val="oddPage"/>
          <w:pgSz w:w="12240" w:h="15840" w:code="1"/>
          <w:pgMar w:top="1440" w:right="1440" w:bottom="1440" w:left="1440" w:header="720" w:footer="720" w:gutter="0"/>
          <w:pgNumType w:start="1"/>
          <w:cols w:space="720"/>
          <w:docGrid w:linePitch="360"/>
        </w:sectPr>
      </w:pPr>
      <w:r>
        <w:rPr>
          <w:noProof/>
        </w:rPr>
        <mc:AlternateContent>
          <mc:Choice Requires="wps">
            <w:drawing>
              <wp:anchor distT="0" distB="0" distL="114300" distR="114300" simplePos="0" relativeHeight="36" behindDoc="0" locked="1" layoutInCell="1" allowOverlap="1">
                <wp:simplePos x="0" y="0"/>
                <wp:positionH relativeFrom="column">
                  <wp:posOffset>-97155</wp:posOffset>
                </wp:positionH>
                <wp:positionV relativeFrom="paragraph">
                  <wp:posOffset>8023225</wp:posOffset>
                </wp:positionV>
                <wp:extent cx="6358890" cy="788670"/>
                <wp:effectExtent l="0" t="0" r="3810" b="0"/>
                <wp:wrapNone/>
                <wp:docPr id="105"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8890" cy="788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9" o:spid="_x0000_s1026" style="position:absolute;margin-left:-7.65pt;margin-top:631.75pt;width:500.7pt;height:62.1pt;z-index: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" stroked="f">
                <w10:anchorlock/>
              </v:rect>
            </w:pict>
          </mc:Fallback>
        </mc:AlternateContent>
      </w:r>
    </w:p>
    <w:p w:rsidR="0049042A" w:rsidRPr="00A80536" w:rsidRDefault="0049042A">
      <w:pPr>
        <w:pStyle w:val="SOPTitle"/>
        <w:rPr>
          <w:sz w:val="32"/>
          <w:szCs w:val="32"/>
        </w:rPr>
      </w:pPr>
      <w:bookmarkStart w:id="696" w:name="_Toc261510626"/>
      <w:bookmarkStart w:id="697" w:name="_Toc322933338"/>
      <w:r w:rsidRPr="00A80536">
        <w:rPr>
          <w:sz w:val="32"/>
          <w:szCs w:val="32"/>
        </w:rPr>
        <w:lastRenderedPageBreak/>
        <w:t>Standard Operating Procedure (SOP) #13</w:t>
      </w:r>
      <w:bookmarkEnd w:id="696"/>
      <w:bookmarkEnd w:id="697"/>
    </w:p>
    <w:p w:rsidR="0049042A" w:rsidRPr="00A80536" w:rsidRDefault="0049042A">
      <w:pPr>
        <w:pStyle w:val="SOPSubtitle"/>
        <w:rPr>
          <w:sz w:val="32"/>
          <w:szCs w:val="32"/>
        </w:rPr>
      </w:pPr>
      <w:bookmarkStart w:id="698" w:name="_Toc261510627"/>
      <w:bookmarkStart w:id="699" w:name="_Toc261510815"/>
      <w:bookmarkStart w:id="700" w:name="_Toc265743829"/>
      <w:r w:rsidRPr="00A80536">
        <w:rPr>
          <w:sz w:val="32"/>
          <w:szCs w:val="32"/>
        </w:rPr>
        <w:t>Data Entry and Verification</w:t>
      </w:r>
      <w:bookmarkEnd w:id="698"/>
      <w:bookmarkEnd w:id="699"/>
      <w:bookmarkEnd w:id="700"/>
    </w:p>
    <w:p w:rsidR="0049042A" w:rsidRDefault="0049042A" w:rsidP="002518DC"/>
    <w:p w:rsidR="0049042A" w:rsidRDefault="0049042A" w:rsidP="002518DC">
      <w:r>
        <w:t>Version 1.0 (May 14, 2010)</w:t>
      </w:r>
    </w:p>
    <w:p w:rsidR="0049042A" w:rsidRDefault="0049042A" w:rsidP="002518DC"/>
    <w:p w:rsidR="0049042A" w:rsidRDefault="0049042A" w:rsidP="00F141F6">
      <w:pPr>
        <w:pStyle w:val="SOP2nd"/>
      </w:pPr>
      <w:r w:rsidRPr="00437523">
        <w:t>Change History</w:t>
      </w:r>
    </w:p>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4"/>
        <w:gridCol w:w="1385"/>
        <w:gridCol w:w="2340"/>
        <w:gridCol w:w="2160"/>
        <w:gridCol w:w="2340"/>
      </w:tblGrid>
      <w:tr w:rsidR="0049042A" w:rsidRPr="00F141F6">
        <w:trPr>
          <w:trHeight w:val="404"/>
        </w:trPr>
        <w:tc>
          <w:tcPr>
            <w:tcW w:w="1364"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Version #</w:t>
            </w:r>
          </w:p>
        </w:tc>
        <w:tc>
          <w:tcPr>
            <w:tcW w:w="1385"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Date</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Revised by</w:t>
            </w:r>
          </w:p>
        </w:tc>
        <w:tc>
          <w:tcPr>
            <w:tcW w:w="216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Changes</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Justification</w:t>
            </w:r>
          </w:p>
        </w:tc>
      </w:tr>
      <w:tr w:rsidR="0049042A">
        <w:trPr>
          <w:trHeight w:val="188"/>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spacing w:after="0"/>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bl>
    <w:p w:rsidR="0049042A" w:rsidRDefault="0049042A" w:rsidP="00F141F6"/>
    <w:p w:rsidR="0049042A" w:rsidRDefault="0049042A" w:rsidP="00F141F6">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49042A" w:rsidRDefault="0049042A" w:rsidP="00B4656B"/>
    <w:p w:rsidR="0049042A" w:rsidRDefault="0049042A" w:rsidP="002518DC">
      <w:pPr>
        <w:pStyle w:val="SOP2nd"/>
      </w:pPr>
      <w:r w:rsidRPr="00CF7B98">
        <w:t>Purpose</w:t>
      </w:r>
    </w:p>
    <w:p w:rsidR="0049042A" w:rsidRDefault="0049042A" w:rsidP="002518DC">
      <w:r w:rsidRPr="00D73AD0">
        <w:t xml:space="preserve">This </w:t>
      </w:r>
      <w:r>
        <w:t>SOP</w:t>
      </w:r>
      <w:r w:rsidRPr="00D73AD0">
        <w:t xml:space="preserve"> document describes the general procedures for entry and verification of field data in the working project database</w:t>
      </w:r>
      <w:r>
        <w:t xml:space="preserve">. </w:t>
      </w:r>
      <w:r w:rsidRPr="00D73AD0">
        <w:t xml:space="preserve">Refer to </w:t>
      </w:r>
      <w:r>
        <w:t>Established Invasive Plant Species Monitoring Protocol</w:t>
      </w:r>
      <w:r w:rsidRPr="00D73AD0">
        <w:t xml:space="preserve"> </w:t>
      </w:r>
      <w:r w:rsidRPr="00021DCE">
        <w:t xml:space="preserve">sections </w:t>
      </w:r>
      <w:r>
        <w:t>“</w:t>
      </w:r>
      <w:r w:rsidRPr="00021DCE">
        <w:t>Overview of Database Design</w:t>
      </w:r>
      <w:r>
        <w:t>”</w:t>
      </w:r>
      <w:r w:rsidRPr="00021DCE">
        <w:t xml:space="preserve"> and </w:t>
      </w:r>
      <w:r>
        <w:t>“</w:t>
      </w:r>
      <w:r w:rsidRPr="00021DCE">
        <w:t>Data Entry and Processing</w:t>
      </w:r>
      <w:r>
        <w:t>”</w:t>
      </w:r>
      <w:r w:rsidRPr="00D73AD0">
        <w:t xml:space="preserve"> for related guidance and clarification of the distinction between the working database and the master database</w:t>
      </w:r>
      <w:r>
        <w:t xml:space="preserve">. </w:t>
      </w:r>
    </w:p>
    <w:p w:rsidR="0049042A" w:rsidRDefault="0049042A" w:rsidP="002518DC"/>
    <w:p w:rsidR="0049042A" w:rsidRDefault="0049042A" w:rsidP="002518DC">
      <w:pPr>
        <w:pStyle w:val="SOP2nd"/>
      </w:pPr>
      <w:r>
        <w:t>Data Entry</w:t>
      </w:r>
    </w:p>
    <w:p w:rsidR="0049042A" w:rsidRDefault="0049042A" w:rsidP="002518DC">
      <w:r>
        <w:t>The following are general guidelines to keep in mind:</w:t>
      </w:r>
    </w:p>
    <w:p w:rsidR="0049042A" w:rsidRDefault="0049042A" w:rsidP="00E04E2A">
      <w:pPr>
        <w:numPr>
          <w:ilvl w:val="0"/>
          <w:numId w:val="37"/>
        </w:numPr>
        <w:autoSpaceDE w:val="0"/>
        <w:autoSpaceDN w:val="0"/>
        <w:adjustRightInd w:val="0"/>
        <w:spacing w:after="60" w:line="240" w:lineRule="atLeast"/>
      </w:pPr>
      <w:r>
        <w:t xml:space="preserve">Data entry will be conducted by field staff and overseen by the field leader at their duty station. </w:t>
      </w:r>
    </w:p>
    <w:p w:rsidR="0049042A" w:rsidRDefault="0049042A" w:rsidP="00E04E2A">
      <w:pPr>
        <w:numPr>
          <w:ilvl w:val="0"/>
          <w:numId w:val="37"/>
        </w:numPr>
        <w:autoSpaceDE w:val="0"/>
        <w:autoSpaceDN w:val="0"/>
        <w:adjustRightInd w:val="0"/>
        <w:spacing w:after="60" w:line="240" w:lineRule="atLeast"/>
      </w:pPr>
      <w:r>
        <w:t>Data entry should occur as soon after data collection as possible so that the field leader keeps current with data entry tasks, and catch any errors or problems as close to the time of data collection as possible.</w:t>
      </w:r>
    </w:p>
    <w:p w:rsidR="0049042A" w:rsidRDefault="0049042A" w:rsidP="00E04E2A">
      <w:pPr>
        <w:numPr>
          <w:ilvl w:val="0"/>
          <w:numId w:val="37"/>
        </w:numPr>
        <w:autoSpaceDE w:val="0"/>
        <w:autoSpaceDN w:val="0"/>
        <w:adjustRightInd w:val="0"/>
        <w:spacing w:after="60" w:line="240" w:lineRule="atLeast"/>
      </w:pPr>
      <w:r>
        <w:t>The working database application will be found in the project workspace. The project workspace may be on the user’s computer if the connection to the networked server is too slow (</w:t>
      </w:r>
      <w:r w:rsidRPr="00C43BE7">
        <w:t>see SOP # 10 “Workspace Setup and Project Records Management</w:t>
      </w:r>
      <w:r>
        <w:t xml:space="preserve">”) with periodic uploads to the network server. If the workspace resides on the networked server, it is recommended that users copy the front-end database onto their workstation hard drives and open it there for enhanced performance. This front-end copy may be considered “disposable” because it does not contain any data, but rather acts as an interface with data residing in the back-end working database. </w:t>
      </w:r>
    </w:p>
    <w:p w:rsidR="0049042A" w:rsidRDefault="0049042A" w:rsidP="00E04E2A">
      <w:pPr>
        <w:numPr>
          <w:ilvl w:val="0"/>
          <w:numId w:val="37"/>
        </w:numPr>
        <w:autoSpaceDE w:val="0"/>
        <w:autoSpaceDN w:val="0"/>
        <w:adjustRightInd w:val="0"/>
        <w:spacing w:after="60" w:line="240" w:lineRule="atLeast"/>
      </w:pPr>
      <w:r>
        <w:t xml:space="preserve">Each data entry form is patterned after the layout of the field </w:t>
      </w:r>
      <w:r w:rsidR="003A550B">
        <w:t xml:space="preserve">data </w:t>
      </w:r>
      <w:r>
        <w:t xml:space="preserve">form, and has built-in quality assurance components such as pick lists and validation rules to test for missing </w:t>
      </w:r>
      <w:r>
        <w:lastRenderedPageBreak/>
        <w:t>data or illogical combinations. Although the database permits users to view the raw data tables and other database objects, users are strongly encouraged only to use the pre-built forms as a way of ensuring the maximum level of quality assurance.</w:t>
      </w:r>
    </w:p>
    <w:p w:rsidR="0049042A" w:rsidRDefault="0049042A" w:rsidP="00E04E2A">
      <w:pPr>
        <w:numPr>
          <w:ilvl w:val="0"/>
          <w:numId w:val="37"/>
        </w:numPr>
        <w:autoSpaceDE w:val="0"/>
        <w:autoSpaceDN w:val="0"/>
        <w:adjustRightInd w:val="0"/>
        <w:spacing w:after="60" w:line="240" w:lineRule="atLeast"/>
      </w:pPr>
      <w:r>
        <w:t>As data are being entered, the person entering the data should visually review each data form to make sure that the data on screen match the field forms. This should be done for each record prior to moving to the next form for data entry.</w:t>
      </w:r>
    </w:p>
    <w:p w:rsidR="0049042A" w:rsidRDefault="0049042A" w:rsidP="00E04E2A">
      <w:pPr>
        <w:numPr>
          <w:ilvl w:val="0"/>
          <w:numId w:val="37"/>
        </w:numPr>
        <w:autoSpaceDE w:val="0"/>
        <w:autoSpaceDN w:val="0"/>
        <w:adjustRightInd w:val="0"/>
        <w:spacing w:after="60" w:line="240" w:lineRule="atLeast"/>
      </w:pPr>
      <w:r>
        <w:t>After each data entry session, the field leader should upload the working copy of the database onto the networked server if the database has been stored on their computer.</w:t>
      </w:r>
    </w:p>
    <w:p w:rsidR="0049042A" w:rsidRDefault="0049042A" w:rsidP="009204AF"/>
    <w:p w:rsidR="0049042A" w:rsidRPr="006929A1" w:rsidRDefault="0049042A" w:rsidP="002518DC">
      <w:pPr>
        <w:pStyle w:val="SOP2nd"/>
      </w:pPr>
      <w:r w:rsidRPr="006929A1">
        <w:t xml:space="preserve">Data </w:t>
      </w:r>
      <w:r>
        <w:t>Verification</w:t>
      </w:r>
    </w:p>
    <w:p w:rsidR="0049042A" w:rsidRPr="006929A1" w:rsidRDefault="0049042A" w:rsidP="002518DC">
      <w:pPr>
        <w:autoSpaceDE w:val="0"/>
        <w:autoSpaceDN w:val="0"/>
        <w:adjustRightInd w:val="0"/>
        <w:spacing w:line="240" w:lineRule="atLeast"/>
      </w:pPr>
      <w:r w:rsidRPr="006929A1">
        <w:t>Data verification</w:t>
      </w:r>
      <w:r w:rsidRPr="006929A1">
        <w:rPr>
          <w:i/>
        </w:rPr>
        <w:t xml:space="preserve"> </w:t>
      </w:r>
      <w:r w:rsidRPr="006929A1">
        <w:t>checks that the digitized data match the source data</w:t>
      </w:r>
      <w:r>
        <w:t xml:space="preserve">. </w:t>
      </w:r>
      <w:r w:rsidRPr="006929A1">
        <w:t>The following guidelines regarding data verification</w:t>
      </w:r>
      <w:r>
        <w:t xml:space="preserve"> should be followed</w:t>
      </w:r>
      <w:r w:rsidRPr="006929A1">
        <w:t>:</w:t>
      </w:r>
    </w:p>
    <w:p w:rsidR="0049042A" w:rsidRPr="006929A1" w:rsidRDefault="0049042A" w:rsidP="00A8703C">
      <w:pPr>
        <w:pStyle w:val="NTRList0"/>
      </w:pPr>
      <w:r w:rsidRPr="006929A1">
        <w:t>Project leaders are responsible for specifying in the project protocol one or more of the data verification methods available and ensuring proper execution. At the discretion of the project leader, additional verification methods may be applied</w:t>
      </w:r>
      <w:r>
        <w:t>.</w:t>
      </w:r>
    </w:p>
    <w:p w:rsidR="0049042A" w:rsidRPr="006929A1" w:rsidRDefault="0049042A" w:rsidP="00E04E2A">
      <w:pPr>
        <w:numPr>
          <w:ilvl w:val="0"/>
          <w:numId w:val="62"/>
        </w:numPr>
        <w:autoSpaceDE w:val="0"/>
        <w:autoSpaceDN w:val="0"/>
        <w:adjustRightInd w:val="0"/>
        <w:spacing w:after="60" w:line="240" w:lineRule="atLeast"/>
      </w:pPr>
      <w:r w:rsidRPr="006929A1">
        <w:t>Data verification is carried out by staff thoroughly familiar with data collection and entry</w:t>
      </w:r>
      <w:r>
        <w:t>.</w:t>
      </w:r>
    </w:p>
    <w:p w:rsidR="0049042A" w:rsidRDefault="0049042A" w:rsidP="00E04E2A">
      <w:pPr>
        <w:numPr>
          <w:ilvl w:val="0"/>
          <w:numId w:val="62"/>
        </w:numPr>
        <w:autoSpaceDE w:val="0"/>
        <w:autoSpaceDN w:val="0"/>
        <w:adjustRightInd w:val="0"/>
        <w:spacing w:after="60" w:line="240" w:lineRule="atLeast"/>
      </w:pPr>
      <w:r w:rsidRPr="006929A1">
        <w:t>All records (100%) should be verified against original source data</w:t>
      </w:r>
      <w:r>
        <w:t xml:space="preserve"> using the method below.</w:t>
      </w:r>
    </w:p>
    <w:p w:rsidR="0049042A" w:rsidRPr="006929A1" w:rsidRDefault="0049042A" w:rsidP="00E04E2A">
      <w:pPr>
        <w:numPr>
          <w:ilvl w:val="1"/>
          <w:numId w:val="62"/>
        </w:numPr>
        <w:autoSpaceDE w:val="0"/>
        <w:autoSpaceDN w:val="0"/>
        <w:adjustRightInd w:val="0"/>
        <w:spacing w:after="60" w:line="240" w:lineRule="atLeast"/>
      </w:pPr>
      <w:r w:rsidRPr="00A75904">
        <w:t>Visual</w:t>
      </w:r>
      <w:r w:rsidR="00CE6B63">
        <w:t>ly</w:t>
      </w:r>
      <w:r w:rsidRPr="00A75904">
        <w:t xml:space="preserve"> review</w:t>
      </w:r>
      <w:r w:rsidR="003A550B">
        <w:t xml:space="preserve"> or proof all data</w:t>
      </w:r>
      <w:r w:rsidRPr="00A75904">
        <w:t xml:space="preserve"> after data entry: Upon completion of data entry, all records are compared with original values from the hard copy. Errors are clearly marked and corrected in the database as soon after data entry as possible. Reliability increases if someone other than the person keying the data performs the review. Alternatively, two technicians (one reading from the original data and one checking the entered data) can perform this review.</w:t>
      </w:r>
    </w:p>
    <w:p w:rsidR="0049042A" w:rsidRPr="006929A1" w:rsidRDefault="0049042A" w:rsidP="00E04E2A">
      <w:pPr>
        <w:numPr>
          <w:ilvl w:val="0"/>
          <w:numId w:val="62"/>
        </w:numPr>
        <w:autoSpaceDE w:val="0"/>
        <w:autoSpaceDN w:val="0"/>
        <w:adjustRightInd w:val="0"/>
        <w:spacing w:after="60" w:line="240" w:lineRule="atLeast"/>
      </w:pPr>
      <w:r w:rsidRPr="006929A1">
        <w:t>A subset of randomly selected records (</w:t>
      </w:r>
      <w:r w:rsidR="003A550B">
        <w:t>2</w:t>
      </w:r>
      <w:r w:rsidR="003A550B" w:rsidRPr="006929A1">
        <w:t>0</w:t>
      </w:r>
      <w:r w:rsidRPr="006929A1">
        <w:t>%) should be reviewed aft</w:t>
      </w:r>
      <w:r>
        <w:t>er initial verification by the project lead</w:t>
      </w:r>
      <w:r w:rsidRPr="006929A1">
        <w:t>. If errors are found, the entire data set should be verified again</w:t>
      </w:r>
      <w:r>
        <w:t>.</w:t>
      </w:r>
    </w:p>
    <w:p w:rsidR="0049042A" w:rsidRPr="006929A1" w:rsidRDefault="0049042A" w:rsidP="00E04E2A">
      <w:pPr>
        <w:numPr>
          <w:ilvl w:val="0"/>
          <w:numId w:val="62"/>
        </w:numPr>
        <w:autoSpaceDE w:val="0"/>
        <w:autoSpaceDN w:val="0"/>
        <w:adjustRightInd w:val="0"/>
        <w:spacing w:after="60" w:line="240" w:lineRule="atLeast"/>
      </w:pPr>
      <w:r w:rsidRPr="006929A1">
        <w:t>A record of the verification process for each data set, including number of iterations and results, will be prepared by the project leader as part of formal metadata generation</w:t>
      </w:r>
      <w:r>
        <w:t>.</w:t>
      </w:r>
    </w:p>
    <w:p w:rsidR="0049042A" w:rsidRDefault="0049042A" w:rsidP="00E04E2A">
      <w:pPr>
        <w:numPr>
          <w:ilvl w:val="0"/>
          <w:numId w:val="62"/>
        </w:numPr>
        <w:autoSpaceDE w:val="0"/>
        <w:autoSpaceDN w:val="0"/>
        <w:adjustRightInd w:val="0"/>
        <w:spacing w:after="60" w:line="240" w:lineRule="atLeast"/>
      </w:pPr>
      <w:r w:rsidRPr="006929A1">
        <w:t>Spatial data collected as part of the project will be viewed in a G</w:t>
      </w:r>
      <w:r>
        <w:t xml:space="preserve">eographic </w:t>
      </w:r>
      <w:r w:rsidRPr="006929A1">
        <w:t>I</w:t>
      </w:r>
      <w:r>
        <w:t xml:space="preserve">nformation </w:t>
      </w:r>
      <w:r w:rsidRPr="006929A1">
        <w:t>S</w:t>
      </w:r>
      <w:r>
        <w:t>ystem</w:t>
      </w:r>
      <w:r w:rsidRPr="006929A1">
        <w:t xml:space="preserve"> and visually inspected for accuracy (e.g., points located outside park boundaries, upland locations occurring in water). </w:t>
      </w:r>
    </w:p>
    <w:p w:rsidR="0049042A" w:rsidRDefault="0049042A" w:rsidP="00B4656B"/>
    <w:p w:rsidR="0049042A" w:rsidRPr="002D6F7E" w:rsidRDefault="0049042A" w:rsidP="002518DC">
      <w:pPr>
        <w:pStyle w:val="SOP2nd"/>
        <w:rPr>
          <w:bCs/>
          <w:i/>
        </w:rPr>
      </w:pPr>
      <w:r w:rsidRPr="00B111C9">
        <w:t>Database Instructions</w:t>
      </w:r>
    </w:p>
    <w:p w:rsidR="0049042A" w:rsidRDefault="0049042A" w:rsidP="002518DC">
      <w:r>
        <w:t>The first action to be taken is to make sure the data entry workspace is set up properly on a networked drive or the user’s computer if networked server connections are too slow for efficient data entry. If you are unclear about where this should be, contact the data manager (</w:t>
      </w:r>
      <w:r w:rsidRPr="00C43BE7">
        <w:t>see SOP #10 “Workspace Setup and Project Records Management” for more information</w:t>
      </w:r>
      <w:r>
        <w:t>).</w:t>
      </w:r>
    </w:p>
    <w:p w:rsidR="0049042A" w:rsidRDefault="0049042A" w:rsidP="00E04E2A">
      <w:pPr>
        <w:numPr>
          <w:ilvl w:val="0"/>
          <w:numId w:val="38"/>
        </w:numPr>
        <w:tabs>
          <w:tab w:val="clear" w:pos="720"/>
        </w:tabs>
        <w:spacing w:after="60"/>
        <w:ind w:left="360"/>
      </w:pPr>
      <w:r>
        <w:t xml:space="preserve">Store the back-end database file in the database folder in the project workspace. The back-end file has “_be_” as part of its name. </w:t>
      </w:r>
    </w:p>
    <w:p w:rsidR="0049042A" w:rsidRDefault="0049042A" w:rsidP="00E04E2A">
      <w:pPr>
        <w:numPr>
          <w:ilvl w:val="0"/>
          <w:numId w:val="38"/>
        </w:numPr>
        <w:tabs>
          <w:tab w:val="clear" w:pos="720"/>
        </w:tabs>
        <w:spacing w:after="60"/>
        <w:ind w:left="360"/>
      </w:pPr>
      <w:r>
        <w:t xml:space="preserve">The user’s copy of the front-end database may also be stored in the same folder. </w:t>
      </w:r>
    </w:p>
    <w:p w:rsidR="0049042A" w:rsidRDefault="0049042A" w:rsidP="00E04E2A">
      <w:pPr>
        <w:numPr>
          <w:ilvl w:val="0"/>
          <w:numId w:val="38"/>
        </w:numPr>
        <w:tabs>
          <w:tab w:val="clear" w:pos="720"/>
        </w:tabs>
        <w:spacing w:after="60"/>
        <w:ind w:left="360"/>
      </w:pPr>
      <w:r>
        <w:t>If it does not already exist, also create a folder in the same network folder named “backups” or “backup_copies” for storing daily backups of the back-end database file.</w:t>
      </w:r>
    </w:p>
    <w:p w:rsidR="0049042A" w:rsidRDefault="0049042A" w:rsidP="00E04E2A">
      <w:pPr>
        <w:numPr>
          <w:ilvl w:val="0"/>
          <w:numId w:val="40"/>
        </w:numPr>
        <w:tabs>
          <w:tab w:val="clear" w:pos="720"/>
        </w:tabs>
        <w:spacing w:after="60"/>
        <w:ind w:left="360"/>
      </w:pPr>
      <w:r>
        <w:lastRenderedPageBreak/>
        <w:t xml:space="preserve">Open the front-end database. The first thing it will do is to ask to update the links to the back-end database file. This will only need to be done once for each new issue of the front-end database. </w:t>
      </w:r>
    </w:p>
    <w:p w:rsidR="0049042A" w:rsidRDefault="0049042A" w:rsidP="00B4656B"/>
    <w:p w:rsidR="0049042A" w:rsidRPr="002D6F7E" w:rsidRDefault="0049042A" w:rsidP="00A8703C">
      <w:pPr>
        <w:pStyle w:val="SOP2nd"/>
      </w:pPr>
      <w:r w:rsidRPr="00B111C9">
        <w:t>Important Reminders for Daily Database Use</w:t>
      </w:r>
    </w:p>
    <w:p w:rsidR="0049042A" w:rsidRDefault="0049042A" w:rsidP="00DD07EF">
      <w:pPr>
        <w:pStyle w:val="NTRList"/>
        <w:tabs>
          <w:tab w:val="clear" w:pos="720"/>
        </w:tabs>
        <w:ind w:left="360"/>
      </w:pPr>
      <w:r>
        <w:t xml:space="preserve">A copy of the front-end </w:t>
      </w:r>
      <w:r w:rsidR="00CE6B63">
        <w:t>must</w:t>
      </w:r>
      <w:r>
        <w:t xml:space="preserve"> be copied to your workstation if the project workspace is set up on the networked server. </w:t>
      </w:r>
      <w:r w:rsidRPr="00110E20">
        <w:rPr>
          <w:i/>
        </w:rPr>
        <w:t>Do not open and use the front-end on the network</w:t>
      </w:r>
      <w:r>
        <w:t xml:space="preserve"> as this ‘bloats’ the database file and makes it run more slowly.</w:t>
      </w:r>
    </w:p>
    <w:p w:rsidR="0049042A" w:rsidRDefault="0049042A" w:rsidP="00DD07EF">
      <w:pPr>
        <w:pStyle w:val="NTRList"/>
        <w:tabs>
          <w:tab w:val="clear" w:pos="720"/>
        </w:tabs>
        <w:ind w:left="360"/>
      </w:pPr>
      <w:r>
        <w:t>Backups should be made consistently at some point every day that data entry occurs. Normally the front-end application will automatically prompt you to make a backup either upon initially opening or upon exiting the application. Backups can also be made on demand by hitting the “Back up data” button on the main menu and storing the backup file in the “backups” folder.</w:t>
      </w:r>
    </w:p>
    <w:p w:rsidR="0049042A" w:rsidRDefault="0049042A" w:rsidP="00DD07EF">
      <w:pPr>
        <w:pStyle w:val="NTRList"/>
        <w:tabs>
          <w:tab w:val="clear" w:pos="720"/>
        </w:tabs>
        <w:ind w:left="360"/>
      </w:pPr>
      <w:r>
        <w:t xml:space="preserve">To save drive space and network resources, backup files should be compacted by right-clicking on the backup file in Windows Explorer and selecting the option: “Add to </w:t>
      </w:r>
      <w:proofErr w:type="gramStart"/>
      <w:r>
        <w:t>Zip</w:t>
      </w:r>
      <w:proofErr w:type="gramEnd"/>
      <w:r>
        <w:t xml:space="preserve"> file”. Older files may be deleted at the discretion of the field leader.</w:t>
      </w:r>
    </w:p>
    <w:p w:rsidR="0049042A" w:rsidRDefault="0049042A" w:rsidP="00DD07EF">
      <w:pPr>
        <w:pStyle w:val="NTRList"/>
        <w:tabs>
          <w:tab w:val="clear" w:pos="720"/>
        </w:tabs>
        <w:ind w:left="360"/>
      </w:pPr>
      <w:r>
        <w:t>New issues of the front-end application may be released as needed through the course of the field season. If this happens, there should be no need to move or alter the back-end file. Instead, the front-end file may be deleted and replaced with the new version, which will be named in a manner reflecting the update (e.g., establish_invasive_plants_2010_v2.mdb).</w:t>
      </w:r>
    </w:p>
    <w:p w:rsidR="0049042A" w:rsidRDefault="0049042A" w:rsidP="00DD07EF">
      <w:pPr>
        <w:pStyle w:val="NTRList"/>
        <w:tabs>
          <w:tab w:val="clear" w:pos="720"/>
        </w:tabs>
        <w:ind w:left="360"/>
      </w:pPr>
      <w:r>
        <w:t>If the front-end database gets bigger and slower, compact it periodically by selecting Tools &gt; Database Utilities &gt; Compact and Repair Database.</w:t>
      </w:r>
    </w:p>
    <w:p w:rsidR="0049042A" w:rsidRDefault="0049042A" w:rsidP="00A8703C"/>
    <w:p w:rsidR="0049042A" w:rsidRDefault="0049042A" w:rsidP="002518DC">
      <w:pPr>
        <w:pStyle w:val="SOP2nd"/>
      </w:pPr>
      <w:r w:rsidRPr="001A3AA5">
        <w:t>Working Database Functions</w:t>
      </w:r>
    </w:p>
    <w:p w:rsidR="0049042A" w:rsidRDefault="0049042A" w:rsidP="002518DC">
      <w:pPr>
        <w:autoSpaceDE w:val="0"/>
        <w:autoSpaceDN w:val="0"/>
        <w:adjustRightInd w:val="0"/>
        <w:spacing w:line="240" w:lineRule="atLeast"/>
      </w:pPr>
      <w:r>
        <w:t>The working front-end application has the following functional components, which are accessed from the main application switchboard form that opens automatically when the application starts:</w:t>
      </w:r>
    </w:p>
    <w:p w:rsidR="0049042A" w:rsidRDefault="0049042A" w:rsidP="00A8703C"/>
    <w:p w:rsidR="0049042A" w:rsidRPr="005B6DC3" w:rsidRDefault="0049042A" w:rsidP="002518DC">
      <w:pPr>
        <w:pStyle w:val="SOP3rd"/>
      </w:pPr>
      <w:r w:rsidRPr="00B111C9">
        <w:t>Data Entry and Review</w:t>
      </w:r>
    </w:p>
    <w:p w:rsidR="0049042A" w:rsidRDefault="0049042A" w:rsidP="00E04E2A">
      <w:pPr>
        <w:pStyle w:val="NTRList0"/>
        <w:numPr>
          <w:ilvl w:val="0"/>
          <w:numId w:val="67"/>
        </w:numPr>
        <w:ind w:left="360"/>
      </w:pPr>
      <w:r>
        <w:t>Data entry/edit: After verifying default settings (e.g., park, coordinate datum) the data gateway form will open. From here, data for a particular sampling date and location can be reviewed and edited if necessary. By choosing the option “Add a New Record” the data entry form will open and new data may be entered.</w:t>
      </w:r>
    </w:p>
    <w:p w:rsidR="0049042A" w:rsidRPr="00C43BE7" w:rsidRDefault="0049042A" w:rsidP="00E04E2A">
      <w:pPr>
        <w:pStyle w:val="NTRList0"/>
        <w:numPr>
          <w:ilvl w:val="0"/>
          <w:numId w:val="67"/>
        </w:numPr>
        <w:ind w:left="360"/>
      </w:pPr>
      <w:r w:rsidRPr="00520D3C">
        <w:t>Quality assurance tools – opens a form that shows the results of pre-built queries that check for data integrity, missing data, and illogical values, and allows the user to fix these problems and document the fixes</w:t>
      </w:r>
      <w:r>
        <w:t xml:space="preserve">. </w:t>
      </w:r>
      <w:r w:rsidRPr="00C43BE7">
        <w:t>See SOP #14 “Data Q</w:t>
      </w:r>
      <w:r>
        <w:t>uality Review and Certification</w:t>
      </w:r>
      <w:r w:rsidRPr="00C43BE7">
        <w:t>”</w:t>
      </w:r>
      <w:r>
        <w:t>.</w:t>
      </w:r>
      <w:r w:rsidRPr="00C43BE7">
        <w:t xml:space="preserve"> </w:t>
      </w:r>
    </w:p>
    <w:p w:rsidR="0049042A" w:rsidRDefault="0049042A" w:rsidP="00A8703C"/>
    <w:p w:rsidR="0049042A" w:rsidRPr="005B6DC3" w:rsidRDefault="0049042A" w:rsidP="002518DC">
      <w:pPr>
        <w:pStyle w:val="SOP3rd"/>
      </w:pPr>
      <w:r w:rsidRPr="00B111C9">
        <w:t>Other Functions</w:t>
      </w:r>
    </w:p>
    <w:p w:rsidR="0049042A" w:rsidRDefault="0049042A" w:rsidP="00E04E2A">
      <w:pPr>
        <w:pStyle w:val="NTRList0"/>
        <w:numPr>
          <w:ilvl w:val="0"/>
          <w:numId w:val="68"/>
        </w:numPr>
        <w:ind w:left="360"/>
      </w:pPr>
      <w:r>
        <w:t>Manage lookups – opens a tool for managing the lookup values for the project data set (e.g., species list, list of project personnel, etc.).</w:t>
      </w:r>
    </w:p>
    <w:p w:rsidR="0049042A" w:rsidRDefault="0049042A" w:rsidP="00E04E2A">
      <w:pPr>
        <w:pStyle w:val="NTRList0"/>
        <w:numPr>
          <w:ilvl w:val="0"/>
          <w:numId w:val="68"/>
        </w:numPr>
        <w:ind w:left="360"/>
      </w:pPr>
      <w:r>
        <w:t>View database window – allows the user to view the database objects (tables, queries and forms).</w:t>
      </w:r>
    </w:p>
    <w:p w:rsidR="0049042A" w:rsidRDefault="0049042A" w:rsidP="00E04E2A">
      <w:pPr>
        <w:pStyle w:val="NTRList0"/>
        <w:numPr>
          <w:ilvl w:val="0"/>
          <w:numId w:val="68"/>
        </w:numPr>
        <w:ind w:left="360"/>
      </w:pPr>
      <w:r>
        <w:t>Back up data – creates a date-stamped copy of the back-end database file</w:t>
      </w:r>
    </w:p>
    <w:p w:rsidR="0049042A" w:rsidRDefault="0049042A" w:rsidP="00E04E2A">
      <w:pPr>
        <w:pStyle w:val="NTRList0"/>
        <w:numPr>
          <w:ilvl w:val="0"/>
          <w:numId w:val="68"/>
        </w:numPr>
        <w:ind w:left="360"/>
      </w:pPr>
      <w:r>
        <w:t>Connect back-end database – Verifies the connection to the back-end working database file, and provides the option to redirect or update that connection.</w:t>
      </w:r>
    </w:p>
    <w:p w:rsidR="0049042A" w:rsidRDefault="0049042A" w:rsidP="00E04E2A">
      <w:pPr>
        <w:pStyle w:val="NTRList0"/>
        <w:numPr>
          <w:ilvl w:val="0"/>
          <w:numId w:val="68"/>
        </w:numPr>
        <w:ind w:left="360"/>
      </w:pPr>
      <w:r>
        <w:lastRenderedPageBreak/>
        <w:t xml:space="preserve">Set system defaults – user name, declination, </w:t>
      </w:r>
      <w:proofErr w:type="gramStart"/>
      <w:r>
        <w:t>current park</w:t>
      </w:r>
      <w:proofErr w:type="gramEnd"/>
      <w:r>
        <w:t>, coordinate datum.</w:t>
      </w:r>
    </w:p>
    <w:p w:rsidR="0049042A" w:rsidRDefault="0049042A" w:rsidP="00E04E2A">
      <w:pPr>
        <w:pStyle w:val="NTRList0"/>
        <w:numPr>
          <w:ilvl w:val="0"/>
          <w:numId w:val="68"/>
        </w:numPr>
        <w:ind w:left="360"/>
      </w:pPr>
      <w:r>
        <w:t>View release history – opens a form describing known bugs and changes made to the front-end database since its first release.</w:t>
      </w:r>
    </w:p>
    <w:p w:rsidR="0049042A" w:rsidRDefault="0049042A" w:rsidP="00AF3036"/>
    <w:p w:rsidR="0049042A" w:rsidRDefault="0049042A" w:rsidP="00EB68A1">
      <w:pPr>
        <w:pStyle w:val="NTR-1stOrder"/>
        <w:sectPr w:rsidR="0049042A" w:rsidSect="0051370F">
          <w:footerReference w:type="default" r:id="rId264"/>
          <w:type w:val="oddPage"/>
          <w:pgSz w:w="12240" w:h="15840" w:code="1"/>
          <w:pgMar w:top="1440" w:right="1440" w:bottom="1440" w:left="1440" w:header="720" w:footer="720" w:gutter="0"/>
          <w:pgNumType w:start="1"/>
          <w:cols w:space="720"/>
          <w:docGrid w:linePitch="360"/>
        </w:sectPr>
      </w:pPr>
    </w:p>
    <w:p w:rsidR="0049042A" w:rsidRPr="00A80536" w:rsidRDefault="0049042A">
      <w:pPr>
        <w:pStyle w:val="SOPTitle"/>
        <w:rPr>
          <w:sz w:val="32"/>
          <w:szCs w:val="32"/>
        </w:rPr>
      </w:pPr>
      <w:bookmarkStart w:id="701" w:name="_Toc261510628"/>
      <w:bookmarkStart w:id="702" w:name="_Toc322933339"/>
      <w:r w:rsidRPr="00A80536">
        <w:rPr>
          <w:sz w:val="32"/>
          <w:szCs w:val="32"/>
        </w:rPr>
        <w:lastRenderedPageBreak/>
        <w:t>Standard Operating Procedure (SOP) #14</w:t>
      </w:r>
      <w:bookmarkEnd w:id="701"/>
      <w:bookmarkEnd w:id="702"/>
    </w:p>
    <w:p w:rsidR="0049042A" w:rsidRPr="00A80536" w:rsidRDefault="0049042A">
      <w:pPr>
        <w:pStyle w:val="SOPSubtitle"/>
        <w:rPr>
          <w:sz w:val="32"/>
          <w:szCs w:val="32"/>
        </w:rPr>
      </w:pPr>
      <w:bookmarkStart w:id="703" w:name="_Toc261510816"/>
      <w:bookmarkStart w:id="704" w:name="_Toc261510629"/>
      <w:bookmarkStart w:id="705" w:name="_Toc265743830"/>
      <w:r w:rsidRPr="00A80536">
        <w:rPr>
          <w:sz w:val="32"/>
          <w:szCs w:val="32"/>
        </w:rPr>
        <w:t xml:space="preserve">Data Quality Review and </w:t>
      </w:r>
      <w:bookmarkEnd w:id="703"/>
      <w:r w:rsidRPr="00A80536">
        <w:rPr>
          <w:sz w:val="32"/>
          <w:szCs w:val="32"/>
        </w:rPr>
        <w:t>Certification</w:t>
      </w:r>
      <w:bookmarkEnd w:id="704"/>
      <w:bookmarkEnd w:id="705"/>
    </w:p>
    <w:p w:rsidR="0049042A" w:rsidRDefault="0049042A" w:rsidP="00AF3036"/>
    <w:p w:rsidR="0049042A" w:rsidRDefault="0049042A" w:rsidP="0004589B">
      <w:r>
        <w:t>Version 1.0 (April 26, 2011)</w:t>
      </w:r>
    </w:p>
    <w:p w:rsidR="0049042A" w:rsidRDefault="0049042A" w:rsidP="0004589B"/>
    <w:p w:rsidR="0049042A" w:rsidRDefault="0049042A" w:rsidP="00F141F6">
      <w:pPr>
        <w:pStyle w:val="SOP2nd"/>
      </w:pPr>
      <w:r w:rsidRPr="00437523">
        <w:t>Change History</w:t>
      </w:r>
    </w:p>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4"/>
        <w:gridCol w:w="1385"/>
        <w:gridCol w:w="2340"/>
        <w:gridCol w:w="2160"/>
        <w:gridCol w:w="2340"/>
      </w:tblGrid>
      <w:tr w:rsidR="0049042A" w:rsidRPr="00F141F6">
        <w:trPr>
          <w:trHeight w:val="404"/>
        </w:trPr>
        <w:tc>
          <w:tcPr>
            <w:tcW w:w="1364"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Version #</w:t>
            </w:r>
          </w:p>
        </w:tc>
        <w:tc>
          <w:tcPr>
            <w:tcW w:w="1385"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Date</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Revised by</w:t>
            </w:r>
          </w:p>
        </w:tc>
        <w:tc>
          <w:tcPr>
            <w:tcW w:w="216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Changes</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Justification</w:t>
            </w:r>
          </w:p>
        </w:tc>
      </w:tr>
      <w:tr w:rsidR="0049042A">
        <w:trPr>
          <w:trHeight w:val="188"/>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spacing w:after="0"/>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bl>
    <w:p w:rsidR="0049042A" w:rsidRDefault="0049042A" w:rsidP="00F141F6"/>
    <w:p w:rsidR="0049042A" w:rsidRDefault="0049042A" w:rsidP="00F141F6">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49042A" w:rsidRDefault="0049042A" w:rsidP="00AF3036"/>
    <w:p w:rsidR="0049042A" w:rsidRPr="00CF7B98" w:rsidRDefault="0049042A" w:rsidP="0004589B">
      <w:pPr>
        <w:pStyle w:val="SOP2nd"/>
      </w:pPr>
      <w:r w:rsidRPr="00CF7B98">
        <w:t>Purpose</w:t>
      </w:r>
    </w:p>
    <w:p w:rsidR="0049042A" w:rsidRDefault="0049042A" w:rsidP="0004589B">
      <w:r>
        <w:t>This SOP document describes the procedures for validation and certification of data in the working project database. Refer also to protocol sections in Chapter 4 (Overview of Database Design, Quality Review, and Data Certification and Delivery) for related guidance and a clarification of the distinction between the working database and the master database.</w:t>
      </w:r>
    </w:p>
    <w:p w:rsidR="0049042A" w:rsidRDefault="0049042A" w:rsidP="0004589B"/>
    <w:p w:rsidR="0049042A" w:rsidRDefault="0049042A" w:rsidP="0004589B">
      <w:r>
        <w:t xml:space="preserve">After the season’s field </w:t>
      </w:r>
      <w:r w:rsidR="0073163B">
        <w:t>data have</w:t>
      </w:r>
      <w:r>
        <w:t xml:space="preserve"> been entered, verified, and processed, they need to be reviewed and certified by the project lead for quality, completeness and logical consistency. Data validation is the process of checking data for completeness, logical consistency, and structural integrity. </w:t>
      </w:r>
      <w:r w:rsidRPr="00A308C5">
        <w:t>The working database application facilitates this process by showing the results of pre-built queries that check for data integrity, data outliers and missing values, and illogical values</w:t>
      </w:r>
      <w:r>
        <w:t xml:space="preserve">. </w:t>
      </w:r>
      <w:r w:rsidRPr="00A308C5">
        <w:t>The</w:t>
      </w:r>
      <w:r>
        <w:t xml:space="preserve"> project lead may then fix these problems and document the fixes. Following this process, the project lead certifies the data. </w:t>
      </w:r>
    </w:p>
    <w:p w:rsidR="0049042A" w:rsidRDefault="0049042A" w:rsidP="00A8703C"/>
    <w:p w:rsidR="0049042A" w:rsidRPr="0062004F" w:rsidRDefault="0049042A" w:rsidP="0004589B">
      <w:pPr>
        <w:pStyle w:val="SOP2nd"/>
      </w:pPr>
      <w:r w:rsidRPr="0062004F">
        <w:t>Data Quality Review</w:t>
      </w:r>
    </w:p>
    <w:p w:rsidR="0049042A" w:rsidRDefault="0049042A" w:rsidP="0004589B">
      <w:r w:rsidRPr="007F52B6">
        <w:t xml:space="preserve">At the end of each field season, the </w:t>
      </w:r>
      <w:r>
        <w:t>project lead</w:t>
      </w:r>
      <w:r w:rsidRPr="007F52B6">
        <w:t xml:space="preserve"> and the PACN data management staff are collectively responsible for finalizing a validated dataset for that field season. </w:t>
      </w:r>
      <w:r>
        <w:t>T</w:t>
      </w:r>
      <w:r w:rsidRPr="007F52B6">
        <w:t xml:space="preserve">he </w:t>
      </w:r>
      <w:r>
        <w:t xml:space="preserve">project lead </w:t>
      </w:r>
      <w:r w:rsidRPr="007F52B6">
        <w:t xml:space="preserve">will </w:t>
      </w:r>
      <w:r>
        <w:t xml:space="preserve">ensure that </w:t>
      </w:r>
      <w:r w:rsidRPr="007F52B6">
        <w:t xml:space="preserve">all data </w:t>
      </w:r>
      <w:r>
        <w:t xml:space="preserve">is </w:t>
      </w:r>
      <w:r w:rsidRPr="007F52B6">
        <w:t>valid</w:t>
      </w:r>
      <w:r>
        <w:t>ated</w:t>
      </w:r>
      <w:r w:rsidRPr="007F52B6">
        <w:t xml:space="preserve">. Some validation (ensuring that the data make sense) methods have been incorporated into the </w:t>
      </w:r>
      <w:r>
        <w:t xml:space="preserve">Established Invasive Plant Species Monitoring Protocol </w:t>
      </w:r>
      <w:r w:rsidRPr="007F52B6">
        <w:t xml:space="preserve">database. Other, more specific validation routines will be worked out with the </w:t>
      </w:r>
      <w:r>
        <w:t>project lead and/or staff</w:t>
      </w:r>
      <w:r w:rsidRPr="007F52B6">
        <w:t xml:space="preserve"> and incorporated into the database as appropriate.</w:t>
      </w:r>
      <w:r>
        <w:t xml:space="preserve"> These modifications will be described in the edit log and the functionality of the validation routines will be explained in detail in the Established Invasive Plant Species Monitoring Protocol Database User Guide</w:t>
      </w:r>
      <w:r w:rsidR="00691686">
        <w:t>.</w:t>
      </w:r>
      <w:r w:rsidRPr="007F52B6">
        <w:t xml:space="preserve"> </w:t>
      </w:r>
    </w:p>
    <w:p w:rsidR="0049042A" w:rsidRDefault="0049042A" w:rsidP="00AF3036"/>
    <w:p w:rsidR="0049042A" w:rsidRPr="0062004F" w:rsidRDefault="0049042A" w:rsidP="0004589B">
      <w:pPr>
        <w:pStyle w:val="SOP2nd"/>
      </w:pPr>
      <w:r w:rsidRPr="0062004F">
        <w:lastRenderedPageBreak/>
        <w:t>Completing Data Certification</w:t>
      </w:r>
    </w:p>
    <w:p w:rsidR="0049042A" w:rsidRDefault="0049042A" w:rsidP="0004589B">
      <w:r>
        <w:t xml:space="preserve">Data certification is a benchmark in the project information management process that indicates: </w:t>
      </w:r>
      <w:r w:rsidR="00B43543">
        <w:t>(</w:t>
      </w:r>
      <w:r>
        <w:t xml:space="preserve">1) the data are complete for the period of record, </w:t>
      </w:r>
      <w:r w:rsidR="00B43543">
        <w:t>(</w:t>
      </w:r>
      <w:r>
        <w:t xml:space="preserve">2) the data have undergone and passed the quality assurance checks, and </w:t>
      </w:r>
      <w:r w:rsidR="00B43543">
        <w:t>(</w:t>
      </w:r>
      <w:r>
        <w:t>3) that the data are appropriately documented and in a condition for archiving, posting and distribution as appropriate. Certification is not intended to imply that the data are completely free of errors or inconsistencies which may or may not have been detected during quality assurance reviews.</w:t>
      </w:r>
    </w:p>
    <w:p w:rsidR="0049042A" w:rsidRDefault="0049042A" w:rsidP="0004589B"/>
    <w:p w:rsidR="0049042A" w:rsidRDefault="0049042A" w:rsidP="0004589B">
      <w:r>
        <w:t xml:space="preserve">To ensure that only quality data are included in reports and other project deliverables, the data certification step is an annual requirement for all tabular and spatial data. Once the data have been through the validation process and metadata have been developed for them, they are to be certified by completing the PACN </w:t>
      </w:r>
      <w:r w:rsidRPr="003443EA">
        <w:rPr>
          <w:i/>
        </w:rPr>
        <w:t>Project Data Certification Form</w:t>
      </w:r>
      <w:r>
        <w:rPr>
          <w:noProof/>
        </w:rPr>
        <w:t xml:space="preserve"> (NPS 2010)</w:t>
      </w:r>
      <w:r>
        <w:t xml:space="preserve">. The project lead is primarily responsible for completing this form. The completed form, certified data, and updated metadata may then be delivered to the data manager according to the timeline </w:t>
      </w:r>
      <w:r w:rsidRPr="00A308C5">
        <w:t>in</w:t>
      </w:r>
      <w:r w:rsidRPr="00A11E01">
        <w:t xml:space="preserve"> </w:t>
      </w:r>
      <w:r w:rsidRPr="00532626">
        <w:t xml:space="preserve">Appendix </w:t>
      </w:r>
      <w:r w:rsidR="005D2D96">
        <w:t>G</w:t>
      </w:r>
      <w:r w:rsidRPr="00532626">
        <w:t xml:space="preserve"> </w:t>
      </w:r>
      <w:r>
        <w:t>“</w:t>
      </w:r>
      <w:r w:rsidRPr="00532626">
        <w:t>Yearly Project Task List</w:t>
      </w:r>
      <w:r>
        <w:t xml:space="preserve">.” </w:t>
      </w:r>
      <w:r w:rsidRPr="00532626">
        <w:t>Refer to SOP #17 “Product Delivery Specifications and Schedule”</w:t>
      </w:r>
      <w:r>
        <w:t xml:space="preserve"> </w:t>
      </w:r>
      <w:r w:rsidRPr="00A308C5">
        <w:t>for delivery instructions.</w:t>
      </w:r>
    </w:p>
    <w:p w:rsidR="0049042A" w:rsidRPr="008C3966" w:rsidRDefault="0049042A" w:rsidP="0004589B"/>
    <w:p w:rsidR="0049042A" w:rsidRDefault="0049042A" w:rsidP="0004589B">
      <w:pPr>
        <w:pStyle w:val="SOP2nd"/>
      </w:pPr>
      <w:r>
        <w:t>Literature Cited</w:t>
      </w:r>
    </w:p>
    <w:p w:rsidR="0049042A" w:rsidRDefault="0049042A" w:rsidP="002C3B93">
      <w:pPr>
        <w:keepLines/>
        <w:spacing w:after="240"/>
        <w:ind w:left="720" w:hanging="720"/>
        <w:rPr>
          <w:noProof/>
        </w:rPr>
      </w:pPr>
      <w:r>
        <w:rPr>
          <w:noProof/>
        </w:rPr>
        <w:t xml:space="preserve">National Park Service (NPS). 2010. Pacific Island Network: Data Management Guidance Documents website. </w:t>
      </w:r>
      <w:hyperlink r:id="rId265" w:history="1">
        <w:r w:rsidRPr="00794681">
          <w:rPr>
            <w:rStyle w:val="Hyperlink"/>
            <w:noProof/>
            <w:sz w:val="24"/>
            <w:szCs w:val="22"/>
          </w:rPr>
          <w:t>http://science.nature.nps.gov/im/units/pacn/data/data_sop.cfm</w:t>
        </w:r>
      </w:hyperlink>
      <w:r>
        <w:rPr>
          <w:noProof/>
        </w:rPr>
        <w:t xml:space="preserve"> (accessed on 26 April 2011).</w:t>
      </w:r>
    </w:p>
    <w:p w:rsidR="0049042A" w:rsidRDefault="0049042A" w:rsidP="00AF3036"/>
    <w:p w:rsidR="0049042A" w:rsidRDefault="0049042A" w:rsidP="00AF3036"/>
    <w:p w:rsidR="0049042A" w:rsidRDefault="0049042A">
      <w:pPr>
        <w:pStyle w:val="SOPSubtitle"/>
        <w:sectPr w:rsidR="0049042A" w:rsidSect="0051370F">
          <w:footerReference w:type="default" r:id="rId266"/>
          <w:type w:val="oddPage"/>
          <w:pgSz w:w="12240" w:h="15840" w:code="1"/>
          <w:pgMar w:top="1440" w:right="1440" w:bottom="1440" w:left="1440" w:header="720" w:footer="720" w:gutter="0"/>
          <w:pgNumType w:start="1"/>
          <w:cols w:space="720"/>
          <w:docGrid w:linePitch="360"/>
        </w:sectPr>
      </w:pPr>
    </w:p>
    <w:p w:rsidR="0049042A" w:rsidRPr="00A80536" w:rsidRDefault="0049042A">
      <w:pPr>
        <w:pStyle w:val="SOPTitle"/>
        <w:rPr>
          <w:sz w:val="32"/>
          <w:szCs w:val="32"/>
        </w:rPr>
      </w:pPr>
      <w:bookmarkStart w:id="706" w:name="_Toc261510630"/>
      <w:bookmarkStart w:id="707" w:name="_Toc322933340"/>
      <w:r w:rsidRPr="00A80536">
        <w:rPr>
          <w:sz w:val="32"/>
          <w:szCs w:val="32"/>
        </w:rPr>
        <w:lastRenderedPageBreak/>
        <w:t>Standard Operating Procedure (SOP) #15</w:t>
      </w:r>
      <w:bookmarkEnd w:id="706"/>
      <w:bookmarkEnd w:id="707"/>
    </w:p>
    <w:p w:rsidR="0049042A" w:rsidRPr="00A80536" w:rsidRDefault="0049042A">
      <w:pPr>
        <w:pStyle w:val="SOPSubtitle"/>
        <w:rPr>
          <w:sz w:val="32"/>
          <w:szCs w:val="32"/>
        </w:rPr>
      </w:pPr>
      <w:bookmarkStart w:id="708" w:name="_Toc261510817"/>
      <w:bookmarkStart w:id="709" w:name="_Toc261510631"/>
      <w:bookmarkStart w:id="710" w:name="_Toc265743831"/>
      <w:r w:rsidRPr="00A80536">
        <w:rPr>
          <w:sz w:val="32"/>
          <w:szCs w:val="32"/>
        </w:rPr>
        <w:t xml:space="preserve">Metadata </w:t>
      </w:r>
      <w:bookmarkEnd w:id="708"/>
      <w:r w:rsidRPr="00A80536">
        <w:rPr>
          <w:sz w:val="32"/>
          <w:szCs w:val="32"/>
        </w:rPr>
        <w:t>Development</w:t>
      </w:r>
      <w:bookmarkEnd w:id="709"/>
      <w:bookmarkEnd w:id="710"/>
    </w:p>
    <w:p w:rsidR="0049042A" w:rsidRDefault="0049042A" w:rsidP="00AF3036"/>
    <w:p w:rsidR="0049042A" w:rsidRDefault="0049042A" w:rsidP="004718D0">
      <w:r>
        <w:t>Version 1.0 (April 26, 2011)</w:t>
      </w:r>
    </w:p>
    <w:p w:rsidR="0049042A" w:rsidRDefault="0049042A" w:rsidP="004718D0"/>
    <w:p w:rsidR="0049042A" w:rsidRDefault="0049042A" w:rsidP="00F141F6">
      <w:pPr>
        <w:pStyle w:val="SOP2nd"/>
      </w:pPr>
      <w:r w:rsidRPr="00437523">
        <w:t>Change History</w:t>
      </w:r>
    </w:p>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4"/>
        <w:gridCol w:w="1385"/>
        <w:gridCol w:w="2340"/>
        <w:gridCol w:w="2160"/>
        <w:gridCol w:w="2340"/>
      </w:tblGrid>
      <w:tr w:rsidR="0049042A" w:rsidRPr="00F141F6">
        <w:trPr>
          <w:trHeight w:val="404"/>
        </w:trPr>
        <w:tc>
          <w:tcPr>
            <w:tcW w:w="1364"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Version #</w:t>
            </w:r>
          </w:p>
        </w:tc>
        <w:tc>
          <w:tcPr>
            <w:tcW w:w="1385"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Date</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Revised by</w:t>
            </w:r>
          </w:p>
        </w:tc>
        <w:tc>
          <w:tcPr>
            <w:tcW w:w="216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Changes</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Justification</w:t>
            </w:r>
          </w:p>
        </w:tc>
      </w:tr>
      <w:tr w:rsidR="0049042A">
        <w:trPr>
          <w:trHeight w:val="188"/>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spacing w:after="0"/>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bl>
    <w:p w:rsidR="0049042A" w:rsidRDefault="0049042A" w:rsidP="00F141F6"/>
    <w:p w:rsidR="0049042A" w:rsidRDefault="0049042A" w:rsidP="00F141F6">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49042A" w:rsidRDefault="0049042A" w:rsidP="00AF3036"/>
    <w:p w:rsidR="0049042A" w:rsidRDefault="0049042A" w:rsidP="004718D0">
      <w:pPr>
        <w:pStyle w:val="SOP2nd"/>
      </w:pPr>
      <w:r w:rsidRPr="009B493E">
        <w:t>Purpose</w:t>
      </w:r>
    </w:p>
    <w:p w:rsidR="0049042A" w:rsidRDefault="0049042A" w:rsidP="004718D0">
      <w:r w:rsidRPr="00D73AD0">
        <w:t xml:space="preserve">This </w:t>
      </w:r>
      <w:r>
        <w:t>SOP</w:t>
      </w:r>
      <w:r w:rsidRPr="00D73AD0">
        <w:t xml:space="preserve"> document describes</w:t>
      </w:r>
      <w:r>
        <w:t xml:space="preserve"> the guidelines for documenting data and how it should be accomplished. </w:t>
      </w:r>
    </w:p>
    <w:p w:rsidR="0049042A" w:rsidRDefault="0049042A" w:rsidP="00AF3036"/>
    <w:p w:rsidR="0049042A" w:rsidRDefault="0049042A" w:rsidP="00277CBE">
      <w:pPr>
        <w:pStyle w:val="SOP2nd"/>
      </w:pPr>
      <w:r w:rsidRPr="009B493E">
        <w:t>Metadata Documentation</w:t>
      </w:r>
    </w:p>
    <w:p w:rsidR="0049042A" w:rsidRDefault="0049042A" w:rsidP="004718D0">
      <w:r>
        <w:t>Data documentation is a critical step toward ensuring that data sets are usable for their intended purposes well into the future. This involves the development of metadata, which can be defined as structured information about the content, quality, condition and other characteristics of a given data set. Additionally, metadata provide the means to catalog and search among data sets, thus making them available to a broad range of potential data users. Metadata for all PACN monitoring data will conform to Federal Geographic Data Committee (FGDC) guidelines and will contain all components of supporting information such that the data may be confidently manipulated, analyzed and synthesized.</w:t>
      </w:r>
    </w:p>
    <w:p w:rsidR="0049042A" w:rsidRDefault="0049042A" w:rsidP="004718D0"/>
    <w:p w:rsidR="0049042A" w:rsidRDefault="0049042A" w:rsidP="004718D0">
      <w:r>
        <w:t>Updated metadata is a required deliverable that should accompany the certified data from each season. For long-term projects such as this one, metadata creation is most time consuming the first time it is developed – after which most information remains static from one year to the next. Metadata records in subsequent years then only need to be updated to reflect changes in contact information and taxonomic conventions, to include recent publications, to update data disposition and quality descriptions, and to describe any changes in collection methods, analysis approaches or quality assurance for the project.</w:t>
      </w:r>
    </w:p>
    <w:p w:rsidR="0049042A" w:rsidRDefault="0049042A" w:rsidP="004718D0"/>
    <w:p w:rsidR="0049042A" w:rsidRDefault="0049042A" w:rsidP="004718D0">
      <w:r w:rsidRPr="00AC5275">
        <w:t>Specific procedures for creating, parsing</w:t>
      </w:r>
      <w:r>
        <w:t>,</w:t>
      </w:r>
      <w:r w:rsidRPr="00AC5275">
        <w:t xml:space="preserve"> and posting the metadata record are found in </w:t>
      </w:r>
      <w:r w:rsidRPr="00794681">
        <w:rPr>
          <w:i/>
        </w:rPr>
        <w:t>PACN</w:t>
      </w:r>
      <w:r w:rsidRPr="00AC5275">
        <w:t xml:space="preserve"> </w:t>
      </w:r>
      <w:r w:rsidRPr="00794681">
        <w:rPr>
          <w:i/>
          <w:szCs w:val="20"/>
        </w:rPr>
        <w:t xml:space="preserve">Metadata Guidelines </w:t>
      </w:r>
      <w:r w:rsidR="00A64C00" w:rsidRPr="00794681">
        <w:rPr>
          <w:szCs w:val="20"/>
        </w:rPr>
        <w:fldChar w:fldCharType="begin"/>
      </w:r>
      <w:r w:rsidRPr="00794681">
        <w:rPr>
          <w:szCs w:val="20"/>
        </w:rPr>
        <w:instrText xml:space="preserve"> ADDIN EN.CITE &lt;EndNote&gt;&lt;Cite ExcludeAuth="1"&gt;&lt;Author&gt;National Park Service (NPS)&lt;/Author&gt;&lt;Year&gt;2007&lt;/Year&gt;&lt;RecNum&gt;468&lt;/RecNum&gt;&lt;Prefix&gt;NPS &lt;/Prefix&gt;&lt;DisplayText&gt;(NPS 2007)&lt;/DisplayText&gt;&lt;record&gt;&lt;rec-number&gt;468&lt;/rec-number&gt;&lt;foreign-keys&gt;&lt;key app="EN" db-id="29wd9fdxkttawpevre3ptatrsdx2se0wz5da"&gt;468&lt;/key&gt;&lt;/foreign-keys&gt;&lt;ref-type name="Web Page"&gt;12&lt;/ref-type&gt;&lt;contributors&gt;&lt;authors&gt;&lt;author&gt;National Park Service (NPS),&lt;/author&gt;&lt;/authors&gt;&lt;/contributors&gt;&lt;titles&gt;&lt;title&gt;Pacific Island Network: Data Management Guidance Documents&lt;/title&gt;&lt;/titles&gt;&lt;dates&gt;&lt;year&gt;2007&lt;/year&gt;&lt;/dates&gt;&lt;publisher&gt;Department of the Interior, National Park Service, Pacific Island Network. Available at http://science.nature.nps.gov/im/units/pacn/data/data_sop.cfm (accessed on 18 May 2010)&lt;/publisher&gt;&lt;urls&gt;&lt;/urls&gt;&lt;/record&gt;&lt;/Cite&gt;&lt;/EndNote&gt;</w:instrText>
      </w:r>
      <w:r w:rsidR="00A64C00" w:rsidRPr="00794681">
        <w:rPr>
          <w:szCs w:val="20"/>
        </w:rPr>
        <w:fldChar w:fldCharType="separate"/>
      </w:r>
      <w:r w:rsidRPr="00794681">
        <w:rPr>
          <w:noProof/>
          <w:szCs w:val="20"/>
        </w:rPr>
        <w:t>(NPS 20</w:t>
      </w:r>
      <w:r>
        <w:rPr>
          <w:noProof/>
          <w:szCs w:val="20"/>
        </w:rPr>
        <w:t>10</w:t>
      </w:r>
      <w:r w:rsidRPr="00794681">
        <w:rPr>
          <w:noProof/>
          <w:szCs w:val="20"/>
        </w:rPr>
        <w:t>)</w:t>
      </w:r>
      <w:r w:rsidR="00A64C00" w:rsidRPr="00794681">
        <w:rPr>
          <w:szCs w:val="20"/>
        </w:rPr>
        <w:fldChar w:fldCharType="end"/>
      </w:r>
      <w:r>
        <w:t xml:space="preserve">. </w:t>
      </w:r>
      <w:r w:rsidRPr="00AC5275">
        <w:t>The general flow is as follows:</w:t>
      </w:r>
    </w:p>
    <w:p w:rsidR="0049042A" w:rsidRDefault="0049042A" w:rsidP="00E04E2A">
      <w:pPr>
        <w:numPr>
          <w:ilvl w:val="0"/>
          <w:numId w:val="41"/>
        </w:numPr>
        <w:spacing w:after="60"/>
      </w:pPr>
      <w:r>
        <w:lastRenderedPageBreak/>
        <w:t xml:space="preserve">After the annual data quality review has been performed and the data are ready for certification, the project lead (or a designee) updates </w:t>
      </w:r>
      <w:r w:rsidRPr="00794681">
        <w:t xml:space="preserve">the </w:t>
      </w:r>
      <w:hyperlink r:id="rId267" w:history="1">
        <w:r w:rsidRPr="00794681">
          <w:rPr>
            <w:rStyle w:val="Hyperlink"/>
            <w:i/>
            <w:sz w:val="24"/>
            <w:u w:val="none"/>
          </w:rPr>
          <w:t>PACN Metadata Interview Form</w:t>
        </w:r>
      </w:hyperlink>
      <w:r>
        <w:rPr>
          <w:i/>
        </w:rPr>
        <w:t xml:space="preserve"> </w:t>
      </w:r>
      <w:r w:rsidR="00A64C00">
        <w:fldChar w:fldCharType="begin"/>
      </w:r>
      <w:r>
        <w:instrText xml:space="preserve"> ADDIN EN.CITE &lt;EndNote&gt;&lt;Cite ExcludeAuth="1"&gt;&lt;Author&gt;National Park Service (NPS)&lt;/Author&gt;&lt;Year&gt;2007&lt;/Year&gt;&lt;RecNum&gt;468&lt;/RecNum&gt;&lt;Prefix&gt;NPS &lt;/Prefix&gt;&lt;DisplayText&gt;(NPS 2007)&lt;/DisplayText&gt;&lt;record&gt;&lt;rec-number&gt;468&lt;/rec-number&gt;&lt;foreign-keys&gt;&lt;key app="EN" db-id="29wd9fdxkttawpevre3ptatrsdx2se0wz5da"&gt;468&lt;/key&gt;&lt;/foreign-keys&gt;&lt;ref-type name="Web Page"&gt;12&lt;/ref-type&gt;&lt;contributors&gt;&lt;authors&gt;&lt;author&gt;National Park Service (NPS),&lt;/author&gt;&lt;/authors&gt;&lt;/contributors&gt;&lt;titles&gt;&lt;title&gt;Pacific Island Network: Data Management Guidance Documents&lt;/title&gt;&lt;/titles&gt;&lt;dates&gt;&lt;year&gt;2007&lt;/year&gt;&lt;/dates&gt;&lt;publisher&gt;Department of the Interior, National Park Service, Pacific Island Network. Available at http://science.nature.nps.gov/im/units/pacn/data/data_sop.cfm (accessed on 18 May 2010)&lt;/publisher&gt;&lt;urls&gt;&lt;/urls&gt;&lt;/record&gt;&lt;/Cite&gt;&lt;/EndNote&gt;</w:instrText>
      </w:r>
      <w:r w:rsidR="00A64C00">
        <w:fldChar w:fldCharType="separate"/>
      </w:r>
      <w:r>
        <w:rPr>
          <w:noProof/>
        </w:rPr>
        <w:t>(NPS 2010)</w:t>
      </w:r>
      <w:r w:rsidR="00A64C00">
        <w:fldChar w:fldCharType="end"/>
      </w:r>
      <w:r>
        <w:t>.</w:t>
      </w:r>
    </w:p>
    <w:p w:rsidR="0049042A" w:rsidRDefault="0049042A" w:rsidP="00E04E2A">
      <w:pPr>
        <w:numPr>
          <w:ilvl w:val="0"/>
          <w:numId w:val="42"/>
        </w:numPr>
        <w:spacing w:after="60"/>
      </w:pPr>
      <w:r>
        <w:t xml:space="preserve">The </w:t>
      </w:r>
      <w:r w:rsidRPr="003443EA">
        <w:rPr>
          <w:i/>
        </w:rPr>
        <w:t>Metadata Interview Form</w:t>
      </w:r>
      <w:r>
        <w:t xml:space="preserve"> greatly facilitates metadata creation by structuring the required information into a logical arrangement of 15 main questions, many with additional sub-questions.</w:t>
      </w:r>
    </w:p>
    <w:p w:rsidR="0049042A" w:rsidRDefault="0049042A" w:rsidP="00E04E2A">
      <w:pPr>
        <w:numPr>
          <w:ilvl w:val="0"/>
          <w:numId w:val="42"/>
        </w:numPr>
        <w:spacing w:after="60"/>
      </w:pPr>
      <w:r>
        <w:t xml:space="preserve">The first year, a new copy of the </w:t>
      </w:r>
      <w:r w:rsidRPr="003443EA">
        <w:rPr>
          <w:i/>
        </w:rPr>
        <w:t>Metadata Interview Form</w:t>
      </w:r>
      <w:r>
        <w:t xml:space="preserve"> should be downloaded. Otherwise the form from the previous year can be used as a starting point, in which case the track changes tool in Microsoft Word should be activated in order to make edits obvious to the person who will be updating the XML record.</w:t>
      </w:r>
    </w:p>
    <w:p w:rsidR="0049042A" w:rsidRDefault="0049042A" w:rsidP="00E04E2A">
      <w:pPr>
        <w:numPr>
          <w:ilvl w:val="0"/>
          <w:numId w:val="42"/>
        </w:numPr>
        <w:spacing w:after="60"/>
      </w:pPr>
      <w:r>
        <w:t xml:space="preserve">Complete the </w:t>
      </w:r>
      <w:r w:rsidRPr="003443EA">
        <w:rPr>
          <w:i/>
        </w:rPr>
        <w:t>Metadata Interview Form</w:t>
      </w:r>
      <w:r>
        <w:t xml:space="preserve"> and maintain it in the project workspace. Much of the interview form can be filled out by cutting and pasting material from other documents (e.g., reports, protocol narrative sections, and SOPs).</w:t>
      </w:r>
    </w:p>
    <w:p w:rsidR="0049042A" w:rsidRPr="0046134F" w:rsidRDefault="0049042A" w:rsidP="00E04E2A">
      <w:pPr>
        <w:numPr>
          <w:ilvl w:val="0"/>
          <w:numId w:val="42"/>
        </w:numPr>
        <w:spacing w:after="60"/>
        <w:rPr>
          <w:i/>
        </w:rPr>
      </w:pPr>
      <w:r>
        <w:t xml:space="preserve">The data manager can help answer questions about the </w:t>
      </w:r>
      <w:r w:rsidRPr="003443EA">
        <w:rPr>
          <w:i/>
        </w:rPr>
        <w:t>Metadata Interview Form.</w:t>
      </w:r>
    </w:p>
    <w:p w:rsidR="0049042A" w:rsidRPr="001C141C" w:rsidRDefault="0049042A" w:rsidP="00E04E2A">
      <w:pPr>
        <w:numPr>
          <w:ilvl w:val="0"/>
          <w:numId w:val="41"/>
        </w:numPr>
        <w:spacing w:after="60"/>
      </w:pPr>
      <w:r w:rsidRPr="001C141C">
        <w:t xml:space="preserve">Deliver the completed interview form to the </w:t>
      </w:r>
      <w:r>
        <w:t>data manager</w:t>
      </w:r>
      <w:r w:rsidRPr="001C141C">
        <w:t xml:space="preserve"> according to </w:t>
      </w:r>
      <w:r>
        <w:t>SOP #17</w:t>
      </w:r>
      <w:r w:rsidRPr="001C141C">
        <w:t xml:space="preserve"> “Product Delive</w:t>
      </w:r>
      <w:r>
        <w:t>ry Specifications and Schedule.”</w:t>
      </w:r>
    </w:p>
    <w:p w:rsidR="0049042A" w:rsidRPr="007E2D98" w:rsidRDefault="0049042A" w:rsidP="00E04E2A">
      <w:pPr>
        <w:numPr>
          <w:ilvl w:val="0"/>
          <w:numId w:val="41"/>
        </w:numPr>
        <w:spacing w:after="60"/>
      </w:pPr>
      <w:r w:rsidRPr="00534635">
        <w:t xml:space="preserve">The </w:t>
      </w:r>
      <w:r>
        <w:t>data manager</w:t>
      </w:r>
      <w:r w:rsidRPr="00534635">
        <w:t xml:space="preserve"> (or </w:t>
      </w:r>
      <w:r>
        <w:t>Geographic Information System specialist</w:t>
      </w:r>
      <w:r w:rsidRPr="00534635">
        <w:t xml:space="preserve"> for spatial data) will then extract the information from the interview form and use it to create and update an FGDC- and NPS-compliant metadata record in XML format</w:t>
      </w:r>
      <w:r>
        <w:t xml:space="preserve">. </w:t>
      </w:r>
      <w:r w:rsidRPr="00534635">
        <w:t xml:space="preserve">Specific guidance for creating the XML record is contained in </w:t>
      </w:r>
      <w:r w:rsidRPr="00794681">
        <w:rPr>
          <w:i/>
        </w:rPr>
        <w:t xml:space="preserve">PACN </w:t>
      </w:r>
      <w:hyperlink r:id="rId268" w:history="1">
        <w:r w:rsidRPr="00794681">
          <w:rPr>
            <w:rStyle w:val="Hyperlink"/>
            <w:i/>
            <w:sz w:val="24"/>
            <w:u w:val="none"/>
          </w:rPr>
          <w:t>Metadata Guidelines</w:t>
        </w:r>
      </w:hyperlink>
    </w:p>
    <w:p w:rsidR="0049042A" w:rsidRDefault="0049042A" w:rsidP="00E04E2A">
      <w:pPr>
        <w:numPr>
          <w:ilvl w:val="0"/>
          <w:numId w:val="41"/>
        </w:numPr>
        <w:spacing w:after="60"/>
      </w:pPr>
      <w:r w:rsidRPr="00534635">
        <w:t xml:space="preserve">The </w:t>
      </w:r>
      <w:r>
        <w:t>data manager</w:t>
      </w:r>
      <w:r w:rsidRPr="00534635">
        <w:t xml:space="preserve"> will post the record and the certified data to the</w:t>
      </w:r>
      <w:r w:rsidR="00EF4EB6">
        <w:t xml:space="preserve"> Integrated Resource Management Applications (IRMA) Portal</w:t>
      </w:r>
      <w:r w:rsidRPr="00534635">
        <w:t xml:space="preserve"> and maintain a local copy of the XML file for subsequent updates</w:t>
      </w:r>
      <w:r>
        <w:t xml:space="preserve">. </w:t>
      </w:r>
    </w:p>
    <w:p w:rsidR="0049042A" w:rsidRDefault="0049042A" w:rsidP="00E04E2A">
      <w:pPr>
        <w:numPr>
          <w:ilvl w:val="0"/>
          <w:numId w:val="41"/>
        </w:numPr>
        <w:spacing w:after="60"/>
      </w:pPr>
      <w:r w:rsidRPr="00534635">
        <w:t xml:space="preserve">The </w:t>
      </w:r>
      <w:r>
        <w:t>project lead</w:t>
      </w:r>
      <w:r w:rsidRPr="00534635">
        <w:t xml:space="preserve"> should update the metadata interview content as changes to the protocol are made, and each year as additional data are accumulated.</w:t>
      </w:r>
    </w:p>
    <w:p w:rsidR="0049042A" w:rsidRDefault="0049042A" w:rsidP="00A8703C"/>
    <w:p w:rsidR="0049042A" w:rsidRDefault="0049042A" w:rsidP="00277CBE">
      <w:pPr>
        <w:pStyle w:val="SOP2nd"/>
      </w:pPr>
      <w:r w:rsidRPr="009B493E">
        <w:t>Identifying sensitive information</w:t>
      </w:r>
    </w:p>
    <w:p w:rsidR="0049042A" w:rsidRPr="00AC5275" w:rsidRDefault="0049042A" w:rsidP="004718D0">
      <w:r>
        <w:t xml:space="preserve">Part of metadata development includes determining whether or not the data include any sensitive information, which is partly defined as the specific locations of rare, threatened or endangered species. Prior to completing the metadata interview form, the project lead should identify any sensitive information in the data after first consulting </w:t>
      </w:r>
      <w:r w:rsidRPr="005B115D">
        <w:t>SOP #</w:t>
      </w:r>
      <w:r>
        <w:t>16 “</w:t>
      </w:r>
      <w:r w:rsidRPr="001E059F">
        <w:t>Sensitive Information</w:t>
      </w:r>
      <w:r>
        <w:t>.” Their findings may be documented and communicated to the data manager through the metadata interview form.</w:t>
      </w:r>
    </w:p>
    <w:p w:rsidR="0049042A" w:rsidRDefault="0049042A" w:rsidP="004718D0"/>
    <w:p w:rsidR="0049042A" w:rsidRDefault="0049042A">
      <w:pPr>
        <w:pStyle w:val="SOP2nd"/>
        <w:rPr>
          <w:noProof/>
        </w:rPr>
      </w:pPr>
      <w:r>
        <w:t>Literature Cited</w:t>
      </w:r>
      <w:r w:rsidR="00A64C00">
        <w:fldChar w:fldCharType="begin"/>
      </w:r>
      <w:r>
        <w:instrText xml:space="preserve"> ADDIN EN.SECTION.REFLIST </w:instrText>
      </w:r>
      <w:r w:rsidR="00A64C00">
        <w:fldChar w:fldCharType="separate"/>
      </w:r>
    </w:p>
    <w:p w:rsidR="0049042A" w:rsidRDefault="0049042A" w:rsidP="0046134F">
      <w:pPr>
        <w:keepLines/>
        <w:spacing w:after="240"/>
        <w:ind w:left="720" w:hanging="720"/>
        <w:rPr>
          <w:noProof/>
        </w:rPr>
      </w:pPr>
      <w:r>
        <w:rPr>
          <w:noProof/>
        </w:rPr>
        <w:t xml:space="preserve">National Park Service (NPS). 2010. Pacific Island Network: Data Management Guidance Documents website. </w:t>
      </w:r>
      <w:hyperlink r:id="rId269" w:history="1">
        <w:r w:rsidRPr="00794681">
          <w:rPr>
            <w:rStyle w:val="Hyperlink"/>
            <w:noProof/>
            <w:sz w:val="24"/>
            <w:szCs w:val="22"/>
          </w:rPr>
          <w:t>http://science.nature.nps.gov/im/units/pacn/data/data_sop.cfm</w:t>
        </w:r>
      </w:hyperlink>
      <w:r>
        <w:rPr>
          <w:noProof/>
        </w:rPr>
        <w:t xml:space="preserve"> (accessed on 26 April 2011).</w:t>
      </w:r>
    </w:p>
    <w:p w:rsidR="0049042A" w:rsidRDefault="0049042A" w:rsidP="00C5424E">
      <w:pPr>
        <w:ind w:left="720" w:hanging="720"/>
        <w:rPr>
          <w:noProof/>
        </w:rPr>
      </w:pPr>
    </w:p>
    <w:p w:rsidR="0049042A" w:rsidRDefault="00A64C00" w:rsidP="00AF3036">
      <w:r>
        <w:fldChar w:fldCharType="end"/>
      </w:r>
    </w:p>
    <w:p w:rsidR="0049042A" w:rsidRDefault="0049042A" w:rsidP="004718D0">
      <w:pPr>
        <w:pStyle w:val="NTR-1stOrder"/>
        <w:sectPr w:rsidR="0049042A" w:rsidSect="0051370F">
          <w:footerReference w:type="default" r:id="rId270"/>
          <w:type w:val="oddPage"/>
          <w:pgSz w:w="12240" w:h="15840" w:code="1"/>
          <w:pgMar w:top="1440" w:right="1440" w:bottom="1440" w:left="1440" w:header="720" w:footer="720" w:gutter="0"/>
          <w:pgNumType w:start="1"/>
          <w:cols w:space="720"/>
          <w:docGrid w:linePitch="360"/>
        </w:sectPr>
      </w:pPr>
    </w:p>
    <w:p w:rsidR="0049042A" w:rsidRPr="00A80536" w:rsidRDefault="0049042A">
      <w:pPr>
        <w:pStyle w:val="SOPTitle"/>
        <w:rPr>
          <w:sz w:val="32"/>
          <w:szCs w:val="32"/>
        </w:rPr>
      </w:pPr>
      <w:bookmarkStart w:id="711" w:name="_Toc261510632"/>
      <w:bookmarkStart w:id="712" w:name="_Toc322933341"/>
      <w:r w:rsidRPr="00A80536">
        <w:rPr>
          <w:sz w:val="32"/>
          <w:szCs w:val="32"/>
        </w:rPr>
        <w:lastRenderedPageBreak/>
        <w:t>Standard Operating Procedure (SOP) #16</w:t>
      </w:r>
      <w:bookmarkEnd w:id="711"/>
      <w:bookmarkEnd w:id="712"/>
    </w:p>
    <w:p w:rsidR="0049042A" w:rsidRPr="00A80536" w:rsidRDefault="0049042A">
      <w:pPr>
        <w:pStyle w:val="SOPSubtitle"/>
        <w:rPr>
          <w:sz w:val="32"/>
          <w:szCs w:val="32"/>
        </w:rPr>
      </w:pPr>
      <w:bookmarkStart w:id="713" w:name="_Toc261510818"/>
      <w:bookmarkStart w:id="714" w:name="_Toc261510633"/>
      <w:bookmarkStart w:id="715" w:name="_Toc265743832"/>
      <w:r w:rsidRPr="00A80536">
        <w:rPr>
          <w:sz w:val="32"/>
          <w:szCs w:val="32"/>
        </w:rPr>
        <w:t xml:space="preserve">Sensitive </w:t>
      </w:r>
      <w:bookmarkEnd w:id="713"/>
      <w:r w:rsidRPr="00A80536">
        <w:rPr>
          <w:sz w:val="32"/>
          <w:szCs w:val="32"/>
        </w:rPr>
        <w:t>Information</w:t>
      </w:r>
      <w:bookmarkEnd w:id="714"/>
      <w:bookmarkEnd w:id="715"/>
    </w:p>
    <w:p w:rsidR="0049042A" w:rsidRDefault="0049042A" w:rsidP="00AF3036"/>
    <w:p w:rsidR="0049042A" w:rsidRDefault="0049042A" w:rsidP="0062004F">
      <w:r>
        <w:t>Version 1.0 (April 26, 2011)</w:t>
      </w:r>
    </w:p>
    <w:p w:rsidR="0049042A" w:rsidRDefault="0049042A" w:rsidP="0062004F"/>
    <w:p w:rsidR="0049042A" w:rsidRDefault="0049042A" w:rsidP="00F141F6">
      <w:pPr>
        <w:pStyle w:val="SOP2nd"/>
      </w:pPr>
      <w:r w:rsidRPr="00437523">
        <w:t>Change History</w:t>
      </w:r>
    </w:p>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4"/>
        <w:gridCol w:w="1385"/>
        <w:gridCol w:w="2340"/>
        <w:gridCol w:w="2160"/>
        <w:gridCol w:w="2340"/>
      </w:tblGrid>
      <w:tr w:rsidR="0049042A" w:rsidRPr="00F141F6">
        <w:trPr>
          <w:trHeight w:val="404"/>
        </w:trPr>
        <w:tc>
          <w:tcPr>
            <w:tcW w:w="1364"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Version #</w:t>
            </w:r>
          </w:p>
        </w:tc>
        <w:tc>
          <w:tcPr>
            <w:tcW w:w="1385"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Date</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Revised by</w:t>
            </w:r>
          </w:p>
        </w:tc>
        <w:tc>
          <w:tcPr>
            <w:tcW w:w="216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Changes</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Justification</w:t>
            </w:r>
          </w:p>
        </w:tc>
      </w:tr>
      <w:tr w:rsidR="0049042A">
        <w:trPr>
          <w:trHeight w:val="188"/>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spacing w:after="0"/>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bl>
    <w:p w:rsidR="0049042A" w:rsidRDefault="0049042A" w:rsidP="00F141F6"/>
    <w:p w:rsidR="0049042A" w:rsidRDefault="0049042A" w:rsidP="00F141F6">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49042A" w:rsidRDefault="0049042A" w:rsidP="0062004F"/>
    <w:p w:rsidR="0049042A" w:rsidRPr="000870C7" w:rsidRDefault="0049042A" w:rsidP="00AF3036">
      <w:pPr>
        <w:pStyle w:val="SOP2nd"/>
      </w:pPr>
      <w:r w:rsidRPr="000870C7">
        <w:t>Purpose</w:t>
      </w:r>
    </w:p>
    <w:p w:rsidR="0049042A" w:rsidRPr="008A5A7F" w:rsidRDefault="0049042A" w:rsidP="0062004F">
      <w:pPr>
        <w:autoSpaceDE w:val="0"/>
        <w:autoSpaceDN w:val="0"/>
        <w:adjustRightInd w:val="0"/>
        <w:spacing w:line="240" w:lineRule="atLeast"/>
      </w:pPr>
      <w:r>
        <w:t xml:space="preserve">Although it is the general National Park Service (NPS) policy to share information widely, the NPS also realizes that providing information about the location of park resources may sometimes place those resources at risk of harm, theft, or destruction. This can occur, for example, with regard to caves, archeological sites, tribal information, and rare plant and animal species. Therefore, information will be withheld when the NPS foresees that disclosure would be harmful to an interest protected by an exemption under the Freedom of Information Act (FOIA). The </w:t>
      </w:r>
      <w:r w:rsidRPr="00697035">
        <w:t>National Parks Omnibus Management Act, Section 207, 16 U.S.C. 5937</w:t>
      </w:r>
      <w:r>
        <w:t>,</w:t>
      </w:r>
      <w:r w:rsidRPr="00697035">
        <w:t xml:space="preserve"> </w:t>
      </w:r>
      <w:r>
        <w:t>is interpreted to</w:t>
      </w:r>
      <w:r w:rsidRPr="00697035">
        <w:t xml:space="preserve"> prohibit the release</w:t>
      </w:r>
      <w:r>
        <w:t xml:space="preserve"> </w:t>
      </w:r>
      <w:r w:rsidRPr="00697035">
        <w:t xml:space="preserve">of information regarding the </w:t>
      </w:r>
      <w:r>
        <w:t>“</w:t>
      </w:r>
      <w:r w:rsidRPr="00697035">
        <w:t xml:space="preserve">nature </w:t>
      </w:r>
      <w:r>
        <w:t>or</w:t>
      </w:r>
      <w:r w:rsidRPr="00697035">
        <w:t xml:space="preserve"> specific location</w:t>
      </w:r>
      <w:r>
        <w:t>”</w:t>
      </w:r>
      <w:r w:rsidRPr="00697035">
        <w:t xml:space="preserve"> of certain cultural and natural resources in the </w:t>
      </w:r>
      <w:r>
        <w:t>n</w:t>
      </w:r>
      <w:r w:rsidRPr="00697035">
        <w:t xml:space="preserve">ational </w:t>
      </w:r>
      <w:r>
        <w:t>p</w:t>
      </w:r>
      <w:r w:rsidRPr="00697035">
        <w:t xml:space="preserve">ark </w:t>
      </w:r>
      <w:r>
        <w:t>s</w:t>
      </w:r>
      <w:r w:rsidRPr="00697035">
        <w:t>ystem</w:t>
      </w:r>
      <w:r>
        <w:t xml:space="preserve">. Additional details and information about the legal basis for this policy can be found in the </w:t>
      </w:r>
      <w:r w:rsidRPr="009F09EE">
        <w:t>NPS Managem</w:t>
      </w:r>
      <w:bookmarkStart w:id="716" w:name="_Hlt160335066"/>
      <w:r w:rsidRPr="009F09EE">
        <w:t>e</w:t>
      </w:r>
      <w:bookmarkStart w:id="717" w:name="_Hlt160335016"/>
      <w:bookmarkStart w:id="718" w:name="_Hlt160335017"/>
      <w:bookmarkEnd w:id="716"/>
      <w:r w:rsidRPr="009F09EE">
        <w:t>n</w:t>
      </w:r>
      <w:bookmarkEnd w:id="717"/>
      <w:bookmarkEnd w:id="718"/>
      <w:r w:rsidRPr="009F09EE">
        <w:t>t Policies</w:t>
      </w:r>
      <w:r>
        <w:t xml:space="preserve"> (NPS 2006), and in </w:t>
      </w:r>
      <w:r w:rsidRPr="009F09EE">
        <w:t>Director’s Order #66</w:t>
      </w:r>
      <w:r>
        <w:t xml:space="preserve"> (NPS 2001).</w:t>
      </w:r>
    </w:p>
    <w:p w:rsidR="0049042A" w:rsidRDefault="0049042A" w:rsidP="0062004F">
      <w:pPr>
        <w:autoSpaceDE w:val="0"/>
        <w:autoSpaceDN w:val="0"/>
        <w:adjustRightInd w:val="0"/>
        <w:spacing w:line="240" w:lineRule="atLeast"/>
      </w:pPr>
    </w:p>
    <w:p w:rsidR="0049042A" w:rsidRDefault="0049042A" w:rsidP="0062004F">
      <w:pPr>
        <w:autoSpaceDE w:val="0"/>
        <w:autoSpaceDN w:val="0"/>
        <w:adjustRightInd w:val="0"/>
        <w:spacing w:line="240" w:lineRule="atLeast"/>
        <w:rPr>
          <w:color w:val="000000"/>
        </w:rPr>
      </w:pPr>
      <w:r>
        <w:t xml:space="preserve">These guidelines apply to all Pacific Island Network (PACN) staff, cooperators, contractors, and other partners who are likely to obtain or have access to information about protected NPS resources. </w:t>
      </w:r>
      <w:r w:rsidRPr="00C722A4">
        <w:rPr>
          <w:color w:val="000000"/>
        </w:rPr>
        <w:t xml:space="preserve">The </w:t>
      </w:r>
      <w:r>
        <w:rPr>
          <w:color w:val="000000"/>
        </w:rPr>
        <w:t>project lead</w:t>
      </w:r>
      <w:r w:rsidRPr="00C722A4">
        <w:rPr>
          <w:color w:val="000000"/>
        </w:rPr>
        <w:t xml:space="preserve"> has primary responsibility for ensuring adequate protection of sensitive information related to this project.</w:t>
      </w:r>
    </w:p>
    <w:p w:rsidR="0049042A" w:rsidRDefault="0049042A" w:rsidP="0062004F">
      <w:pPr>
        <w:autoSpaceDE w:val="0"/>
        <w:autoSpaceDN w:val="0"/>
        <w:adjustRightInd w:val="0"/>
        <w:spacing w:line="240" w:lineRule="atLeast"/>
      </w:pPr>
    </w:p>
    <w:p w:rsidR="0049042A" w:rsidRDefault="0049042A" w:rsidP="00740C69">
      <w:pPr>
        <w:keepNext/>
      </w:pPr>
      <w:r>
        <w:t xml:space="preserve">The following are highlights of our strategy for protecting this information: </w:t>
      </w:r>
    </w:p>
    <w:p w:rsidR="0049042A" w:rsidRDefault="0049042A" w:rsidP="007A7C6C">
      <w:pPr>
        <w:pStyle w:val="NTRList"/>
      </w:pPr>
      <w:r w:rsidRPr="00EE32DC">
        <w:rPr>
          <w:i/>
        </w:rPr>
        <w:t>Protected resources</w:t>
      </w:r>
      <w:r>
        <w:t>, in the context of the PACN Inventory and Monitoring Program, include</w:t>
      </w:r>
      <w:r w:rsidRPr="002F7EE1">
        <w:t xml:space="preserve"> species that have State</w:t>
      </w:r>
      <w:r>
        <w:t>-</w:t>
      </w:r>
      <w:r w:rsidRPr="002F7EE1">
        <w:t xml:space="preserve"> or Federally</w:t>
      </w:r>
      <w:r>
        <w:t>-</w:t>
      </w:r>
      <w:r w:rsidRPr="002F7EE1">
        <w:t>listed status</w:t>
      </w:r>
      <w:r>
        <w:t>,</w:t>
      </w:r>
      <w:r w:rsidRPr="002F7EE1">
        <w:t xml:space="preserve"> and other species deemed rare or sensiti</w:t>
      </w:r>
      <w:r>
        <w:t>ve by local park taxa experts.</w:t>
      </w:r>
    </w:p>
    <w:p w:rsidR="0049042A" w:rsidRDefault="0049042A" w:rsidP="007A7C6C">
      <w:pPr>
        <w:pStyle w:val="NTRList"/>
      </w:pPr>
      <w:r w:rsidRPr="005630C4">
        <w:rPr>
          <w:i/>
        </w:rPr>
        <w:t>Sensitive information</w:t>
      </w:r>
      <w:r>
        <w:t xml:space="preserve"> is defined as information about protected resources which may reveal the “nature or specific location” of protected resources. </w:t>
      </w:r>
      <w:r w:rsidRPr="002F7EE1">
        <w:t xml:space="preserve">Such information must not </w:t>
      </w:r>
      <w:r>
        <w:lastRenderedPageBreak/>
        <w:t xml:space="preserve">be </w:t>
      </w:r>
      <w:r w:rsidRPr="002F7EE1">
        <w:t>shared outside the National Park Service, unless a signed confidentiality agreement is in place</w:t>
      </w:r>
      <w:r>
        <w:t xml:space="preserve">. </w:t>
      </w:r>
    </w:p>
    <w:p w:rsidR="0049042A" w:rsidRDefault="0049042A" w:rsidP="007A7C6C">
      <w:pPr>
        <w:pStyle w:val="NTRList"/>
      </w:pPr>
      <w:r>
        <w:t>In general, if information is withheld from one requesting party, it must be withheld from anyone else who requests it, and if information is provided to one requesting party without a confidentiality agreement, it must be provided to anyone else who requests it.</w:t>
      </w:r>
    </w:p>
    <w:p w:rsidR="0049042A" w:rsidRDefault="0049042A" w:rsidP="007A7C6C">
      <w:pPr>
        <w:pStyle w:val="NTRList"/>
      </w:pPr>
      <w:r>
        <w:t>To share information as broadly as legally possible, and to provide a consistent, tractable approach for handling sensitive information, the following shall apply if a project is likely to collect and store sensitive information:</w:t>
      </w:r>
    </w:p>
    <w:p w:rsidR="0049042A" w:rsidRDefault="0049042A" w:rsidP="00E04E2A">
      <w:pPr>
        <w:pStyle w:val="NTRList"/>
        <w:numPr>
          <w:ilvl w:val="1"/>
          <w:numId w:val="39"/>
        </w:numPr>
      </w:pPr>
      <w:r>
        <w:t>Random coordinate offsets of up to 2 km for data collection locations, and</w:t>
      </w:r>
    </w:p>
    <w:p w:rsidR="0049042A" w:rsidRDefault="0049042A" w:rsidP="00E04E2A">
      <w:pPr>
        <w:pStyle w:val="NTRList"/>
        <w:numPr>
          <w:ilvl w:val="1"/>
          <w:numId w:val="39"/>
        </w:numPr>
      </w:pPr>
      <w:r>
        <w:t xml:space="preserve">Removal of data fields from the released copy </w:t>
      </w:r>
      <w:proofErr w:type="gramStart"/>
      <w:r>
        <w:t>that are</w:t>
      </w:r>
      <w:proofErr w:type="gramEnd"/>
      <w:r>
        <w:t xml:space="preserve"> likely to contain sensitive information.</w:t>
      </w:r>
    </w:p>
    <w:p w:rsidR="0049042A" w:rsidRDefault="0049042A" w:rsidP="007A7C6C"/>
    <w:p w:rsidR="0049042A" w:rsidRPr="000870C7" w:rsidRDefault="0049042A" w:rsidP="007E2D98">
      <w:pPr>
        <w:pStyle w:val="SOP2nd"/>
      </w:pPr>
      <w:r w:rsidRPr="000870C7">
        <w:t>What Kinds of Information Can and Cannot Be Shared?</w:t>
      </w:r>
    </w:p>
    <w:p w:rsidR="0049042A" w:rsidRDefault="0049042A" w:rsidP="007E2D98">
      <w:pPr>
        <w:autoSpaceDE w:val="0"/>
        <w:autoSpaceDN w:val="0"/>
        <w:adjustRightInd w:val="0"/>
        <w:spacing w:line="240" w:lineRule="atLeast"/>
        <w:rPr>
          <w:color w:val="000000"/>
          <w:u w:val="single"/>
        </w:rPr>
      </w:pPr>
    </w:p>
    <w:p w:rsidR="0049042A" w:rsidRDefault="0049042A" w:rsidP="007E2D98">
      <w:pPr>
        <w:pStyle w:val="SOP3rd"/>
      </w:pPr>
      <w:r w:rsidRPr="005630C4">
        <w:t>Do not share</w:t>
      </w:r>
    </w:p>
    <w:p w:rsidR="0049042A" w:rsidRDefault="0049042A" w:rsidP="007E2D98">
      <w:pPr>
        <w:autoSpaceDE w:val="0"/>
        <w:autoSpaceDN w:val="0"/>
        <w:adjustRightInd w:val="0"/>
        <w:spacing w:line="240" w:lineRule="atLeast"/>
        <w:rPr>
          <w:color w:val="000000"/>
        </w:rPr>
      </w:pPr>
      <w:r>
        <w:rPr>
          <w:color w:val="000000"/>
        </w:rPr>
        <w:t>Project staff and cooperators should not share any information that reveals details about the “nature or specific location” of protected resources, unless requested by NPS staff with valid reasoning or outside of the NPS a confidentiality agreement is in place. Specifically, the following information should be omitted from shared copies of all data, presentations, reports, or other published forms of information.</w:t>
      </w:r>
    </w:p>
    <w:p w:rsidR="0049042A" w:rsidRDefault="0049042A" w:rsidP="00E04E2A">
      <w:pPr>
        <w:numPr>
          <w:ilvl w:val="0"/>
          <w:numId w:val="43"/>
        </w:numPr>
        <w:autoSpaceDE w:val="0"/>
        <w:autoSpaceDN w:val="0"/>
        <w:adjustRightInd w:val="0"/>
        <w:spacing w:after="60" w:line="240" w:lineRule="atLeast"/>
        <w:rPr>
          <w:color w:val="000000"/>
        </w:rPr>
      </w:pPr>
      <w:r w:rsidRPr="000E3633">
        <w:rPr>
          <w:i/>
          <w:color w:val="000000"/>
        </w:rPr>
        <w:t>Exact coordinates</w:t>
      </w:r>
      <w:r>
        <w:rPr>
          <w:color w:val="000000"/>
        </w:rPr>
        <w:t xml:space="preserve"> – Instead, public coordinates are to be generated that include a random offset azimuth and distance. These offset coordinates can be shared freely.</w:t>
      </w:r>
    </w:p>
    <w:p w:rsidR="0049042A" w:rsidRDefault="0049042A" w:rsidP="00E04E2A">
      <w:pPr>
        <w:numPr>
          <w:ilvl w:val="0"/>
          <w:numId w:val="43"/>
        </w:numPr>
        <w:autoSpaceDE w:val="0"/>
        <w:autoSpaceDN w:val="0"/>
        <w:adjustRightInd w:val="0"/>
        <w:spacing w:after="60" w:line="240" w:lineRule="atLeast"/>
        <w:rPr>
          <w:color w:val="000000"/>
        </w:rPr>
      </w:pPr>
      <w:r w:rsidRPr="000E3633">
        <w:rPr>
          <w:i/>
          <w:color w:val="000000"/>
        </w:rPr>
        <w:t>Other descriptive location data</w:t>
      </w:r>
      <w:r>
        <w:rPr>
          <w:color w:val="000000"/>
        </w:rPr>
        <w:t xml:space="preserve"> – Examples may include travel descriptions, location descriptions, or other fields that contain information which may reveal the specific location of the protected resource(s).</w:t>
      </w:r>
    </w:p>
    <w:p w:rsidR="0049042A" w:rsidRDefault="0049042A" w:rsidP="00E04E2A">
      <w:pPr>
        <w:numPr>
          <w:ilvl w:val="0"/>
          <w:numId w:val="43"/>
        </w:numPr>
        <w:autoSpaceDE w:val="0"/>
        <w:autoSpaceDN w:val="0"/>
        <w:adjustRightInd w:val="0"/>
        <w:spacing w:after="60" w:line="240" w:lineRule="atLeast"/>
        <w:rPr>
          <w:color w:val="000000"/>
        </w:rPr>
      </w:pPr>
      <w:r>
        <w:rPr>
          <w:i/>
          <w:color w:val="000000"/>
        </w:rPr>
        <w:t>Protected resource observations at disclosed locations</w:t>
      </w:r>
      <w:r>
        <w:rPr>
          <w:color w:val="000000"/>
        </w:rPr>
        <w:t xml:space="preserve"> – If specific location information has already been made publicly available, the occurrence of protected resources at that location cannot be shared outside NPS without a confidentiality agreement. For example, if the exact coordinates for a monitoring station location are posted to a website or put into a publication, then at a later point in time an endangered plant is observed at that monitoring station, that plant cannot be mentioned or referred to in any report, presentation, data set, or publication that will be shared outside NPS.</w:t>
      </w:r>
    </w:p>
    <w:p w:rsidR="0049042A" w:rsidRDefault="0049042A" w:rsidP="007E2D98">
      <w:pPr>
        <w:autoSpaceDE w:val="0"/>
        <w:autoSpaceDN w:val="0"/>
        <w:adjustRightInd w:val="0"/>
        <w:spacing w:line="240" w:lineRule="atLeast"/>
        <w:rPr>
          <w:color w:val="000000"/>
        </w:rPr>
      </w:pPr>
    </w:p>
    <w:p w:rsidR="0049042A" w:rsidRDefault="0049042A" w:rsidP="007E2D98">
      <w:pPr>
        <w:pStyle w:val="SOP3rd"/>
      </w:pPr>
      <w:r w:rsidRPr="005630C4">
        <w:t>Do share</w:t>
      </w:r>
    </w:p>
    <w:p w:rsidR="0049042A" w:rsidRDefault="0049042A" w:rsidP="007E2D98">
      <w:pPr>
        <w:autoSpaceDE w:val="0"/>
        <w:autoSpaceDN w:val="0"/>
        <w:adjustRightInd w:val="0"/>
        <w:spacing w:line="240" w:lineRule="atLeast"/>
      </w:pPr>
      <w:r>
        <w:t xml:space="preserve">All other information about the protected resource(s) may be freely shared, so long as the information does not reveal details about the “nature or specific location” of the protected resource(s) that are not already readily available to the general public in some form (e.g., other published material). </w:t>
      </w:r>
      <w:r w:rsidRPr="00DA2157">
        <w:t xml:space="preserve">Species tallies and other types of data presentations that do not disclose the precise locations of </w:t>
      </w:r>
      <w:r>
        <w:t xml:space="preserve">protected resources </w:t>
      </w:r>
      <w:r w:rsidRPr="00DA2157">
        <w:t xml:space="preserve">may be </w:t>
      </w:r>
      <w:r>
        <w:t>shared, unless by indicating the presence of the species the specific location is also revealed (i.e., in the case of a small park).</w:t>
      </w:r>
    </w:p>
    <w:p w:rsidR="0049042A" w:rsidRDefault="0049042A" w:rsidP="007A7C6C"/>
    <w:p w:rsidR="0049042A" w:rsidRDefault="0049042A" w:rsidP="007E2D98">
      <w:pPr>
        <w:pStyle w:val="SOP2nd"/>
      </w:pPr>
      <w:r w:rsidRPr="001302BF">
        <w:t>Details for Specific Products</w:t>
      </w:r>
    </w:p>
    <w:p w:rsidR="0049042A" w:rsidRDefault="0049042A" w:rsidP="007E2D98">
      <w:pPr>
        <w:autoSpaceDE w:val="0"/>
        <w:autoSpaceDN w:val="0"/>
        <w:adjustRightInd w:val="0"/>
        <w:spacing w:line="240" w:lineRule="atLeast"/>
      </w:pPr>
      <w:r>
        <w:t>Whenever products such as databases and reports are being generated, handled and stored, they should be created explicitly for one of the following purposes:</w:t>
      </w:r>
    </w:p>
    <w:p w:rsidR="0049042A" w:rsidRDefault="0049042A" w:rsidP="00E04E2A">
      <w:pPr>
        <w:numPr>
          <w:ilvl w:val="0"/>
          <w:numId w:val="48"/>
        </w:numPr>
        <w:autoSpaceDE w:val="0"/>
        <w:autoSpaceDN w:val="0"/>
        <w:adjustRightInd w:val="0"/>
        <w:spacing w:after="60" w:line="240" w:lineRule="atLeast"/>
      </w:pPr>
      <w:r w:rsidRPr="00EA55D4">
        <w:rPr>
          <w:i/>
        </w:rPr>
        <w:lastRenderedPageBreak/>
        <w:t>Public or general-use</w:t>
      </w:r>
      <w:r>
        <w:t xml:space="preserve"> – Intended for general distribution, sharing with cooperators, or posting to public websites. They may be derived from products that contain sensitive information so long as the sensitive information is either removed or otherwise rendered in a manner consistent with other guidance in this document.</w:t>
      </w:r>
    </w:p>
    <w:p w:rsidR="0049042A" w:rsidRDefault="0049042A" w:rsidP="00E04E2A">
      <w:pPr>
        <w:numPr>
          <w:ilvl w:val="0"/>
          <w:numId w:val="48"/>
        </w:numPr>
        <w:autoSpaceDE w:val="0"/>
        <w:autoSpaceDN w:val="0"/>
        <w:adjustRightInd w:val="0"/>
        <w:spacing w:after="60" w:line="240" w:lineRule="atLeast"/>
      </w:pPr>
      <w:r w:rsidRPr="00EA55D4">
        <w:rPr>
          <w:i/>
        </w:rPr>
        <w:t>Internal NPS use</w:t>
      </w:r>
      <w:r>
        <w:t xml:space="preserve"> – These are products that contain sensitive information and should be stored and distributed only in a manner that ensures their continued protection. These products should clearly indicate that they are solely for internal NPS use by containing the phrase: </w:t>
      </w:r>
      <w:r>
        <w:rPr>
          <w:color w:val="000000"/>
        </w:rPr>
        <w:t>“Internal NPS Use Only – Not for Release.”</w:t>
      </w:r>
      <w:r>
        <w:t xml:space="preserve"> These products can only be shared within NPS or in cases where a confidentiality agreement is in place. They do not need to be revised in a way that conceals the location of protected resources.</w:t>
      </w:r>
    </w:p>
    <w:p w:rsidR="0049042A" w:rsidRDefault="0049042A" w:rsidP="007E2D98">
      <w:pPr>
        <w:autoSpaceDE w:val="0"/>
        <w:autoSpaceDN w:val="0"/>
        <w:adjustRightInd w:val="0"/>
        <w:spacing w:line="240" w:lineRule="atLeast"/>
        <w:rPr>
          <w:color w:val="000000"/>
        </w:rPr>
      </w:pPr>
    </w:p>
    <w:p w:rsidR="0049042A" w:rsidRPr="00AE606A" w:rsidRDefault="0049042A" w:rsidP="007E2D98">
      <w:pPr>
        <w:pStyle w:val="SOP3rd"/>
      </w:pPr>
      <w:r w:rsidRPr="00AE606A">
        <w:t>Data Sets</w:t>
      </w:r>
    </w:p>
    <w:p w:rsidR="0049042A" w:rsidRDefault="0049042A" w:rsidP="007E2D98">
      <w:pPr>
        <w:autoSpaceDE w:val="0"/>
        <w:autoSpaceDN w:val="0"/>
        <w:adjustRightInd w:val="0"/>
        <w:spacing w:line="240" w:lineRule="atLeast"/>
        <w:rPr>
          <w:color w:val="000000"/>
        </w:rPr>
      </w:pPr>
      <w:r>
        <w:rPr>
          <w:color w:val="000000"/>
        </w:rPr>
        <w:t>To create a copy of a data set that will be posted or shared outside NPS:</w:t>
      </w:r>
    </w:p>
    <w:p w:rsidR="0049042A" w:rsidRDefault="0049042A" w:rsidP="00E04E2A">
      <w:pPr>
        <w:numPr>
          <w:ilvl w:val="0"/>
          <w:numId w:val="44"/>
        </w:numPr>
        <w:autoSpaceDE w:val="0"/>
        <w:autoSpaceDN w:val="0"/>
        <w:adjustRightInd w:val="0"/>
        <w:spacing w:after="60" w:line="240" w:lineRule="atLeast"/>
        <w:rPr>
          <w:color w:val="000000"/>
        </w:rPr>
      </w:pPr>
      <w:r>
        <w:rPr>
          <w:color w:val="000000"/>
        </w:rPr>
        <w:t>Make sure the public offset coordinates have been populated for each sample or observation location in tbl_Locations.</w:t>
      </w:r>
    </w:p>
    <w:p w:rsidR="0049042A" w:rsidRDefault="0049042A" w:rsidP="00E04E2A">
      <w:pPr>
        <w:numPr>
          <w:ilvl w:val="0"/>
          <w:numId w:val="44"/>
        </w:numPr>
        <w:autoSpaceDE w:val="0"/>
        <w:autoSpaceDN w:val="0"/>
        <w:adjustRightInd w:val="0"/>
        <w:spacing w:after="60" w:line="240" w:lineRule="atLeast"/>
        <w:rPr>
          <w:color w:val="000000"/>
        </w:rPr>
      </w:pPr>
      <w:r>
        <w:rPr>
          <w:color w:val="000000"/>
        </w:rPr>
        <w:t>Delete any database objects that may contain specific, identifying information about locations of protected resources.</w:t>
      </w:r>
    </w:p>
    <w:p w:rsidR="0049042A" w:rsidRDefault="0049042A" w:rsidP="007E2D98">
      <w:pPr>
        <w:autoSpaceDE w:val="0"/>
        <w:autoSpaceDN w:val="0"/>
        <w:adjustRightInd w:val="0"/>
        <w:spacing w:line="240" w:lineRule="atLeast"/>
        <w:rPr>
          <w:color w:val="000000"/>
        </w:rPr>
      </w:pPr>
    </w:p>
    <w:p w:rsidR="0049042A" w:rsidRDefault="0049042A" w:rsidP="007E2D98">
      <w:pPr>
        <w:autoSpaceDE w:val="0"/>
        <w:autoSpaceDN w:val="0"/>
        <w:adjustRightInd w:val="0"/>
        <w:spacing w:line="240" w:lineRule="atLeast"/>
      </w:pPr>
      <w:r>
        <w:t xml:space="preserve">The local, master copy of the database contains the exact coordinates and all data fields. </w:t>
      </w:r>
      <w:r w:rsidRPr="00DA2157">
        <w:t xml:space="preserve">The </w:t>
      </w:r>
      <w:r>
        <w:t>data manager</w:t>
      </w:r>
      <w:r w:rsidRPr="00DA2157">
        <w:t xml:space="preserve"> and</w:t>
      </w:r>
      <w:r>
        <w:t>/or</w:t>
      </w:r>
      <w:r w:rsidRPr="00DA2157">
        <w:t xml:space="preserve"> G</w:t>
      </w:r>
      <w:r>
        <w:t xml:space="preserve">eographic </w:t>
      </w:r>
      <w:r w:rsidRPr="00DA2157">
        <w:t>I</w:t>
      </w:r>
      <w:r>
        <w:t xml:space="preserve">nformation </w:t>
      </w:r>
      <w:r w:rsidRPr="00DA2157">
        <w:t>S</w:t>
      </w:r>
      <w:r>
        <w:t>ystem (GIS)</w:t>
      </w:r>
      <w:r w:rsidRPr="00DA2157">
        <w:t xml:space="preserve"> Specialist can provide technical assistance as needed to apply coordinate offsets or otherwise edit data products for sensitive information.</w:t>
      </w:r>
    </w:p>
    <w:p w:rsidR="0049042A" w:rsidRDefault="0049042A" w:rsidP="007E2D98">
      <w:pPr>
        <w:autoSpaceDE w:val="0"/>
        <w:autoSpaceDN w:val="0"/>
        <w:adjustRightInd w:val="0"/>
        <w:spacing w:line="240" w:lineRule="atLeast"/>
        <w:rPr>
          <w:color w:val="000000"/>
        </w:rPr>
      </w:pPr>
    </w:p>
    <w:p w:rsidR="0049042A" w:rsidRPr="00D84F93" w:rsidRDefault="0049042A" w:rsidP="007E2D98">
      <w:pPr>
        <w:pStyle w:val="SOP3rd"/>
      </w:pPr>
      <w:r w:rsidRPr="00D84F93">
        <w:t>Maps and Other GIS Output</w:t>
      </w:r>
    </w:p>
    <w:p w:rsidR="0049042A" w:rsidRDefault="0049042A" w:rsidP="007E2D98">
      <w:pPr>
        <w:autoSpaceDE w:val="0"/>
        <w:autoSpaceDN w:val="0"/>
        <w:adjustRightInd w:val="0"/>
        <w:spacing w:line="240" w:lineRule="atLeast"/>
        <w:rPr>
          <w:color w:val="000000"/>
        </w:rPr>
      </w:pPr>
      <w:r>
        <w:rPr>
          <w:color w:val="000000"/>
        </w:rPr>
        <w:t>General use maps and other geographic representations of observation data that will be released or shared outside NPS should be rendered using offset coordinates, and should only be rendered at a scale that does not reveal their exact position (e.g., 1:100,000 maximum scale).</w:t>
      </w:r>
    </w:p>
    <w:p w:rsidR="0049042A" w:rsidRDefault="0049042A" w:rsidP="007E2D98">
      <w:pPr>
        <w:autoSpaceDE w:val="0"/>
        <w:autoSpaceDN w:val="0"/>
        <w:adjustRightInd w:val="0"/>
        <w:spacing w:line="240" w:lineRule="atLeast"/>
        <w:rPr>
          <w:color w:val="000000"/>
        </w:rPr>
      </w:pPr>
    </w:p>
    <w:p w:rsidR="0049042A" w:rsidRDefault="0049042A" w:rsidP="007E2D98">
      <w:pPr>
        <w:autoSpaceDE w:val="0"/>
        <w:autoSpaceDN w:val="0"/>
        <w:adjustRightInd w:val="0"/>
        <w:spacing w:line="240" w:lineRule="atLeast"/>
        <w:rPr>
          <w:color w:val="000000"/>
        </w:rPr>
      </w:pPr>
      <w:r>
        <w:rPr>
          <w:color w:val="000000"/>
        </w:rPr>
        <w:t>If a large-scale, close-up map is to be created using exact coordinates (e.g., for field crew navigation, etc.), the map should be clearly marked with the following phrase: “Internal NPS Use Only – Not For Release.”</w:t>
      </w:r>
    </w:p>
    <w:p w:rsidR="0049042A" w:rsidRDefault="0049042A" w:rsidP="007E2D98">
      <w:pPr>
        <w:autoSpaceDE w:val="0"/>
        <w:autoSpaceDN w:val="0"/>
        <w:adjustRightInd w:val="0"/>
        <w:spacing w:line="240" w:lineRule="atLeast"/>
        <w:rPr>
          <w:color w:val="000000"/>
        </w:rPr>
      </w:pPr>
    </w:p>
    <w:p w:rsidR="0049042A" w:rsidRDefault="0049042A" w:rsidP="007E2D98">
      <w:pPr>
        <w:autoSpaceDE w:val="0"/>
        <w:autoSpaceDN w:val="0"/>
        <w:adjustRightInd w:val="0"/>
        <w:spacing w:line="240" w:lineRule="atLeast"/>
      </w:pPr>
      <w:r>
        <w:t>The data manager and/or GIS specialist</w:t>
      </w:r>
      <w:r w:rsidRPr="00DA2157">
        <w:t xml:space="preserve"> can provide technical assistance as needed to apply coordinate offsets or otherwise edit data products for sensitive information.</w:t>
      </w:r>
    </w:p>
    <w:p w:rsidR="0049042A" w:rsidRDefault="0049042A" w:rsidP="007E2D98">
      <w:pPr>
        <w:autoSpaceDE w:val="0"/>
        <w:autoSpaceDN w:val="0"/>
        <w:adjustRightInd w:val="0"/>
        <w:spacing w:line="240" w:lineRule="atLeast"/>
        <w:rPr>
          <w:color w:val="000000"/>
        </w:rPr>
      </w:pPr>
    </w:p>
    <w:p w:rsidR="0049042A" w:rsidRPr="00D84F93" w:rsidRDefault="0049042A" w:rsidP="007E2D98">
      <w:pPr>
        <w:pStyle w:val="SOP3rd"/>
      </w:pPr>
      <w:r w:rsidRPr="00D84F93">
        <w:t>Presentations and Reports</w:t>
      </w:r>
    </w:p>
    <w:p w:rsidR="0049042A" w:rsidRDefault="0049042A" w:rsidP="007E2D98">
      <w:pPr>
        <w:autoSpaceDE w:val="0"/>
        <w:autoSpaceDN w:val="0"/>
        <w:adjustRightInd w:val="0"/>
        <w:spacing w:line="240" w:lineRule="atLeast"/>
        <w:rPr>
          <w:color w:val="000000"/>
        </w:rPr>
      </w:pPr>
      <w:r>
        <w:rPr>
          <w:color w:val="000000"/>
        </w:rPr>
        <w:t>Public or general-use reports and presentations should adhere to the following guidelines:</w:t>
      </w:r>
    </w:p>
    <w:p w:rsidR="0049042A" w:rsidRDefault="0049042A" w:rsidP="00E04E2A">
      <w:pPr>
        <w:numPr>
          <w:ilvl w:val="0"/>
          <w:numId w:val="45"/>
        </w:numPr>
        <w:autoSpaceDE w:val="0"/>
        <w:autoSpaceDN w:val="0"/>
        <w:adjustRightInd w:val="0"/>
        <w:spacing w:after="60" w:line="240" w:lineRule="atLeast"/>
        <w:rPr>
          <w:color w:val="000000"/>
        </w:rPr>
      </w:pPr>
      <w:r>
        <w:rPr>
          <w:color w:val="000000"/>
        </w:rPr>
        <w:t>Do not list exact coordinates or specific location information in any text, figure, table, or graphic in the report or presentation. If a list of coordinates is necessary, use only offset coordinates and clearly indicate that coordinates have been purposely offset to protect the resource(s) as required by law and NPS policy.</w:t>
      </w:r>
    </w:p>
    <w:p w:rsidR="0049042A" w:rsidRDefault="0049042A" w:rsidP="00E04E2A">
      <w:pPr>
        <w:numPr>
          <w:ilvl w:val="0"/>
          <w:numId w:val="45"/>
        </w:numPr>
        <w:autoSpaceDE w:val="0"/>
        <w:autoSpaceDN w:val="0"/>
        <w:adjustRightInd w:val="0"/>
        <w:spacing w:after="60" w:line="240" w:lineRule="atLeast"/>
        <w:rPr>
          <w:color w:val="000000"/>
        </w:rPr>
      </w:pPr>
      <w:r>
        <w:rPr>
          <w:color w:val="000000"/>
        </w:rPr>
        <w:t>Use only general use maps as specified in the section on maps and other GIS output.</w:t>
      </w:r>
    </w:p>
    <w:p w:rsidR="00AA50E5" w:rsidRDefault="00AA50E5" w:rsidP="007E2D98">
      <w:pPr>
        <w:autoSpaceDE w:val="0"/>
        <w:autoSpaceDN w:val="0"/>
        <w:adjustRightInd w:val="0"/>
        <w:spacing w:line="240" w:lineRule="atLeast"/>
        <w:rPr>
          <w:color w:val="000000"/>
        </w:rPr>
      </w:pPr>
    </w:p>
    <w:p w:rsidR="0049042A" w:rsidRDefault="0049042A" w:rsidP="007E2D98">
      <w:pPr>
        <w:autoSpaceDE w:val="0"/>
        <w:autoSpaceDN w:val="0"/>
        <w:adjustRightInd w:val="0"/>
        <w:spacing w:line="240" w:lineRule="atLeast"/>
        <w:rPr>
          <w:color w:val="000000"/>
        </w:rPr>
      </w:pPr>
      <w:r>
        <w:rPr>
          <w:color w:val="000000"/>
        </w:rPr>
        <w:lastRenderedPageBreak/>
        <w:t>If a report is intended for internal use only, these restrictions do not apply. However, each page of the report should be clearly marked with the following phrase: “Internal NPS Use Only – Not for Release.”</w:t>
      </w:r>
    </w:p>
    <w:p w:rsidR="0049042A" w:rsidRDefault="0049042A" w:rsidP="007E2D98">
      <w:pPr>
        <w:autoSpaceDE w:val="0"/>
        <w:autoSpaceDN w:val="0"/>
        <w:adjustRightInd w:val="0"/>
        <w:spacing w:line="240" w:lineRule="atLeast"/>
        <w:rPr>
          <w:color w:val="000000"/>
        </w:rPr>
      </w:pPr>
    </w:p>
    <w:p w:rsidR="0049042A" w:rsidRPr="00000D2B" w:rsidRDefault="0049042A" w:rsidP="007E2D98">
      <w:pPr>
        <w:pStyle w:val="SOP3rd"/>
      </w:pPr>
      <w:r w:rsidRPr="00000D2B">
        <w:t>Voucher Specimens</w:t>
      </w:r>
    </w:p>
    <w:p w:rsidR="0049042A" w:rsidRDefault="0049042A" w:rsidP="007E2D98">
      <w:pPr>
        <w:autoSpaceDE w:val="0"/>
        <w:autoSpaceDN w:val="0"/>
        <w:adjustRightInd w:val="0"/>
        <w:spacing w:line="240" w:lineRule="atLeast"/>
        <w:rPr>
          <w:color w:val="000000"/>
        </w:rPr>
      </w:pPr>
      <w:r>
        <w:rPr>
          <w:color w:val="000000"/>
        </w:rPr>
        <w:t>Specimens of protected taxa should only be collected as allowed by law. Labels for specimens should be clearly labeled as containing sensitive information by containing the following phrase: “Internal NPS Use Only – Not for Release.” These specimens should be stored separately from other specimens to prevent unintended access by visitors. As with any sensitive information, a confidentiality agreement should be in place prior to sending these specimens to another non-NPS cooperator or collection.</w:t>
      </w:r>
    </w:p>
    <w:p w:rsidR="0049042A" w:rsidRDefault="0049042A" w:rsidP="007E2D98">
      <w:pPr>
        <w:autoSpaceDE w:val="0"/>
        <w:autoSpaceDN w:val="0"/>
        <w:adjustRightInd w:val="0"/>
        <w:spacing w:line="240" w:lineRule="atLeast"/>
        <w:rPr>
          <w:color w:val="000000"/>
        </w:rPr>
      </w:pPr>
    </w:p>
    <w:p w:rsidR="0049042A" w:rsidRPr="000B7589" w:rsidRDefault="0049042A" w:rsidP="007E2D98">
      <w:pPr>
        <w:pStyle w:val="SOP2nd"/>
      </w:pPr>
      <w:r w:rsidRPr="000B7589">
        <w:t>Procedures for Coordinate Offsets</w:t>
      </w:r>
    </w:p>
    <w:p w:rsidR="0049042A" w:rsidRPr="00590458" w:rsidRDefault="0049042A" w:rsidP="00E04E2A">
      <w:pPr>
        <w:numPr>
          <w:ilvl w:val="0"/>
          <w:numId w:val="46"/>
        </w:numPr>
        <w:tabs>
          <w:tab w:val="clear" w:pos="720"/>
        </w:tabs>
        <w:autoSpaceDE w:val="0"/>
        <w:autoSpaceDN w:val="0"/>
        <w:adjustRightInd w:val="0"/>
        <w:spacing w:after="60" w:line="240" w:lineRule="atLeast"/>
        <w:ind w:left="360"/>
        <w:rPr>
          <w:color w:val="000000"/>
        </w:rPr>
      </w:pPr>
      <w:r>
        <w:rPr>
          <w:color w:val="000000"/>
        </w:rPr>
        <w:t xml:space="preserve">Process </w:t>
      </w:r>
      <w:r>
        <w:t>Global Positioning System</w:t>
      </w:r>
      <w:r>
        <w:rPr>
          <w:color w:val="000000"/>
        </w:rPr>
        <w:t xml:space="preserve"> (GPS) data, upload into the database, and finalize coordinate data records. </w:t>
      </w:r>
    </w:p>
    <w:p w:rsidR="0049042A" w:rsidRPr="004E1BD6" w:rsidRDefault="0049042A" w:rsidP="00E04E2A">
      <w:pPr>
        <w:numPr>
          <w:ilvl w:val="0"/>
          <w:numId w:val="46"/>
        </w:numPr>
        <w:tabs>
          <w:tab w:val="clear" w:pos="720"/>
        </w:tabs>
        <w:autoSpaceDE w:val="0"/>
        <w:autoSpaceDN w:val="0"/>
        <w:adjustRightInd w:val="0"/>
        <w:spacing w:after="60" w:line="240" w:lineRule="atLeast"/>
        <w:ind w:left="360"/>
        <w:rPr>
          <w:color w:val="000000"/>
        </w:rPr>
      </w:pPr>
      <w:r>
        <w:rPr>
          <w:color w:val="000000"/>
        </w:rPr>
        <w:t>Set the minimum and maximum offset distances (project-specific, typically up to 2 km).</w:t>
      </w:r>
    </w:p>
    <w:p w:rsidR="0049042A" w:rsidRPr="003D1BD5" w:rsidRDefault="0049042A" w:rsidP="00E04E2A">
      <w:pPr>
        <w:numPr>
          <w:ilvl w:val="0"/>
          <w:numId w:val="46"/>
        </w:numPr>
        <w:tabs>
          <w:tab w:val="clear" w:pos="720"/>
        </w:tabs>
        <w:autoSpaceDE w:val="0"/>
        <w:autoSpaceDN w:val="0"/>
        <w:adjustRightInd w:val="0"/>
        <w:spacing w:after="60" w:line="240" w:lineRule="atLeast"/>
        <w:ind w:left="360"/>
        <w:rPr>
          <w:color w:val="000000"/>
        </w:rPr>
      </w:pPr>
      <w:r>
        <w:t>Apply a random offset and random azimuth to each unique set of coordinates.</w:t>
      </w:r>
    </w:p>
    <w:p w:rsidR="0049042A" w:rsidRPr="003D1BD5" w:rsidRDefault="0049042A" w:rsidP="00E04E2A">
      <w:pPr>
        <w:numPr>
          <w:ilvl w:val="0"/>
          <w:numId w:val="46"/>
        </w:numPr>
        <w:tabs>
          <w:tab w:val="clear" w:pos="720"/>
        </w:tabs>
        <w:autoSpaceDE w:val="0"/>
        <w:autoSpaceDN w:val="0"/>
        <w:adjustRightInd w:val="0"/>
        <w:spacing w:after="60" w:line="240" w:lineRule="atLeast"/>
        <w:ind w:left="360"/>
        <w:rPr>
          <w:color w:val="000000"/>
        </w:rPr>
      </w:pPr>
      <w:r w:rsidRPr="00DA2157">
        <w:t>Coordinates may then be either rounded or truncated so the UTM values end in zeros to give a visual cue that the valu</w:t>
      </w:r>
      <w:r>
        <w:t>es are not actual coordinates.</w:t>
      </w:r>
    </w:p>
    <w:p w:rsidR="0049042A" w:rsidRPr="00B83401" w:rsidRDefault="0049042A" w:rsidP="00E04E2A">
      <w:pPr>
        <w:numPr>
          <w:ilvl w:val="0"/>
          <w:numId w:val="46"/>
        </w:numPr>
        <w:tabs>
          <w:tab w:val="clear" w:pos="720"/>
        </w:tabs>
        <w:autoSpaceDE w:val="0"/>
        <w:autoSpaceDN w:val="0"/>
        <w:adjustRightInd w:val="0"/>
        <w:spacing w:after="60" w:line="240" w:lineRule="atLeast"/>
        <w:ind w:left="360"/>
        <w:rPr>
          <w:color w:val="000000"/>
        </w:rPr>
      </w:pPr>
      <w:r>
        <w:t xml:space="preserve">Do not apply independent offsets to clustered or otherwise linked sample locations (e.g., multiple sample points along </w:t>
      </w:r>
      <w:proofErr w:type="gramStart"/>
      <w:r>
        <w:t>a transect</w:t>
      </w:r>
      <w:proofErr w:type="gramEnd"/>
      <w:r>
        <w:t>). Instead, either apply a single offset to the cluster so they all remain clustered after the offset is applied, or apply an offset to only one of the points in the cluster (e.g., the transect origin) and store the result in the public coordinates for each point in that cluster.</w:t>
      </w:r>
    </w:p>
    <w:p w:rsidR="0049042A" w:rsidRPr="003D1BD5" w:rsidRDefault="0049042A" w:rsidP="00E04E2A">
      <w:pPr>
        <w:numPr>
          <w:ilvl w:val="0"/>
          <w:numId w:val="46"/>
        </w:numPr>
        <w:tabs>
          <w:tab w:val="clear" w:pos="720"/>
        </w:tabs>
        <w:autoSpaceDE w:val="0"/>
        <w:autoSpaceDN w:val="0"/>
        <w:adjustRightInd w:val="0"/>
        <w:spacing w:after="60" w:line="240" w:lineRule="atLeast"/>
        <w:ind w:left="360"/>
        <w:rPr>
          <w:color w:val="000000"/>
        </w:rPr>
      </w:pPr>
      <w:r w:rsidRPr="00DA2157">
        <w:t>These “public” coordinates are then the only ones to be shared outside NPS – including all published maps, reports, publications, presentations, and distribution copies of the data set – in the absence of a confidentiality agreement.</w:t>
      </w:r>
    </w:p>
    <w:p w:rsidR="0049042A" w:rsidRDefault="0049042A" w:rsidP="007E2D98">
      <w:pPr>
        <w:autoSpaceDE w:val="0"/>
        <w:autoSpaceDN w:val="0"/>
        <w:adjustRightInd w:val="0"/>
        <w:spacing w:line="240" w:lineRule="atLeast"/>
        <w:rPr>
          <w:color w:val="000000"/>
        </w:rPr>
      </w:pPr>
    </w:p>
    <w:p w:rsidR="0049042A" w:rsidRDefault="0049042A" w:rsidP="007E2D98">
      <w:pPr>
        <w:autoSpaceDE w:val="0"/>
        <w:autoSpaceDN w:val="0"/>
        <w:adjustRightInd w:val="0"/>
        <w:spacing w:line="240" w:lineRule="atLeast"/>
        <w:rPr>
          <w:color w:val="000000"/>
        </w:rPr>
      </w:pPr>
      <w:r>
        <w:rPr>
          <w:color w:val="000000"/>
        </w:rPr>
        <w:t>The following components can be used to create individual offsets rounded to the nearest 100 meters in MS Excel:</w:t>
      </w:r>
    </w:p>
    <w:p w:rsidR="0049042A" w:rsidRDefault="0049042A" w:rsidP="00E04E2A">
      <w:pPr>
        <w:numPr>
          <w:ilvl w:val="0"/>
          <w:numId w:val="47"/>
        </w:numPr>
        <w:autoSpaceDE w:val="0"/>
        <w:autoSpaceDN w:val="0"/>
        <w:adjustRightInd w:val="0"/>
        <w:spacing w:after="60" w:line="240" w:lineRule="atLeast"/>
        <w:rPr>
          <w:color w:val="000000"/>
        </w:rPr>
      </w:pPr>
      <w:r>
        <w:rPr>
          <w:color w:val="000000"/>
        </w:rPr>
        <w:t>Angle = rand() * 359</w:t>
      </w:r>
    </w:p>
    <w:p w:rsidR="0049042A" w:rsidRDefault="0049042A" w:rsidP="00E04E2A">
      <w:pPr>
        <w:numPr>
          <w:ilvl w:val="0"/>
          <w:numId w:val="47"/>
        </w:numPr>
        <w:autoSpaceDE w:val="0"/>
        <w:autoSpaceDN w:val="0"/>
        <w:adjustRightInd w:val="0"/>
        <w:spacing w:after="60" w:line="240" w:lineRule="atLeast"/>
        <w:rPr>
          <w:color w:val="000000"/>
        </w:rPr>
      </w:pPr>
      <w:r>
        <w:rPr>
          <w:color w:val="000000"/>
        </w:rPr>
        <w:t>Distance = ((Max_offset – Min_offset) * rand() + Min_offset)</w:t>
      </w:r>
    </w:p>
    <w:p w:rsidR="0049042A" w:rsidRDefault="0049042A" w:rsidP="00E04E2A">
      <w:pPr>
        <w:numPr>
          <w:ilvl w:val="0"/>
          <w:numId w:val="47"/>
        </w:numPr>
        <w:autoSpaceDE w:val="0"/>
        <w:autoSpaceDN w:val="0"/>
        <w:adjustRightInd w:val="0"/>
        <w:spacing w:after="60" w:line="240" w:lineRule="atLeast"/>
        <w:rPr>
          <w:color w:val="000000"/>
        </w:rPr>
      </w:pPr>
      <w:r>
        <w:rPr>
          <w:color w:val="000000"/>
        </w:rPr>
        <w:t>Public_UTME = Round(UTME_final + (Distance * Cos(Radians(Angle – 90))), -2)</w:t>
      </w:r>
    </w:p>
    <w:p w:rsidR="0049042A" w:rsidRDefault="0049042A" w:rsidP="00E04E2A">
      <w:pPr>
        <w:numPr>
          <w:ilvl w:val="0"/>
          <w:numId w:val="47"/>
        </w:numPr>
        <w:autoSpaceDE w:val="0"/>
        <w:autoSpaceDN w:val="0"/>
        <w:adjustRightInd w:val="0"/>
        <w:spacing w:after="60" w:line="240" w:lineRule="atLeast"/>
        <w:rPr>
          <w:color w:val="000000"/>
        </w:rPr>
      </w:pPr>
      <w:r>
        <w:rPr>
          <w:color w:val="000000"/>
        </w:rPr>
        <w:t>Public_UTMN = Round(UTMN_final + (Distance * Sin(Radians(Angle + 90))), -2)</w:t>
      </w:r>
    </w:p>
    <w:p w:rsidR="0049042A" w:rsidRPr="00AE606A" w:rsidRDefault="0049042A" w:rsidP="007A7C6C">
      <w:pPr>
        <w:autoSpaceDE w:val="0"/>
        <w:autoSpaceDN w:val="0"/>
        <w:adjustRightInd w:val="0"/>
        <w:spacing w:line="240" w:lineRule="atLeast"/>
        <w:rPr>
          <w:color w:val="000000"/>
        </w:rPr>
      </w:pPr>
    </w:p>
    <w:p w:rsidR="0049042A" w:rsidRPr="00A162D1" w:rsidRDefault="0049042A" w:rsidP="007A7C6C">
      <w:pPr>
        <w:pStyle w:val="SOP2nd"/>
      </w:pPr>
      <w:r w:rsidRPr="00A162D1">
        <w:t>Sharing Sensitive Information</w:t>
      </w:r>
    </w:p>
    <w:p w:rsidR="0049042A" w:rsidRDefault="0049042A" w:rsidP="007E2D98">
      <w:pPr>
        <w:autoSpaceDE w:val="0"/>
        <w:autoSpaceDN w:val="0"/>
        <w:adjustRightInd w:val="0"/>
        <w:spacing w:line="240" w:lineRule="atLeast"/>
        <w:rPr>
          <w:color w:val="000000"/>
          <w:highlight w:val="yellow"/>
        </w:rPr>
      </w:pPr>
      <w:r>
        <w:t xml:space="preserve">Refer to </w:t>
      </w:r>
      <w:r w:rsidRPr="00F80B23">
        <w:t>SOP #</w:t>
      </w:r>
      <w:r>
        <w:t>18 “</w:t>
      </w:r>
      <w:r w:rsidRPr="00C26EC1">
        <w:t>Product Posting and Distribution</w:t>
      </w:r>
      <w:r>
        <w:t>” for a more complete description of how to post and distribute products and to keep a log of data requests.</w:t>
      </w:r>
    </w:p>
    <w:p w:rsidR="0049042A" w:rsidRPr="003B584E" w:rsidRDefault="0049042A" w:rsidP="007E2D98">
      <w:pPr>
        <w:autoSpaceDE w:val="0"/>
        <w:autoSpaceDN w:val="0"/>
        <w:adjustRightInd w:val="0"/>
        <w:spacing w:line="240" w:lineRule="atLeast"/>
        <w:rPr>
          <w:color w:val="000000"/>
          <w:highlight w:val="yellow"/>
        </w:rPr>
      </w:pPr>
    </w:p>
    <w:p w:rsidR="0049042A" w:rsidRDefault="0049042A" w:rsidP="007E2D98">
      <w:pPr>
        <w:autoSpaceDE w:val="0"/>
        <w:autoSpaceDN w:val="0"/>
        <w:adjustRightInd w:val="0"/>
        <w:spacing w:line="240" w:lineRule="atLeast"/>
      </w:pPr>
      <w:r>
        <w:t xml:space="preserve">No sensitive information (e.g., information about the specific nature or location of protected resources) may be posted to the </w:t>
      </w:r>
      <w:r w:rsidR="00EF4EB6">
        <w:t xml:space="preserve">Integrated Resource Management Applications (IRMA) Portal </w:t>
      </w:r>
      <w:r>
        <w:t xml:space="preserve">(NPS 2011) or another publicly-accessible website, or otherwise shared or distributed outside NPS without a confidentiality agreement between NPS and the agency, organization, or person(s) with whom the sensitive information is to be shared. Only products that are intended </w:t>
      </w:r>
      <w:r>
        <w:lastRenderedPageBreak/>
        <w:t>for public/general-use may be posted to public websites and clearinghouses – these may not contain sensitive information.</w:t>
      </w:r>
    </w:p>
    <w:p w:rsidR="0049042A" w:rsidRDefault="0049042A" w:rsidP="007E2D98">
      <w:pPr>
        <w:autoSpaceDE w:val="0"/>
        <w:autoSpaceDN w:val="0"/>
        <w:adjustRightInd w:val="0"/>
        <w:spacing w:line="240" w:lineRule="atLeast"/>
      </w:pPr>
    </w:p>
    <w:p w:rsidR="0049042A" w:rsidRDefault="0049042A">
      <w:pPr>
        <w:pStyle w:val="SOP3rd"/>
      </w:pPr>
      <w:r w:rsidRPr="001C6C39">
        <w:t>Responding to Data Request</w:t>
      </w:r>
      <w:r w:rsidRPr="00AA5151">
        <w:t>s</w:t>
      </w:r>
    </w:p>
    <w:p w:rsidR="0049042A" w:rsidRPr="001358D6" w:rsidRDefault="0049042A" w:rsidP="007E2D98">
      <w:pPr>
        <w:autoSpaceDE w:val="0"/>
        <w:autoSpaceDN w:val="0"/>
        <w:adjustRightInd w:val="0"/>
        <w:spacing w:line="240" w:lineRule="atLeast"/>
      </w:pPr>
      <w:r>
        <w:rPr>
          <w:color w:val="000000"/>
        </w:rPr>
        <w:t>If</w:t>
      </w:r>
      <w:r w:rsidRPr="00DA2157">
        <w:rPr>
          <w:color w:val="000000"/>
        </w:rPr>
        <w:t xml:space="preserve"> r</w:t>
      </w:r>
      <w:r>
        <w:rPr>
          <w:color w:val="000000"/>
        </w:rPr>
        <w:t xml:space="preserve">equests for distribution of </w:t>
      </w:r>
      <w:r w:rsidRPr="00DA2157">
        <w:rPr>
          <w:color w:val="000000"/>
        </w:rPr>
        <w:t xml:space="preserve">products </w:t>
      </w:r>
      <w:r>
        <w:rPr>
          <w:color w:val="000000"/>
        </w:rPr>
        <w:t xml:space="preserve">containing sensitive information </w:t>
      </w:r>
      <w:r w:rsidRPr="00DA2157">
        <w:rPr>
          <w:color w:val="000000"/>
        </w:rPr>
        <w:t>are initiated by the NPS, by another federal agency, or by another partner organization (e.g., a research scientist at a university), the unedited product (e.g., t</w:t>
      </w:r>
      <w:r w:rsidRPr="00DA2157">
        <w:t xml:space="preserve">he full data set that includes </w:t>
      </w:r>
      <w:r>
        <w:t>sensitive</w:t>
      </w:r>
      <w:r w:rsidRPr="00DA2157">
        <w:t xml:space="preserve"> information) may </w:t>
      </w:r>
      <w:r w:rsidRPr="00DA2157">
        <w:rPr>
          <w:u w:val="single"/>
        </w:rPr>
        <w:t>only</w:t>
      </w:r>
      <w:r w:rsidRPr="00DA2157">
        <w:t xml:space="preserve"> be shared after a confidentiality agreement is established between NPS and the </w:t>
      </w:r>
      <w:r>
        <w:t xml:space="preserve">agency, organization, or person(s) with whom the sensitive information is to be shared. All data requests will be tracked according to procedures in </w:t>
      </w:r>
      <w:r w:rsidRPr="00F80B23">
        <w:t>SOP #</w:t>
      </w:r>
      <w:r>
        <w:t>18 “</w:t>
      </w:r>
      <w:r w:rsidRPr="00C26EC1">
        <w:t>Product Posting and Distribution</w:t>
      </w:r>
      <w:r>
        <w:t>.”</w:t>
      </w:r>
    </w:p>
    <w:p w:rsidR="0049042A" w:rsidRDefault="0049042A" w:rsidP="007E2D98">
      <w:pPr>
        <w:autoSpaceDE w:val="0"/>
        <w:autoSpaceDN w:val="0"/>
        <w:adjustRightInd w:val="0"/>
        <w:spacing w:line="240" w:lineRule="atLeast"/>
      </w:pPr>
    </w:p>
    <w:p w:rsidR="0049042A" w:rsidRDefault="0049042A" w:rsidP="007E2D98">
      <w:pPr>
        <w:autoSpaceDE w:val="0"/>
        <w:autoSpaceDN w:val="0"/>
        <w:adjustRightInd w:val="0"/>
        <w:spacing w:line="240" w:lineRule="atLeast"/>
      </w:pPr>
      <w:r>
        <w:t>Once a confidentiality agreement is in place, products containing sensitive information may be shared following these guidelines:</w:t>
      </w:r>
    </w:p>
    <w:p w:rsidR="0049042A" w:rsidRDefault="0049042A" w:rsidP="00E04E2A">
      <w:pPr>
        <w:numPr>
          <w:ilvl w:val="0"/>
          <w:numId w:val="49"/>
        </w:numPr>
        <w:autoSpaceDE w:val="0"/>
        <w:autoSpaceDN w:val="0"/>
        <w:adjustRightInd w:val="0"/>
        <w:spacing w:after="60" w:line="240" w:lineRule="atLeast"/>
        <w:rPr>
          <w:color w:val="000000"/>
        </w:rPr>
      </w:pPr>
      <w:r w:rsidRPr="00203C58">
        <w:rPr>
          <w:color w:val="000000"/>
        </w:rPr>
        <w:t xml:space="preserve">Always </w:t>
      </w:r>
      <w:r>
        <w:rPr>
          <w:color w:val="000000"/>
        </w:rPr>
        <w:t xml:space="preserve">clearly </w:t>
      </w:r>
      <w:r w:rsidRPr="00203C58">
        <w:rPr>
          <w:color w:val="000000"/>
        </w:rPr>
        <w:t xml:space="preserve">indicate </w:t>
      </w:r>
      <w:r>
        <w:rPr>
          <w:color w:val="000000"/>
        </w:rPr>
        <w:t xml:space="preserve">in accompanying correspondence </w:t>
      </w:r>
      <w:r w:rsidRPr="00203C58">
        <w:rPr>
          <w:color w:val="000000"/>
        </w:rPr>
        <w:t xml:space="preserve">that the </w:t>
      </w:r>
      <w:r>
        <w:rPr>
          <w:color w:val="000000"/>
        </w:rPr>
        <w:t>products</w:t>
      </w:r>
      <w:r w:rsidRPr="00203C58">
        <w:rPr>
          <w:color w:val="000000"/>
        </w:rPr>
        <w:t xml:space="preserve"> contain sensitive information</w:t>
      </w:r>
      <w:r>
        <w:rPr>
          <w:color w:val="000000"/>
        </w:rPr>
        <w:t>, and specify which products contain sensitive information.</w:t>
      </w:r>
    </w:p>
    <w:p w:rsidR="0049042A" w:rsidRDefault="0049042A" w:rsidP="00E04E2A">
      <w:pPr>
        <w:numPr>
          <w:ilvl w:val="0"/>
          <w:numId w:val="49"/>
        </w:numPr>
        <w:autoSpaceDE w:val="0"/>
        <w:autoSpaceDN w:val="0"/>
        <w:adjustRightInd w:val="0"/>
        <w:spacing w:after="60" w:line="240" w:lineRule="atLeast"/>
        <w:rPr>
          <w:color w:val="000000"/>
        </w:rPr>
      </w:pPr>
      <w:r>
        <w:rPr>
          <w:color w:val="000000"/>
        </w:rPr>
        <w:t>Indicate in all correspondence that products containing</w:t>
      </w:r>
      <w:r w:rsidRPr="00203C58">
        <w:rPr>
          <w:color w:val="000000"/>
        </w:rPr>
        <w:t xml:space="preserve"> sensitive information </w:t>
      </w:r>
      <w:r>
        <w:rPr>
          <w:color w:val="000000"/>
        </w:rPr>
        <w:t xml:space="preserve">should be stored and maintained </w:t>
      </w:r>
      <w:r w:rsidRPr="00203C58">
        <w:rPr>
          <w:color w:val="000000"/>
        </w:rPr>
        <w:t>separately from non-sensitive in</w:t>
      </w:r>
      <w:r>
        <w:rPr>
          <w:color w:val="000000"/>
        </w:rPr>
        <w:t>formation, and protected from accidental release or re-distribution.</w:t>
      </w:r>
    </w:p>
    <w:p w:rsidR="0049042A" w:rsidRDefault="0049042A" w:rsidP="00E04E2A">
      <w:pPr>
        <w:numPr>
          <w:ilvl w:val="0"/>
          <w:numId w:val="49"/>
        </w:numPr>
        <w:spacing w:after="60"/>
      </w:pPr>
      <w:r>
        <w:t>Indicate that NPS retains all distribution rights; copies of the data should not be redistributed by anyone but NPS.</w:t>
      </w:r>
    </w:p>
    <w:p w:rsidR="0049042A" w:rsidRPr="00203C58" w:rsidRDefault="0049042A" w:rsidP="00E04E2A">
      <w:pPr>
        <w:numPr>
          <w:ilvl w:val="0"/>
          <w:numId w:val="49"/>
        </w:numPr>
        <w:autoSpaceDE w:val="0"/>
        <w:autoSpaceDN w:val="0"/>
        <w:adjustRightInd w:val="0"/>
        <w:spacing w:after="60" w:line="240" w:lineRule="atLeast"/>
        <w:rPr>
          <w:color w:val="000000"/>
        </w:rPr>
      </w:pPr>
      <w:r w:rsidRPr="00203C58">
        <w:rPr>
          <w:color w:val="000000"/>
        </w:rPr>
        <w:t xml:space="preserve">Include the following standard disclaimer </w:t>
      </w:r>
      <w:r>
        <w:rPr>
          <w:color w:val="000000"/>
        </w:rPr>
        <w:t>in</w:t>
      </w:r>
      <w:r w:rsidRPr="00203C58">
        <w:rPr>
          <w:color w:val="000000"/>
        </w:rPr>
        <w:t xml:space="preserve"> a text file with all digital media upon distribution:</w:t>
      </w:r>
      <w:r>
        <w:rPr>
          <w:color w:val="000000"/>
        </w:rPr>
        <w:t xml:space="preserve"> </w:t>
      </w:r>
      <w:r w:rsidRPr="00203C58">
        <w:rPr>
          <w:color w:val="000000"/>
        </w:rPr>
        <w:t>“</w:t>
      </w:r>
      <w:r>
        <w:rPr>
          <w:color w:val="000000"/>
        </w:rPr>
        <w:t xml:space="preserve">The following files contain protected information. This information was provided by the </w:t>
      </w:r>
      <w:r w:rsidRPr="00203C58">
        <w:rPr>
          <w:color w:val="000000"/>
        </w:rPr>
        <w:t>N</w:t>
      </w:r>
      <w:r>
        <w:rPr>
          <w:color w:val="000000"/>
        </w:rPr>
        <w:t>ational Park Service under a confidentiality agreement. It is not to be published, handled, re-distributed or used in a manner inconsistent with that agreement.</w:t>
      </w:r>
      <w:r w:rsidRPr="00203C58">
        <w:rPr>
          <w:color w:val="000000"/>
        </w:rPr>
        <w:t>”</w:t>
      </w:r>
      <w:r>
        <w:rPr>
          <w:color w:val="000000"/>
        </w:rPr>
        <w:t xml:space="preserve"> The text file should also specify the file(s) containing sensitive information.</w:t>
      </w:r>
    </w:p>
    <w:p w:rsidR="0049042A" w:rsidRDefault="0049042A" w:rsidP="00E04E2A">
      <w:pPr>
        <w:numPr>
          <w:ilvl w:val="0"/>
          <w:numId w:val="49"/>
        </w:numPr>
        <w:autoSpaceDE w:val="0"/>
        <w:autoSpaceDN w:val="0"/>
        <w:adjustRightInd w:val="0"/>
        <w:spacing w:after="60" w:line="240" w:lineRule="atLeast"/>
        <w:rPr>
          <w:color w:val="000000"/>
        </w:rPr>
      </w:pPr>
      <w:r>
        <w:rPr>
          <w:color w:val="000000"/>
        </w:rPr>
        <w:t>If the products are being sent on physical media (e.g., CD or DVD), the media should be marked in such a way that clearly indicates that media contains sensitive information provided by the National Park Service.</w:t>
      </w:r>
    </w:p>
    <w:p w:rsidR="0049042A" w:rsidRDefault="0049042A" w:rsidP="007A7C6C"/>
    <w:p w:rsidR="0049042A" w:rsidRPr="004C3FA3" w:rsidRDefault="0049042A" w:rsidP="007E2D98">
      <w:pPr>
        <w:pStyle w:val="SOP3rd"/>
      </w:pPr>
      <w:r w:rsidRPr="004C3FA3">
        <w:t>Confidentiality Agreements</w:t>
      </w:r>
    </w:p>
    <w:p w:rsidR="0049042A" w:rsidRPr="003F0B92" w:rsidRDefault="0049042A" w:rsidP="007E2D98">
      <w:r>
        <w:t>C</w:t>
      </w:r>
      <w:r w:rsidRPr="003F0B92">
        <w:t xml:space="preserve">onfidentiality </w:t>
      </w:r>
      <w:r>
        <w:t>a</w:t>
      </w:r>
      <w:r w:rsidRPr="003F0B92">
        <w:t>greement</w:t>
      </w:r>
      <w:r>
        <w:t>s may be created</w:t>
      </w:r>
      <w:r w:rsidRPr="003F0B92">
        <w:t xml:space="preserve"> </w:t>
      </w:r>
      <w:r>
        <w:t xml:space="preserve">between NPS and another organization or individual </w:t>
      </w:r>
      <w:r w:rsidRPr="003F0B92">
        <w:t>to ensure that protected information is not inadvertently released</w:t>
      </w:r>
      <w:r>
        <w:t xml:space="preserve">. </w:t>
      </w:r>
      <w:r w:rsidRPr="003F0B92">
        <w:t>When contracts or other agreements with a non-federal partner do not include a specific provision to prevent the release of protected information, the written document must include the following standard Confidentiality Agreement:</w:t>
      </w:r>
      <w:r>
        <w:t xml:space="preserve"> </w:t>
      </w:r>
    </w:p>
    <w:p w:rsidR="0049042A" w:rsidRPr="00712669" w:rsidRDefault="0049042A" w:rsidP="007E2D98"/>
    <w:p w:rsidR="0049042A" w:rsidRDefault="0049042A" w:rsidP="007E2D98">
      <w:pPr>
        <w:ind w:left="720" w:right="360"/>
      </w:pPr>
      <w:r w:rsidRPr="003F0B92">
        <w:rPr>
          <w:b/>
        </w:rPr>
        <w:t>Confidentiality Agreement</w:t>
      </w:r>
      <w:r w:rsidRPr="003F0B92">
        <w:t xml:space="preserve"> - I agree to keep confidential any protected information that I may develop or otherwise acquire as part of my work with the National Park Service</w:t>
      </w:r>
      <w:r>
        <w:t xml:space="preserve">. </w:t>
      </w:r>
      <w:r w:rsidRPr="003F0B92">
        <w:t>I understand that with regard to protected information, I am an agent of the National Park Service and must no</w:t>
      </w:r>
      <w:r>
        <w:t xml:space="preserve">t release that information. </w:t>
      </w:r>
      <w:r w:rsidRPr="003F0B92">
        <w:t>I also understand that by law I may not share protected information with anyone through any means except as specifically authorized by the National Park Service</w:t>
      </w:r>
      <w:r>
        <w:t xml:space="preserve">. </w:t>
      </w:r>
      <w:r w:rsidRPr="003F0B92">
        <w:t>I understand that protected information concerns the nature and specific location of endangered, threatened, rare, commercially v</w:t>
      </w:r>
      <w:r>
        <w:t>aluable, mineral, paleontologic</w:t>
      </w:r>
      <w:r w:rsidRPr="003F0B92">
        <w:t xml:space="preserve">, or cultural patrimony resources such as threatened or endangered species, rare features, archeological sites, museum </w:t>
      </w:r>
      <w:r w:rsidRPr="003F0B92">
        <w:lastRenderedPageBreak/>
        <w:t>collections, caves, fossil sites, gemstones, and sacred ceremonial sites</w:t>
      </w:r>
      <w:r>
        <w:t xml:space="preserve">. </w:t>
      </w:r>
      <w:r w:rsidRPr="003F0B92">
        <w:t xml:space="preserve">Lastly, I understand that protected information must not be inadvertently disclosed through any means including </w:t>
      </w:r>
      <w:r>
        <w:t>website</w:t>
      </w:r>
      <w:r w:rsidRPr="003F0B92">
        <w:t>s, maps, scientific articles, presentation</w:t>
      </w:r>
      <w:r>
        <w:t>,</w:t>
      </w:r>
      <w:r w:rsidRPr="003F0B92">
        <w:t xml:space="preserve"> and speeches.</w:t>
      </w:r>
    </w:p>
    <w:p w:rsidR="0049042A" w:rsidRDefault="0049042A" w:rsidP="007E2D98">
      <w:pPr>
        <w:ind w:left="720" w:right="360"/>
      </w:pPr>
    </w:p>
    <w:p w:rsidR="0049042A" w:rsidRPr="0062004F" w:rsidRDefault="0049042A" w:rsidP="007A7C6C">
      <w:pPr>
        <w:pStyle w:val="SOP2nd"/>
      </w:pPr>
      <w:r w:rsidRPr="0062004F">
        <w:t xml:space="preserve">Freedom of Information </w:t>
      </w:r>
      <w:r>
        <w:t xml:space="preserve">Act </w:t>
      </w:r>
      <w:r w:rsidRPr="0062004F">
        <w:t>Requests</w:t>
      </w:r>
    </w:p>
    <w:p w:rsidR="0049042A" w:rsidRDefault="0049042A" w:rsidP="0062004F">
      <w:pPr>
        <w:autoSpaceDE w:val="0"/>
        <w:autoSpaceDN w:val="0"/>
        <w:adjustRightInd w:val="0"/>
        <w:spacing w:line="240" w:lineRule="atLeast"/>
        <w:rPr>
          <w:color w:val="000000"/>
        </w:rPr>
      </w:pPr>
      <w:r w:rsidRPr="00DA2157">
        <w:rPr>
          <w:color w:val="000000"/>
        </w:rPr>
        <w:t>All official FOIA requests will be handled according to NPS policy</w:t>
      </w:r>
      <w:r>
        <w:rPr>
          <w:color w:val="000000"/>
        </w:rPr>
        <w:t xml:space="preserve">. </w:t>
      </w:r>
      <w:r w:rsidRPr="00DA2157">
        <w:rPr>
          <w:color w:val="000000"/>
        </w:rPr>
        <w:t xml:space="preserve">The </w:t>
      </w:r>
      <w:r>
        <w:rPr>
          <w:color w:val="000000"/>
        </w:rPr>
        <w:t>project lead</w:t>
      </w:r>
      <w:r w:rsidRPr="00DA2157">
        <w:rPr>
          <w:color w:val="000000"/>
        </w:rPr>
        <w:t xml:space="preserve"> will work with the </w:t>
      </w:r>
      <w:r>
        <w:rPr>
          <w:color w:val="000000"/>
        </w:rPr>
        <w:t>data manager</w:t>
      </w:r>
      <w:r w:rsidRPr="00DA2157">
        <w:rPr>
          <w:color w:val="000000"/>
        </w:rPr>
        <w:t xml:space="preserve"> and the park FOIA representative(s) of the park(s) for which the request applies.</w:t>
      </w:r>
    </w:p>
    <w:p w:rsidR="0049042A" w:rsidRPr="00DA2157" w:rsidRDefault="0049042A" w:rsidP="0062004F">
      <w:pPr>
        <w:autoSpaceDE w:val="0"/>
        <w:autoSpaceDN w:val="0"/>
        <w:adjustRightInd w:val="0"/>
        <w:spacing w:line="240" w:lineRule="atLeast"/>
        <w:rPr>
          <w:color w:val="000000"/>
        </w:rPr>
      </w:pPr>
    </w:p>
    <w:p w:rsidR="0049042A" w:rsidRPr="001A1BF2" w:rsidRDefault="0049042A" w:rsidP="00A8703C">
      <w:pPr>
        <w:pStyle w:val="SOP2nd"/>
      </w:pPr>
      <w:r>
        <w:t>Literature Cited</w:t>
      </w:r>
    </w:p>
    <w:p w:rsidR="0049042A" w:rsidRPr="007A7C6C" w:rsidRDefault="0049042A" w:rsidP="00301319">
      <w:pPr>
        <w:spacing w:after="240"/>
        <w:ind w:left="720" w:hanging="720"/>
      </w:pPr>
      <w:r w:rsidRPr="007A7C6C">
        <w:rPr>
          <w:szCs w:val="24"/>
        </w:rPr>
        <w:t>National Park Service (NPS). 2001. Director's Orders and Related Documents</w:t>
      </w:r>
      <w:r>
        <w:rPr>
          <w:szCs w:val="24"/>
        </w:rPr>
        <w:t xml:space="preserve"> website</w:t>
      </w:r>
      <w:r w:rsidRPr="007A7C6C">
        <w:rPr>
          <w:szCs w:val="24"/>
        </w:rPr>
        <w:t xml:space="preserve">. </w:t>
      </w:r>
      <w:r w:rsidRPr="005D2D96">
        <w:rPr>
          <w:szCs w:val="24"/>
          <w:u w:val="single"/>
        </w:rPr>
        <w:t>http://home.nps.gov/applications/npspolicy/DOrders.cfm</w:t>
      </w:r>
      <w:r w:rsidRPr="007A7C6C">
        <w:rPr>
          <w:szCs w:val="24"/>
        </w:rPr>
        <w:t xml:space="preserve"> (accessed 1 Oct 2007).</w:t>
      </w:r>
    </w:p>
    <w:p w:rsidR="0049042A" w:rsidRDefault="0049042A" w:rsidP="00E4302E">
      <w:pPr>
        <w:spacing w:after="240"/>
        <w:ind w:left="720" w:hanging="720"/>
      </w:pPr>
      <w:r>
        <w:t xml:space="preserve">National Park Service (NPS). 2006. Management Policies website. </w:t>
      </w:r>
      <w:hyperlink r:id="rId271" w:history="1">
        <w:r w:rsidRPr="00A66257">
          <w:rPr>
            <w:rStyle w:val="Hyperlink"/>
            <w:sz w:val="24"/>
          </w:rPr>
          <w:t>http://www.nps.gov/poli</w:t>
        </w:r>
        <w:bookmarkStart w:id="719" w:name="_Hlt160331556"/>
        <w:r w:rsidRPr="00A66257">
          <w:rPr>
            <w:rStyle w:val="Hyperlink"/>
            <w:sz w:val="24"/>
          </w:rPr>
          <w:t>c</w:t>
        </w:r>
        <w:bookmarkEnd w:id="719"/>
        <w:r w:rsidRPr="00A66257">
          <w:rPr>
            <w:rStyle w:val="Hyperlink"/>
            <w:sz w:val="24"/>
          </w:rPr>
          <w:t>y/mp/policies.htm</w:t>
        </w:r>
      </w:hyperlink>
      <w:r>
        <w:t xml:space="preserve"> (accessed 6 February, 2007).</w:t>
      </w:r>
    </w:p>
    <w:p w:rsidR="0049042A" w:rsidRDefault="0049042A">
      <w:pPr>
        <w:ind w:left="720" w:hanging="720"/>
      </w:pPr>
      <w:r>
        <w:t xml:space="preserve">National Park Service (NPS). 2011. </w:t>
      </w:r>
      <w:r w:rsidR="00B310BB">
        <w:t xml:space="preserve">Integrated </w:t>
      </w:r>
      <w:r>
        <w:t>Nat</w:t>
      </w:r>
      <w:r w:rsidR="00B310BB">
        <w:t>ural</w:t>
      </w:r>
      <w:r>
        <w:t xml:space="preserve"> Resource </w:t>
      </w:r>
      <w:r w:rsidR="00B310BB">
        <w:t xml:space="preserve">Applications (IRMA) </w:t>
      </w:r>
      <w:r>
        <w:t xml:space="preserve">Portal website. </w:t>
      </w:r>
      <w:proofErr w:type="gramStart"/>
      <w:r w:rsidR="001549A3" w:rsidRPr="005D2D96">
        <w:rPr>
          <w:u w:val="single"/>
        </w:rPr>
        <w:t>https://irma</w:t>
      </w:r>
      <w:r w:rsidR="00B310BB" w:rsidRPr="005D2D96">
        <w:rPr>
          <w:u w:val="single"/>
        </w:rPr>
        <w:t>.nps.gov/App/Portal/Home</w:t>
      </w:r>
      <w:r w:rsidR="00B310BB">
        <w:t xml:space="preserve"> (accessed on 27 Feb 2012)</w:t>
      </w:r>
      <w:r>
        <w:t>.</w:t>
      </w:r>
      <w:proofErr w:type="gramEnd"/>
    </w:p>
    <w:p w:rsidR="0049042A" w:rsidRDefault="0049042A" w:rsidP="0062004F">
      <w:pPr>
        <w:sectPr w:rsidR="0049042A" w:rsidSect="0051370F">
          <w:footerReference w:type="default" r:id="rId272"/>
          <w:type w:val="oddPage"/>
          <w:pgSz w:w="12240" w:h="15840" w:code="1"/>
          <w:pgMar w:top="1440" w:right="1440" w:bottom="1440" w:left="1440" w:header="720" w:footer="720" w:gutter="0"/>
          <w:pgNumType w:start="1"/>
          <w:cols w:space="720"/>
          <w:docGrid w:linePitch="360"/>
        </w:sectPr>
      </w:pPr>
    </w:p>
    <w:p w:rsidR="0049042A" w:rsidRPr="00A80536" w:rsidRDefault="0049042A" w:rsidP="00740C69">
      <w:pPr>
        <w:pStyle w:val="SOPTitle"/>
        <w:rPr>
          <w:sz w:val="32"/>
          <w:szCs w:val="32"/>
        </w:rPr>
      </w:pPr>
      <w:bookmarkStart w:id="720" w:name="_Toc261510634"/>
      <w:bookmarkStart w:id="721" w:name="_Toc322933342"/>
      <w:r w:rsidRPr="00A80536">
        <w:rPr>
          <w:sz w:val="32"/>
          <w:szCs w:val="32"/>
        </w:rPr>
        <w:lastRenderedPageBreak/>
        <w:t>Standard Operating Procedure (SOP) #17</w:t>
      </w:r>
      <w:bookmarkEnd w:id="720"/>
      <w:bookmarkEnd w:id="721"/>
    </w:p>
    <w:p w:rsidR="0049042A" w:rsidRPr="00A80536" w:rsidRDefault="0049042A" w:rsidP="00740C69">
      <w:pPr>
        <w:pStyle w:val="SOPSubtitle"/>
        <w:rPr>
          <w:sz w:val="32"/>
          <w:szCs w:val="32"/>
        </w:rPr>
      </w:pPr>
      <w:bookmarkStart w:id="722" w:name="_Toc261510819"/>
      <w:bookmarkStart w:id="723" w:name="_Toc261510635"/>
      <w:bookmarkStart w:id="724" w:name="_Toc265743833"/>
      <w:r w:rsidRPr="00A80536">
        <w:rPr>
          <w:sz w:val="32"/>
          <w:szCs w:val="32"/>
        </w:rPr>
        <w:t xml:space="preserve">Product Delivery Specifications and </w:t>
      </w:r>
      <w:bookmarkEnd w:id="722"/>
      <w:r w:rsidRPr="00A80536">
        <w:rPr>
          <w:sz w:val="32"/>
          <w:szCs w:val="32"/>
        </w:rPr>
        <w:t>Schedule</w:t>
      </w:r>
      <w:bookmarkEnd w:id="723"/>
      <w:bookmarkEnd w:id="724"/>
    </w:p>
    <w:p w:rsidR="0049042A" w:rsidRDefault="0049042A" w:rsidP="0062004F"/>
    <w:p w:rsidR="0049042A" w:rsidRDefault="0049042A" w:rsidP="0062004F">
      <w:r>
        <w:t>Version 1.0 (April 26, 2011)</w:t>
      </w:r>
    </w:p>
    <w:p w:rsidR="0049042A" w:rsidRDefault="0049042A" w:rsidP="0062004F"/>
    <w:p w:rsidR="0049042A" w:rsidRDefault="0049042A" w:rsidP="00F141F6">
      <w:pPr>
        <w:pStyle w:val="SOP2nd"/>
      </w:pPr>
      <w:r w:rsidRPr="00437523">
        <w:t>Change History</w:t>
      </w:r>
    </w:p>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4"/>
        <w:gridCol w:w="1385"/>
        <w:gridCol w:w="2340"/>
        <w:gridCol w:w="2160"/>
        <w:gridCol w:w="2340"/>
      </w:tblGrid>
      <w:tr w:rsidR="0049042A" w:rsidRPr="00F141F6">
        <w:trPr>
          <w:trHeight w:val="404"/>
        </w:trPr>
        <w:tc>
          <w:tcPr>
            <w:tcW w:w="1364"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Version #</w:t>
            </w:r>
          </w:p>
        </w:tc>
        <w:tc>
          <w:tcPr>
            <w:tcW w:w="1385"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Date</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Revised by</w:t>
            </w:r>
          </w:p>
        </w:tc>
        <w:tc>
          <w:tcPr>
            <w:tcW w:w="216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Changes</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Justification</w:t>
            </w:r>
          </w:p>
        </w:tc>
      </w:tr>
      <w:tr w:rsidR="0049042A">
        <w:trPr>
          <w:trHeight w:val="188"/>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spacing w:after="0"/>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bl>
    <w:p w:rsidR="0049042A" w:rsidRDefault="0049042A" w:rsidP="00F141F6"/>
    <w:p w:rsidR="0049042A" w:rsidRDefault="0049042A" w:rsidP="00F141F6">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49042A" w:rsidRDefault="0049042A" w:rsidP="00B6368B"/>
    <w:p w:rsidR="0049042A" w:rsidRDefault="0049042A" w:rsidP="00B6368B">
      <w:pPr>
        <w:pStyle w:val="SOP2nd"/>
      </w:pPr>
      <w:r w:rsidRPr="00D863B0">
        <w:t>Purpose</w:t>
      </w:r>
    </w:p>
    <w:p w:rsidR="0049042A" w:rsidRDefault="0049042A" w:rsidP="0062004F">
      <w:pPr>
        <w:autoSpaceDE w:val="0"/>
        <w:autoSpaceDN w:val="0"/>
        <w:adjustRightInd w:val="0"/>
        <w:spacing w:line="240" w:lineRule="atLeast"/>
      </w:pPr>
      <w:r w:rsidRPr="00D73AD0">
        <w:t xml:space="preserve">This </w:t>
      </w:r>
      <w:r>
        <w:t>SOP</w:t>
      </w:r>
      <w:r w:rsidRPr="00D73AD0">
        <w:t xml:space="preserve"> </w:t>
      </w:r>
      <w:r>
        <w:t>document provides details on the process of submitting completed data sets, reports and other project deliverables. Prior to submitting digital products, files should be named according to the naming conventions appropriate to each product type (see below for general naming conventions).</w:t>
      </w:r>
    </w:p>
    <w:p w:rsidR="0049042A" w:rsidRDefault="0049042A" w:rsidP="0062004F"/>
    <w:p w:rsidR="0049042A" w:rsidRDefault="0049042A" w:rsidP="0062004F">
      <w:pPr>
        <w:autoSpaceDE w:val="0"/>
        <w:autoSpaceDN w:val="0"/>
        <w:adjustRightInd w:val="0"/>
        <w:spacing w:line="240" w:lineRule="atLeast"/>
      </w:pPr>
      <w:r>
        <w:t xml:space="preserve">All digital file submissions that are sent by email should be accompanied by a </w:t>
      </w:r>
      <w:hyperlink r:id="rId273" w:history="1">
        <w:r w:rsidRPr="00CF3146">
          <w:rPr>
            <w:rStyle w:val="Hyperlink"/>
            <w:i/>
            <w:sz w:val="24"/>
            <w:u w:val="none"/>
          </w:rPr>
          <w:t>Product Submission</w:t>
        </w:r>
        <w:r>
          <w:rPr>
            <w:rStyle w:val="Hyperlink"/>
            <w:i/>
            <w:sz w:val="24"/>
            <w:u w:val="none"/>
          </w:rPr>
          <w:t>s</w:t>
        </w:r>
        <w:r w:rsidRPr="00CF3146">
          <w:rPr>
            <w:rStyle w:val="Hyperlink"/>
            <w:i/>
            <w:sz w:val="24"/>
            <w:u w:val="none"/>
          </w:rPr>
          <w:t xml:space="preserve"> Form</w:t>
        </w:r>
      </w:hyperlink>
      <w:r>
        <w:rPr>
          <w:noProof/>
        </w:rPr>
        <w:t xml:space="preserve"> (NPS 2010)</w:t>
      </w:r>
      <w:r>
        <w:t>, which briefly captures the following information about the products:</w:t>
      </w:r>
    </w:p>
    <w:p w:rsidR="0049042A" w:rsidRDefault="0049042A" w:rsidP="00E04E2A">
      <w:pPr>
        <w:numPr>
          <w:ilvl w:val="0"/>
          <w:numId w:val="52"/>
        </w:numPr>
        <w:autoSpaceDE w:val="0"/>
        <w:autoSpaceDN w:val="0"/>
        <w:adjustRightInd w:val="0"/>
        <w:spacing w:line="240" w:lineRule="atLeast"/>
      </w:pPr>
      <w:r>
        <w:t>Submission date</w:t>
      </w:r>
    </w:p>
    <w:p w:rsidR="0049042A" w:rsidRDefault="0049042A" w:rsidP="00E04E2A">
      <w:pPr>
        <w:numPr>
          <w:ilvl w:val="0"/>
          <w:numId w:val="52"/>
        </w:numPr>
        <w:autoSpaceDE w:val="0"/>
        <w:autoSpaceDN w:val="0"/>
        <w:adjustRightInd w:val="0"/>
        <w:spacing w:line="240" w:lineRule="atLeast"/>
      </w:pPr>
      <w:r>
        <w:t>Name of the person submitting the product(s)</w:t>
      </w:r>
    </w:p>
    <w:p w:rsidR="0049042A" w:rsidRDefault="0049042A" w:rsidP="00E04E2A">
      <w:pPr>
        <w:numPr>
          <w:ilvl w:val="0"/>
          <w:numId w:val="52"/>
        </w:numPr>
        <w:autoSpaceDE w:val="0"/>
        <w:autoSpaceDN w:val="0"/>
        <w:adjustRightInd w:val="0"/>
        <w:spacing w:line="240" w:lineRule="atLeast"/>
      </w:pPr>
      <w:r>
        <w:t>Name and file format of each product</w:t>
      </w:r>
    </w:p>
    <w:p w:rsidR="0049042A" w:rsidRDefault="0049042A" w:rsidP="00E04E2A">
      <w:pPr>
        <w:numPr>
          <w:ilvl w:val="0"/>
          <w:numId w:val="52"/>
        </w:numPr>
        <w:autoSpaceDE w:val="0"/>
        <w:autoSpaceDN w:val="0"/>
        <w:adjustRightInd w:val="0"/>
        <w:spacing w:line="240" w:lineRule="atLeast"/>
      </w:pPr>
      <w:r>
        <w:t xml:space="preserve">Indication of whether or not each product contains sensitive information (see </w:t>
      </w:r>
      <w:r w:rsidRPr="00D17021">
        <w:t>SOP #</w:t>
      </w:r>
      <w:r>
        <w:t>16 “Sensitive Information” for more detail).</w:t>
      </w:r>
    </w:p>
    <w:p w:rsidR="0049042A" w:rsidRDefault="0049042A" w:rsidP="0062004F">
      <w:pPr>
        <w:autoSpaceDE w:val="0"/>
        <w:autoSpaceDN w:val="0"/>
        <w:adjustRightInd w:val="0"/>
        <w:spacing w:line="240" w:lineRule="atLeast"/>
        <w:ind w:left="420"/>
      </w:pPr>
    </w:p>
    <w:p w:rsidR="0049042A" w:rsidRDefault="0049042A" w:rsidP="007E2D98">
      <w:pPr>
        <w:autoSpaceDE w:val="0"/>
        <w:autoSpaceDN w:val="0"/>
        <w:adjustRightInd w:val="0"/>
        <w:spacing w:line="240" w:lineRule="atLeast"/>
        <w:ind w:left="60"/>
        <w:rPr>
          <w:color w:val="000000"/>
        </w:rPr>
      </w:pPr>
      <w:r w:rsidRPr="00B41CFB">
        <w:t xml:space="preserve">The </w:t>
      </w:r>
      <w:hyperlink r:id="rId274" w:history="1">
        <w:r w:rsidRPr="00CF3146">
          <w:rPr>
            <w:rStyle w:val="Hyperlink"/>
            <w:i/>
            <w:sz w:val="24"/>
            <w:u w:val="none"/>
          </w:rPr>
          <w:t>Product Submission</w:t>
        </w:r>
        <w:r>
          <w:rPr>
            <w:rStyle w:val="Hyperlink"/>
            <w:i/>
            <w:sz w:val="24"/>
            <w:u w:val="none"/>
          </w:rPr>
          <w:t>s</w:t>
        </w:r>
        <w:r w:rsidRPr="00CF3146">
          <w:rPr>
            <w:rStyle w:val="Hyperlink"/>
            <w:i/>
            <w:sz w:val="24"/>
            <w:u w:val="none"/>
          </w:rPr>
          <w:t xml:space="preserve"> Form</w:t>
        </w:r>
      </w:hyperlink>
      <w:r w:rsidRPr="00B41CFB">
        <w:t xml:space="preserve"> can</w:t>
      </w:r>
      <w:r>
        <w:t xml:space="preserve"> be obtained from the data manager or from the PACN website (NPS 2010). </w:t>
      </w:r>
      <w:r>
        <w:rPr>
          <w:color w:val="000000"/>
        </w:rPr>
        <w:t>Upon notification and/or receipt of the completed products, the data manager or Geographic Information System (GIS) Specialist will check them into the PACN project tracking application.</w:t>
      </w:r>
    </w:p>
    <w:p w:rsidR="0049042A" w:rsidRPr="00A80536" w:rsidRDefault="0049042A" w:rsidP="00DB44AB">
      <w:pPr>
        <w:pStyle w:val="SOPTable"/>
        <w:rPr>
          <w:sz w:val="20"/>
          <w:szCs w:val="20"/>
        </w:rPr>
      </w:pPr>
      <w:r w:rsidRPr="00DB44AB">
        <w:br w:type="page"/>
      </w:r>
      <w:proofErr w:type="gramStart"/>
      <w:r w:rsidRPr="00A80536">
        <w:rPr>
          <w:b/>
          <w:sz w:val="20"/>
          <w:szCs w:val="20"/>
        </w:rPr>
        <w:lastRenderedPageBreak/>
        <w:t>Table 1.</w:t>
      </w:r>
      <w:proofErr w:type="gramEnd"/>
      <w:r w:rsidRPr="00A80536">
        <w:rPr>
          <w:sz w:val="20"/>
          <w:szCs w:val="20"/>
        </w:rPr>
        <w:t xml:space="preserve"> </w:t>
      </w:r>
      <w:proofErr w:type="gramStart"/>
      <w:r w:rsidRPr="00A80536">
        <w:rPr>
          <w:sz w:val="20"/>
          <w:szCs w:val="20"/>
        </w:rPr>
        <w:t>Product Delivery Schedule for the Established Invasive Plant Species Monitoring Protocol.</w:t>
      </w:r>
      <w:proofErr w:type="gramEnd"/>
    </w:p>
    <w:p w:rsidR="0049042A" w:rsidRPr="00FA3BCA" w:rsidRDefault="0049042A" w:rsidP="007E2D98"/>
    <w:tbl>
      <w:tblPr>
        <w:tblW w:w="9568" w:type="dxa"/>
        <w:tblBorders>
          <w:insideH w:val="single" w:sz="4" w:space="0" w:color="auto"/>
        </w:tblBorders>
        <w:tblLook w:val="01E0" w:firstRow="1" w:lastRow="1" w:firstColumn="1" w:lastColumn="1" w:noHBand="0" w:noVBand="0"/>
      </w:tblPr>
      <w:tblGrid>
        <w:gridCol w:w="2748"/>
        <w:gridCol w:w="1870"/>
        <w:gridCol w:w="1870"/>
        <w:gridCol w:w="3080"/>
      </w:tblGrid>
      <w:tr w:rsidR="0049042A" w:rsidRPr="00405751">
        <w:trPr>
          <w:cantSplit/>
          <w:tblHeader/>
        </w:trPr>
        <w:tc>
          <w:tcPr>
            <w:tcW w:w="2748" w:type="dxa"/>
            <w:tcBorders>
              <w:top w:val="single" w:sz="4" w:space="0" w:color="auto"/>
              <w:bottom w:val="single" w:sz="12" w:space="0" w:color="auto"/>
            </w:tcBorders>
            <w:vAlign w:val="center"/>
          </w:tcPr>
          <w:p w:rsidR="0049042A" w:rsidRPr="00405751" w:rsidRDefault="0049042A" w:rsidP="00B31C00">
            <w:pPr>
              <w:jc w:val="center"/>
              <w:rPr>
                <w:rFonts w:ascii="Arial" w:hAnsi="Arial" w:cs="Arial"/>
                <w:b/>
                <w:sz w:val="20"/>
                <w:szCs w:val="20"/>
              </w:rPr>
            </w:pPr>
            <w:r w:rsidRPr="00405751">
              <w:rPr>
                <w:rFonts w:ascii="Arial" w:hAnsi="Arial" w:cs="Arial"/>
                <w:b/>
                <w:sz w:val="20"/>
                <w:szCs w:val="20"/>
              </w:rPr>
              <w:t>Deliverable Product</w:t>
            </w:r>
          </w:p>
        </w:tc>
        <w:tc>
          <w:tcPr>
            <w:tcW w:w="1870" w:type="dxa"/>
            <w:tcBorders>
              <w:top w:val="single" w:sz="4" w:space="0" w:color="auto"/>
              <w:bottom w:val="single" w:sz="12" w:space="0" w:color="auto"/>
            </w:tcBorders>
            <w:vAlign w:val="center"/>
          </w:tcPr>
          <w:p w:rsidR="0049042A" w:rsidRPr="00405751" w:rsidRDefault="0049042A" w:rsidP="00B31C00">
            <w:pPr>
              <w:jc w:val="center"/>
              <w:rPr>
                <w:rFonts w:ascii="Arial" w:hAnsi="Arial" w:cs="Arial"/>
                <w:b/>
                <w:sz w:val="20"/>
                <w:szCs w:val="20"/>
              </w:rPr>
            </w:pPr>
            <w:r w:rsidRPr="00405751">
              <w:rPr>
                <w:rFonts w:ascii="Arial" w:hAnsi="Arial" w:cs="Arial"/>
                <w:b/>
                <w:sz w:val="20"/>
                <w:szCs w:val="20"/>
              </w:rPr>
              <w:t>Primary Responsibility</w:t>
            </w:r>
          </w:p>
        </w:tc>
        <w:tc>
          <w:tcPr>
            <w:tcW w:w="1870" w:type="dxa"/>
            <w:tcBorders>
              <w:top w:val="single" w:sz="4" w:space="0" w:color="auto"/>
              <w:bottom w:val="single" w:sz="12" w:space="0" w:color="auto"/>
            </w:tcBorders>
            <w:vAlign w:val="center"/>
          </w:tcPr>
          <w:p w:rsidR="0049042A" w:rsidRPr="00405751" w:rsidRDefault="0049042A" w:rsidP="00B31C00">
            <w:pPr>
              <w:jc w:val="center"/>
              <w:rPr>
                <w:rFonts w:ascii="Arial" w:hAnsi="Arial" w:cs="Arial"/>
                <w:b/>
                <w:sz w:val="20"/>
                <w:szCs w:val="20"/>
              </w:rPr>
            </w:pPr>
            <w:r w:rsidRPr="00405751">
              <w:rPr>
                <w:rFonts w:ascii="Arial" w:hAnsi="Arial" w:cs="Arial"/>
                <w:b/>
                <w:sz w:val="20"/>
                <w:szCs w:val="20"/>
              </w:rPr>
              <w:t>Target Date</w:t>
            </w:r>
          </w:p>
        </w:tc>
        <w:tc>
          <w:tcPr>
            <w:tcW w:w="3080" w:type="dxa"/>
            <w:tcBorders>
              <w:top w:val="single" w:sz="4" w:space="0" w:color="auto"/>
              <w:bottom w:val="single" w:sz="12" w:space="0" w:color="auto"/>
            </w:tcBorders>
            <w:vAlign w:val="center"/>
          </w:tcPr>
          <w:p w:rsidR="0049042A" w:rsidRPr="00405751" w:rsidRDefault="0049042A" w:rsidP="00B31C00">
            <w:pPr>
              <w:jc w:val="center"/>
              <w:rPr>
                <w:rFonts w:ascii="Arial" w:hAnsi="Arial" w:cs="Arial"/>
                <w:b/>
                <w:sz w:val="20"/>
                <w:szCs w:val="20"/>
              </w:rPr>
            </w:pPr>
            <w:r w:rsidRPr="00405751">
              <w:rPr>
                <w:rFonts w:ascii="Arial" w:hAnsi="Arial" w:cs="Arial"/>
                <w:b/>
                <w:sz w:val="20"/>
                <w:szCs w:val="20"/>
              </w:rPr>
              <w:t>Instructions</w:t>
            </w:r>
          </w:p>
        </w:tc>
      </w:tr>
      <w:tr w:rsidR="0049042A" w:rsidRPr="00405751">
        <w:trPr>
          <w:cantSplit/>
        </w:trPr>
        <w:tc>
          <w:tcPr>
            <w:tcW w:w="2748" w:type="dxa"/>
            <w:tcBorders>
              <w:top w:val="single" w:sz="12"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Field season report</w:t>
            </w:r>
          </w:p>
        </w:tc>
        <w:tc>
          <w:tcPr>
            <w:tcW w:w="1870" w:type="dxa"/>
            <w:tcBorders>
              <w:top w:val="single" w:sz="12"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Field Leader</w:t>
            </w:r>
          </w:p>
        </w:tc>
        <w:tc>
          <w:tcPr>
            <w:tcW w:w="1870" w:type="dxa"/>
            <w:tcBorders>
              <w:top w:val="single" w:sz="12"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October 30 of the same year</w:t>
            </w:r>
          </w:p>
        </w:tc>
        <w:tc>
          <w:tcPr>
            <w:tcW w:w="3080" w:type="dxa"/>
            <w:tcBorders>
              <w:top w:val="single" w:sz="12" w:space="0" w:color="auto"/>
              <w:bottom w:val="single" w:sz="4" w:space="0" w:color="auto"/>
            </w:tcBorders>
          </w:tcPr>
          <w:p w:rsidR="0049042A" w:rsidRPr="00405751" w:rsidRDefault="0049042A" w:rsidP="00D17FB9">
            <w:pPr>
              <w:rPr>
                <w:rFonts w:ascii="Arial" w:hAnsi="Arial" w:cs="Arial"/>
                <w:sz w:val="20"/>
                <w:szCs w:val="20"/>
              </w:rPr>
            </w:pPr>
            <w:r w:rsidRPr="00405751">
              <w:rPr>
                <w:rFonts w:ascii="Arial" w:hAnsi="Arial" w:cs="Arial"/>
                <w:sz w:val="20"/>
                <w:szCs w:val="20"/>
              </w:rPr>
              <w:t>Upload digital file in MS Word format to the PACN Digital Library</w:t>
            </w:r>
            <w:r w:rsidRPr="00405751">
              <w:rPr>
                <w:rFonts w:ascii="Arial" w:hAnsi="Arial" w:cs="Arial"/>
                <w:sz w:val="20"/>
                <w:szCs w:val="20"/>
                <w:vertAlign w:val="superscript"/>
              </w:rPr>
              <w:t>1</w:t>
            </w:r>
            <w:r w:rsidRPr="00405751">
              <w:rPr>
                <w:rFonts w:ascii="Arial" w:hAnsi="Arial" w:cs="Arial"/>
                <w:sz w:val="20"/>
                <w:szCs w:val="20"/>
              </w:rPr>
              <w:t xml:space="preserve"> submissions folder.</w:t>
            </w:r>
          </w:p>
        </w:tc>
      </w:tr>
      <w:tr w:rsidR="0049042A" w:rsidRPr="00405751">
        <w:trPr>
          <w:cantSplit/>
        </w:trPr>
        <w:tc>
          <w:tcPr>
            <w:tcW w:w="2748"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Raw Global Positioning System (GPS) data files</w:t>
            </w:r>
          </w:p>
        </w:tc>
        <w:tc>
          <w:tcPr>
            <w:tcW w:w="1870"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Field Leader</w:t>
            </w:r>
          </w:p>
        </w:tc>
        <w:tc>
          <w:tcPr>
            <w:tcW w:w="1870"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October 31 of the same year</w:t>
            </w:r>
          </w:p>
        </w:tc>
        <w:tc>
          <w:tcPr>
            <w:tcW w:w="3080"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Zip and send all digital files to the GIS specialist.</w:t>
            </w:r>
          </w:p>
        </w:tc>
      </w:tr>
      <w:tr w:rsidR="0049042A" w:rsidRPr="00405751">
        <w:trPr>
          <w:cantSplit/>
        </w:trPr>
        <w:tc>
          <w:tcPr>
            <w:tcW w:w="2748"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Processed GPS data files</w:t>
            </w:r>
          </w:p>
        </w:tc>
        <w:tc>
          <w:tcPr>
            <w:tcW w:w="1870"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GIS Specialist</w:t>
            </w:r>
          </w:p>
        </w:tc>
        <w:tc>
          <w:tcPr>
            <w:tcW w:w="1870"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December 31 of the same year</w:t>
            </w:r>
          </w:p>
        </w:tc>
        <w:tc>
          <w:tcPr>
            <w:tcW w:w="3080" w:type="dxa"/>
            <w:tcBorders>
              <w:top w:val="single" w:sz="4" w:space="0" w:color="auto"/>
              <w:bottom w:val="single" w:sz="4" w:space="0" w:color="auto"/>
            </w:tcBorders>
          </w:tcPr>
          <w:p w:rsidR="0049042A" w:rsidRPr="00405751" w:rsidRDefault="0049042A" w:rsidP="00D17FB9">
            <w:pPr>
              <w:rPr>
                <w:rFonts w:ascii="Arial" w:hAnsi="Arial" w:cs="Arial"/>
                <w:sz w:val="20"/>
                <w:szCs w:val="20"/>
              </w:rPr>
            </w:pPr>
            <w:r w:rsidRPr="00405751">
              <w:rPr>
                <w:rFonts w:ascii="Arial" w:hAnsi="Arial" w:cs="Arial"/>
                <w:sz w:val="20"/>
                <w:szCs w:val="20"/>
              </w:rPr>
              <w:t>Zip and upload raw and processed files to the PACN Digital Library</w:t>
            </w:r>
            <w:r w:rsidRPr="00405751">
              <w:rPr>
                <w:rFonts w:ascii="Arial" w:hAnsi="Arial" w:cs="Arial"/>
                <w:sz w:val="20"/>
                <w:szCs w:val="20"/>
                <w:vertAlign w:val="superscript"/>
              </w:rPr>
              <w:t>1</w:t>
            </w:r>
            <w:r w:rsidRPr="00405751">
              <w:rPr>
                <w:rFonts w:ascii="Arial" w:hAnsi="Arial" w:cs="Arial"/>
                <w:sz w:val="20"/>
                <w:szCs w:val="20"/>
              </w:rPr>
              <w:t>.</w:t>
            </w:r>
          </w:p>
        </w:tc>
      </w:tr>
      <w:tr w:rsidR="0049042A" w:rsidRPr="00405751">
        <w:trPr>
          <w:cantSplit/>
        </w:trPr>
        <w:tc>
          <w:tcPr>
            <w:tcW w:w="2748"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Digital photographs</w:t>
            </w:r>
          </w:p>
        </w:tc>
        <w:tc>
          <w:tcPr>
            <w:tcW w:w="1870"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Project Lead</w:t>
            </w:r>
          </w:p>
        </w:tc>
        <w:tc>
          <w:tcPr>
            <w:tcW w:w="1870"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December 31 of the same year</w:t>
            </w:r>
          </w:p>
        </w:tc>
        <w:tc>
          <w:tcPr>
            <w:tcW w:w="3080" w:type="dxa"/>
            <w:tcBorders>
              <w:top w:val="single" w:sz="4" w:space="0" w:color="auto"/>
              <w:bottom w:val="single" w:sz="4" w:space="0" w:color="auto"/>
            </w:tcBorders>
          </w:tcPr>
          <w:p w:rsidR="0049042A" w:rsidRPr="00405751" w:rsidRDefault="0049042A" w:rsidP="00E77D16">
            <w:pPr>
              <w:rPr>
                <w:rFonts w:ascii="Arial" w:hAnsi="Arial" w:cs="Arial"/>
                <w:sz w:val="20"/>
                <w:szCs w:val="20"/>
              </w:rPr>
            </w:pPr>
            <w:r w:rsidRPr="00405751">
              <w:rPr>
                <w:rFonts w:ascii="Arial" w:hAnsi="Arial" w:cs="Arial"/>
                <w:sz w:val="20"/>
                <w:szCs w:val="20"/>
              </w:rPr>
              <w:t>Organize, name and maintain photographic images in the project workspace according to SOP #12. Upload to the PACN Digital Library</w:t>
            </w:r>
            <w:r w:rsidRPr="00405751">
              <w:rPr>
                <w:rFonts w:ascii="Arial" w:hAnsi="Arial" w:cs="Arial"/>
                <w:sz w:val="20"/>
                <w:szCs w:val="20"/>
                <w:vertAlign w:val="superscript"/>
              </w:rPr>
              <w:t>1</w:t>
            </w:r>
            <w:r w:rsidRPr="00405751">
              <w:rPr>
                <w:rFonts w:ascii="Arial" w:hAnsi="Arial" w:cs="Arial"/>
                <w:sz w:val="20"/>
                <w:szCs w:val="20"/>
              </w:rPr>
              <w:t>.</w:t>
            </w:r>
          </w:p>
        </w:tc>
      </w:tr>
      <w:tr w:rsidR="0049042A" w:rsidRPr="00405751">
        <w:trPr>
          <w:cantSplit/>
        </w:trPr>
        <w:tc>
          <w:tcPr>
            <w:tcW w:w="2748"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Certified working database</w:t>
            </w:r>
          </w:p>
        </w:tc>
        <w:tc>
          <w:tcPr>
            <w:tcW w:w="1870"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Project Lead</w:t>
            </w:r>
          </w:p>
        </w:tc>
        <w:tc>
          <w:tcPr>
            <w:tcW w:w="1870" w:type="dxa"/>
            <w:vMerge w:val="restart"/>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December 31 of the same year</w:t>
            </w:r>
          </w:p>
        </w:tc>
        <w:tc>
          <w:tcPr>
            <w:tcW w:w="3080" w:type="dxa"/>
            <w:vMerge w:val="restart"/>
            <w:tcBorders>
              <w:top w:val="single" w:sz="4" w:space="0" w:color="auto"/>
              <w:bottom w:val="single" w:sz="4" w:space="0" w:color="auto"/>
            </w:tcBorders>
          </w:tcPr>
          <w:p w:rsidR="0049042A" w:rsidRPr="00405751" w:rsidRDefault="0049042A" w:rsidP="00EF4EB6">
            <w:pPr>
              <w:rPr>
                <w:rFonts w:ascii="Arial" w:hAnsi="Arial" w:cs="Arial"/>
                <w:sz w:val="20"/>
                <w:szCs w:val="20"/>
              </w:rPr>
            </w:pPr>
            <w:r w:rsidRPr="00405751">
              <w:rPr>
                <w:rFonts w:ascii="Arial" w:hAnsi="Arial" w:cs="Arial"/>
                <w:sz w:val="20"/>
                <w:szCs w:val="20"/>
              </w:rPr>
              <w:t>Refer to the following section on delivering certified data and related materials</w:t>
            </w:r>
            <w:r>
              <w:rPr>
                <w:rFonts w:ascii="Arial" w:hAnsi="Arial" w:cs="Arial"/>
                <w:sz w:val="20"/>
                <w:szCs w:val="20"/>
              </w:rPr>
              <w:t xml:space="preserve">. Data will be uploaded to the </w:t>
            </w:r>
            <w:r w:rsidR="00EF4EB6">
              <w:rPr>
                <w:rFonts w:ascii="Arial" w:hAnsi="Arial" w:cs="Arial"/>
                <w:sz w:val="20"/>
                <w:szCs w:val="20"/>
              </w:rPr>
              <w:t xml:space="preserve">Integrated Resource Management Applications (IRMA) </w:t>
            </w:r>
            <w:r>
              <w:rPr>
                <w:rFonts w:ascii="Arial" w:hAnsi="Arial" w:cs="Arial"/>
                <w:sz w:val="20"/>
                <w:szCs w:val="20"/>
              </w:rPr>
              <w:t>Portal</w:t>
            </w:r>
            <w:r>
              <w:rPr>
                <w:rFonts w:ascii="Arial" w:hAnsi="Arial" w:cs="Arial"/>
                <w:sz w:val="20"/>
                <w:szCs w:val="20"/>
                <w:vertAlign w:val="superscript"/>
              </w:rPr>
              <w:t>2</w:t>
            </w:r>
            <w:r>
              <w:rPr>
                <w:rFonts w:ascii="Arial" w:hAnsi="Arial" w:cs="Arial"/>
                <w:sz w:val="20"/>
                <w:szCs w:val="20"/>
              </w:rPr>
              <w:t>, and stored in the</w:t>
            </w:r>
            <w:r w:rsidRPr="00405751">
              <w:rPr>
                <w:rFonts w:ascii="Arial" w:hAnsi="Arial" w:cs="Arial"/>
                <w:sz w:val="20"/>
                <w:szCs w:val="20"/>
              </w:rPr>
              <w:t xml:space="preserve"> PACN Digital Library</w:t>
            </w:r>
            <w:r w:rsidRPr="00405751">
              <w:rPr>
                <w:rFonts w:ascii="Arial" w:hAnsi="Arial" w:cs="Arial"/>
                <w:sz w:val="20"/>
                <w:szCs w:val="20"/>
                <w:vertAlign w:val="superscript"/>
              </w:rPr>
              <w:t>1</w:t>
            </w:r>
            <w:r>
              <w:rPr>
                <w:rFonts w:ascii="Arial" w:hAnsi="Arial" w:cs="Arial"/>
                <w:sz w:val="20"/>
                <w:szCs w:val="20"/>
                <w:vertAlign w:val="superscript"/>
              </w:rPr>
              <w:t>2</w:t>
            </w:r>
            <w:r w:rsidRPr="00405751">
              <w:rPr>
                <w:rFonts w:ascii="Arial" w:hAnsi="Arial" w:cs="Arial"/>
                <w:sz w:val="20"/>
                <w:szCs w:val="20"/>
              </w:rPr>
              <w:t>.</w:t>
            </w:r>
          </w:p>
        </w:tc>
      </w:tr>
      <w:tr w:rsidR="0049042A" w:rsidRPr="00405751">
        <w:trPr>
          <w:cantSplit/>
        </w:trPr>
        <w:tc>
          <w:tcPr>
            <w:tcW w:w="2748"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Certified geospatial data</w:t>
            </w:r>
          </w:p>
        </w:tc>
        <w:tc>
          <w:tcPr>
            <w:tcW w:w="1870"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Project Lead with GIS Specialist</w:t>
            </w:r>
          </w:p>
        </w:tc>
        <w:tc>
          <w:tcPr>
            <w:tcW w:w="1870" w:type="dxa"/>
            <w:vMerge/>
            <w:tcBorders>
              <w:top w:val="single" w:sz="4" w:space="0" w:color="auto"/>
              <w:bottom w:val="single" w:sz="4" w:space="0" w:color="auto"/>
            </w:tcBorders>
          </w:tcPr>
          <w:p w:rsidR="0049042A" w:rsidRPr="00405751" w:rsidRDefault="0049042A" w:rsidP="007E2D98">
            <w:pPr>
              <w:rPr>
                <w:rFonts w:ascii="Arial" w:hAnsi="Arial" w:cs="Arial"/>
                <w:sz w:val="20"/>
                <w:szCs w:val="20"/>
              </w:rPr>
            </w:pPr>
          </w:p>
        </w:tc>
        <w:tc>
          <w:tcPr>
            <w:tcW w:w="3080" w:type="dxa"/>
            <w:vMerge/>
            <w:tcBorders>
              <w:top w:val="single" w:sz="4" w:space="0" w:color="auto"/>
              <w:bottom w:val="single" w:sz="4" w:space="0" w:color="auto"/>
            </w:tcBorders>
          </w:tcPr>
          <w:p w:rsidR="0049042A" w:rsidRPr="00405751" w:rsidRDefault="0049042A" w:rsidP="007E2D98">
            <w:pPr>
              <w:rPr>
                <w:rFonts w:ascii="Arial" w:hAnsi="Arial" w:cs="Arial"/>
                <w:sz w:val="20"/>
                <w:szCs w:val="20"/>
                <w:highlight w:val="yellow"/>
              </w:rPr>
            </w:pPr>
          </w:p>
        </w:tc>
      </w:tr>
      <w:tr w:rsidR="0049042A" w:rsidRPr="00405751">
        <w:trPr>
          <w:cantSplit/>
        </w:trPr>
        <w:tc>
          <w:tcPr>
            <w:tcW w:w="2748"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Data certification report</w:t>
            </w:r>
          </w:p>
        </w:tc>
        <w:tc>
          <w:tcPr>
            <w:tcW w:w="1870"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Project Lead</w:t>
            </w:r>
          </w:p>
        </w:tc>
        <w:tc>
          <w:tcPr>
            <w:tcW w:w="1870" w:type="dxa"/>
            <w:vMerge/>
            <w:tcBorders>
              <w:top w:val="single" w:sz="4" w:space="0" w:color="auto"/>
              <w:bottom w:val="single" w:sz="4" w:space="0" w:color="auto"/>
            </w:tcBorders>
          </w:tcPr>
          <w:p w:rsidR="0049042A" w:rsidRPr="00405751" w:rsidRDefault="0049042A" w:rsidP="007E2D98">
            <w:pPr>
              <w:rPr>
                <w:rFonts w:ascii="Arial" w:hAnsi="Arial" w:cs="Arial"/>
                <w:sz w:val="20"/>
                <w:szCs w:val="20"/>
              </w:rPr>
            </w:pPr>
          </w:p>
        </w:tc>
        <w:tc>
          <w:tcPr>
            <w:tcW w:w="3080" w:type="dxa"/>
            <w:vMerge/>
            <w:tcBorders>
              <w:top w:val="single" w:sz="4" w:space="0" w:color="auto"/>
              <w:bottom w:val="single" w:sz="4" w:space="0" w:color="auto"/>
            </w:tcBorders>
          </w:tcPr>
          <w:p w:rsidR="0049042A" w:rsidRPr="00405751" w:rsidRDefault="0049042A" w:rsidP="007E2D98">
            <w:pPr>
              <w:rPr>
                <w:rFonts w:ascii="Arial" w:hAnsi="Arial" w:cs="Arial"/>
                <w:sz w:val="20"/>
                <w:szCs w:val="20"/>
                <w:highlight w:val="yellow"/>
              </w:rPr>
            </w:pPr>
          </w:p>
        </w:tc>
      </w:tr>
      <w:tr w:rsidR="0049042A" w:rsidRPr="00405751">
        <w:trPr>
          <w:cantSplit/>
        </w:trPr>
        <w:tc>
          <w:tcPr>
            <w:tcW w:w="2748"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Metadata interview form</w:t>
            </w:r>
          </w:p>
        </w:tc>
        <w:tc>
          <w:tcPr>
            <w:tcW w:w="1870"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 xml:space="preserve">Project Lead </w:t>
            </w:r>
          </w:p>
        </w:tc>
        <w:tc>
          <w:tcPr>
            <w:tcW w:w="1870" w:type="dxa"/>
            <w:vMerge/>
            <w:tcBorders>
              <w:top w:val="single" w:sz="4" w:space="0" w:color="auto"/>
              <w:bottom w:val="single" w:sz="4" w:space="0" w:color="auto"/>
            </w:tcBorders>
          </w:tcPr>
          <w:p w:rsidR="0049042A" w:rsidRPr="00405751" w:rsidRDefault="0049042A" w:rsidP="007E2D98">
            <w:pPr>
              <w:rPr>
                <w:rFonts w:ascii="Arial" w:hAnsi="Arial" w:cs="Arial"/>
                <w:sz w:val="20"/>
                <w:szCs w:val="20"/>
              </w:rPr>
            </w:pPr>
          </w:p>
        </w:tc>
        <w:tc>
          <w:tcPr>
            <w:tcW w:w="3080" w:type="dxa"/>
            <w:vMerge/>
            <w:tcBorders>
              <w:top w:val="single" w:sz="4" w:space="0" w:color="auto"/>
              <w:bottom w:val="single" w:sz="4" w:space="0" w:color="auto"/>
            </w:tcBorders>
          </w:tcPr>
          <w:p w:rsidR="0049042A" w:rsidRPr="00405751" w:rsidRDefault="0049042A" w:rsidP="007E2D98">
            <w:pPr>
              <w:rPr>
                <w:rFonts w:ascii="Arial" w:hAnsi="Arial" w:cs="Arial"/>
                <w:sz w:val="20"/>
                <w:szCs w:val="20"/>
                <w:highlight w:val="yellow"/>
              </w:rPr>
            </w:pPr>
          </w:p>
        </w:tc>
      </w:tr>
      <w:tr w:rsidR="0049042A" w:rsidRPr="00405751">
        <w:trPr>
          <w:cantSplit/>
        </w:trPr>
        <w:tc>
          <w:tcPr>
            <w:tcW w:w="2748"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Full metadata (parsed XML)</w:t>
            </w:r>
          </w:p>
        </w:tc>
        <w:tc>
          <w:tcPr>
            <w:tcW w:w="1870"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Data Manager and GIS Specialist</w:t>
            </w:r>
          </w:p>
        </w:tc>
        <w:tc>
          <w:tcPr>
            <w:tcW w:w="1870"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March 15 of the following year</w:t>
            </w:r>
          </w:p>
        </w:tc>
        <w:tc>
          <w:tcPr>
            <w:tcW w:w="3080" w:type="dxa"/>
            <w:tcBorders>
              <w:top w:val="single" w:sz="4" w:space="0" w:color="auto"/>
              <w:bottom w:val="single" w:sz="4" w:space="0" w:color="auto"/>
            </w:tcBorders>
          </w:tcPr>
          <w:p w:rsidR="0049042A" w:rsidRPr="00405751" w:rsidRDefault="0049042A" w:rsidP="00EF4EB6">
            <w:pPr>
              <w:rPr>
                <w:rFonts w:ascii="Arial" w:hAnsi="Arial" w:cs="Arial"/>
                <w:sz w:val="20"/>
                <w:szCs w:val="20"/>
              </w:rPr>
            </w:pPr>
            <w:r w:rsidRPr="00405751">
              <w:rPr>
                <w:rFonts w:ascii="Arial" w:hAnsi="Arial" w:cs="Arial"/>
                <w:sz w:val="20"/>
                <w:szCs w:val="20"/>
              </w:rPr>
              <w:t xml:space="preserve">Upload the parsed XML record to </w:t>
            </w:r>
            <w:r>
              <w:rPr>
                <w:rFonts w:ascii="Arial" w:hAnsi="Arial" w:cs="Arial"/>
                <w:sz w:val="20"/>
                <w:szCs w:val="20"/>
              </w:rPr>
              <w:t xml:space="preserve">the Reference service within </w:t>
            </w:r>
            <w:r w:rsidR="00EF4EB6">
              <w:rPr>
                <w:rFonts w:ascii="Arial" w:hAnsi="Arial" w:cs="Arial"/>
                <w:sz w:val="20"/>
                <w:szCs w:val="20"/>
              </w:rPr>
              <w:t>IRMA</w:t>
            </w:r>
            <w:r w:rsidRPr="00405751">
              <w:rPr>
                <w:rFonts w:ascii="Arial" w:hAnsi="Arial" w:cs="Arial"/>
                <w:sz w:val="20"/>
                <w:szCs w:val="20"/>
                <w:vertAlign w:val="superscript"/>
              </w:rPr>
              <w:t>2</w:t>
            </w:r>
            <w:r w:rsidRPr="00405751">
              <w:rPr>
                <w:rFonts w:ascii="Arial" w:hAnsi="Arial" w:cs="Arial"/>
                <w:sz w:val="20"/>
                <w:szCs w:val="20"/>
              </w:rPr>
              <w:t>, and store in the PACN Digital Library</w:t>
            </w:r>
            <w:r w:rsidRPr="00405751">
              <w:rPr>
                <w:rFonts w:ascii="Arial" w:hAnsi="Arial" w:cs="Arial"/>
                <w:sz w:val="20"/>
                <w:szCs w:val="20"/>
                <w:vertAlign w:val="superscript"/>
              </w:rPr>
              <w:t>1</w:t>
            </w:r>
            <w:r w:rsidRPr="00405751">
              <w:rPr>
                <w:rFonts w:ascii="Arial" w:hAnsi="Arial" w:cs="Arial"/>
                <w:sz w:val="20"/>
                <w:szCs w:val="20"/>
              </w:rPr>
              <w:t>.</w:t>
            </w:r>
          </w:p>
        </w:tc>
      </w:tr>
      <w:tr w:rsidR="0049042A" w:rsidRPr="00405751">
        <w:trPr>
          <w:cantSplit/>
        </w:trPr>
        <w:tc>
          <w:tcPr>
            <w:tcW w:w="2748" w:type="dxa"/>
            <w:tcBorders>
              <w:top w:val="single" w:sz="4" w:space="0" w:color="auto"/>
              <w:bottom w:val="single" w:sz="4" w:space="0" w:color="auto"/>
            </w:tcBorders>
          </w:tcPr>
          <w:p w:rsidR="0049042A" w:rsidRPr="00405751" w:rsidRDefault="0049042A" w:rsidP="002C09D7">
            <w:pPr>
              <w:rPr>
                <w:rFonts w:ascii="Arial" w:hAnsi="Arial" w:cs="Arial"/>
                <w:sz w:val="20"/>
                <w:szCs w:val="20"/>
              </w:rPr>
            </w:pPr>
            <w:r w:rsidRPr="00405751">
              <w:rPr>
                <w:rFonts w:ascii="Arial" w:hAnsi="Arial" w:cs="Arial"/>
                <w:sz w:val="20"/>
                <w:szCs w:val="20"/>
              </w:rPr>
              <w:t>Annual Inventory I&amp;M report</w:t>
            </w:r>
          </w:p>
        </w:tc>
        <w:tc>
          <w:tcPr>
            <w:tcW w:w="1870"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 xml:space="preserve">Project Lead </w:t>
            </w:r>
          </w:p>
        </w:tc>
        <w:tc>
          <w:tcPr>
            <w:tcW w:w="1870"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April 30 of the following year</w:t>
            </w:r>
          </w:p>
        </w:tc>
        <w:tc>
          <w:tcPr>
            <w:tcW w:w="3080" w:type="dxa"/>
            <w:vMerge w:val="restart"/>
            <w:tcBorders>
              <w:top w:val="single" w:sz="4" w:space="0" w:color="auto"/>
              <w:bottom w:val="single" w:sz="4" w:space="0" w:color="auto"/>
            </w:tcBorders>
          </w:tcPr>
          <w:p w:rsidR="0049042A" w:rsidRPr="00405751" w:rsidRDefault="0049042A" w:rsidP="00EF4EB6">
            <w:pPr>
              <w:rPr>
                <w:rFonts w:ascii="Arial" w:hAnsi="Arial" w:cs="Arial"/>
                <w:sz w:val="20"/>
                <w:szCs w:val="20"/>
              </w:rPr>
            </w:pPr>
            <w:r w:rsidRPr="00405751">
              <w:rPr>
                <w:rFonts w:ascii="Arial" w:hAnsi="Arial" w:cs="Arial"/>
                <w:sz w:val="20"/>
                <w:szCs w:val="20"/>
              </w:rPr>
              <w:t>Refer to the following section on reports and publications</w:t>
            </w:r>
            <w:r>
              <w:rPr>
                <w:rFonts w:ascii="Arial" w:hAnsi="Arial" w:cs="Arial"/>
                <w:sz w:val="20"/>
                <w:szCs w:val="20"/>
              </w:rPr>
              <w:t xml:space="preserve">. Final reports will be entered in </w:t>
            </w:r>
            <w:r w:rsidR="00EF4EB6">
              <w:rPr>
                <w:rFonts w:ascii="Arial" w:hAnsi="Arial" w:cs="Arial"/>
                <w:sz w:val="20"/>
                <w:szCs w:val="20"/>
              </w:rPr>
              <w:t>IRMA</w:t>
            </w:r>
            <w:r w:rsidRPr="003443EA">
              <w:rPr>
                <w:rFonts w:ascii="Arial" w:hAnsi="Arial" w:cs="Arial"/>
                <w:sz w:val="20"/>
                <w:szCs w:val="20"/>
                <w:vertAlign w:val="superscript"/>
              </w:rPr>
              <w:t>2</w:t>
            </w:r>
            <w:r>
              <w:rPr>
                <w:rFonts w:ascii="Arial" w:hAnsi="Arial" w:cs="Arial"/>
                <w:sz w:val="20"/>
                <w:szCs w:val="20"/>
              </w:rPr>
              <w:t xml:space="preserve">, and stored in </w:t>
            </w:r>
            <w:proofErr w:type="gramStart"/>
            <w:r>
              <w:rPr>
                <w:rFonts w:ascii="Arial" w:hAnsi="Arial" w:cs="Arial"/>
                <w:sz w:val="20"/>
                <w:szCs w:val="20"/>
              </w:rPr>
              <w:t xml:space="preserve">the </w:t>
            </w:r>
            <w:r w:rsidRPr="00405751">
              <w:rPr>
                <w:rFonts w:ascii="Arial" w:hAnsi="Arial" w:cs="Arial"/>
                <w:sz w:val="20"/>
                <w:szCs w:val="20"/>
              </w:rPr>
              <w:t xml:space="preserve"> PACN</w:t>
            </w:r>
            <w:proofErr w:type="gramEnd"/>
            <w:r w:rsidRPr="00405751">
              <w:rPr>
                <w:rFonts w:ascii="Arial" w:hAnsi="Arial" w:cs="Arial"/>
                <w:sz w:val="20"/>
                <w:szCs w:val="20"/>
              </w:rPr>
              <w:t xml:space="preserve"> Digital Library</w:t>
            </w:r>
            <w:r w:rsidRPr="00405751">
              <w:rPr>
                <w:rFonts w:ascii="Arial" w:hAnsi="Arial" w:cs="Arial"/>
                <w:sz w:val="20"/>
                <w:szCs w:val="20"/>
                <w:vertAlign w:val="superscript"/>
              </w:rPr>
              <w:t>1</w:t>
            </w:r>
            <w:r>
              <w:rPr>
                <w:rFonts w:ascii="Arial" w:hAnsi="Arial" w:cs="Arial"/>
                <w:sz w:val="20"/>
                <w:szCs w:val="20"/>
              </w:rPr>
              <w:t>.</w:t>
            </w:r>
            <w:r w:rsidRPr="00405751">
              <w:rPr>
                <w:rFonts w:ascii="Arial" w:hAnsi="Arial" w:cs="Arial"/>
                <w:sz w:val="20"/>
                <w:szCs w:val="20"/>
              </w:rPr>
              <w:t xml:space="preserve"> </w:t>
            </w:r>
          </w:p>
        </w:tc>
      </w:tr>
      <w:tr w:rsidR="0049042A" w:rsidRPr="00405751">
        <w:trPr>
          <w:cantSplit/>
        </w:trPr>
        <w:tc>
          <w:tcPr>
            <w:tcW w:w="2748"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5-year analysis report</w:t>
            </w:r>
          </w:p>
        </w:tc>
        <w:tc>
          <w:tcPr>
            <w:tcW w:w="1870"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 xml:space="preserve">Project Lead </w:t>
            </w:r>
          </w:p>
        </w:tc>
        <w:tc>
          <w:tcPr>
            <w:tcW w:w="1870"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Every 5 years by April 30</w:t>
            </w:r>
          </w:p>
        </w:tc>
        <w:tc>
          <w:tcPr>
            <w:tcW w:w="3080" w:type="dxa"/>
            <w:vMerge/>
            <w:tcBorders>
              <w:top w:val="single" w:sz="4" w:space="0" w:color="auto"/>
              <w:bottom w:val="single" w:sz="4" w:space="0" w:color="auto"/>
            </w:tcBorders>
          </w:tcPr>
          <w:p w:rsidR="0049042A" w:rsidRPr="00405751" w:rsidRDefault="0049042A" w:rsidP="007E2D98">
            <w:pPr>
              <w:rPr>
                <w:rFonts w:ascii="Arial" w:hAnsi="Arial" w:cs="Arial"/>
                <w:sz w:val="20"/>
                <w:szCs w:val="20"/>
              </w:rPr>
            </w:pPr>
          </w:p>
        </w:tc>
      </w:tr>
      <w:tr w:rsidR="0049042A" w:rsidRPr="00405751">
        <w:trPr>
          <w:cantSplit/>
        </w:trPr>
        <w:tc>
          <w:tcPr>
            <w:tcW w:w="2748" w:type="dxa"/>
            <w:tcBorders>
              <w:top w:val="single" w:sz="4" w:space="0" w:color="auto"/>
              <w:bottom w:val="single" w:sz="4" w:space="0" w:color="auto"/>
            </w:tcBorders>
          </w:tcPr>
          <w:p w:rsidR="0049042A" w:rsidRPr="00405751" w:rsidRDefault="0049042A" w:rsidP="007E2D98">
            <w:pPr>
              <w:rPr>
                <w:rFonts w:ascii="Arial" w:hAnsi="Arial" w:cs="Arial"/>
                <w:sz w:val="20"/>
                <w:szCs w:val="20"/>
                <w:highlight w:val="yellow"/>
              </w:rPr>
            </w:pPr>
            <w:r w:rsidRPr="00405751">
              <w:rPr>
                <w:rFonts w:ascii="Arial" w:hAnsi="Arial" w:cs="Arial"/>
                <w:sz w:val="20"/>
                <w:szCs w:val="20"/>
              </w:rPr>
              <w:t>Other publications</w:t>
            </w:r>
          </w:p>
        </w:tc>
        <w:tc>
          <w:tcPr>
            <w:tcW w:w="1870"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Project Lead, and possibly other</w:t>
            </w:r>
            <w:r w:rsidR="00A80536">
              <w:rPr>
                <w:rFonts w:ascii="Arial" w:hAnsi="Arial" w:cs="Arial"/>
                <w:sz w:val="20"/>
                <w:szCs w:val="20"/>
              </w:rPr>
              <w:t>s</w:t>
            </w:r>
          </w:p>
        </w:tc>
        <w:tc>
          <w:tcPr>
            <w:tcW w:w="1870"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As completed</w:t>
            </w:r>
          </w:p>
        </w:tc>
        <w:tc>
          <w:tcPr>
            <w:tcW w:w="3080" w:type="dxa"/>
            <w:vMerge/>
            <w:tcBorders>
              <w:top w:val="single" w:sz="4" w:space="0" w:color="auto"/>
              <w:bottom w:val="single" w:sz="4" w:space="0" w:color="auto"/>
            </w:tcBorders>
          </w:tcPr>
          <w:p w:rsidR="0049042A" w:rsidRPr="00405751" w:rsidRDefault="0049042A" w:rsidP="007E2D98">
            <w:pPr>
              <w:rPr>
                <w:rFonts w:ascii="Arial" w:hAnsi="Arial" w:cs="Arial"/>
                <w:sz w:val="20"/>
                <w:szCs w:val="20"/>
              </w:rPr>
            </w:pPr>
          </w:p>
        </w:tc>
      </w:tr>
      <w:tr w:rsidR="0049042A" w:rsidRPr="00405751">
        <w:trPr>
          <w:cantSplit/>
        </w:trPr>
        <w:tc>
          <w:tcPr>
            <w:tcW w:w="2748"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Field data forms</w:t>
            </w:r>
          </w:p>
        </w:tc>
        <w:tc>
          <w:tcPr>
            <w:tcW w:w="1870"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Project Lead</w:t>
            </w:r>
          </w:p>
        </w:tc>
        <w:tc>
          <w:tcPr>
            <w:tcW w:w="1870"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Scan after every filed tour, upload by April 30 of the following year</w:t>
            </w:r>
          </w:p>
        </w:tc>
        <w:tc>
          <w:tcPr>
            <w:tcW w:w="3080" w:type="dxa"/>
            <w:tcBorders>
              <w:top w:val="single" w:sz="4" w:space="0" w:color="auto"/>
              <w:bottom w:val="single" w:sz="4" w:space="0" w:color="auto"/>
            </w:tcBorders>
          </w:tcPr>
          <w:p w:rsidR="0049042A" w:rsidRPr="00405751" w:rsidRDefault="0049042A" w:rsidP="00A80536">
            <w:pPr>
              <w:rPr>
                <w:rFonts w:ascii="Arial" w:hAnsi="Arial" w:cs="Arial"/>
                <w:sz w:val="20"/>
                <w:szCs w:val="20"/>
              </w:rPr>
            </w:pPr>
            <w:r w:rsidRPr="00405751">
              <w:rPr>
                <w:rFonts w:ascii="Arial" w:hAnsi="Arial" w:cs="Arial"/>
                <w:sz w:val="20"/>
                <w:szCs w:val="20"/>
              </w:rPr>
              <w:t>Scan original, marked-up field forms as PDF files and upload these to the PACN Digital Library</w:t>
            </w:r>
            <w:r w:rsidRPr="00405751">
              <w:rPr>
                <w:rFonts w:ascii="Arial" w:hAnsi="Arial" w:cs="Arial"/>
                <w:sz w:val="20"/>
                <w:szCs w:val="20"/>
                <w:vertAlign w:val="superscript"/>
              </w:rPr>
              <w:t>1</w:t>
            </w:r>
            <w:r w:rsidRPr="00405751">
              <w:rPr>
                <w:rFonts w:ascii="Arial" w:hAnsi="Arial" w:cs="Arial"/>
                <w:sz w:val="20"/>
                <w:szCs w:val="20"/>
              </w:rPr>
              <w:t xml:space="preserve"> submissions folder. Originals go to Park Curator</w:t>
            </w:r>
            <w:r w:rsidR="00A80536">
              <w:rPr>
                <w:rFonts w:ascii="Arial" w:hAnsi="Arial" w:cs="Arial"/>
                <w:sz w:val="20"/>
                <w:szCs w:val="20"/>
              </w:rPr>
              <w:t>.</w:t>
            </w:r>
          </w:p>
        </w:tc>
      </w:tr>
      <w:tr w:rsidR="0049042A" w:rsidRPr="00405751">
        <w:trPr>
          <w:cantSplit/>
        </w:trPr>
        <w:tc>
          <w:tcPr>
            <w:tcW w:w="2748"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Other records</w:t>
            </w:r>
          </w:p>
        </w:tc>
        <w:tc>
          <w:tcPr>
            <w:tcW w:w="1870"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Project Lead</w:t>
            </w:r>
          </w:p>
        </w:tc>
        <w:tc>
          <w:tcPr>
            <w:tcW w:w="1870" w:type="dxa"/>
            <w:tcBorders>
              <w:top w:val="single" w:sz="4" w:space="0" w:color="auto"/>
              <w:bottom w:val="single" w:sz="4" w:space="0" w:color="auto"/>
            </w:tcBorders>
          </w:tcPr>
          <w:p w:rsidR="0049042A" w:rsidRPr="00405751" w:rsidRDefault="0049042A" w:rsidP="007E2D98">
            <w:pPr>
              <w:rPr>
                <w:rFonts w:ascii="Arial" w:hAnsi="Arial" w:cs="Arial"/>
                <w:sz w:val="20"/>
                <w:szCs w:val="20"/>
              </w:rPr>
            </w:pPr>
            <w:r w:rsidRPr="00405751">
              <w:rPr>
                <w:rFonts w:ascii="Arial" w:hAnsi="Arial" w:cs="Arial"/>
                <w:sz w:val="20"/>
                <w:szCs w:val="20"/>
              </w:rPr>
              <w:t>Review for retention every January</w:t>
            </w:r>
          </w:p>
        </w:tc>
        <w:tc>
          <w:tcPr>
            <w:tcW w:w="3080" w:type="dxa"/>
            <w:tcBorders>
              <w:top w:val="single" w:sz="4" w:space="0" w:color="auto"/>
              <w:bottom w:val="single" w:sz="4" w:space="0" w:color="auto"/>
            </w:tcBorders>
          </w:tcPr>
          <w:p w:rsidR="0049042A" w:rsidRPr="00405751" w:rsidRDefault="0049042A" w:rsidP="00AA2ECA">
            <w:pPr>
              <w:rPr>
                <w:rFonts w:ascii="Arial" w:hAnsi="Arial" w:cs="Arial"/>
                <w:sz w:val="20"/>
                <w:szCs w:val="20"/>
              </w:rPr>
            </w:pPr>
            <w:r w:rsidRPr="00405751">
              <w:rPr>
                <w:rFonts w:ascii="Arial" w:hAnsi="Arial" w:cs="Arial"/>
                <w:sz w:val="20"/>
                <w:szCs w:val="20"/>
              </w:rPr>
              <w:t>Organize and send analog files to Park Curator for archival. Digital files that are slated for permanent retention should be uploaded to the PACN Digital Library</w:t>
            </w:r>
            <w:r>
              <w:rPr>
                <w:rFonts w:ascii="Arial" w:hAnsi="Arial" w:cs="Arial"/>
                <w:sz w:val="20"/>
                <w:szCs w:val="20"/>
                <w:vertAlign w:val="superscript"/>
              </w:rPr>
              <w:t>1</w:t>
            </w:r>
            <w:r w:rsidRPr="00405751">
              <w:rPr>
                <w:rFonts w:ascii="Arial" w:hAnsi="Arial" w:cs="Arial"/>
                <w:sz w:val="20"/>
                <w:szCs w:val="20"/>
              </w:rPr>
              <w:t xml:space="preserve">. Retain or dispose of records following </w:t>
            </w:r>
            <w:hyperlink r:id="rId275" w:history="1">
              <w:r w:rsidRPr="00405751">
                <w:rPr>
                  <w:rStyle w:val="Hyperlink"/>
                  <w:rFonts w:ascii="Arial" w:hAnsi="Arial" w:cs="Arial"/>
                  <w:u w:val="none"/>
                </w:rPr>
                <w:t>NPS Director’s Order #19</w:t>
              </w:r>
            </w:hyperlink>
            <w:r>
              <w:rPr>
                <w:rFonts w:ascii="Arial" w:hAnsi="Arial" w:cs="Arial"/>
                <w:sz w:val="20"/>
                <w:szCs w:val="20"/>
                <w:vertAlign w:val="superscript"/>
              </w:rPr>
              <w:t>3</w:t>
            </w:r>
            <w:r w:rsidRPr="00405751">
              <w:rPr>
                <w:rFonts w:ascii="Arial" w:hAnsi="Arial" w:cs="Arial"/>
                <w:sz w:val="20"/>
                <w:szCs w:val="20"/>
              </w:rPr>
              <w:t>.</w:t>
            </w:r>
          </w:p>
        </w:tc>
      </w:tr>
    </w:tbl>
    <w:p w:rsidR="0049042A" w:rsidRPr="00405751" w:rsidRDefault="0049042A" w:rsidP="00B31C00">
      <w:pPr>
        <w:ind w:left="90" w:hanging="90"/>
        <w:rPr>
          <w:rFonts w:ascii="Arial" w:hAnsi="Arial" w:cs="Arial"/>
          <w:sz w:val="18"/>
          <w:szCs w:val="20"/>
        </w:rPr>
      </w:pPr>
      <w:r w:rsidRPr="00405751">
        <w:rPr>
          <w:rFonts w:ascii="Arial" w:hAnsi="Arial" w:cs="Arial"/>
          <w:sz w:val="18"/>
          <w:szCs w:val="20"/>
          <w:vertAlign w:val="superscript"/>
        </w:rPr>
        <w:t>1</w:t>
      </w:r>
      <w:r w:rsidRPr="00405751">
        <w:rPr>
          <w:rFonts w:ascii="Arial" w:hAnsi="Arial" w:cs="Arial"/>
          <w:sz w:val="18"/>
          <w:szCs w:val="20"/>
        </w:rPr>
        <w:t xml:space="preserve"> The PACN Digital Library is a hierarchical digital filing system stored on the PACN file servers. Network users have read-only access to these files, except where information sensitivity may preclude general access. </w:t>
      </w:r>
    </w:p>
    <w:p w:rsidR="0049042A" w:rsidRPr="00C62438" w:rsidRDefault="0049042A" w:rsidP="00CD39C7">
      <w:pPr>
        <w:ind w:left="90" w:hanging="90"/>
        <w:rPr>
          <w:rFonts w:ascii="Arial" w:hAnsi="Arial" w:cs="Arial"/>
          <w:sz w:val="18"/>
          <w:szCs w:val="18"/>
        </w:rPr>
      </w:pPr>
      <w:r w:rsidRPr="00C62438">
        <w:rPr>
          <w:rFonts w:ascii="Arial" w:hAnsi="Arial" w:cs="Arial"/>
          <w:sz w:val="18"/>
          <w:szCs w:val="18"/>
          <w:vertAlign w:val="superscript"/>
        </w:rPr>
        <w:t>2</w:t>
      </w:r>
      <w:r w:rsidRPr="00C62438">
        <w:rPr>
          <w:rFonts w:ascii="Arial" w:hAnsi="Arial" w:cs="Arial"/>
          <w:sz w:val="18"/>
          <w:szCs w:val="18"/>
        </w:rPr>
        <w:t xml:space="preserve"> </w:t>
      </w:r>
      <w:r w:rsidR="00EF4EB6">
        <w:rPr>
          <w:rFonts w:ascii="Arial" w:hAnsi="Arial" w:cs="Arial"/>
          <w:sz w:val="18"/>
          <w:szCs w:val="18"/>
        </w:rPr>
        <w:t>The Integrated Resource Management</w:t>
      </w:r>
      <w:r w:rsidR="00CD39C7">
        <w:rPr>
          <w:rFonts w:ascii="Arial" w:hAnsi="Arial" w:cs="Arial"/>
          <w:sz w:val="18"/>
          <w:szCs w:val="18"/>
        </w:rPr>
        <w:t xml:space="preserve"> Application </w:t>
      </w:r>
      <w:r w:rsidR="00EF4EB6">
        <w:rPr>
          <w:rFonts w:ascii="Arial" w:hAnsi="Arial" w:cs="Arial"/>
          <w:sz w:val="18"/>
          <w:szCs w:val="18"/>
        </w:rPr>
        <w:t>(IRMA) Poral</w:t>
      </w:r>
      <w:r w:rsidRPr="00C62438">
        <w:rPr>
          <w:rFonts w:ascii="Arial" w:hAnsi="Arial" w:cs="Arial"/>
          <w:sz w:val="18"/>
          <w:szCs w:val="18"/>
        </w:rPr>
        <w:t xml:space="preserve"> (NPS 2011a) is the National Park Service’s </w:t>
      </w:r>
      <w:r w:rsidRPr="003443EA">
        <w:rPr>
          <w:rFonts w:ascii="Arial" w:hAnsi="Arial" w:cs="Arial"/>
          <w:sz w:val="18"/>
          <w:szCs w:val="18"/>
        </w:rPr>
        <w:t>clearinghouse for natural resource data, metadata, bibliographic records, and park species information.</w:t>
      </w:r>
      <w:r w:rsidRPr="00C62438">
        <w:rPr>
          <w:rFonts w:ascii="Arial" w:hAnsi="Arial" w:cs="Arial"/>
          <w:sz w:val="18"/>
          <w:szCs w:val="18"/>
        </w:rPr>
        <w:t xml:space="preserve"> </w:t>
      </w:r>
      <w:r w:rsidRPr="003443EA">
        <w:rPr>
          <w:rFonts w:ascii="Arial" w:hAnsi="Arial" w:cs="Arial"/>
          <w:sz w:val="18"/>
          <w:szCs w:val="18"/>
        </w:rPr>
        <w:t xml:space="preserve">Only non-sensitive information is posted to </w:t>
      </w:r>
      <w:r w:rsidR="00CD39C7">
        <w:rPr>
          <w:rFonts w:ascii="Arial" w:hAnsi="Arial" w:cs="Arial"/>
          <w:sz w:val="18"/>
          <w:szCs w:val="18"/>
        </w:rPr>
        <w:t>IRMA</w:t>
      </w:r>
      <w:r w:rsidRPr="003443EA">
        <w:rPr>
          <w:rFonts w:ascii="Arial" w:hAnsi="Arial" w:cs="Arial"/>
          <w:sz w:val="18"/>
          <w:szCs w:val="18"/>
        </w:rPr>
        <w:t>.  Refer to the protocol section on sensitive information for details.</w:t>
      </w:r>
    </w:p>
    <w:p w:rsidR="0049042A" w:rsidRPr="00405751" w:rsidRDefault="0049042A" w:rsidP="00B31C00">
      <w:pPr>
        <w:ind w:left="90" w:hanging="90"/>
        <w:rPr>
          <w:rFonts w:ascii="Arial" w:hAnsi="Arial" w:cs="Arial"/>
          <w:sz w:val="18"/>
          <w:szCs w:val="20"/>
        </w:rPr>
      </w:pPr>
      <w:r>
        <w:rPr>
          <w:rFonts w:ascii="Arial" w:hAnsi="Arial" w:cs="Arial"/>
          <w:sz w:val="18"/>
          <w:szCs w:val="20"/>
          <w:vertAlign w:val="superscript"/>
        </w:rPr>
        <w:t>3</w:t>
      </w:r>
      <w:r w:rsidRPr="00405751">
        <w:rPr>
          <w:rFonts w:ascii="Arial" w:hAnsi="Arial" w:cs="Arial"/>
          <w:sz w:val="18"/>
          <w:szCs w:val="20"/>
        </w:rPr>
        <w:t xml:space="preserve"> NPS Director’s Order 19 (NPS 2001) provides a schedule indicating the amount of time that the various kinds of records should be retained. </w:t>
      </w:r>
    </w:p>
    <w:p w:rsidR="0049042A" w:rsidRDefault="0049042A">
      <w:pPr>
        <w:pStyle w:val="SOP2nd"/>
      </w:pPr>
      <w:r w:rsidRPr="00CF3146">
        <w:lastRenderedPageBreak/>
        <w:t>Delivering Certified Data and Related Materials</w:t>
      </w:r>
    </w:p>
    <w:p w:rsidR="0049042A" w:rsidRPr="00AB656C" w:rsidRDefault="0049042A" w:rsidP="007E2D98">
      <w:pPr>
        <w:rPr>
          <w:color w:val="000000"/>
        </w:rPr>
      </w:pPr>
      <w:r w:rsidRPr="00DA2157">
        <w:rPr>
          <w:color w:val="000000"/>
        </w:rPr>
        <w:t>Data certification is a benchmark in the project information management process that indicates that:</w:t>
      </w:r>
      <w:r>
        <w:rPr>
          <w:color w:val="000000"/>
        </w:rPr>
        <w:t xml:space="preserve"> (</w:t>
      </w:r>
      <w:r w:rsidRPr="00DA2157">
        <w:rPr>
          <w:color w:val="000000"/>
        </w:rPr>
        <w:t xml:space="preserve">1) the data are complete for the period of record; </w:t>
      </w:r>
      <w:r>
        <w:rPr>
          <w:color w:val="000000"/>
        </w:rPr>
        <w:t>(</w:t>
      </w:r>
      <w:r w:rsidRPr="00DA2157">
        <w:rPr>
          <w:color w:val="000000"/>
        </w:rPr>
        <w:t>2) they have undergone and passed the qua</w:t>
      </w:r>
      <w:r>
        <w:rPr>
          <w:color w:val="000000"/>
        </w:rPr>
        <w:t>lity assurance checks</w:t>
      </w:r>
      <w:r w:rsidRPr="00DA2157">
        <w:rPr>
          <w:color w:val="000000"/>
        </w:rPr>
        <w:t xml:space="preserve">; and </w:t>
      </w:r>
      <w:r>
        <w:rPr>
          <w:color w:val="000000"/>
        </w:rPr>
        <w:t>(</w:t>
      </w:r>
      <w:r w:rsidRPr="00DA2157">
        <w:rPr>
          <w:color w:val="000000"/>
        </w:rPr>
        <w:t>3) that they are appropriately documented and in a condition for archiving, posting and distribution as appropriate</w:t>
      </w:r>
      <w:r>
        <w:rPr>
          <w:color w:val="000000"/>
        </w:rPr>
        <w:t xml:space="preserve">. </w:t>
      </w:r>
      <w:r w:rsidRPr="00DA2157">
        <w:rPr>
          <w:color w:val="000000"/>
        </w:rPr>
        <w:t>To ensure that only quality data are included in reports and other project deliverables, the data certification step is an annual requirement for all tabular and spatial data</w:t>
      </w:r>
      <w:r>
        <w:rPr>
          <w:color w:val="000000"/>
        </w:rPr>
        <w:t xml:space="preserve">. For more information refer </w:t>
      </w:r>
      <w:r w:rsidRPr="0007147C">
        <w:rPr>
          <w:color w:val="000000"/>
        </w:rPr>
        <w:t>to</w:t>
      </w:r>
      <w:r w:rsidRPr="0007147C">
        <w:t xml:space="preserve"> </w:t>
      </w:r>
      <w:r w:rsidRPr="0007147C">
        <w:rPr>
          <w:color w:val="000000"/>
        </w:rPr>
        <w:t>SOP #14 “Data Quality</w:t>
      </w:r>
      <w:r w:rsidRPr="00AB656C">
        <w:rPr>
          <w:color w:val="000000"/>
        </w:rPr>
        <w:t xml:space="preserve"> Review and Certification</w:t>
      </w:r>
      <w:r>
        <w:rPr>
          <w:color w:val="000000"/>
        </w:rPr>
        <w:t>.”</w:t>
      </w:r>
    </w:p>
    <w:p w:rsidR="0049042A" w:rsidRDefault="0049042A" w:rsidP="007E2D98">
      <w:pPr>
        <w:autoSpaceDE w:val="0"/>
        <w:autoSpaceDN w:val="0"/>
        <w:adjustRightInd w:val="0"/>
        <w:spacing w:line="240" w:lineRule="atLeast"/>
        <w:rPr>
          <w:color w:val="000000"/>
        </w:rPr>
      </w:pPr>
    </w:p>
    <w:p w:rsidR="0049042A" w:rsidRDefault="0049042A" w:rsidP="007E2D98">
      <w:pPr>
        <w:autoSpaceDE w:val="0"/>
        <w:autoSpaceDN w:val="0"/>
        <w:adjustRightInd w:val="0"/>
        <w:spacing w:line="240" w:lineRule="atLeast"/>
        <w:rPr>
          <w:color w:val="000000"/>
        </w:rPr>
      </w:pPr>
      <w:r>
        <w:rPr>
          <w:color w:val="000000"/>
        </w:rPr>
        <w:t>The following deliverables should be delivered as a package:</w:t>
      </w:r>
    </w:p>
    <w:p w:rsidR="0049042A" w:rsidRPr="00D17021" w:rsidRDefault="0049042A" w:rsidP="00E04E2A">
      <w:pPr>
        <w:numPr>
          <w:ilvl w:val="0"/>
          <w:numId w:val="55"/>
        </w:numPr>
        <w:spacing w:after="60"/>
      </w:pPr>
      <w:r w:rsidRPr="000A6DAD">
        <w:rPr>
          <w:i/>
        </w:rPr>
        <w:t>Certified working database</w:t>
      </w:r>
      <w:r>
        <w:t xml:space="preserve"> – Database in MS Access format containing data for the current season that has been through the quality assurance checks documented in </w:t>
      </w:r>
      <w:r>
        <w:rPr>
          <w:color w:val="000000"/>
        </w:rPr>
        <w:t>SOP #14 “</w:t>
      </w:r>
      <w:r w:rsidRPr="00AB656C">
        <w:rPr>
          <w:color w:val="000000"/>
        </w:rPr>
        <w:t>Data Quality Review and Certification</w:t>
      </w:r>
      <w:r>
        <w:rPr>
          <w:color w:val="000000"/>
        </w:rPr>
        <w:t>.”</w:t>
      </w:r>
    </w:p>
    <w:p w:rsidR="0049042A" w:rsidRPr="00AB5336" w:rsidRDefault="0049042A" w:rsidP="00E04E2A">
      <w:pPr>
        <w:numPr>
          <w:ilvl w:val="0"/>
          <w:numId w:val="55"/>
        </w:numPr>
        <w:spacing w:after="60"/>
      </w:pPr>
      <w:r w:rsidRPr="000A6DAD">
        <w:rPr>
          <w:i/>
        </w:rPr>
        <w:t>Certified geospatial data</w:t>
      </w:r>
      <w:r>
        <w:t xml:space="preserve"> – GIS themes in </w:t>
      </w:r>
      <w:r w:rsidRPr="00C05970">
        <w:rPr>
          <w:color w:val="000000"/>
          <w:szCs w:val="24"/>
        </w:rPr>
        <w:t>Environmental Systems Research Institute</w:t>
      </w:r>
      <w:r>
        <w:t xml:space="preserve"> (ESRI) geodatabase format. </w:t>
      </w:r>
    </w:p>
    <w:p w:rsidR="0049042A" w:rsidRDefault="0049042A" w:rsidP="00E04E2A">
      <w:pPr>
        <w:numPr>
          <w:ilvl w:val="0"/>
          <w:numId w:val="55"/>
        </w:numPr>
        <w:spacing w:after="60"/>
      </w:pPr>
      <w:r>
        <w:rPr>
          <w:i/>
        </w:rPr>
        <w:t>Project D</w:t>
      </w:r>
      <w:r w:rsidRPr="000A6DAD">
        <w:rPr>
          <w:i/>
        </w:rPr>
        <w:t xml:space="preserve">ata </w:t>
      </w:r>
      <w:r>
        <w:rPr>
          <w:i/>
        </w:rPr>
        <w:t>C</w:t>
      </w:r>
      <w:r w:rsidRPr="000A6DAD">
        <w:rPr>
          <w:i/>
        </w:rPr>
        <w:t xml:space="preserve">ertification </w:t>
      </w:r>
      <w:r>
        <w:rPr>
          <w:i/>
        </w:rPr>
        <w:t>Form</w:t>
      </w:r>
      <w:r>
        <w:t xml:space="preserve"> – A brief questionnaire in MS Word that describes the certified data product(s) being submitted. A template form is available </w:t>
      </w:r>
      <w:r>
        <w:rPr>
          <w:color w:val="000000"/>
        </w:rPr>
        <w:t>on the PACN website (NPS 2010).</w:t>
      </w:r>
    </w:p>
    <w:p w:rsidR="0049042A" w:rsidRDefault="0049042A" w:rsidP="00E04E2A">
      <w:pPr>
        <w:numPr>
          <w:ilvl w:val="0"/>
          <w:numId w:val="55"/>
        </w:numPr>
        <w:spacing w:after="60"/>
      </w:pPr>
      <w:r w:rsidRPr="000A6DAD">
        <w:rPr>
          <w:i/>
        </w:rPr>
        <w:t xml:space="preserve">Metadata </w:t>
      </w:r>
      <w:r>
        <w:rPr>
          <w:i/>
        </w:rPr>
        <w:t>I</w:t>
      </w:r>
      <w:r w:rsidRPr="000A6DAD">
        <w:rPr>
          <w:i/>
        </w:rPr>
        <w:t xml:space="preserve">nterview </w:t>
      </w:r>
      <w:r>
        <w:rPr>
          <w:i/>
        </w:rPr>
        <w:t>F</w:t>
      </w:r>
      <w:r w:rsidRPr="000A6DAD">
        <w:rPr>
          <w:i/>
        </w:rPr>
        <w:t>orm</w:t>
      </w:r>
      <w:r>
        <w:t xml:space="preserve"> – The metadata interview form is an MS Word questionnaire that greatly facilitates metadata creation. This form is available </w:t>
      </w:r>
      <w:r>
        <w:rPr>
          <w:color w:val="000000"/>
        </w:rPr>
        <w:t>on the PACN website (NPS 2010). For more details, refer to</w:t>
      </w:r>
      <w:r>
        <w:t xml:space="preserve"> </w:t>
      </w:r>
      <w:r w:rsidRPr="00D17021">
        <w:rPr>
          <w:color w:val="000000"/>
        </w:rPr>
        <w:t>SOP #1</w:t>
      </w:r>
      <w:r>
        <w:rPr>
          <w:color w:val="000000"/>
        </w:rPr>
        <w:t>5 “</w:t>
      </w:r>
      <w:r w:rsidRPr="00AB656C">
        <w:rPr>
          <w:color w:val="000000"/>
        </w:rPr>
        <w:t>Metadata Development</w:t>
      </w:r>
      <w:r>
        <w:rPr>
          <w:color w:val="000000"/>
        </w:rPr>
        <w:t>.”</w:t>
      </w:r>
    </w:p>
    <w:p w:rsidR="0049042A" w:rsidRDefault="0049042A" w:rsidP="007E2D98">
      <w:pPr>
        <w:autoSpaceDE w:val="0"/>
        <w:autoSpaceDN w:val="0"/>
        <w:adjustRightInd w:val="0"/>
        <w:spacing w:line="240" w:lineRule="atLeast"/>
        <w:rPr>
          <w:color w:val="000000"/>
        </w:rPr>
      </w:pPr>
    </w:p>
    <w:p w:rsidR="0049042A" w:rsidRDefault="0049042A" w:rsidP="007E2D98">
      <w:pPr>
        <w:autoSpaceDE w:val="0"/>
        <w:autoSpaceDN w:val="0"/>
        <w:adjustRightInd w:val="0"/>
        <w:spacing w:line="240" w:lineRule="atLeast"/>
        <w:rPr>
          <w:color w:val="000000"/>
        </w:rPr>
      </w:pPr>
      <w:r>
        <w:rPr>
          <w:color w:val="000000"/>
        </w:rPr>
        <w:t>After the quality review is completed, the project lead should package the certification materials for delivery as follows:</w:t>
      </w:r>
    </w:p>
    <w:p w:rsidR="0049042A" w:rsidRDefault="0049042A" w:rsidP="00E04E2A">
      <w:pPr>
        <w:numPr>
          <w:ilvl w:val="0"/>
          <w:numId w:val="53"/>
        </w:numPr>
        <w:autoSpaceDE w:val="0"/>
        <w:autoSpaceDN w:val="0"/>
        <w:adjustRightInd w:val="0"/>
        <w:spacing w:after="60" w:line="240" w:lineRule="atLeast"/>
        <w:rPr>
          <w:color w:val="000000"/>
        </w:rPr>
      </w:pPr>
      <w:r>
        <w:rPr>
          <w:color w:val="000000"/>
        </w:rPr>
        <w:t>Open the certified back-end database file and compact it (in Microsoft [MS] Access, Tools &gt; Database Utilities &gt; Compact and Repair Database). This will make the file size much smaller. Back-end files are typically indicated with the letters “_be” in the name (e.g., Established_Invasives</w:t>
      </w:r>
      <w:r w:rsidRPr="00C35A90">
        <w:rPr>
          <w:color w:val="000000"/>
        </w:rPr>
        <w:t>_be_</w:t>
      </w:r>
      <w:r>
        <w:rPr>
          <w:color w:val="000000"/>
        </w:rPr>
        <w:t>2010.mdb).</w:t>
      </w:r>
    </w:p>
    <w:p w:rsidR="0049042A" w:rsidRDefault="0049042A" w:rsidP="00E04E2A">
      <w:pPr>
        <w:numPr>
          <w:ilvl w:val="0"/>
          <w:numId w:val="53"/>
        </w:numPr>
        <w:autoSpaceDE w:val="0"/>
        <w:autoSpaceDN w:val="0"/>
        <w:adjustRightInd w:val="0"/>
        <w:spacing w:after="60" w:line="240" w:lineRule="atLeast"/>
        <w:rPr>
          <w:color w:val="000000"/>
        </w:rPr>
      </w:pPr>
      <w:r>
        <w:rPr>
          <w:color w:val="000000"/>
        </w:rPr>
        <w:t>Rename the certified back-end file with the project name (“Established_Invasives”), the year or span of years for the data being certified, and the word “certified”. For example: Established_Invasives_2010_certified.mdb.</w:t>
      </w:r>
    </w:p>
    <w:p w:rsidR="0049042A" w:rsidRDefault="0049042A" w:rsidP="00E04E2A">
      <w:pPr>
        <w:numPr>
          <w:ilvl w:val="0"/>
          <w:numId w:val="53"/>
        </w:numPr>
        <w:autoSpaceDE w:val="0"/>
        <w:autoSpaceDN w:val="0"/>
        <w:adjustRightInd w:val="0"/>
        <w:spacing w:after="60" w:line="240" w:lineRule="atLeast"/>
        <w:rPr>
          <w:color w:val="000000"/>
        </w:rPr>
      </w:pPr>
      <w:r>
        <w:rPr>
          <w:color w:val="000000"/>
        </w:rPr>
        <w:t>Create a compressed file (using WinZip® or similar software) and add the back-end database file to that file. Note: The front-end application does not contain project data and as such should not be included in the delivery file.</w:t>
      </w:r>
    </w:p>
    <w:p w:rsidR="0049042A" w:rsidRDefault="0049042A" w:rsidP="00E04E2A">
      <w:pPr>
        <w:numPr>
          <w:ilvl w:val="0"/>
          <w:numId w:val="53"/>
        </w:numPr>
        <w:autoSpaceDE w:val="0"/>
        <w:autoSpaceDN w:val="0"/>
        <w:adjustRightInd w:val="0"/>
        <w:spacing w:after="60" w:line="240" w:lineRule="atLeast"/>
        <w:rPr>
          <w:color w:val="000000"/>
        </w:rPr>
      </w:pPr>
      <w:r>
        <w:rPr>
          <w:color w:val="000000"/>
        </w:rPr>
        <w:t xml:space="preserve">Add the completed </w:t>
      </w:r>
      <w:r w:rsidRPr="003443EA">
        <w:rPr>
          <w:i/>
          <w:color w:val="000000"/>
        </w:rPr>
        <w:t>Metadata Interview Form</w:t>
      </w:r>
      <w:r>
        <w:rPr>
          <w:color w:val="000000"/>
        </w:rPr>
        <w:t xml:space="preserve"> and the </w:t>
      </w:r>
      <w:r w:rsidRPr="003443EA">
        <w:rPr>
          <w:i/>
          <w:color w:val="000000"/>
        </w:rPr>
        <w:t>Project Data Certification Form</w:t>
      </w:r>
      <w:r>
        <w:rPr>
          <w:color w:val="000000"/>
        </w:rPr>
        <w:t xml:space="preserve"> to the compressed file. Both files should be named in a manner consistent with the naming conventions described elsewhere in this document.</w:t>
      </w:r>
    </w:p>
    <w:p w:rsidR="0049042A" w:rsidRDefault="0049042A" w:rsidP="00E04E2A">
      <w:pPr>
        <w:numPr>
          <w:ilvl w:val="0"/>
          <w:numId w:val="53"/>
        </w:numPr>
        <w:autoSpaceDE w:val="0"/>
        <w:autoSpaceDN w:val="0"/>
        <w:adjustRightInd w:val="0"/>
        <w:spacing w:after="60" w:line="240" w:lineRule="atLeast"/>
        <w:rPr>
          <w:color w:val="000000"/>
        </w:rPr>
      </w:pPr>
      <w:r>
        <w:rPr>
          <w:color w:val="000000"/>
        </w:rPr>
        <w:t>Add any geospatial data files that are not already in the possession of the GIS specialist. Geospatial data files should be developed and named according to</w:t>
      </w:r>
      <w:r w:rsidRPr="00AE525E">
        <w:t xml:space="preserve"> </w:t>
      </w:r>
      <w:r w:rsidRPr="00022F11">
        <w:t>PACN GIS Naming Conventions</w:t>
      </w:r>
      <w:r>
        <w:rPr>
          <w:color w:val="000000"/>
        </w:rPr>
        <w:t>.</w:t>
      </w:r>
    </w:p>
    <w:p w:rsidR="0049042A" w:rsidRDefault="0049042A" w:rsidP="00E04E2A">
      <w:pPr>
        <w:numPr>
          <w:ilvl w:val="0"/>
          <w:numId w:val="53"/>
        </w:numPr>
        <w:autoSpaceDE w:val="0"/>
        <w:autoSpaceDN w:val="0"/>
        <w:adjustRightInd w:val="0"/>
        <w:spacing w:after="60" w:line="240" w:lineRule="atLeast"/>
        <w:rPr>
          <w:color w:val="000000"/>
        </w:rPr>
      </w:pPr>
      <w:r>
        <w:rPr>
          <w:color w:val="000000"/>
        </w:rPr>
        <w:t>Upload the compressed file containing all certification materials to the submissions folder of the PACN Digital Library. If the project lead does not have access to the PACN Digital Library, then certification materials should be delivered as follows:</w:t>
      </w:r>
    </w:p>
    <w:p w:rsidR="0049042A" w:rsidRDefault="0049042A" w:rsidP="00E04E2A">
      <w:pPr>
        <w:numPr>
          <w:ilvl w:val="1"/>
          <w:numId w:val="53"/>
        </w:numPr>
        <w:autoSpaceDE w:val="0"/>
        <w:autoSpaceDN w:val="0"/>
        <w:adjustRightInd w:val="0"/>
        <w:spacing w:after="60" w:line="240" w:lineRule="atLeast"/>
        <w:rPr>
          <w:color w:val="000000"/>
        </w:rPr>
      </w:pPr>
      <w:r>
        <w:rPr>
          <w:color w:val="000000"/>
        </w:rPr>
        <w:lastRenderedPageBreak/>
        <w:t>If the compressed file is under 5 mb in size, it may be delivered directly to the data manager by email.</w:t>
      </w:r>
    </w:p>
    <w:p w:rsidR="0049042A" w:rsidRDefault="0049042A" w:rsidP="00E04E2A">
      <w:pPr>
        <w:numPr>
          <w:ilvl w:val="1"/>
          <w:numId w:val="53"/>
        </w:numPr>
        <w:autoSpaceDE w:val="0"/>
        <w:autoSpaceDN w:val="0"/>
        <w:adjustRightInd w:val="0"/>
        <w:spacing w:after="60" w:line="240" w:lineRule="atLeast"/>
        <w:rPr>
          <w:color w:val="000000"/>
        </w:rPr>
      </w:pPr>
      <w:r>
        <w:rPr>
          <w:color w:val="000000"/>
        </w:rPr>
        <w:t>If the compressed file is larger than 5 mb, it should be copied to a CD or DVD and delivered in this manner. Under no circumstances should products containing sensitive information be posted to an FTP site or other unsecured web portal (refer to</w:t>
      </w:r>
      <w:r w:rsidRPr="00022F11">
        <w:rPr>
          <w:color w:val="000000"/>
        </w:rPr>
        <w:t xml:space="preserve"> </w:t>
      </w:r>
      <w:r w:rsidRPr="00D17021">
        <w:rPr>
          <w:color w:val="000000"/>
        </w:rPr>
        <w:t>SOP #</w:t>
      </w:r>
      <w:r>
        <w:rPr>
          <w:color w:val="000000"/>
        </w:rPr>
        <w:t>16 “</w:t>
      </w:r>
      <w:r w:rsidRPr="00022F11">
        <w:rPr>
          <w:color w:val="000000"/>
        </w:rPr>
        <w:t>Sensitive Information</w:t>
      </w:r>
      <w:r>
        <w:rPr>
          <w:color w:val="000000"/>
        </w:rPr>
        <w:t>” for more information).</w:t>
      </w:r>
    </w:p>
    <w:p w:rsidR="0049042A" w:rsidRDefault="0049042A" w:rsidP="00E04E2A">
      <w:pPr>
        <w:numPr>
          <w:ilvl w:val="0"/>
          <w:numId w:val="53"/>
        </w:numPr>
        <w:autoSpaceDE w:val="0"/>
        <w:autoSpaceDN w:val="0"/>
        <w:adjustRightInd w:val="0"/>
        <w:spacing w:after="60" w:line="240" w:lineRule="atLeast"/>
        <w:rPr>
          <w:color w:val="000000"/>
        </w:rPr>
      </w:pPr>
      <w:r>
        <w:rPr>
          <w:color w:val="000000"/>
        </w:rPr>
        <w:t>Notify the data manager by email that the certification materials have been uploaded or otherwise sent.</w:t>
      </w:r>
    </w:p>
    <w:p w:rsidR="0049042A" w:rsidRDefault="0049042A" w:rsidP="007E2D98">
      <w:pPr>
        <w:autoSpaceDE w:val="0"/>
        <w:autoSpaceDN w:val="0"/>
        <w:adjustRightInd w:val="0"/>
        <w:spacing w:line="240" w:lineRule="atLeast"/>
        <w:rPr>
          <w:color w:val="000000"/>
        </w:rPr>
      </w:pPr>
    </w:p>
    <w:p w:rsidR="0049042A" w:rsidRDefault="0049042A" w:rsidP="007E2D98">
      <w:pPr>
        <w:autoSpaceDE w:val="0"/>
        <w:autoSpaceDN w:val="0"/>
        <w:adjustRightInd w:val="0"/>
        <w:spacing w:line="240" w:lineRule="atLeast"/>
        <w:rPr>
          <w:color w:val="000000"/>
        </w:rPr>
      </w:pPr>
      <w:r>
        <w:rPr>
          <w:color w:val="000000"/>
        </w:rPr>
        <w:t>Upon receiving the certification materials, the data manager will:</w:t>
      </w:r>
    </w:p>
    <w:p w:rsidR="0049042A" w:rsidRDefault="0049042A" w:rsidP="00E04E2A">
      <w:pPr>
        <w:numPr>
          <w:ilvl w:val="0"/>
          <w:numId w:val="54"/>
        </w:numPr>
        <w:autoSpaceDE w:val="0"/>
        <w:autoSpaceDN w:val="0"/>
        <w:adjustRightInd w:val="0"/>
        <w:spacing w:after="60" w:line="240" w:lineRule="atLeast"/>
        <w:ind w:left="778"/>
        <w:rPr>
          <w:color w:val="000000"/>
        </w:rPr>
      </w:pPr>
      <w:r>
        <w:rPr>
          <w:color w:val="000000"/>
        </w:rPr>
        <w:t>Review them for completeness and work with the project lead if there are any questions.</w:t>
      </w:r>
    </w:p>
    <w:p w:rsidR="0049042A" w:rsidRDefault="0049042A" w:rsidP="00E04E2A">
      <w:pPr>
        <w:numPr>
          <w:ilvl w:val="0"/>
          <w:numId w:val="54"/>
        </w:numPr>
        <w:autoSpaceDE w:val="0"/>
        <w:autoSpaceDN w:val="0"/>
        <w:adjustRightInd w:val="0"/>
        <w:spacing w:after="60" w:line="240" w:lineRule="atLeast"/>
        <w:ind w:left="778"/>
        <w:rPr>
          <w:color w:val="000000"/>
        </w:rPr>
      </w:pPr>
      <w:r>
        <w:rPr>
          <w:color w:val="000000"/>
        </w:rPr>
        <w:t>Notify the GIS specialist if any geospatial data are submitted. The GIS specialist will then review the data, and update any project GIS data sets and metadata accordingly.</w:t>
      </w:r>
    </w:p>
    <w:p w:rsidR="0049042A" w:rsidRDefault="0049042A" w:rsidP="00E04E2A">
      <w:pPr>
        <w:numPr>
          <w:ilvl w:val="0"/>
          <w:numId w:val="54"/>
        </w:numPr>
        <w:autoSpaceDE w:val="0"/>
        <w:autoSpaceDN w:val="0"/>
        <w:adjustRightInd w:val="0"/>
        <w:spacing w:after="60" w:line="240" w:lineRule="atLeast"/>
        <w:ind w:left="778"/>
        <w:rPr>
          <w:color w:val="000000"/>
        </w:rPr>
      </w:pPr>
      <w:r>
        <w:rPr>
          <w:color w:val="000000"/>
        </w:rPr>
        <w:t>Check in the delivered products using the PACN project tracking application.</w:t>
      </w:r>
    </w:p>
    <w:p w:rsidR="0049042A" w:rsidRDefault="0049042A" w:rsidP="00E04E2A">
      <w:pPr>
        <w:numPr>
          <w:ilvl w:val="0"/>
          <w:numId w:val="54"/>
        </w:numPr>
        <w:autoSpaceDE w:val="0"/>
        <w:autoSpaceDN w:val="0"/>
        <w:adjustRightInd w:val="0"/>
        <w:spacing w:after="60" w:line="240" w:lineRule="atLeast"/>
        <w:ind w:left="778"/>
        <w:rPr>
          <w:color w:val="000000"/>
        </w:rPr>
      </w:pPr>
      <w:r>
        <w:rPr>
          <w:color w:val="000000"/>
        </w:rPr>
        <w:t>Store the certified products together in the PACN Digital Library.</w:t>
      </w:r>
    </w:p>
    <w:p w:rsidR="0049042A" w:rsidRDefault="0049042A" w:rsidP="00E04E2A">
      <w:pPr>
        <w:numPr>
          <w:ilvl w:val="0"/>
          <w:numId w:val="54"/>
        </w:numPr>
        <w:autoSpaceDE w:val="0"/>
        <w:autoSpaceDN w:val="0"/>
        <w:adjustRightInd w:val="0"/>
        <w:spacing w:after="60" w:line="240" w:lineRule="atLeast"/>
        <w:ind w:left="778"/>
        <w:rPr>
          <w:color w:val="000000"/>
        </w:rPr>
      </w:pPr>
      <w:r>
        <w:rPr>
          <w:color w:val="000000"/>
        </w:rPr>
        <w:t>Upload the certified data to the master project database.</w:t>
      </w:r>
    </w:p>
    <w:p w:rsidR="0049042A" w:rsidRDefault="0049042A" w:rsidP="00E04E2A">
      <w:pPr>
        <w:numPr>
          <w:ilvl w:val="0"/>
          <w:numId w:val="54"/>
        </w:numPr>
        <w:autoSpaceDE w:val="0"/>
        <w:autoSpaceDN w:val="0"/>
        <w:adjustRightInd w:val="0"/>
        <w:spacing w:after="60" w:line="240" w:lineRule="atLeast"/>
        <w:ind w:left="778"/>
        <w:rPr>
          <w:color w:val="000000"/>
        </w:rPr>
      </w:pPr>
      <w:r>
        <w:rPr>
          <w:color w:val="000000"/>
        </w:rPr>
        <w:t>Notify the project lead that data from that year have been uploaded and processed successfully. The project lead may then proceed with data summarization, analysis and reporting.</w:t>
      </w:r>
    </w:p>
    <w:p w:rsidR="0049042A" w:rsidRDefault="0049042A" w:rsidP="00E04E2A">
      <w:pPr>
        <w:numPr>
          <w:ilvl w:val="0"/>
          <w:numId w:val="54"/>
        </w:numPr>
        <w:autoSpaceDE w:val="0"/>
        <w:autoSpaceDN w:val="0"/>
        <w:adjustRightInd w:val="0"/>
        <w:spacing w:after="60" w:line="240" w:lineRule="atLeast"/>
        <w:ind w:left="778"/>
        <w:rPr>
          <w:color w:val="000000"/>
        </w:rPr>
      </w:pPr>
      <w:r>
        <w:rPr>
          <w:color w:val="000000"/>
        </w:rPr>
        <w:t xml:space="preserve">Develop, parse and post the XML metadata record to </w:t>
      </w:r>
      <w:r w:rsidR="00CD39C7">
        <w:rPr>
          <w:color w:val="000000"/>
        </w:rPr>
        <w:t>IRMA</w:t>
      </w:r>
      <w:r>
        <w:rPr>
          <w:color w:val="000000"/>
        </w:rPr>
        <w:t>.</w:t>
      </w:r>
    </w:p>
    <w:p w:rsidR="0049042A" w:rsidRDefault="0049042A" w:rsidP="00E04E2A">
      <w:pPr>
        <w:numPr>
          <w:ilvl w:val="0"/>
          <w:numId w:val="54"/>
        </w:numPr>
        <w:autoSpaceDE w:val="0"/>
        <w:autoSpaceDN w:val="0"/>
        <w:adjustRightInd w:val="0"/>
        <w:spacing w:after="60" w:line="240" w:lineRule="atLeast"/>
        <w:ind w:left="778"/>
        <w:rPr>
          <w:color w:val="000000"/>
        </w:rPr>
      </w:pPr>
      <w:r>
        <w:rPr>
          <w:color w:val="000000"/>
        </w:rPr>
        <w:t xml:space="preserve">After a holding period of two years, the data manager will upload the certified data to </w:t>
      </w:r>
      <w:r w:rsidR="00B310BB">
        <w:rPr>
          <w:color w:val="000000"/>
        </w:rPr>
        <w:t>IRMA</w:t>
      </w:r>
      <w:r>
        <w:rPr>
          <w:color w:val="000000"/>
        </w:rPr>
        <w:t xml:space="preserve">. </w:t>
      </w:r>
      <w:r>
        <w:t xml:space="preserve">This holding period is to protect professional authorship priority and to provide sufficient time to catch any undetected quality assurance problems. </w:t>
      </w:r>
      <w:r>
        <w:rPr>
          <w:color w:val="000000"/>
        </w:rPr>
        <w:t xml:space="preserve">See </w:t>
      </w:r>
      <w:r w:rsidRPr="00D17021">
        <w:rPr>
          <w:color w:val="000000"/>
        </w:rPr>
        <w:t>SOP #</w:t>
      </w:r>
      <w:r>
        <w:rPr>
          <w:color w:val="000000"/>
        </w:rPr>
        <w:t>18 “</w:t>
      </w:r>
      <w:r w:rsidRPr="00022F11">
        <w:rPr>
          <w:color w:val="000000"/>
        </w:rPr>
        <w:t>Product Posting and Distribution</w:t>
      </w:r>
      <w:r>
        <w:rPr>
          <w:color w:val="000000"/>
        </w:rPr>
        <w:t>.”</w:t>
      </w:r>
    </w:p>
    <w:p w:rsidR="0049042A" w:rsidRPr="00022F11" w:rsidRDefault="0049042A" w:rsidP="00B6368B"/>
    <w:p w:rsidR="0049042A" w:rsidRDefault="0049042A">
      <w:pPr>
        <w:pStyle w:val="SOP2nd"/>
      </w:pPr>
      <w:r w:rsidRPr="00CF3146">
        <w:t>Reports and Publications</w:t>
      </w:r>
    </w:p>
    <w:p w:rsidR="0049042A" w:rsidRDefault="0049042A" w:rsidP="007E2D98">
      <w:pPr>
        <w:autoSpaceDE w:val="0"/>
        <w:autoSpaceDN w:val="0"/>
        <w:adjustRightInd w:val="0"/>
        <w:rPr>
          <w:color w:val="000000"/>
        </w:rPr>
      </w:pPr>
      <w:r w:rsidRPr="00DA2157">
        <w:rPr>
          <w:color w:val="000000"/>
        </w:rPr>
        <w:t xml:space="preserve">Annual reports and trend analysis reports </w:t>
      </w:r>
      <w:r>
        <w:rPr>
          <w:color w:val="000000"/>
        </w:rPr>
        <w:t>will</w:t>
      </w:r>
      <w:r w:rsidRPr="00DA2157">
        <w:rPr>
          <w:color w:val="000000"/>
        </w:rPr>
        <w:t xml:space="preserve"> use the </w:t>
      </w:r>
      <w:r w:rsidRPr="00155381">
        <w:rPr>
          <w:color w:val="000000"/>
        </w:rPr>
        <w:t>NPS Natural Resource Publications</w:t>
      </w:r>
      <w:r w:rsidRPr="00DA2157">
        <w:rPr>
          <w:color w:val="000000"/>
        </w:rPr>
        <w:t xml:space="preserve"> template, a pre-formatted </w:t>
      </w:r>
      <w:r>
        <w:rPr>
          <w:color w:val="000000"/>
        </w:rPr>
        <w:t>Microsoft</w:t>
      </w:r>
      <w:r w:rsidRPr="00DA2157">
        <w:rPr>
          <w:color w:val="000000"/>
        </w:rPr>
        <w:t xml:space="preserve"> Word template document based on current NPS formatting standards</w:t>
      </w:r>
      <w:r>
        <w:rPr>
          <w:color w:val="000000"/>
        </w:rPr>
        <w:t xml:space="preserve">. </w:t>
      </w:r>
      <w:r w:rsidRPr="00DA2157">
        <w:rPr>
          <w:color w:val="000000"/>
        </w:rPr>
        <w:t xml:space="preserve">Annual reports </w:t>
      </w:r>
      <w:r>
        <w:rPr>
          <w:color w:val="000000"/>
        </w:rPr>
        <w:t>will</w:t>
      </w:r>
      <w:r w:rsidRPr="00DA2157">
        <w:rPr>
          <w:color w:val="000000"/>
        </w:rPr>
        <w:t xml:space="preserve"> use the </w:t>
      </w:r>
      <w:r w:rsidRPr="00155381">
        <w:rPr>
          <w:color w:val="000000"/>
        </w:rPr>
        <w:t>Natural Resource Report</w:t>
      </w:r>
      <w:r w:rsidRPr="00DA2157">
        <w:rPr>
          <w:color w:val="000000"/>
        </w:rPr>
        <w:t xml:space="preserve"> </w:t>
      </w:r>
      <w:r>
        <w:rPr>
          <w:color w:val="000000"/>
        </w:rPr>
        <w:t xml:space="preserve">(NRR) </w:t>
      </w:r>
      <w:r w:rsidRPr="00DA2157">
        <w:rPr>
          <w:color w:val="000000"/>
        </w:rPr>
        <w:t>template</w:t>
      </w:r>
      <w:r>
        <w:rPr>
          <w:color w:val="000000"/>
        </w:rPr>
        <w:t xml:space="preserve"> or the Natural Resource Data Series (NRDS) template</w:t>
      </w:r>
      <w:r w:rsidRPr="00DA2157">
        <w:rPr>
          <w:color w:val="000000"/>
        </w:rPr>
        <w:t xml:space="preserve">, and trend analysis and other peer-reviewed technical reports </w:t>
      </w:r>
      <w:r>
        <w:rPr>
          <w:color w:val="000000"/>
        </w:rPr>
        <w:t>will</w:t>
      </w:r>
      <w:r w:rsidRPr="00DA2157">
        <w:rPr>
          <w:color w:val="000000"/>
        </w:rPr>
        <w:t xml:space="preserve"> use the </w:t>
      </w:r>
      <w:r w:rsidRPr="00155381">
        <w:rPr>
          <w:color w:val="000000"/>
        </w:rPr>
        <w:t>Natural Resource Technical Report</w:t>
      </w:r>
      <w:r w:rsidRPr="00DA2157">
        <w:rPr>
          <w:color w:val="000000"/>
        </w:rPr>
        <w:t xml:space="preserve"> </w:t>
      </w:r>
      <w:r>
        <w:rPr>
          <w:color w:val="000000"/>
        </w:rPr>
        <w:t xml:space="preserve">(NRTR) </w:t>
      </w:r>
      <w:r w:rsidRPr="00DA2157">
        <w:rPr>
          <w:color w:val="000000"/>
        </w:rPr>
        <w:t>template</w:t>
      </w:r>
      <w:r>
        <w:rPr>
          <w:color w:val="000000"/>
        </w:rPr>
        <w:t>. Templates and specific instructions for acquiring a series number and</w:t>
      </w:r>
      <w:r w:rsidRPr="00DA2157">
        <w:rPr>
          <w:color w:val="000000"/>
        </w:rPr>
        <w:t xml:space="preserve"> </w:t>
      </w:r>
      <w:r>
        <w:rPr>
          <w:color w:val="000000"/>
        </w:rPr>
        <w:t>other information about</w:t>
      </w:r>
      <w:r w:rsidRPr="00DA2157">
        <w:rPr>
          <w:color w:val="000000"/>
        </w:rPr>
        <w:t xml:space="preserve"> NPS</w:t>
      </w:r>
      <w:r>
        <w:rPr>
          <w:color w:val="000000"/>
        </w:rPr>
        <w:t xml:space="preserve"> </w:t>
      </w:r>
      <w:r w:rsidRPr="00DA2157">
        <w:rPr>
          <w:color w:val="000000"/>
        </w:rPr>
        <w:t xml:space="preserve">publication standards </w:t>
      </w:r>
      <w:r>
        <w:rPr>
          <w:color w:val="000000"/>
        </w:rPr>
        <w:t xml:space="preserve">can be found </w:t>
      </w:r>
      <w:r w:rsidRPr="00DA2157">
        <w:rPr>
          <w:color w:val="000000"/>
        </w:rPr>
        <w:t>at</w:t>
      </w:r>
      <w:r>
        <w:rPr>
          <w:color w:val="000000"/>
        </w:rPr>
        <w:t xml:space="preserve"> the NPS Natural Resources Publications website (NPS 2011b).</w:t>
      </w:r>
      <w:r w:rsidRPr="00B43543">
        <w:rPr>
          <w:rStyle w:val="Hyperlink"/>
          <w:sz w:val="24"/>
          <w:u w:val="none"/>
        </w:rPr>
        <w:t xml:space="preserve"> </w:t>
      </w:r>
      <w:r>
        <w:t xml:space="preserve">A summary of the process for publishing in the NRR, NRTR, and NRDS series, which is described more fully in the </w:t>
      </w:r>
      <w:r>
        <w:rPr>
          <w:i/>
          <w:iCs/>
        </w:rPr>
        <w:t xml:space="preserve">Instructions to Authors </w:t>
      </w:r>
      <w:r w:rsidRPr="00B31C00">
        <w:rPr>
          <w:iCs/>
          <w:color w:val="000000"/>
        </w:rPr>
        <w:t>(NPS 20</w:t>
      </w:r>
      <w:r>
        <w:rPr>
          <w:iCs/>
          <w:color w:val="000000"/>
        </w:rPr>
        <w:t>11b</w:t>
      </w:r>
      <w:r w:rsidRPr="00B31C00">
        <w:rPr>
          <w:iCs/>
          <w:color w:val="000000"/>
        </w:rPr>
        <w:t>)</w:t>
      </w:r>
      <w:r>
        <w:t>, is as follows:</w:t>
      </w:r>
    </w:p>
    <w:p w:rsidR="0049042A" w:rsidRDefault="0049042A" w:rsidP="00E04E2A">
      <w:pPr>
        <w:numPr>
          <w:ilvl w:val="0"/>
          <w:numId w:val="63"/>
        </w:numPr>
        <w:autoSpaceDE w:val="0"/>
        <w:autoSpaceDN w:val="0"/>
        <w:adjustRightInd w:val="0"/>
        <w:spacing w:after="60"/>
        <w:rPr>
          <w:color w:val="000000"/>
        </w:rPr>
      </w:pPr>
      <w:r>
        <w:rPr>
          <w:color w:val="000000"/>
        </w:rPr>
        <w:t>Project lead prepares draft manuscript following style/formatting guidelines outlined in</w:t>
      </w:r>
      <w:r w:rsidRPr="00CF3146">
        <w:rPr>
          <w:color w:val="000000"/>
        </w:rPr>
        <w:t xml:space="preserve"> the </w:t>
      </w:r>
      <w:r w:rsidRPr="00CF3146">
        <w:rPr>
          <w:i/>
          <w:iCs/>
          <w:color w:val="000000"/>
        </w:rPr>
        <w:t>Instructions to Authors</w:t>
      </w:r>
      <w:r>
        <w:rPr>
          <w:i/>
          <w:iCs/>
          <w:color w:val="000000"/>
        </w:rPr>
        <w:t xml:space="preserve"> </w:t>
      </w:r>
      <w:r w:rsidRPr="00CF3146">
        <w:rPr>
          <w:iCs/>
          <w:color w:val="000000"/>
        </w:rPr>
        <w:t>(NPS 20</w:t>
      </w:r>
      <w:r>
        <w:rPr>
          <w:iCs/>
          <w:color w:val="000000"/>
        </w:rPr>
        <w:t>11b</w:t>
      </w:r>
      <w:r w:rsidRPr="00CF3146">
        <w:rPr>
          <w:iCs/>
          <w:color w:val="000000"/>
        </w:rPr>
        <w:t>) and makes initial d</w:t>
      </w:r>
      <w:r w:rsidRPr="00CF3146">
        <w:rPr>
          <w:color w:val="000000"/>
        </w:rPr>
        <w:t xml:space="preserve">etermination to which series material is most appropriate. </w:t>
      </w:r>
      <w:r>
        <w:rPr>
          <w:iCs/>
          <w:color w:val="000000"/>
        </w:rPr>
        <w:t>Project l</w:t>
      </w:r>
      <w:r w:rsidRPr="00CF3146">
        <w:rPr>
          <w:iCs/>
          <w:color w:val="000000"/>
        </w:rPr>
        <w:t>ead submits dra</w:t>
      </w:r>
      <w:r w:rsidRPr="00CF3146">
        <w:rPr>
          <w:color w:val="000000"/>
        </w:rPr>
        <w:t>ft manuscript to the program manager.</w:t>
      </w:r>
    </w:p>
    <w:p w:rsidR="0049042A" w:rsidRDefault="0049042A" w:rsidP="00E04E2A">
      <w:pPr>
        <w:numPr>
          <w:ilvl w:val="0"/>
          <w:numId w:val="63"/>
        </w:numPr>
        <w:autoSpaceDE w:val="0"/>
        <w:autoSpaceDN w:val="0"/>
        <w:adjustRightInd w:val="0"/>
        <w:spacing w:after="60"/>
        <w:rPr>
          <w:color w:val="000000"/>
        </w:rPr>
      </w:pPr>
      <w:r>
        <w:rPr>
          <w:color w:val="000000"/>
        </w:rPr>
        <w:t>Program m</w:t>
      </w:r>
      <w:r w:rsidRPr="00CF3146">
        <w:rPr>
          <w:color w:val="000000"/>
        </w:rPr>
        <w:t>anager reviews manuscript and obtains additional peer reviewers if necess</w:t>
      </w:r>
      <w:r>
        <w:rPr>
          <w:color w:val="000000"/>
        </w:rPr>
        <w:t xml:space="preserve">ary and then returns manuscript to project lead for revisions. </w:t>
      </w:r>
    </w:p>
    <w:p w:rsidR="0049042A" w:rsidRDefault="0049042A" w:rsidP="00E04E2A">
      <w:pPr>
        <w:numPr>
          <w:ilvl w:val="0"/>
          <w:numId w:val="63"/>
        </w:numPr>
        <w:autoSpaceDE w:val="0"/>
        <w:autoSpaceDN w:val="0"/>
        <w:adjustRightInd w:val="0"/>
        <w:spacing w:after="60"/>
        <w:rPr>
          <w:color w:val="000000"/>
        </w:rPr>
      </w:pPr>
      <w:r w:rsidRPr="00160771">
        <w:rPr>
          <w:color w:val="000000"/>
        </w:rPr>
        <w:t xml:space="preserve">Project </w:t>
      </w:r>
      <w:r>
        <w:rPr>
          <w:color w:val="000000"/>
        </w:rPr>
        <w:t>l</w:t>
      </w:r>
      <w:r w:rsidRPr="00160771">
        <w:rPr>
          <w:color w:val="000000"/>
        </w:rPr>
        <w:t>ead revises manuscript and resubmits draft</w:t>
      </w:r>
      <w:r>
        <w:rPr>
          <w:color w:val="000000"/>
        </w:rPr>
        <w:t xml:space="preserve"> </w:t>
      </w:r>
      <w:r w:rsidRPr="00160771">
        <w:rPr>
          <w:color w:val="000000"/>
        </w:rPr>
        <w:t xml:space="preserve">manuscript and </w:t>
      </w:r>
      <w:r w:rsidRPr="00155510">
        <w:t>the</w:t>
      </w:r>
      <w:r>
        <w:t xml:space="preserve"> </w:t>
      </w:r>
      <w:r w:rsidRPr="003443EA">
        <w:rPr>
          <w:i/>
        </w:rPr>
        <w:t>Manuscript Submittal Form</w:t>
      </w:r>
      <w:r>
        <w:rPr>
          <w:i/>
        </w:rPr>
        <w:t xml:space="preserve"> and Checklist</w:t>
      </w:r>
      <w:r w:rsidRPr="00155510">
        <w:t xml:space="preserve"> </w:t>
      </w:r>
      <w:r>
        <w:t>(NPS 2011b) to the program manager.</w:t>
      </w:r>
    </w:p>
    <w:p w:rsidR="0049042A" w:rsidRDefault="0049042A" w:rsidP="00E04E2A">
      <w:pPr>
        <w:numPr>
          <w:ilvl w:val="0"/>
          <w:numId w:val="63"/>
        </w:numPr>
        <w:autoSpaceDE w:val="0"/>
        <w:autoSpaceDN w:val="0"/>
        <w:adjustRightInd w:val="0"/>
        <w:spacing w:after="60"/>
        <w:rPr>
          <w:color w:val="000000"/>
        </w:rPr>
      </w:pPr>
      <w:r>
        <w:lastRenderedPageBreak/>
        <w:t xml:space="preserve">Program manager submits approved draft manuscript </w:t>
      </w:r>
      <w:r w:rsidRPr="00160771">
        <w:rPr>
          <w:color w:val="000000"/>
        </w:rPr>
        <w:t xml:space="preserve">and </w:t>
      </w:r>
      <w:r w:rsidRPr="00155510">
        <w:t xml:space="preserve">the </w:t>
      </w:r>
      <w:r w:rsidRPr="003443EA">
        <w:rPr>
          <w:i/>
        </w:rPr>
        <w:t>Manuscript Submittal Form</w:t>
      </w:r>
      <w:r>
        <w:rPr>
          <w:i/>
        </w:rPr>
        <w:t xml:space="preserve"> and Checklist</w:t>
      </w:r>
      <w:r w:rsidRPr="00155510">
        <w:t xml:space="preserve"> via email</w:t>
      </w:r>
      <w:r w:rsidRPr="00160771">
        <w:rPr>
          <w:color w:val="000000"/>
        </w:rPr>
        <w:t xml:space="preserve"> to the regional </w:t>
      </w:r>
      <w:r>
        <w:rPr>
          <w:color w:val="000000"/>
        </w:rPr>
        <w:t>Inventory and Monitoring Program (</w:t>
      </w:r>
      <w:r w:rsidRPr="00160771">
        <w:rPr>
          <w:color w:val="000000"/>
        </w:rPr>
        <w:t>I&amp;M</w:t>
      </w:r>
      <w:r>
        <w:rPr>
          <w:color w:val="000000"/>
        </w:rPr>
        <w:t>)</w:t>
      </w:r>
      <w:r w:rsidRPr="00160771">
        <w:rPr>
          <w:color w:val="000000"/>
        </w:rPr>
        <w:t xml:space="preserve"> coordinator.</w:t>
      </w:r>
    </w:p>
    <w:p w:rsidR="0049042A" w:rsidRDefault="0049042A" w:rsidP="00E04E2A">
      <w:pPr>
        <w:numPr>
          <w:ilvl w:val="0"/>
          <w:numId w:val="63"/>
        </w:numPr>
        <w:autoSpaceDE w:val="0"/>
        <w:autoSpaceDN w:val="0"/>
        <w:adjustRightInd w:val="0"/>
        <w:spacing w:after="60"/>
        <w:rPr>
          <w:color w:val="000000"/>
        </w:rPr>
      </w:pPr>
      <w:r>
        <w:t xml:space="preserve">The regional I&amp;M coordinator </w:t>
      </w:r>
      <w:proofErr w:type="gramStart"/>
      <w:r>
        <w:t>assigns</w:t>
      </w:r>
      <w:proofErr w:type="gramEnd"/>
      <w:r>
        <w:t xml:space="preserve"> a Peer Review Manager (selected PWR program manager from a different network than the project lead) who then contacts the author and schedules a time for review.</w:t>
      </w:r>
    </w:p>
    <w:p w:rsidR="0049042A" w:rsidRDefault="0049042A" w:rsidP="00E04E2A">
      <w:pPr>
        <w:numPr>
          <w:ilvl w:val="0"/>
          <w:numId w:val="63"/>
        </w:numPr>
        <w:autoSpaceDE w:val="0"/>
        <w:autoSpaceDN w:val="0"/>
        <w:adjustRightInd w:val="0"/>
        <w:spacing w:after="60"/>
        <w:rPr>
          <w:color w:val="000000"/>
        </w:rPr>
      </w:pPr>
      <w:r>
        <w:rPr>
          <w:color w:val="000000"/>
        </w:rPr>
        <w:t xml:space="preserve">The Peer Review Manager reviews the manuscript for content, the quality of the initial reviews, and for compliance with formatting and organization. The Peer Review Manager may determine that additional content peer review is needed and or a Management Review. </w:t>
      </w:r>
    </w:p>
    <w:p w:rsidR="0049042A" w:rsidRDefault="0049042A" w:rsidP="00E04E2A">
      <w:pPr>
        <w:numPr>
          <w:ilvl w:val="0"/>
          <w:numId w:val="63"/>
        </w:numPr>
        <w:autoSpaceDE w:val="0"/>
        <w:autoSpaceDN w:val="0"/>
        <w:adjustRightInd w:val="0"/>
        <w:spacing w:after="60"/>
        <w:rPr>
          <w:color w:val="000000"/>
        </w:rPr>
      </w:pPr>
      <w:r>
        <w:rPr>
          <w:color w:val="000000"/>
        </w:rPr>
        <w:t xml:space="preserve">Once the Peer Review Manager is satisfied that reviewer comments have been adequately </w:t>
      </w:r>
      <w:r w:rsidRPr="00CF3146">
        <w:rPr>
          <w:color w:val="000000"/>
        </w:rPr>
        <w:t>incorporated and the report meets the minimum standards for the series, the report is</w:t>
      </w:r>
      <w:r>
        <w:rPr>
          <w:color w:val="000000"/>
        </w:rPr>
        <w:t xml:space="preserve"> </w:t>
      </w:r>
      <w:r w:rsidRPr="00CF3146">
        <w:rPr>
          <w:color w:val="000000"/>
        </w:rPr>
        <w:t xml:space="preserve">approved for publication in one of the series. The </w:t>
      </w:r>
      <w:r>
        <w:rPr>
          <w:color w:val="000000"/>
        </w:rPr>
        <w:t>project lead</w:t>
      </w:r>
      <w:r w:rsidRPr="00CF3146">
        <w:rPr>
          <w:color w:val="000000"/>
        </w:rPr>
        <w:t xml:space="preserve"> or </w:t>
      </w:r>
      <w:r>
        <w:rPr>
          <w:color w:val="000000"/>
        </w:rPr>
        <w:t>program manager</w:t>
      </w:r>
      <w:r w:rsidRPr="00CF3146">
        <w:rPr>
          <w:color w:val="000000"/>
        </w:rPr>
        <w:t xml:space="preserve"> then requests report numbers from the Natural Resources Program Center (NRPC) office in Fort Collins.</w:t>
      </w:r>
    </w:p>
    <w:p w:rsidR="0049042A" w:rsidRDefault="0049042A" w:rsidP="00E04E2A">
      <w:pPr>
        <w:numPr>
          <w:ilvl w:val="0"/>
          <w:numId w:val="63"/>
        </w:numPr>
        <w:autoSpaceDE w:val="0"/>
        <w:autoSpaceDN w:val="0"/>
        <w:adjustRightInd w:val="0"/>
        <w:spacing w:after="60"/>
        <w:rPr>
          <w:color w:val="000000"/>
        </w:rPr>
      </w:pPr>
      <w:r w:rsidRPr="00CF3146">
        <w:rPr>
          <w:color w:val="000000"/>
        </w:rPr>
        <w:t>Once the report nu</w:t>
      </w:r>
      <w:r w:rsidRPr="00B25435">
        <w:rPr>
          <w:color w:val="000000"/>
        </w:rPr>
        <w:t xml:space="preserve">mbers are added the </w:t>
      </w:r>
      <w:r>
        <w:rPr>
          <w:color w:val="000000"/>
        </w:rPr>
        <w:t>project lead</w:t>
      </w:r>
      <w:r w:rsidRPr="00B25435">
        <w:rPr>
          <w:color w:val="000000"/>
        </w:rPr>
        <w:t xml:space="preserve"> produces a PDF (portable docume</w:t>
      </w:r>
      <w:r w:rsidRPr="00CF3146">
        <w:rPr>
          <w:color w:val="000000"/>
        </w:rPr>
        <w:t xml:space="preserve">nt </w:t>
      </w:r>
      <w:r w:rsidRPr="00B25435">
        <w:rPr>
          <w:color w:val="000000"/>
        </w:rPr>
        <w:t>format) version of the publication</w:t>
      </w:r>
      <w:r>
        <w:rPr>
          <w:color w:val="000000"/>
        </w:rPr>
        <w:t>, uploads the file to the PACN Digital Library submissions folder, and sends a printout to each park curator.</w:t>
      </w:r>
    </w:p>
    <w:p w:rsidR="0049042A" w:rsidRDefault="0049042A" w:rsidP="00E04E2A">
      <w:pPr>
        <w:numPr>
          <w:ilvl w:val="0"/>
          <w:numId w:val="63"/>
        </w:numPr>
        <w:autoSpaceDE w:val="0"/>
        <w:autoSpaceDN w:val="0"/>
        <w:adjustRightInd w:val="0"/>
        <w:spacing w:after="60"/>
        <w:rPr>
          <w:color w:val="000000"/>
        </w:rPr>
      </w:pPr>
      <w:r>
        <w:rPr>
          <w:color w:val="000000"/>
        </w:rPr>
        <w:t xml:space="preserve">The data manager or a designee creates a bibliographic record and uploads the PDF document to </w:t>
      </w:r>
      <w:r w:rsidR="00CD39C7">
        <w:rPr>
          <w:color w:val="000000"/>
        </w:rPr>
        <w:t>IRMA</w:t>
      </w:r>
      <w:r>
        <w:rPr>
          <w:color w:val="000000"/>
        </w:rPr>
        <w:t xml:space="preserve"> according to document sensitivity.</w:t>
      </w:r>
    </w:p>
    <w:p w:rsidR="0049042A" w:rsidRDefault="0049042A" w:rsidP="00AF3036"/>
    <w:p w:rsidR="0049042A" w:rsidRPr="00B31C00" w:rsidRDefault="0049042A" w:rsidP="007E2D98">
      <w:pPr>
        <w:pStyle w:val="SOP2nd"/>
        <w:rPr>
          <w:color w:val="000000"/>
        </w:rPr>
      </w:pPr>
      <w:r w:rsidRPr="00CF3146">
        <w:rPr>
          <w:color w:val="000000"/>
        </w:rPr>
        <w:t>File naming conventions</w:t>
      </w:r>
    </w:p>
    <w:p w:rsidR="0049042A" w:rsidRDefault="0049042A" w:rsidP="007E2D98">
      <w:r w:rsidRPr="00CF3146">
        <w:rPr>
          <w:color w:val="000000"/>
        </w:rPr>
        <w:t>In all cases, digital file names should follow thes</w:t>
      </w:r>
      <w:r>
        <w:t>e guidelines:</w:t>
      </w:r>
    </w:p>
    <w:p w:rsidR="0049042A" w:rsidRDefault="0049042A" w:rsidP="00E04E2A">
      <w:pPr>
        <w:numPr>
          <w:ilvl w:val="0"/>
          <w:numId w:val="50"/>
        </w:numPr>
        <w:spacing w:after="60"/>
      </w:pPr>
      <w:r>
        <w:t>No spaces or special characters in the file name</w:t>
      </w:r>
    </w:p>
    <w:p w:rsidR="0049042A" w:rsidRDefault="0049042A" w:rsidP="00E04E2A">
      <w:pPr>
        <w:numPr>
          <w:ilvl w:val="0"/>
          <w:numId w:val="50"/>
        </w:numPr>
        <w:spacing w:after="60"/>
      </w:pPr>
      <w:r>
        <w:t xml:space="preserve">Use the underscore (“_”) character to separate file name components </w:t>
      </w:r>
    </w:p>
    <w:p w:rsidR="0049042A" w:rsidRDefault="0049042A" w:rsidP="00E04E2A">
      <w:pPr>
        <w:numPr>
          <w:ilvl w:val="0"/>
          <w:numId w:val="50"/>
        </w:numPr>
        <w:spacing w:after="60"/>
      </w:pPr>
      <w:r>
        <w:t>Try to limit file names to 30 characters or fewer, up to a maximum of 50 characters</w:t>
      </w:r>
    </w:p>
    <w:p w:rsidR="0049042A" w:rsidRDefault="0049042A" w:rsidP="00E04E2A">
      <w:pPr>
        <w:numPr>
          <w:ilvl w:val="0"/>
          <w:numId w:val="50"/>
        </w:numPr>
        <w:spacing w:after="60"/>
      </w:pPr>
      <w:r>
        <w:t>As appropriate, include the project name (e.g., “Established_Invasive_Plants”), network code (“PACN”) or park code, and year in the file name.</w:t>
      </w:r>
    </w:p>
    <w:p w:rsidR="0049042A" w:rsidRPr="00A1437F" w:rsidRDefault="0049042A" w:rsidP="00A1437F">
      <w:pPr>
        <w:rPr>
          <w:i/>
        </w:rPr>
      </w:pPr>
      <w:r w:rsidRPr="00A1437F">
        <w:rPr>
          <w:i/>
        </w:rPr>
        <w:t>Example:</w:t>
      </w:r>
    </w:p>
    <w:p w:rsidR="0049042A" w:rsidRPr="006E2E4B" w:rsidRDefault="0049042A" w:rsidP="00E04E2A">
      <w:pPr>
        <w:numPr>
          <w:ilvl w:val="0"/>
          <w:numId w:val="51"/>
        </w:numPr>
      </w:pPr>
      <w:r w:rsidRPr="00CF3A2D">
        <w:t>PACN_</w:t>
      </w:r>
      <w:r>
        <w:t>Established_Invasive</w:t>
      </w:r>
      <w:r w:rsidRPr="00CF3A2D">
        <w:t>_</w:t>
      </w:r>
      <w:r>
        <w:t>Plants_</w:t>
      </w:r>
      <w:r w:rsidRPr="00CF3A2D">
        <w:t>20</w:t>
      </w:r>
      <w:r>
        <w:t>11</w:t>
      </w:r>
      <w:r w:rsidRPr="00CF3A2D">
        <w:t>_Annual_report.pdf</w:t>
      </w:r>
    </w:p>
    <w:p w:rsidR="0049042A" w:rsidRPr="008C3966" w:rsidRDefault="0049042A" w:rsidP="0062004F"/>
    <w:p w:rsidR="0049042A" w:rsidRDefault="0049042A" w:rsidP="00DB44AB">
      <w:pPr>
        <w:pStyle w:val="SOP2nd"/>
      </w:pPr>
      <w:r>
        <w:t>Literature Cited</w:t>
      </w:r>
    </w:p>
    <w:p w:rsidR="0049042A" w:rsidRDefault="0049042A" w:rsidP="00E4302E">
      <w:pPr>
        <w:spacing w:after="240"/>
        <w:ind w:left="720" w:hanging="720"/>
        <w:rPr>
          <w:noProof/>
        </w:rPr>
      </w:pPr>
      <w:r>
        <w:t xml:space="preserve">National Park Service (NPS). 2001. Director's Orders and Related Documents. </w:t>
      </w:r>
      <w:r w:rsidRPr="001549A3">
        <w:rPr>
          <w:u w:val="single"/>
        </w:rPr>
        <w:t>http://home.nps.gov/applications/npspolicy/DOrders.cfm</w:t>
      </w:r>
      <w:r>
        <w:t xml:space="preserve"> (accessed 1 Oct 2007).</w:t>
      </w:r>
    </w:p>
    <w:p w:rsidR="0049042A" w:rsidRDefault="0049042A" w:rsidP="00AD0B14">
      <w:pPr>
        <w:keepLines/>
        <w:spacing w:after="240"/>
        <w:ind w:left="720" w:hanging="720"/>
        <w:rPr>
          <w:noProof/>
        </w:rPr>
      </w:pPr>
      <w:r>
        <w:rPr>
          <w:noProof/>
        </w:rPr>
        <w:t xml:space="preserve">National Park Service (NPS). 2010. Pacific Island Network: Data Management Guidance Documents website. </w:t>
      </w:r>
      <w:hyperlink r:id="rId276" w:history="1">
        <w:r w:rsidRPr="00794681">
          <w:rPr>
            <w:rStyle w:val="Hyperlink"/>
            <w:noProof/>
            <w:sz w:val="24"/>
            <w:szCs w:val="22"/>
          </w:rPr>
          <w:t>http://science.nature.nps.gov/im/units/pacn/data/data_sop.cfm</w:t>
        </w:r>
      </w:hyperlink>
      <w:r>
        <w:rPr>
          <w:noProof/>
        </w:rPr>
        <w:t xml:space="preserve"> (accessed on 26 April 2011).</w:t>
      </w:r>
    </w:p>
    <w:p w:rsidR="0049042A" w:rsidRDefault="0049042A" w:rsidP="00E4302E">
      <w:pPr>
        <w:spacing w:after="240"/>
        <w:ind w:left="720" w:hanging="720"/>
        <w:rPr>
          <w:noProof/>
        </w:rPr>
      </w:pPr>
      <w:r>
        <w:t xml:space="preserve">National Park Service (NPS). </w:t>
      </w:r>
      <w:proofErr w:type="gramStart"/>
      <w:r>
        <w:t xml:space="preserve">2011a. </w:t>
      </w:r>
      <w:r w:rsidR="00CD39C7">
        <w:t xml:space="preserve">Integrated Resource Management Applications (IRMA) Portal </w:t>
      </w:r>
      <w:r>
        <w:t>website.</w:t>
      </w:r>
      <w:proofErr w:type="gramEnd"/>
      <w:r>
        <w:t xml:space="preserve"> </w:t>
      </w:r>
      <w:proofErr w:type="gramStart"/>
      <w:r w:rsidR="00CD39C7" w:rsidRPr="001549A3">
        <w:rPr>
          <w:u w:val="single"/>
        </w:rPr>
        <w:t>http</w:t>
      </w:r>
      <w:r w:rsidR="001549A3" w:rsidRPr="001549A3">
        <w:rPr>
          <w:u w:val="single"/>
        </w:rPr>
        <w:t>s</w:t>
      </w:r>
      <w:r w:rsidR="00CD39C7" w:rsidRPr="001549A3">
        <w:rPr>
          <w:u w:val="single"/>
        </w:rPr>
        <w:t>://irma.nps.gov/App/Portal/Home</w:t>
      </w:r>
      <w:r>
        <w:t xml:space="preserve"> (accessed on </w:t>
      </w:r>
      <w:r w:rsidR="00CD39C7">
        <w:t>27</w:t>
      </w:r>
      <w:r>
        <w:t xml:space="preserve"> </w:t>
      </w:r>
      <w:r w:rsidR="00CD39C7">
        <w:t>Feb 2012</w:t>
      </w:r>
      <w:r>
        <w:t>).</w:t>
      </w:r>
      <w:proofErr w:type="gramEnd"/>
    </w:p>
    <w:p w:rsidR="000031C5" w:rsidRDefault="0049042A" w:rsidP="00E4302E">
      <w:pPr>
        <w:spacing w:after="240"/>
        <w:ind w:left="720" w:hanging="720"/>
        <w:sectPr w:rsidR="000031C5" w:rsidSect="0051370F">
          <w:headerReference w:type="default" r:id="rId277"/>
          <w:footerReference w:type="default" r:id="rId278"/>
          <w:type w:val="oddPage"/>
          <w:pgSz w:w="12240" w:h="15840" w:code="1"/>
          <w:pgMar w:top="1440" w:right="1440" w:bottom="1440" w:left="1440" w:header="720" w:footer="720" w:gutter="0"/>
          <w:pgNumType w:start="1"/>
          <w:cols w:space="720"/>
          <w:docGrid w:linePitch="360"/>
        </w:sectPr>
      </w:pPr>
      <w:r w:rsidRPr="00B310BB">
        <w:t xml:space="preserve">National Park Service (NPS). </w:t>
      </w:r>
      <w:proofErr w:type="gramStart"/>
      <w:r w:rsidRPr="00B310BB">
        <w:t>2011b. Natural Resource Publication Management website.</w:t>
      </w:r>
      <w:proofErr w:type="gramEnd"/>
      <w:r w:rsidRPr="00B310BB">
        <w:t xml:space="preserve"> </w:t>
      </w:r>
      <w:hyperlink r:id="rId279" w:history="1">
        <w:proofErr w:type="gramStart"/>
        <w:r w:rsidRPr="00B310BB">
          <w:rPr>
            <w:rStyle w:val="Hyperlink"/>
            <w:sz w:val="24"/>
            <w:szCs w:val="22"/>
          </w:rPr>
          <w:t>http://www.nature.nps.gov/publications/NRPM/</w:t>
        </w:r>
      </w:hyperlink>
      <w:r w:rsidRPr="00B310BB">
        <w:t xml:space="preserve"> (accessed on 26 April 2011).</w:t>
      </w:r>
      <w:proofErr w:type="gramEnd"/>
    </w:p>
    <w:p w:rsidR="0049042A" w:rsidRDefault="0049042A" w:rsidP="00E4302E">
      <w:pPr>
        <w:spacing w:after="240"/>
        <w:ind w:left="720" w:hanging="720"/>
        <w:rPr>
          <w:noProof/>
        </w:rPr>
      </w:pPr>
    </w:p>
    <w:p w:rsidR="0049042A" w:rsidRPr="008C3966" w:rsidRDefault="0049042A" w:rsidP="00E4302E">
      <w:pPr>
        <w:spacing w:after="240"/>
      </w:pPr>
    </w:p>
    <w:p w:rsidR="0049042A" w:rsidRPr="008C3966" w:rsidRDefault="0049042A" w:rsidP="0062004F"/>
    <w:p w:rsidR="0049042A" w:rsidRDefault="0049042A" w:rsidP="0062004F">
      <w:pPr>
        <w:sectPr w:rsidR="0049042A" w:rsidSect="000031C5">
          <w:footerReference w:type="default" r:id="rId280"/>
          <w:type w:val="continuous"/>
          <w:pgSz w:w="12240" w:h="15840" w:code="1"/>
          <w:pgMar w:top="1440" w:right="1440" w:bottom="1440" w:left="1440" w:header="720" w:footer="720" w:gutter="0"/>
          <w:pgNumType w:start="1"/>
          <w:cols w:space="720"/>
          <w:docGrid w:linePitch="360"/>
        </w:sectPr>
      </w:pPr>
    </w:p>
    <w:p w:rsidR="0049042A" w:rsidRPr="00A80536" w:rsidRDefault="0049042A">
      <w:pPr>
        <w:pStyle w:val="SOPTitle"/>
        <w:rPr>
          <w:sz w:val="32"/>
          <w:szCs w:val="32"/>
        </w:rPr>
      </w:pPr>
      <w:bookmarkStart w:id="725" w:name="_Toc261510636"/>
      <w:bookmarkStart w:id="726" w:name="_Toc322933343"/>
      <w:r w:rsidRPr="00A80536">
        <w:rPr>
          <w:sz w:val="32"/>
          <w:szCs w:val="32"/>
        </w:rPr>
        <w:lastRenderedPageBreak/>
        <w:t>Standard Operating Procedure (SOP) #18</w:t>
      </w:r>
      <w:bookmarkEnd w:id="725"/>
      <w:bookmarkEnd w:id="726"/>
    </w:p>
    <w:p w:rsidR="0049042A" w:rsidRPr="00A80536" w:rsidRDefault="0049042A">
      <w:pPr>
        <w:pStyle w:val="SOPSubtitle"/>
        <w:rPr>
          <w:sz w:val="32"/>
          <w:szCs w:val="32"/>
        </w:rPr>
      </w:pPr>
      <w:bookmarkStart w:id="727" w:name="_Toc261510820"/>
      <w:bookmarkStart w:id="728" w:name="_Toc261510637"/>
      <w:bookmarkStart w:id="729" w:name="_Toc265743834"/>
      <w:r w:rsidRPr="00A80536">
        <w:rPr>
          <w:sz w:val="32"/>
          <w:szCs w:val="32"/>
        </w:rPr>
        <w:t xml:space="preserve">Product Posting and </w:t>
      </w:r>
      <w:bookmarkEnd w:id="727"/>
      <w:r w:rsidRPr="00A80536">
        <w:rPr>
          <w:sz w:val="32"/>
          <w:szCs w:val="32"/>
        </w:rPr>
        <w:t>Distribution</w:t>
      </w:r>
      <w:bookmarkEnd w:id="728"/>
      <w:bookmarkEnd w:id="729"/>
    </w:p>
    <w:p w:rsidR="0049042A" w:rsidRDefault="0049042A" w:rsidP="008968EA"/>
    <w:p w:rsidR="0049042A" w:rsidRDefault="0049042A" w:rsidP="008968EA">
      <w:r>
        <w:t>Version 1.0 (April 26, 2011)</w:t>
      </w:r>
    </w:p>
    <w:p w:rsidR="0049042A" w:rsidRDefault="0049042A" w:rsidP="0062004F"/>
    <w:p w:rsidR="0049042A" w:rsidRDefault="0049042A" w:rsidP="00F141F6">
      <w:pPr>
        <w:pStyle w:val="SOP2nd"/>
      </w:pPr>
      <w:r w:rsidRPr="00437523">
        <w:t>Change History</w:t>
      </w:r>
    </w:p>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4"/>
        <w:gridCol w:w="1385"/>
        <w:gridCol w:w="2340"/>
        <w:gridCol w:w="2160"/>
        <w:gridCol w:w="2340"/>
      </w:tblGrid>
      <w:tr w:rsidR="0049042A" w:rsidRPr="00F141F6">
        <w:trPr>
          <w:trHeight w:val="404"/>
        </w:trPr>
        <w:tc>
          <w:tcPr>
            <w:tcW w:w="1364"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Version #</w:t>
            </w:r>
          </w:p>
        </w:tc>
        <w:tc>
          <w:tcPr>
            <w:tcW w:w="1385"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Date</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Revised by</w:t>
            </w:r>
          </w:p>
        </w:tc>
        <w:tc>
          <w:tcPr>
            <w:tcW w:w="216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Changes</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Justification</w:t>
            </w:r>
          </w:p>
        </w:tc>
      </w:tr>
      <w:tr w:rsidR="0049042A">
        <w:trPr>
          <w:trHeight w:val="188"/>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spacing w:after="0"/>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bl>
    <w:p w:rsidR="0049042A" w:rsidRDefault="0049042A" w:rsidP="00F141F6"/>
    <w:p w:rsidR="0049042A" w:rsidRDefault="0049042A" w:rsidP="00F141F6">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49042A" w:rsidRDefault="0049042A" w:rsidP="0062004F"/>
    <w:p w:rsidR="0049042A" w:rsidRPr="00BF5CF0" w:rsidRDefault="0049042A" w:rsidP="00106E58">
      <w:pPr>
        <w:pStyle w:val="APP2nd"/>
      </w:pPr>
      <w:r w:rsidRPr="00BF5CF0">
        <w:t>Purpose</w:t>
      </w:r>
    </w:p>
    <w:p w:rsidR="0049042A" w:rsidRDefault="0049042A" w:rsidP="0062004F">
      <w:r w:rsidRPr="00D73AD0">
        <w:t xml:space="preserve">This </w:t>
      </w:r>
      <w:r>
        <w:t>SOP</w:t>
      </w:r>
      <w:r w:rsidRPr="00D73AD0">
        <w:t xml:space="preserve"> </w:t>
      </w:r>
      <w:r>
        <w:t>document provides details on the process of posting and otherwise distributing finalized data, reports and other project deliverables for the Pacific Island Network</w:t>
      </w:r>
      <w:r w:rsidRPr="0001175C">
        <w:t xml:space="preserve"> </w:t>
      </w:r>
      <w:r>
        <w:t xml:space="preserve">(PACN) Inventory and Monitoring Program (I&amp;M). For a complete list of project deliverables, refer to </w:t>
      </w:r>
      <w:r w:rsidRPr="00987924">
        <w:t>SOP #</w:t>
      </w:r>
      <w:r>
        <w:t>17 “</w:t>
      </w:r>
      <w:r w:rsidRPr="00E56B1A">
        <w:t>Product Delivery Specifications</w:t>
      </w:r>
      <w:r>
        <w:t xml:space="preserve"> and Schedule.”</w:t>
      </w:r>
    </w:p>
    <w:p w:rsidR="0049042A" w:rsidRDefault="0049042A" w:rsidP="0062004F"/>
    <w:p w:rsidR="0049042A" w:rsidRPr="00BF5CF0" w:rsidRDefault="0049042A" w:rsidP="00106E58">
      <w:pPr>
        <w:pStyle w:val="SOP2nd"/>
      </w:pPr>
      <w:r w:rsidRPr="00BF5CF0">
        <w:t>Product posting and distribution</w:t>
      </w:r>
    </w:p>
    <w:p w:rsidR="0049042A" w:rsidRDefault="0049042A" w:rsidP="00CE5572">
      <w:r>
        <w:t xml:space="preserve">Once digital products have been delivered and processed, the data manager will post the products to the </w:t>
      </w:r>
      <w:r w:rsidR="00CD39C7">
        <w:t>Integrated Resource Management Applications (IRMA) Portal (NPS 2011)</w:t>
      </w:r>
      <w:r>
        <w:t xml:space="preserve">. </w:t>
      </w:r>
      <w:r w:rsidR="00CD39C7">
        <w:t>IRMA</w:t>
      </w:r>
      <w:r>
        <w:t xml:space="preserve"> is the NPS clearinghouse for natural resource products that are available to the public. The following sets of products are available in </w:t>
      </w:r>
      <w:r w:rsidR="00CD39C7">
        <w:t>IRMA</w:t>
      </w:r>
      <w:r>
        <w:t>:</w:t>
      </w:r>
    </w:p>
    <w:p w:rsidR="0049042A" w:rsidRDefault="0049042A" w:rsidP="00CE5572"/>
    <w:p w:rsidR="0049042A" w:rsidRDefault="0049042A" w:rsidP="00E04E2A">
      <w:pPr>
        <w:numPr>
          <w:ilvl w:val="0"/>
          <w:numId w:val="56"/>
        </w:numPr>
      </w:pPr>
      <w:r>
        <w:t xml:space="preserve">Full metadata records and datasets will be posted to the References service within </w:t>
      </w:r>
      <w:r w:rsidR="00CD39C7">
        <w:t>IRMA</w:t>
      </w:r>
      <w:r>
        <w:t xml:space="preserve"> and made available to the public. </w:t>
      </w:r>
    </w:p>
    <w:p w:rsidR="0049042A" w:rsidRDefault="0049042A" w:rsidP="00E04E2A">
      <w:pPr>
        <w:numPr>
          <w:ilvl w:val="0"/>
          <w:numId w:val="56"/>
        </w:numPr>
      </w:pPr>
      <w:r>
        <w:t xml:space="preserve">A record for reports and other publications will be created in the Reference service.  The digital report file in PDF format will then be uploaded and linked to the reference record. </w:t>
      </w:r>
    </w:p>
    <w:p w:rsidR="0049042A" w:rsidRDefault="0049042A" w:rsidP="00E04E2A">
      <w:pPr>
        <w:numPr>
          <w:ilvl w:val="0"/>
          <w:numId w:val="56"/>
        </w:numPr>
      </w:pPr>
      <w:r>
        <w:t>Species observations will be extracted from the database and entered into the Biology service which is the NPS database and application for maintaining park-specific species lists and observation data.</w:t>
      </w:r>
    </w:p>
    <w:p w:rsidR="0049042A" w:rsidRDefault="0049042A" w:rsidP="00CE5572"/>
    <w:p w:rsidR="0049042A" w:rsidRDefault="00CD39C7" w:rsidP="00CE5572">
      <w:pPr>
        <w:autoSpaceDE w:val="0"/>
        <w:autoSpaceDN w:val="0"/>
        <w:adjustRightInd w:val="0"/>
        <w:spacing w:line="240" w:lineRule="atLeast"/>
        <w:rPr>
          <w:color w:val="000000"/>
        </w:rPr>
      </w:pPr>
      <w:r>
        <w:rPr>
          <w:color w:val="000000"/>
        </w:rPr>
        <w:t>IRMA</w:t>
      </w:r>
      <w:r w:rsidR="0049042A">
        <w:rPr>
          <w:color w:val="000000"/>
        </w:rPr>
        <w:t xml:space="preserve"> serves as the primary mechanism for sharing reports, data, and other project deliverables with other agencies, organizations, and the general public.</w:t>
      </w:r>
    </w:p>
    <w:p w:rsidR="0049042A" w:rsidRDefault="0049042A" w:rsidP="0062004F">
      <w:pPr>
        <w:autoSpaceDE w:val="0"/>
        <w:autoSpaceDN w:val="0"/>
        <w:adjustRightInd w:val="0"/>
        <w:spacing w:line="240" w:lineRule="atLeast"/>
        <w:rPr>
          <w:color w:val="000000"/>
        </w:rPr>
      </w:pPr>
    </w:p>
    <w:p w:rsidR="0049042A" w:rsidRPr="008968EA" w:rsidRDefault="0049042A" w:rsidP="0062004F">
      <w:pPr>
        <w:pStyle w:val="PACNReportHeader3"/>
        <w:rPr>
          <w:u w:val="none"/>
        </w:rPr>
      </w:pPr>
      <w:r w:rsidRPr="008968EA">
        <w:rPr>
          <w:u w:val="none"/>
        </w:rPr>
        <w:lastRenderedPageBreak/>
        <w:t>Holding period for project data</w:t>
      </w:r>
    </w:p>
    <w:p w:rsidR="0049042A" w:rsidRDefault="0049042A" w:rsidP="0062004F">
      <w:r>
        <w:t xml:space="preserve">To protect professional authorship priority and to provide sufficient time to complete quality assurance measures, there is a 2-year holding period before posting or otherwise distributing finalized data. This means that certified data sets are first posted to publicly-accessible websites (i.e. </w:t>
      </w:r>
      <w:r w:rsidR="00CD39C7">
        <w:t>IRMA</w:t>
      </w:r>
      <w:r>
        <w:t xml:space="preserve">) approximately 24 months after they are collected (e.g. data collected in June 2011 becomes generally available through </w:t>
      </w:r>
      <w:r w:rsidR="00CD39C7">
        <w:t>IRMA</w:t>
      </w:r>
      <w:r>
        <w:t xml:space="preserve"> in June 2013). In certain </w:t>
      </w:r>
      <w:proofErr w:type="gramStart"/>
      <w:r>
        <w:t>circumstances,</w:t>
      </w:r>
      <w:proofErr w:type="gramEnd"/>
      <w:r>
        <w:t xml:space="preserve"> and at the discretion of the project lead and park biologists, data may be shared before a full two years have elapsed.</w:t>
      </w:r>
    </w:p>
    <w:p w:rsidR="0049042A" w:rsidRDefault="0049042A" w:rsidP="0062004F"/>
    <w:p w:rsidR="0049042A" w:rsidRDefault="0049042A" w:rsidP="0062004F">
      <w:r>
        <w:t xml:space="preserve">Note: This hold only applies to raw data; all metadata, reports or other products are to be posted to </w:t>
      </w:r>
      <w:r w:rsidR="00CD39C7">
        <w:t>IRMA</w:t>
      </w:r>
      <w:r>
        <w:t xml:space="preserve"> in a timely manner as they are received and processed.</w:t>
      </w:r>
    </w:p>
    <w:p w:rsidR="0049042A" w:rsidRDefault="0049042A" w:rsidP="0062004F"/>
    <w:p w:rsidR="0049042A" w:rsidRPr="00BF5CF0" w:rsidRDefault="0049042A" w:rsidP="00106E58">
      <w:pPr>
        <w:pStyle w:val="SOP2nd"/>
      </w:pPr>
      <w:r w:rsidRPr="00BF5CF0">
        <w:t>Responding to Data Requests</w:t>
      </w:r>
    </w:p>
    <w:p w:rsidR="0049042A" w:rsidRDefault="0049042A" w:rsidP="0062004F">
      <w:r>
        <w:t>Occasionally, a park or project staff member may be contacted directly regarding a specific data request from another agency, organization, scientist, or from a member of the general public. The following points are considered when responding to data requests:</w:t>
      </w:r>
    </w:p>
    <w:p w:rsidR="0049042A" w:rsidRDefault="0049042A" w:rsidP="00E04E2A">
      <w:pPr>
        <w:numPr>
          <w:ilvl w:val="0"/>
          <w:numId w:val="58"/>
        </w:numPr>
      </w:pPr>
      <w:r>
        <w:t>NPS is the originator and steward of the data, and the NPS Inventory and Monitoring Program should be acknowledged in any professional publication using the data.</w:t>
      </w:r>
    </w:p>
    <w:p w:rsidR="0049042A" w:rsidRDefault="0049042A" w:rsidP="00E04E2A">
      <w:pPr>
        <w:numPr>
          <w:ilvl w:val="0"/>
          <w:numId w:val="58"/>
        </w:numPr>
      </w:pPr>
      <w:r>
        <w:t>NPS retains distribution rights; copies of the data should not be redistributed by anyone but NPS.</w:t>
      </w:r>
    </w:p>
    <w:p w:rsidR="0049042A" w:rsidRDefault="0049042A" w:rsidP="00E04E2A">
      <w:pPr>
        <w:numPr>
          <w:ilvl w:val="0"/>
          <w:numId w:val="58"/>
        </w:numPr>
      </w:pPr>
      <w:r>
        <w:t>The data that project staff members and cooperators collect using public funds are public records and as such cannot be considered personal or professional intellectual property.</w:t>
      </w:r>
    </w:p>
    <w:p w:rsidR="0049042A" w:rsidRDefault="0049042A" w:rsidP="00E04E2A">
      <w:pPr>
        <w:numPr>
          <w:ilvl w:val="0"/>
          <w:numId w:val="58"/>
        </w:numPr>
      </w:pPr>
      <w:r>
        <w:t xml:space="preserve">No sensitive information (e.g., information about the specific nature or location of protected resources) may be posted to </w:t>
      </w:r>
      <w:r w:rsidR="00CD39C7">
        <w:t>IRMA</w:t>
      </w:r>
      <w:r>
        <w:t xml:space="preserve"> or another publicly-accessible website, or otherwise shared or distributed outside NPS without a confidentiality agreement between NPS and the agency, organization, or person(s) with whom the sensitive information is to be shared.  Refer to the section in this document about sensitive information and also to website</w:t>
      </w:r>
      <w:r w:rsidRPr="00987924">
        <w:t>SOP #1</w:t>
      </w:r>
      <w:r>
        <w:t>6 “Se</w:t>
      </w:r>
      <w:r w:rsidRPr="00E56B1A">
        <w:t>nsitive Information</w:t>
      </w:r>
      <w:r>
        <w:t>.”</w:t>
      </w:r>
    </w:p>
    <w:p w:rsidR="0049042A" w:rsidRDefault="0049042A" w:rsidP="00E04E2A">
      <w:pPr>
        <w:numPr>
          <w:ilvl w:val="0"/>
          <w:numId w:val="58"/>
        </w:numPr>
      </w:pPr>
      <w:r>
        <w:t>For quality assurance, only the certified, finalized versions of data sets should be shared with others.</w:t>
      </w:r>
    </w:p>
    <w:p w:rsidR="0049042A" w:rsidRDefault="0049042A" w:rsidP="0062004F"/>
    <w:p w:rsidR="0049042A" w:rsidRDefault="0049042A" w:rsidP="0062004F">
      <w:r>
        <w:t>The project lead will handle all data requests as follows:</w:t>
      </w:r>
    </w:p>
    <w:p w:rsidR="0049042A" w:rsidRDefault="0049042A" w:rsidP="00E04E2A">
      <w:pPr>
        <w:numPr>
          <w:ilvl w:val="0"/>
          <w:numId w:val="57"/>
        </w:numPr>
      </w:pPr>
      <w:r>
        <w:t>Discuss the request with other park biologists as necessary to make those with a need to know aware of the request and, if necessary, to work together on a response.</w:t>
      </w:r>
    </w:p>
    <w:p w:rsidR="0049042A" w:rsidRDefault="0049042A" w:rsidP="00E04E2A">
      <w:pPr>
        <w:numPr>
          <w:ilvl w:val="0"/>
          <w:numId w:val="57"/>
        </w:numPr>
      </w:pPr>
      <w:r>
        <w:t>Notify the data manager of the request if s/he is needed to facilitate fulfilling the request in some manner.</w:t>
      </w:r>
    </w:p>
    <w:p w:rsidR="0049042A" w:rsidRDefault="0049042A" w:rsidP="00E04E2A">
      <w:pPr>
        <w:numPr>
          <w:ilvl w:val="0"/>
          <w:numId w:val="57"/>
        </w:numPr>
      </w:pPr>
      <w:r>
        <w:t>Respond to the request in an official email or memo.</w:t>
      </w:r>
    </w:p>
    <w:p w:rsidR="0049042A" w:rsidRDefault="0049042A" w:rsidP="00E04E2A">
      <w:pPr>
        <w:numPr>
          <w:ilvl w:val="0"/>
          <w:numId w:val="57"/>
        </w:numPr>
      </w:pPr>
      <w:r>
        <w:t xml:space="preserve">In the response, refer the requestor to </w:t>
      </w:r>
      <w:r w:rsidR="00CD39C7">
        <w:t>IRMA</w:t>
      </w:r>
      <w:r>
        <w:t>, so they may download the necessary data and/or metadata. If the request cannot be fulfilled in that manner – either because the data products have not been posted yet, or because the requested data include sensitive information – work with the data manager to discuss options for fulfilling the request directly (e.g., burning data to CD or DVD). Ordinarily, only certified data sets should be shared outside NPS.</w:t>
      </w:r>
    </w:p>
    <w:p w:rsidR="0049042A" w:rsidRDefault="0049042A" w:rsidP="00E04E2A">
      <w:pPr>
        <w:numPr>
          <w:ilvl w:val="0"/>
          <w:numId w:val="57"/>
        </w:numPr>
      </w:pPr>
      <w:r>
        <w:t>If the request is for a document, it is recommended that documents be converted to PDF format prior to distributing it.</w:t>
      </w:r>
    </w:p>
    <w:p w:rsidR="0049042A" w:rsidRDefault="0049042A" w:rsidP="00E04E2A">
      <w:pPr>
        <w:numPr>
          <w:ilvl w:val="0"/>
          <w:numId w:val="57"/>
        </w:numPr>
      </w:pPr>
      <w:r>
        <w:lastRenderedPageBreak/>
        <w:t xml:space="preserve">If the request is for data that may reveal the location of protected resources, refer to the section in this document about sensitive information and also to </w:t>
      </w:r>
      <w:r w:rsidRPr="00987924">
        <w:t>SOP #</w:t>
      </w:r>
      <w:r>
        <w:t>16 “</w:t>
      </w:r>
      <w:r w:rsidRPr="00E56B1A">
        <w:t>Sensitive Information</w:t>
      </w:r>
      <w:r>
        <w:t>.”</w:t>
      </w:r>
    </w:p>
    <w:p w:rsidR="0049042A" w:rsidRDefault="0049042A" w:rsidP="00E04E2A">
      <w:pPr>
        <w:numPr>
          <w:ilvl w:val="0"/>
          <w:numId w:val="57"/>
        </w:numPr>
      </w:pPr>
      <w:r>
        <w:t>After responding, provide the following information to the data manager, who will maintain a log of all requests in the PACN Project Tracking database:</w:t>
      </w:r>
    </w:p>
    <w:p w:rsidR="0049042A" w:rsidRDefault="0049042A" w:rsidP="00E04E2A">
      <w:pPr>
        <w:numPr>
          <w:ilvl w:val="1"/>
          <w:numId w:val="57"/>
        </w:numPr>
      </w:pPr>
      <w:r>
        <w:t>Name and affiliation of requestor</w:t>
      </w:r>
    </w:p>
    <w:p w:rsidR="0049042A" w:rsidRDefault="0049042A" w:rsidP="00E04E2A">
      <w:pPr>
        <w:numPr>
          <w:ilvl w:val="1"/>
          <w:numId w:val="57"/>
        </w:numPr>
      </w:pPr>
      <w:r>
        <w:t>Request date</w:t>
      </w:r>
    </w:p>
    <w:p w:rsidR="0049042A" w:rsidRDefault="0049042A" w:rsidP="00E04E2A">
      <w:pPr>
        <w:numPr>
          <w:ilvl w:val="1"/>
          <w:numId w:val="57"/>
        </w:numPr>
      </w:pPr>
      <w:r>
        <w:t>Nature of request</w:t>
      </w:r>
    </w:p>
    <w:p w:rsidR="0049042A" w:rsidRDefault="0049042A" w:rsidP="00E04E2A">
      <w:pPr>
        <w:numPr>
          <w:ilvl w:val="1"/>
          <w:numId w:val="57"/>
        </w:numPr>
      </w:pPr>
      <w:r>
        <w:t>Responder</w:t>
      </w:r>
    </w:p>
    <w:p w:rsidR="0049042A" w:rsidRDefault="0049042A" w:rsidP="00E04E2A">
      <w:pPr>
        <w:numPr>
          <w:ilvl w:val="1"/>
          <w:numId w:val="57"/>
        </w:numPr>
      </w:pPr>
      <w:r>
        <w:t>Response date</w:t>
      </w:r>
    </w:p>
    <w:p w:rsidR="0049042A" w:rsidRDefault="0049042A" w:rsidP="00E04E2A">
      <w:pPr>
        <w:numPr>
          <w:ilvl w:val="1"/>
          <w:numId w:val="57"/>
        </w:numPr>
      </w:pPr>
      <w:r>
        <w:t>Nature of response</w:t>
      </w:r>
    </w:p>
    <w:p w:rsidR="0049042A" w:rsidRDefault="0049042A" w:rsidP="00E04E2A">
      <w:pPr>
        <w:numPr>
          <w:ilvl w:val="1"/>
          <w:numId w:val="57"/>
        </w:numPr>
      </w:pPr>
      <w:r>
        <w:t>List of specific data sets and products sent (if any)</w:t>
      </w:r>
    </w:p>
    <w:p w:rsidR="0049042A" w:rsidRDefault="0049042A" w:rsidP="0062004F"/>
    <w:p w:rsidR="0049042A" w:rsidRDefault="0049042A" w:rsidP="0062004F">
      <w:pPr>
        <w:autoSpaceDE w:val="0"/>
        <w:autoSpaceDN w:val="0"/>
        <w:adjustRightInd w:val="0"/>
        <w:spacing w:line="240" w:lineRule="atLeast"/>
        <w:rPr>
          <w:color w:val="000000"/>
        </w:rPr>
      </w:pPr>
      <w:r w:rsidRPr="00DA2157">
        <w:rPr>
          <w:color w:val="000000"/>
        </w:rPr>
        <w:t xml:space="preserve">All official </w:t>
      </w:r>
      <w:r>
        <w:rPr>
          <w:color w:val="000000"/>
        </w:rPr>
        <w:t>Freedom of Information Act (</w:t>
      </w:r>
      <w:r w:rsidRPr="00DA2157">
        <w:rPr>
          <w:color w:val="000000"/>
        </w:rPr>
        <w:t>FOIA</w:t>
      </w:r>
      <w:r>
        <w:rPr>
          <w:color w:val="000000"/>
        </w:rPr>
        <w:t>)</w:t>
      </w:r>
      <w:r w:rsidRPr="00DA2157">
        <w:rPr>
          <w:color w:val="000000"/>
        </w:rPr>
        <w:t xml:space="preserve"> requests will be handled according to NPS policy</w:t>
      </w:r>
      <w:r>
        <w:rPr>
          <w:color w:val="000000"/>
        </w:rPr>
        <w:t xml:space="preserve">. </w:t>
      </w:r>
      <w:r w:rsidRPr="00DA2157">
        <w:rPr>
          <w:color w:val="000000"/>
        </w:rPr>
        <w:t xml:space="preserve">The </w:t>
      </w:r>
      <w:r>
        <w:rPr>
          <w:color w:val="000000"/>
        </w:rPr>
        <w:t>project lead</w:t>
      </w:r>
      <w:r w:rsidRPr="00DA2157">
        <w:rPr>
          <w:color w:val="000000"/>
        </w:rPr>
        <w:t xml:space="preserve"> will work with the </w:t>
      </w:r>
      <w:r>
        <w:rPr>
          <w:color w:val="000000"/>
        </w:rPr>
        <w:t>data manager</w:t>
      </w:r>
      <w:r w:rsidRPr="00DA2157">
        <w:rPr>
          <w:color w:val="000000"/>
        </w:rPr>
        <w:t xml:space="preserve"> and the park FOIA representative(s) of the park(s) for which the request applies.</w:t>
      </w:r>
    </w:p>
    <w:p w:rsidR="0049042A" w:rsidRDefault="0049042A" w:rsidP="0062004F">
      <w:pPr>
        <w:autoSpaceDE w:val="0"/>
        <w:autoSpaceDN w:val="0"/>
        <w:adjustRightInd w:val="0"/>
        <w:spacing w:line="240" w:lineRule="atLeast"/>
        <w:rPr>
          <w:color w:val="000000"/>
        </w:rPr>
      </w:pPr>
    </w:p>
    <w:p w:rsidR="0049042A" w:rsidRPr="008968EA" w:rsidRDefault="0049042A" w:rsidP="00106E58">
      <w:pPr>
        <w:pStyle w:val="SOP2nd"/>
      </w:pPr>
      <w:r w:rsidRPr="008968EA">
        <w:t>Special procedures for sensitive information</w:t>
      </w:r>
    </w:p>
    <w:p w:rsidR="0049042A" w:rsidRDefault="0049042A" w:rsidP="0062004F">
      <w:r>
        <w:t xml:space="preserve">Products that have been identified upon delivery by the project lead as containing sensitive information will either be revised into a form that does not disclose the locations of sensitive resources, or withheld from posting and distribution. When requests for distribution of the unedited version of products are initiated by the NPS, by another federal agency, or by another partner organization (e.g., a research scientist at a university), the unedited product (e.g., the full data set that includes protected information) may only be shared after </w:t>
      </w:r>
      <w:proofErr w:type="gramStart"/>
      <w:r>
        <w:t>a confidentiality</w:t>
      </w:r>
      <w:proofErr w:type="gramEnd"/>
      <w:r>
        <w:t xml:space="preserve"> agreement is established between NPS and the other organization. Refer to </w:t>
      </w:r>
      <w:r w:rsidRPr="00987924">
        <w:t>SOP #1</w:t>
      </w:r>
      <w:r>
        <w:t>6</w:t>
      </w:r>
      <w:r w:rsidRPr="00987924">
        <w:t xml:space="preserve"> </w:t>
      </w:r>
      <w:r>
        <w:t>“</w:t>
      </w:r>
      <w:r w:rsidRPr="00987924">
        <w:t>Sensitive Information</w:t>
      </w:r>
      <w:r>
        <w:t>”</w:t>
      </w:r>
      <w:r w:rsidRPr="00987924">
        <w:t xml:space="preserve"> for more information.</w:t>
      </w:r>
    </w:p>
    <w:p w:rsidR="0049042A" w:rsidRPr="008C3966" w:rsidRDefault="0049042A" w:rsidP="0062004F"/>
    <w:p w:rsidR="0049042A" w:rsidRDefault="0049042A" w:rsidP="00106E58">
      <w:pPr>
        <w:pStyle w:val="SOP2nd"/>
      </w:pPr>
      <w:r>
        <w:t>Literature Cited</w:t>
      </w:r>
    </w:p>
    <w:p w:rsidR="00CD39C7" w:rsidRDefault="00A64C00" w:rsidP="00CD39C7">
      <w:pPr>
        <w:ind w:left="720" w:hanging="720"/>
        <w:rPr>
          <w:noProof/>
        </w:rPr>
      </w:pPr>
      <w:r>
        <w:fldChar w:fldCharType="begin"/>
      </w:r>
      <w:r w:rsidR="00CD39C7">
        <w:instrText xml:space="preserve"> ADDIN EN.SECTION.REFLIST </w:instrText>
      </w:r>
      <w:r>
        <w:fldChar w:fldCharType="separate"/>
      </w:r>
      <w:r w:rsidR="00CD39C7" w:rsidRPr="000A5B42">
        <w:t xml:space="preserve"> </w:t>
      </w:r>
      <w:r w:rsidR="00CD39C7">
        <w:t xml:space="preserve">National Park Service (NPS). 2011. The Integrated Resource Management Applications (IRMA) Portal website. </w:t>
      </w:r>
      <w:r w:rsidR="001549A3" w:rsidRPr="001549A3">
        <w:rPr>
          <w:u w:val="single"/>
        </w:rPr>
        <w:t>https://irma</w:t>
      </w:r>
      <w:r w:rsidR="00CD39C7" w:rsidRPr="001549A3">
        <w:rPr>
          <w:u w:val="single"/>
        </w:rPr>
        <w:t xml:space="preserve">.nps.gov/App/Portal/Home </w:t>
      </w:r>
      <w:r w:rsidR="00CD39C7">
        <w:t>(accessed on 27 Feb 2012).</w:t>
      </w:r>
    </w:p>
    <w:p w:rsidR="0049042A" w:rsidRDefault="00A64C00" w:rsidP="00CD39C7">
      <w:r>
        <w:fldChar w:fldCharType="end"/>
      </w:r>
      <w:r w:rsidR="0049042A">
        <w:br w:type="page"/>
      </w:r>
    </w:p>
    <w:p w:rsidR="0049042A" w:rsidRPr="008C3966" w:rsidRDefault="00D728CF" w:rsidP="0062004F">
      <w:r>
        <w:rPr>
          <w:noProof/>
        </w:rPr>
        <w:lastRenderedPageBreak/>
        <mc:AlternateContent>
          <mc:Choice Requires="wps">
            <w:drawing>
              <wp:anchor distT="0" distB="0" distL="114300" distR="114300" simplePos="0" relativeHeight="39" behindDoc="0" locked="1" layoutInCell="1" allowOverlap="1">
                <wp:simplePos x="0" y="0"/>
                <wp:positionH relativeFrom="column">
                  <wp:posOffset>-217805</wp:posOffset>
                </wp:positionH>
                <wp:positionV relativeFrom="paragraph">
                  <wp:posOffset>8279765</wp:posOffset>
                </wp:positionV>
                <wp:extent cx="6543040" cy="621030"/>
                <wp:effectExtent l="0" t="0" r="0" b="7620"/>
                <wp:wrapNone/>
                <wp:docPr id="104"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43040" cy="621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0" o:spid="_x0000_s1026" style="position:absolute;margin-left:-17.15pt;margin-top:651.95pt;width:515.2pt;height:48.9pt;z-index: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" stroked="f">
                <w10:anchorlock/>
              </v:rect>
            </w:pict>
          </mc:Fallback>
        </mc:AlternateContent>
      </w:r>
    </w:p>
    <w:p w:rsidR="0049042A" w:rsidRDefault="0049042A" w:rsidP="00EB68A1">
      <w:pPr>
        <w:pStyle w:val="NTR-1stOrder"/>
        <w:sectPr w:rsidR="0049042A" w:rsidSect="0051370F">
          <w:headerReference w:type="default" r:id="rId281"/>
          <w:footerReference w:type="default" r:id="rId282"/>
          <w:type w:val="oddPage"/>
          <w:pgSz w:w="12240" w:h="15840" w:code="1"/>
          <w:pgMar w:top="1440" w:right="1440" w:bottom="1440" w:left="1440" w:header="720" w:footer="720" w:gutter="0"/>
          <w:pgNumType w:start="1"/>
          <w:cols w:space="720"/>
          <w:docGrid w:linePitch="360"/>
        </w:sectPr>
      </w:pPr>
    </w:p>
    <w:p w:rsidR="0049042A" w:rsidRPr="00A80536" w:rsidRDefault="0049042A" w:rsidP="00BC2969">
      <w:pPr>
        <w:pStyle w:val="SOPTitle"/>
        <w:rPr>
          <w:sz w:val="32"/>
          <w:szCs w:val="32"/>
        </w:rPr>
      </w:pPr>
      <w:bookmarkStart w:id="730" w:name="_Toc262050579"/>
      <w:bookmarkStart w:id="731" w:name="_Toc261510638"/>
      <w:bookmarkStart w:id="732" w:name="_Toc322933344"/>
      <w:bookmarkStart w:id="733" w:name="_Toc207430456"/>
      <w:r w:rsidRPr="00A80536">
        <w:rPr>
          <w:sz w:val="32"/>
          <w:szCs w:val="32"/>
        </w:rPr>
        <w:lastRenderedPageBreak/>
        <w:t>Standard Operating Procedure (SOP) #19</w:t>
      </w:r>
      <w:bookmarkEnd w:id="730"/>
      <w:bookmarkEnd w:id="731"/>
      <w:bookmarkEnd w:id="732"/>
    </w:p>
    <w:p w:rsidR="0049042A" w:rsidRPr="00A80536" w:rsidRDefault="0049042A" w:rsidP="00BC2969">
      <w:pPr>
        <w:pStyle w:val="SOPSubtitle"/>
        <w:rPr>
          <w:sz w:val="32"/>
          <w:szCs w:val="32"/>
        </w:rPr>
      </w:pPr>
      <w:bookmarkStart w:id="734" w:name="_Toc262050580"/>
      <w:bookmarkStart w:id="735" w:name="_Toc265743835"/>
      <w:r w:rsidRPr="00A80536">
        <w:rPr>
          <w:sz w:val="32"/>
          <w:szCs w:val="32"/>
        </w:rPr>
        <w:t xml:space="preserve">Statistical </w:t>
      </w:r>
      <w:bookmarkStart w:id="736" w:name="_Toc261510639"/>
      <w:bookmarkStart w:id="737" w:name="_Toc261510821"/>
      <w:r w:rsidRPr="00A80536">
        <w:rPr>
          <w:sz w:val="32"/>
          <w:szCs w:val="32"/>
        </w:rPr>
        <w:t>Data Analysis</w:t>
      </w:r>
      <w:bookmarkEnd w:id="733"/>
      <w:bookmarkEnd w:id="734"/>
      <w:bookmarkEnd w:id="735"/>
      <w:bookmarkEnd w:id="736"/>
      <w:bookmarkEnd w:id="737"/>
    </w:p>
    <w:p w:rsidR="0049042A" w:rsidRDefault="0049042A" w:rsidP="00C20D50"/>
    <w:p w:rsidR="0049042A" w:rsidRPr="004906F5" w:rsidRDefault="0049042A" w:rsidP="00C20D50">
      <w:r w:rsidRPr="004906F5">
        <w:t>Version 1.0 (</w:t>
      </w:r>
      <w:r>
        <w:t>June 25</w:t>
      </w:r>
      <w:r w:rsidRPr="004906F5">
        <w:t>, 2010)</w:t>
      </w:r>
    </w:p>
    <w:p w:rsidR="0049042A" w:rsidRPr="004906F5" w:rsidRDefault="0049042A" w:rsidP="00C20D50"/>
    <w:p w:rsidR="0049042A" w:rsidRDefault="0049042A" w:rsidP="00F141F6">
      <w:pPr>
        <w:pStyle w:val="SOP2nd"/>
      </w:pPr>
      <w:r w:rsidRPr="00437523">
        <w:t>Change History</w:t>
      </w:r>
    </w:p>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4"/>
        <w:gridCol w:w="1385"/>
        <w:gridCol w:w="2340"/>
        <w:gridCol w:w="2160"/>
        <w:gridCol w:w="2340"/>
      </w:tblGrid>
      <w:tr w:rsidR="0049042A" w:rsidRPr="00F141F6">
        <w:trPr>
          <w:trHeight w:val="404"/>
        </w:trPr>
        <w:tc>
          <w:tcPr>
            <w:tcW w:w="1364"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Version #</w:t>
            </w:r>
          </w:p>
        </w:tc>
        <w:tc>
          <w:tcPr>
            <w:tcW w:w="1385"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Date</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Revised by</w:t>
            </w:r>
          </w:p>
        </w:tc>
        <w:tc>
          <w:tcPr>
            <w:tcW w:w="216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Changes</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Justification</w:t>
            </w:r>
          </w:p>
        </w:tc>
      </w:tr>
      <w:tr w:rsidR="0049042A">
        <w:trPr>
          <w:trHeight w:val="188"/>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spacing w:after="0"/>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bl>
    <w:p w:rsidR="0049042A" w:rsidRDefault="0049042A" w:rsidP="00F141F6"/>
    <w:p w:rsidR="0049042A" w:rsidRDefault="0049042A" w:rsidP="00F141F6">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49042A" w:rsidRDefault="0049042A" w:rsidP="00C20D50"/>
    <w:p w:rsidR="0049042A" w:rsidRPr="004906F5" w:rsidRDefault="0049042A" w:rsidP="00BC2969">
      <w:pPr>
        <w:pStyle w:val="SOP2nd"/>
      </w:pPr>
      <w:bookmarkStart w:id="738" w:name="_Toc262050582"/>
      <w:r w:rsidRPr="00892318">
        <w:t>Purpose</w:t>
      </w:r>
      <w:bookmarkEnd w:id="738"/>
    </w:p>
    <w:p w:rsidR="0049042A" w:rsidRDefault="0049042A" w:rsidP="00C20D50">
      <w:r w:rsidRPr="004906F5">
        <w:t xml:space="preserve">This </w:t>
      </w:r>
      <w:r>
        <w:t>SOP</w:t>
      </w:r>
      <w:r w:rsidRPr="004906F5">
        <w:t xml:space="preserve"> describes how to analyze established </w:t>
      </w:r>
      <w:r>
        <w:t>nonnative</w:t>
      </w:r>
      <w:r w:rsidRPr="004906F5">
        <w:t xml:space="preserve"> plant species monitoring data for both status and trends</w:t>
      </w:r>
      <w:r>
        <w:t xml:space="preserve"> for Pacific Island Network</w:t>
      </w:r>
      <w:r w:rsidRPr="0001175C">
        <w:t xml:space="preserve"> </w:t>
      </w:r>
      <w:r>
        <w:t>(PACN) parks</w:t>
      </w:r>
      <w:r w:rsidRPr="004906F5">
        <w:t>. Status is described primar</w:t>
      </w:r>
      <w:r>
        <w:t>il</w:t>
      </w:r>
      <w:r w:rsidRPr="004906F5">
        <w:t xml:space="preserve">y with summary statistics including means and variances, while trends are evaluated using paired t-tests, repeated measures </w:t>
      </w:r>
      <w:r>
        <w:t>analysis of variance (</w:t>
      </w:r>
      <w:r w:rsidRPr="004906F5">
        <w:t>ANOVA</w:t>
      </w:r>
      <w:r>
        <w:t>)</w:t>
      </w:r>
      <w:r w:rsidRPr="004906F5">
        <w:t>, generalized linear models,</w:t>
      </w:r>
      <w:r>
        <w:t xml:space="preserve">  zero-inflated generalized models, proportional odds models, or likelihood ratio tests</w:t>
      </w:r>
      <w:r w:rsidRPr="004906F5">
        <w:t xml:space="preserve"> depending on the type of data and its distribution. </w:t>
      </w:r>
      <w:r>
        <w:t>A</w:t>
      </w:r>
      <w:r w:rsidRPr="004906F5">
        <w:t xml:space="preserve"> list of recommended summary and trend statistics based on the data collected</w:t>
      </w:r>
      <w:r>
        <w:t xml:space="preserve"> is provided in Table 1</w:t>
      </w:r>
      <w:r w:rsidRPr="004906F5">
        <w:t>.</w:t>
      </w:r>
    </w:p>
    <w:p w:rsidR="0049042A" w:rsidRPr="004906F5" w:rsidRDefault="0049042A" w:rsidP="00C20D50"/>
    <w:p w:rsidR="0049042A" w:rsidRPr="00DA001B" w:rsidRDefault="0049042A" w:rsidP="00BB5E33">
      <w:pPr>
        <w:pStyle w:val="Default"/>
        <w:rPr>
          <w:rFonts w:ascii="Times New Roman" w:hAnsi="Times New Roman"/>
          <w:color w:val="auto"/>
        </w:rPr>
      </w:pPr>
      <w:r w:rsidRPr="003443EA">
        <w:rPr>
          <w:rFonts w:ascii="Times New Roman" w:hAnsi="Times New Roman"/>
          <w:color w:val="auto"/>
        </w:rPr>
        <w:t xml:space="preserve">Note that a Type I error level of 0.10 is assumed. Testing at this level may be conservative for long-term monitoring. Since a Type I error occurs when we erroneously find a trend that is not real, the consequences are to take management action to conserve the resource for which the trend was detected. The consequences of a Type II error may be more severe if nonnative </w:t>
      </w:r>
      <w:proofErr w:type="gramStart"/>
      <w:r w:rsidRPr="003443EA">
        <w:rPr>
          <w:rFonts w:ascii="Times New Roman" w:hAnsi="Times New Roman"/>
          <w:color w:val="auto"/>
        </w:rPr>
        <w:t>plant  richness</w:t>
      </w:r>
      <w:proofErr w:type="gramEnd"/>
      <w:r w:rsidRPr="003443EA">
        <w:rPr>
          <w:rFonts w:ascii="Times New Roman" w:hAnsi="Times New Roman"/>
          <w:color w:val="auto"/>
        </w:rPr>
        <w:t xml:space="preserve">, frequency and/or cover are increasing without detection. The relative cost of each error make the use of a large Type I error rate reasonable for monitoring (Buhl-Mortensen 1996; Gibbs et al. 1998; Mapstone 1995).  </w:t>
      </w:r>
    </w:p>
    <w:p w:rsidR="0049042A" w:rsidRPr="004906F5" w:rsidRDefault="0049042A" w:rsidP="00C20D50"/>
    <w:p w:rsidR="0049042A" w:rsidRDefault="0049042A">
      <w:pPr>
        <w:rPr>
          <w:rFonts w:ascii="Arial" w:hAnsi="Arial"/>
          <w:b/>
          <w:bCs/>
          <w:sz w:val="20"/>
          <w:szCs w:val="20"/>
        </w:rPr>
      </w:pPr>
      <w:r>
        <w:rPr>
          <w:b/>
        </w:rPr>
        <w:br w:type="page"/>
      </w:r>
    </w:p>
    <w:p w:rsidR="0049042A" w:rsidRPr="00A80536" w:rsidRDefault="0049042A" w:rsidP="00C20D50">
      <w:pPr>
        <w:pStyle w:val="SOPTable"/>
        <w:rPr>
          <w:sz w:val="20"/>
          <w:szCs w:val="20"/>
        </w:rPr>
      </w:pPr>
      <w:proofErr w:type="gramStart"/>
      <w:r w:rsidRPr="00A80536">
        <w:rPr>
          <w:b/>
          <w:sz w:val="20"/>
          <w:szCs w:val="20"/>
        </w:rPr>
        <w:lastRenderedPageBreak/>
        <w:t>Table 1.</w:t>
      </w:r>
      <w:proofErr w:type="gramEnd"/>
      <w:r w:rsidRPr="00A80536">
        <w:rPr>
          <w:sz w:val="20"/>
          <w:szCs w:val="20"/>
        </w:rPr>
        <w:t xml:space="preserve"> List of recommended summary statistics and trend analysis methods </w:t>
      </w:r>
      <w:proofErr w:type="gramStart"/>
      <w:r w:rsidRPr="00A80536">
        <w:rPr>
          <w:sz w:val="20"/>
          <w:szCs w:val="20"/>
        </w:rPr>
        <w:t>for each vegetation</w:t>
      </w:r>
      <w:proofErr w:type="gramEnd"/>
      <w:r w:rsidRPr="00A80536">
        <w:rPr>
          <w:sz w:val="20"/>
          <w:szCs w:val="20"/>
        </w:rPr>
        <w:t xml:space="preserve"> attribute. </w:t>
      </w:r>
    </w:p>
    <w:p w:rsidR="0049042A" w:rsidRPr="004906F5" w:rsidRDefault="0049042A" w:rsidP="00C20D50">
      <w:pPr>
        <w:pStyle w:val="TableCaptionBold"/>
        <w:keepNext/>
        <w:keepLines/>
        <w:rPr>
          <w:rFonts w:ascii="Arial" w:hAnsi="Arial" w:cs="Arial"/>
          <w:sz w:val="20"/>
          <w:szCs w:val="20"/>
        </w:rPr>
      </w:pPr>
    </w:p>
    <w:tbl>
      <w:tblPr>
        <w:tblW w:w="9378" w:type="dxa"/>
        <w:tblBorders>
          <w:top w:val="single" w:sz="4" w:space="0" w:color="auto"/>
          <w:bottom w:val="single" w:sz="4" w:space="0" w:color="auto"/>
        </w:tblBorders>
        <w:tblLook w:val="00A0" w:firstRow="1" w:lastRow="0" w:firstColumn="1" w:lastColumn="0" w:noHBand="0" w:noVBand="0"/>
      </w:tblPr>
      <w:tblGrid>
        <w:gridCol w:w="2164"/>
        <w:gridCol w:w="3524"/>
        <w:gridCol w:w="3690"/>
      </w:tblGrid>
      <w:tr w:rsidR="0049042A" w:rsidRPr="004906F5">
        <w:trPr>
          <w:trHeight w:val="503"/>
        </w:trPr>
        <w:tc>
          <w:tcPr>
            <w:tcW w:w="2164" w:type="dxa"/>
            <w:tcBorders>
              <w:top w:val="single" w:sz="4" w:space="0" w:color="auto"/>
              <w:bottom w:val="single" w:sz="12" w:space="0" w:color="auto"/>
            </w:tcBorders>
            <w:noWrap/>
          </w:tcPr>
          <w:p w:rsidR="0049042A" w:rsidRPr="004906F5" w:rsidRDefault="0049042A" w:rsidP="001C06A0">
            <w:pPr>
              <w:rPr>
                <w:rFonts w:ascii="Arial" w:hAnsi="Arial" w:cs="Arial"/>
                <w:b/>
                <w:bCs/>
                <w:sz w:val="18"/>
                <w:szCs w:val="18"/>
              </w:rPr>
            </w:pPr>
            <w:r w:rsidRPr="004906F5">
              <w:rPr>
                <w:rFonts w:ascii="Arial" w:hAnsi="Arial" w:cs="Arial"/>
                <w:b/>
                <w:bCs/>
                <w:sz w:val="18"/>
                <w:szCs w:val="18"/>
              </w:rPr>
              <w:t>Vegetation Attribute</w:t>
            </w:r>
          </w:p>
        </w:tc>
        <w:tc>
          <w:tcPr>
            <w:tcW w:w="3524" w:type="dxa"/>
            <w:tcBorders>
              <w:top w:val="single" w:sz="4" w:space="0" w:color="auto"/>
              <w:bottom w:val="single" w:sz="12" w:space="0" w:color="auto"/>
            </w:tcBorders>
            <w:noWrap/>
          </w:tcPr>
          <w:p w:rsidR="0049042A" w:rsidRDefault="0049042A" w:rsidP="001C06A0">
            <w:pPr>
              <w:rPr>
                <w:rFonts w:ascii="Arial" w:hAnsi="Arial" w:cs="Arial"/>
                <w:b/>
                <w:bCs/>
                <w:sz w:val="18"/>
                <w:szCs w:val="18"/>
              </w:rPr>
            </w:pPr>
            <w:r w:rsidRPr="004906F5">
              <w:rPr>
                <w:rFonts w:ascii="Arial" w:hAnsi="Arial" w:cs="Arial"/>
                <w:b/>
                <w:bCs/>
                <w:sz w:val="18"/>
                <w:szCs w:val="18"/>
              </w:rPr>
              <w:t>Summary Statistics (Means &amp; Var)</w:t>
            </w:r>
          </w:p>
        </w:tc>
        <w:tc>
          <w:tcPr>
            <w:tcW w:w="3690" w:type="dxa"/>
            <w:tcBorders>
              <w:top w:val="single" w:sz="4" w:space="0" w:color="auto"/>
              <w:bottom w:val="single" w:sz="12" w:space="0" w:color="auto"/>
            </w:tcBorders>
            <w:noWrap/>
          </w:tcPr>
          <w:p w:rsidR="0049042A" w:rsidRDefault="0049042A" w:rsidP="001C06A0">
            <w:pPr>
              <w:rPr>
                <w:rFonts w:ascii="Arial" w:hAnsi="Arial" w:cs="Arial"/>
                <w:b/>
                <w:bCs/>
                <w:sz w:val="18"/>
                <w:szCs w:val="18"/>
              </w:rPr>
            </w:pPr>
            <w:r w:rsidRPr="004906F5">
              <w:rPr>
                <w:rFonts w:ascii="Arial" w:hAnsi="Arial" w:cs="Arial"/>
                <w:b/>
                <w:bCs/>
                <w:sz w:val="18"/>
                <w:szCs w:val="18"/>
              </w:rPr>
              <w:t>Trend Analysis</w:t>
            </w:r>
          </w:p>
        </w:tc>
      </w:tr>
      <w:tr w:rsidR="0049042A" w:rsidRPr="004906F5">
        <w:trPr>
          <w:trHeight w:val="888"/>
        </w:trPr>
        <w:tc>
          <w:tcPr>
            <w:tcW w:w="2164" w:type="dxa"/>
            <w:tcBorders>
              <w:top w:val="single" w:sz="12" w:space="0" w:color="auto"/>
            </w:tcBorders>
            <w:noWrap/>
          </w:tcPr>
          <w:p w:rsidR="0049042A" w:rsidRPr="00DA001B" w:rsidRDefault="0049042A" w:rsidP="001C06A0">
            <w:pPr>
              <w:ind w:left="178" w:hanging="180"/>
              <w:rPr>
                <w:rFonts w:ascii="Arial" w:hAnsi="Arial" w:cs="Arial"/>
                <w:sz w:val="18"/>
                <w:szCs w:val="18"/>
              </w:rPr>
            </w:pPr>
            <w:r w:rsidRPr="00DA001B">
              <w:rPr>
                <w:rFonts w:ascii="Arial" w:hAnsi="Arial" w:cs="Arial"/>
                <w:sz w:val="18"/>
                <w:szCs w:val="18"/>
              </w:rPr>
              <w:t>Nonnative Species Richness</w:t>
            </w:r>
          </w:p>
        </w:tc>
        <w:tc>
          <w:tcPr>
            <w:tcW w:w="3524" w:type="dxa"/>
            <w:tcBorders>
              <w:top w:val="single" w:sz="12" w:space="0" w:color="auto"/>
            </w:tcBorders>
          </w:tcPr>
          <w:p w:rsidR="0049042A" w:rsidRPr="00DA001B" w:rsidRDefault="0049042A" w:rsidP="00DA001B">
            <w:pPr>
              <w:ind w:left="238" w:hanging="238"/>
              <w:rPr>
                <w:rFonts w:ascii="Arial" w:hAnsi="Arial" w:cs="Arial"/>
                <w:sz w:val="18"/>
                <w:szCs w:val="18"/>
              </w:rPr>
            </w:pPr>
            <w:r w:rsidRPr="00DA001B">
              <w:rPr>
                <w:rFonts w:ascii="Arial" w:hAnsi="Arial" w:cs="Arial"/>
                <w:sz w:val="18"/>
                <w:szCs w:val="18"/>
              </w:rPr>
              <w:t>Count of nonnative species per plot</w:t>
            </w:r>
          </w:p>
        </w:tc>
        <w:tc>
          <w:tcPr>
            <w:tcW w:w="3690" w:type="dxa"/>
            <w:tcBorders>
              <w:top w:val="single" w:sz="12" w:space="0" w:color="auto"/>
            </w:tcBorders>
          </w:tcPr>
          <w:p w:rsidR="0049042A" w:rsidRPr="00DA001B" w:rsidRDefault="0049042A" w:rsidP="001C06A0">
            <w:pPr>
              <w:rPr>
                <w:rFonts w:ascii="Arial" w:hAnsi="Arial" w:cs="Arial"/>
                <w:sz w:val="18"/>
                <w:szCs w:val="18"/>
              </w:rPr>
            </w:pPr>
            <w:r w:rsidRPr="00DA001B">
              <w:rPr>
                <w:rFonts w:ascii="Arial" w:hAnsi="Arial" w:cs="Arial"/>
                <w:sz w:val="18"/>
                <w:szCs w:val="18"/>
              </w:rPr>
              <w:t>Paired t-test</w:t>
            </w:r>
          </w:p>
          <w:p w:rsidR="0049042A" w:rsidRPr="00DA001B" w:rsidRDefault="0049042A" w:rsidP="001C06A0">
            <w:pPr>
              <w:rPr>
                <w:rFonts w:ascii="Arial" w:hAnsi="Arial" w:cs="Arial"/>
                <w:sz w:val="18"/>
                <w:szCs w:val="18"/>
              </w:rPr>
            </w:pPr>
            <w:r w:rsidRPr="00DA001B">
              <w:rPr>
                <w:rFonts w:ascii="Arial" w:hAnsi="Arial" w:cs="Arial"/>
                <w:sz w:val="18"/>
                <w:szCs w:val="18"/>
              </w:rPr>
              <w:t>Generalized Linear Model</w:t>
            </w:r>
          </w:p>
          <w:p w:rsidR="0049042A" w:rsidRDefault="0049042A">
            <w:pPr>
              <w:ind w:left="176" w:hanging="176"/>
              <w:rPr>
                <w:rFonts w:ascii="Arial" w:hAnsi="Arial" w:cs="Arial"/>
                <w:sz w:val="18"/>
                <w:szCs w:val="18"/>
              </w:rPr>
            </w:pPr>
            <w:r w:rsidRPr="00DA001B">
              <w:rPr>
                <w:rFonts w:ascii="Arial" w:hAnsi="Arial" w:cs="Arial"/>
                <w:sz w:val="18"/>
              </w:rPr>
              <w:t>Repeated Measures ANOVA</w:t>
            </w:r>
          </w:p>
        </w:tc>
      </w:tr>
      <w:tr w:rsidR="0049042A" w:rsidRPr="004906F5">
        <w:trPr>
          <w:trHeight w:val="710"/>
        </w:trPr>
        <w:tc>
          <w:tcPr>
            <w:tcW w:w="2164" w:type="dxa"/>
            <w:tcBorders>
              <w:bottom w:val="nil"/>
            </w:tcBorders>
            <w:noWrap/>
          </w:tcPr>
          <w:p w:rsidR="0049042A" w:rsidRPr="00B66704" w:rsidRDefault="0049042A" w:rsidP="001C06A0">
            <w:pPr>
              <w:ind w:left="178" w:hanging="178"/>
              <w:rPr>
                <w:rFonts w:ascii="Arial" w:hAnsi="Arial" w:cs="Arial"/>
                <w:sz w:val="18"/>
                <w:szCs w:val="18"/>
              </w:rPr>
            </w:pPr>
            <w:r w:rsidRPr="00B66704">
              <w:rPr>
                <w:rFonts w:ascii="Arial" w:hAnsi="Arial" w:cs="Arial"/>
                <w:sz w:val="18"/>
                <w:szCs w:val="18"/>
              </w:rPr>
              <w:t>Frequency</w:t>
            </w:r>
          </w:p>
        </w:tc>
        <w:tc>
          <w:tcPr>
            <w:tcW w:w="3524" w:type="dxa"/>
            <w:tcBorders>
              <w:bottom w:val="nil"/>
            </w:tcBorders>
          </w:tcPr>
          <w:p w:rsidR="0049042A" w:rsidRDefault="0049042A" w:rsidP="001C06A0">
            <w:pPr>
              <w:ind w:left="238" w:hanging="238"/>
              <w:rPr>
                <w:rFonts w:ascii="Arial" w:hAnsi="Arial" w:cs="Arial"/>
                <w:sz w:val="18"/>
                <w:szCs w:val="20"/>
              </w:rPr>
            </w:pPr>
            <w:r>
              <w:rPr>
                <w:rFonts w:ascii="Arial" w:hAnsi="Arial" w:cs="Arial"/>
                <w:sz w:val="18"/>
                <w:szCs w:val="20"/>
              </w:rPr>
              <w:t xml:space="preserve">No. or </w:t>
            </w:r>
            <w:r w:rsidRPr="00B66704">
              <w:rPr>
                <w:rFonts w:ascii="Arial" w:hAnsi="Arial" w:cs="Arial"/>
                <w:sz w:val="18"/>
                <w:szCs w:val="20"/>
              </w:rPr>
              <w:t xml:space="preserve">% </w:t>
            </w:r>
            <w:r>
              <w:rPr>
                <w:rFonts w:ascii="Arial" w:hAnsi="Arial" w:cs="Arial"/>
                <w:sz w:val="18"/>
                <w:szCs w:val="20"/>
              </w:rPr>
              <w:t xml:space="preserve">of plots with presence of </w:t>
            </w:r>
            <w:r w:rsidRPr="00B66704">
              <w:rPr>
                <w:rFonts w:ascii="Arial" w:hAnsi="Arial" w:cs="Arial"/>
                <w:sz w:val="18"/>
                <w:szCs w:val="20"/>
              </w:rPr>
              <w:t>species</w:t>
            </w:r>
            <w:r>
              <w:rPr>
                <w:rFonts w:ascii="Arial" w:hAnsi="Arial" w:cs="Arial"/>
                <w:sz w:val="18"/>
                <w:szCs w:val="20"/>
              </w:rPr>
              <w:t xml:space="preserve">, </w:t>
            </w:r>
            <w:r w:rsidRPr="00B66704">
              <w:rPr>
                <w:rFonts w:ascii="Arial" w:hAnsi="Arial" w:cs="Arial"/>
                <w:sz w:val="18"/>
                <w:szCs w:val="20"/>
              </w:rPr>
              <w:t>life forms, or other groupings</w:t>
            </w:r>
          </w:p>
          <w:p w:rsidR="0049042A" w:rsidRPr="00B66704" w:rsidRDefault="0049042A" w:rsidP="001C06A0">
            <w:pPr>
              <w:ind w:left="238" w:hanging="238"/>
              <w:rPr>
                <w:rFonts w:ascii="Arial" w:hAnsi="Arial" w:cs="Arial"/>
                <w:sz w:val="18"/>
                <w:szCs w:val="18"/>
              </w:rPr>
            </w:pPr>
          </w:p>
        </w:tc>
        <w:tc>
          <w:tcPr>
            <w:tcW w:w="3690" w:type="dxa"/>
            <w:tcBorders>
              <w:bottom w:val="nil"/>
            </w:tcBorders>
          </w:tcPr>
          <w:p w:rsidR="0049042A" w:rsidRDefault="0049042A" w:rsidP="00334C49">
            <w:pPr>
              <w:ind w:left="176" w:hanging="176"/>
              <w:rPr>
                <w:rFonts w:ascii="Arial" w:hAnsi="Arial" w:cs="Arial"/>
                <w:sz w:val="18"/>
                <w:szCs w:val="18"/>
              </w:rPr>
            </w:pPr>
            <w:r>
              <w:rPr>
                <w:rFonts w:ascii="Arial" w:hAnsi="Arial" w:cs="Arial"/>
                <w:sz w:val="18"/>
                <w:szCs w:val="18"/>
              </w:rPr>
              <w:t>Paired t-test</w:t>
            </w:r>
          </w:p>
          <w:p w:rsidR="0049042A" w:rsidRDefault="0049042A" w:rsidP="00334C49">
            <w:pPr>
              <w:ind w:left="176" w:hanging="176"/>
              <w:rPr>
                <w:rFonts w:ascii="Arial" w:hAnsi="Arial" w:cs="Arial"/>
                <w:sz w:val="18"/>
                <w:szCs w:val="18"/>
              </w:rPr>
            </w:pPr>
            <w:r>
              <w:rPr>
                <w:rFonts w:ascii="Arial" w:hAnsi="Arial" w:cs="Arial"/>
                <w:sz w:val="18"/>
                <w:szCs w:val="18"/>
              </w:rPr>
              <w:t>Zero-Inflated Generalized Model</w:t>
            </w:r>
            <w:r w:rsidRPr="00B66704">
              <w:rPr>
                <w:rFonts w:ascii="Arial" w:hAnsi="Arial" w:cs="Arial"/>
                <w:sz w:val="18"/>
                <w:szCs w:val="18"/>
              </w:rPr>
              <w:t xml:space="preserve"> </w:t>
            </w:r>
          </w:p>
          <w:p w:rsidR="0049042A" w:rsidRDefault="0049042A" w:rsidP="00334C49">
            <w:pPr>
              <w:ind w:left="176" w:hanging="176"/>
              <w:rPr>
                <w:rFonts w:ascii="Arial" w:hAnsi="Arial" w:cs="Arial"/>
                <w:sz w:val="18"/>
                <w:szCs w:val="18"/>
              </w:rPr>
            </w:pPr>
            <w:r>
              <w:rPr>
                <w:rFonts w:ascii="Arial" w:hAnsi="Arial" w:cs="Arial"/>
                <w:sz w:val="18"/>
                <w:szCs w:val="18"/>
              </w:rPr>
              <w:t>Likelihood Ratio Test</w:t>
            </w:r>
          </w:p>
          <w:p w:rsidR="0049042A" w:rsidRPr="00B66704" w:rsidRDefault="0049042A" w:rsidP="00334C49">
            <w:pPr>
              <w:ind w:left="176" w:hanging="176"/>
              <w:rPr>
                <w:rFonts w:ascii="Arial" w:hAnsi="Arial" w:cs="Arial"/>
                <w:sz w:val="18"/>
                <w:szCs w:val="18"/>
              </w:rPr>
            </w:pPr>
          </w:p>
        </w:tc>
      </w:tr>
      <w:tr w:rsidR="0049042A" w:rsidRPr="004906F5">
        <w:trPr>
          <w:trHeight w:val="710"/>
        </w:trPr>
        <w:tc>
          <w:tcPr>
            <w:tcW w:w="2164" w:type="dxa"/>
            <w:tcBorders>
              <w:top w:val="nil"/>
              <w:bottom w:val="single" w:sz="4" w:space="0" w:color="auto"/>
            </w:tcBorders>
            <w:noWrap/>
          </w:tcPr>
          <w:p w:rsidR="0049042A" w:rsidRPr="00B66704" w:rsidRDefault="0049042A" w:rsidP="001C06A0">
            <w:pPr>
              <w:ind w:left="178" w:hanging="178"/>
              <w:rPr>
                <w:rFonts w:ascii="Arial" w:hAnsi="Arial" w:cs="Arial"/>
                <w:sz w:val="18"/>
                <w:szCs w:val="18"/>
              </w:rPr>
            </w:pPr>
            <w:r>
              <w:rPr>
                <w:rFonts w:ascii="Arial" w:hAnsi="Arial" w:cs="Arial"/>
                <w:sz w:val="18"/>
                <w:szCs w:val="18"/>
              </w:rPr>
              <w:t>Cover Class</w:t>
            </w:r>
          </w:p>
        </w:tc>
        <w:tc>
          <w:tcPr>
            <w:tcW w:w="3524" w:type="dxa"/>
            <w:tcBorders>
              <w:top w:val="nil"/>
              <w:bottom w:val="single" w:sz="4" w:space="0" w:color="auto"/>
            </w:tcBorders>
          </w:tcPr>
          <w:p w:rsidR="0049042A" w:rsidRDefault="0049042A" w:rsidP="001C06A0">
            <w:pPr>
              <w:ind w:left="238" w:hanging="238"/>
              <w:rPr>
                <w:rFonts w:ascii="Arial" w:hAnsi="Arial" w:cs="Arial"/>
                <w:sz w:val="18"/>
                <w:szCs w:val="20"/>
              </w:rPr>
            </w:pPr>
            <w:r>
              <w:rPr>
                <w:rFonts w:ascii="Arial" w:hAnsi="Arial" w:cs="Arial"/>
                <w:sz w:val="18"/>
                <w:szCs w:val="20"/>
              </w:rPr>
              <w:t xml:space="preserve">No. or % of plots with a particular cover class for a species </w:t>
            </w:r>
          </w:p>
        </w:tc>
        <w:tc>
          <w:tcPr>
            <w:tcW w:w="3690" w:type="dxa"/>
            <w:tcBorders>
              <w:top w:val="nil"/>
              <w:bottom w:val="single" w:sz="4" w:space="0" w:color="auto"/>
            </w:tcBorders>
          </w:tcPr>
          <w:p w:rsidR="0049042A" w:rsidRDefault="0049042A" w:rsidP="00A26D08">
            <w:pPr>
              <w:ind w:left="176" w:hanging="176"/>
              <w:rPr>
                <w:rFonts w:ascii="Arial" w:hAnsi="Arial" w:cs="Arial"/>
                <w:sz w:val="18"/>
                <w:szCs w:val="18"/>
              </w:rPr>
            </w:pPr>
            <w:r>
              <w:rPr>
                <w:rFonts w:ascii="Arial" w:hAnsi="Arial" w:cs="Arial"/>
                <w:sz w:val="18"/>
                <w:szCs w:val="18"/>
              </w:rPr>
              <w:t>Proportional Odds Model (Ordered Logit)</w:t>
            </w:r>
          </w:p>
          <w:p w:rsidR="0049042A" w:rsidRDefault="0049042A" w:rsidP="00A26D08">
            <w:pPr>
              <w:ind w:left="176" w:hanging="176"/>
              <w:rPr>
                <w:rFonts w:ascii="Arial" w:hAnsi="Arial" w:cs="Arial"/>
                <w:sz w:val="18"/>
                <w:szCs w:val="18"/>
              </w:rPr>
            </w:pPr>
            <w:r>
              <w:rPr>
                <w:rFonts w:ascii="Arial" w:hAnsi="Arial" w:cs="Arial"/>
                <w:sz w:val="18"/>
                <w:szCs w:val="18"/>
              </w:rPr>
              <w:t>Likelihood Ratio Test</w:t>
            </w:r>
          </w:p>
        </w:tc>
      </w:tr>
    </w:tbl>
    <w:p w:rsidR="0049042A" w:rsidRDefault="0049042A" w:rsidP="00BC2969">
      <w:pPr>
        <w:pStyle w:val="SOP2nd"/>
      </w:pPr>
      <w:bookmarkStart w:id="739" w:name="_Toc262050583"/>
    </w:p>
    <w:p w:rsidR="0049042A" w:rsidRPr="004906F5" w:rsidRDefault="0049042A" w:rsidP="00BC2969">
      <w:pPr>
        <w:pStyle w:val="SOP2nd"/>
      </w:pPr>
      <w:r w:rsidRPr="004906F5">
        <w:t>Status</w:t>
      </w:r>
      <w:bookmarkEnd w:id="739"/>
    </w:p>
    <w:p w:rsidR="0049042A" w:rsidRDefault="0049042A" w:rsidP="00C20D50">
      <w:r w:rsidRPr="004906F5">
        <w:t xml:space="preserve">Based on the certified </w:t>
      </w:r>
      <w:r>
        <w:t>presence/absence</w:t>
      </w:r>
      <w:r w:rsidRPr="004906F5">
        <w:t xml:space="preserve"> data, descriptive statistics (means, variances, confidence intervals, etc.) can be computed</w:t>
      </w:r>
      <w:r>
        <w:t xml:space="preserve"> for nonnative</w:t>
      </w:r>
      <w:r w:rsidRPr="004906F5">
        <w:t xml:space="preserve"> </w:t>
      </w:r>
      <w:r>
        <w:t>species richness and nonnative species frequency with the transect as the sample unit</w:t>
      </w:r>
      <w:r w:rsidRPr="004906F5">
        <w:t xml:space="preserve">. </w:t>
      </w:r>
      <w:r>
        <w:t xml:space="preserve">Nonnative species richness per transect is calculated as the average count (or number) of different species found in each contiguous plot along </w:t>
      </w:r>
      <w:proofErr w:type="gramStart"/>
      <w:r>
        <w:t>the transect</w:t>
      </w:r>
      <w:proofErr w:type="gramEnd"/>
      <w:r>
        <w:t xml:space="preserve">. The sampling design is a one-stage cluster sample, where the primary sampling unit is </w:t>
      </w:r>
      <w:proofErr w:type="gramStart"/>
      <w:r>
        <w:t>a transect</w:t>
      </w:r>
      <w:proofErr w:type="gramEnd"/>
      <w:r>
        <w:t xml:space="preserve"> and the secondary sampling unit is a plot. Species frequency is calculated as the proportion of sampled plots along </w:t>
      </w:r>
      <w:proofErr w:type="gramStart"/>
      <w:r>
        <w:t>a transect</w:t>
      </w:r>
      <w:proofErr w:type="gramEnd"/>
      <w:r>
        <w:t xml:space="preserve"> where a species or specific group of species are found. </w:t>
      </w:r>
    </w:p>
    <w:p w:rsidR="0049042A" w:rsidRDefault="0049042A" w:rsidP="00C20D50"/>
    <w:p w:rsidR="0049042A" w:rsidRDefault="0049042A" w:rsidP="00C20D50">
      <w:r>
        <w:t>Cover class data are also used to compute descriptive statistics at the transect level. A separate status estimate is reported for each cover class for each species with their associated error.</w:t>
      </w:r>
      <w:r w:rsidRPr="00A408E4">
        <w:rPr>
          <w:color w:val="0000FF"/>
        </w:rPr>
        <w:t xml:space="preserve"> </w:t>
      </w:r>
      <w:r w:rsidRPr="00D33420">
        <w:t xml:space="preserve">Because these data are collected categorically in classes of differing sizes it is not appropriate to use cover midpoints as though these were collected as continuous data. However, cover classes can be combined to increase within-class observation and subsequently the power to detect differences among sampling frames or zones. Depending on the attribute, these statistics are aggregated across all species, grouped by life form (i.e., tree, </w:t>
      </w:r>
      <w:r w:rsidRPr="004906F5">
        <w:t xml:space="preserve">shrub, fern, herbaceous), and/or individual species. </w:t>
      </w:r>
    </w:p>
    <w:p w:rsidR="0049042A" w:rsidRDefault="0049042A" w:rsidP="00C20D50"/>
    <w:p w:rsidR="0049042A" w:rsidRDefault="0049042A" w:rsidP="00C20D50">
      <w:r>
        <w:t>T</w:t>
      </w:r>
      <w:r w:rsidRPr="006A544C">
        <w:t>here are two design-based estimators available</w:t>
      </w:r>
      <w:r>
        <w:t xml:space="preserve"> for status summary with a one-stage cluster sample with unequal transect lengths (primary sampling unit size varies),</w:t>
      </w:r>
      <w:r w:rsidRPr="006A544C">
        <w:t xml:space="preserve"> a ratio estimator and an unbiased </w:t>
      </w:r>
      <w:r w:rsidRPr="00BE211D">
        <w:t>estimator. Ratio estimates of the population average per plot are based on the ratio of the total of all the values for the variable in all the plots in the sample and the total number of plots in the sample. Unbiased estimates of</w:t>
      </w:r>
      <w:r>
        <w:t xml:space="preserve"> the population average per plot are based on </w:t>
      </w:r>
      <w:r w:rsidRPr="006A544C">
        <w:t xml:space="preserve">the average </w:t>
      </w:r>
      <w:r>
        <w:t>for</w:t>
      </w:r>
      <w:r w:rsidRPr="006A544C">
        <w:t xml:space="preserve"> all transects sampled, where the observation is the average </w:t>
      </w:r>
      <w:r>
        <w:t>value</w:t>
      </w:r>
      <w:r w:rsidRPr="006A544C">
        <w:t xml:space="preserve"> per plot for </w:t>
      </w:r>
      <w:proofErr w:type="gramStart"/>
      <w:r w:rsidRPr="006A544C">
        <w:t>a transect</w:t>
      </w:r>
      <w:proofErr w:type="gramEnd"/>
      <w:r>
        <w:t xml:space="preserve">, and can better address transects of differing lengths. If the transects are all of equal length, the ratio and unbiased estimator are equivalent; however, if the transect lengths vary and the number of plots with a species is proportional to the length of </w:t>
      </w:r>
      <w:proofErr w:type="gramStart"/>
      <w:r>
        <w:t>the transect</w:t>
      </w:r>
      <w:proofErr w:type="gramEnd"/>
      <w:r>
        <w:t xml:space="preserve"> the ratio estimator will be more efficient (smaller variance). In other words, in the situation that longer transects have more plots with presences recorded, the ratio estimator would be preferred.</w:t>
      </w:r>
    </w:p>
    <w:p w:rsidR="0049042A" w:rsidRDefault="0049042A" w:rsidP="00C20D50"/>
    <w:p w:rsidR="0049042A" w:rsidRPr="00012D62" w:rsidRDefault="00A80536" w:rsidP="00C20D50">
      <w:pPr>
        <w:autoSpaceDE w:val="0"/>
        <w:autoSpaceDN w:val="0"/>
        <w:adjustRightInd w:val="0"/>
        <w:rPr>
          <w:szCs w:val="24"/>
        </w:rPr>
      </w:pPr>
      <w:r>
        <w:rPr>
          <w:szCs w:val="24"/>
        </w:rPr>
        <w:br w:type="page"/>
      </w:r>
      <w:r w:rsidR="0049042A">
        <w:rPr>
          <w:szCs w:val="24"/>
        </w:rPr>
        <w:lastRenderedPageBreak/>
        <w:t>For the equations below, w</w:t>
      </w:r>
      <w:r w:rsidR="0049042A" w:rsidRPr="00012D62">
        <w:rPr>
          <w:szCs w:val="24"/>
        </w:rPr>
        <w:t>e use</w:t>
      </w:r>
      <w:r w:rsidR="0049042A">
        <w:rPr>
          <w:szCs w:val="24"/>
        </w:rPr>
        <w:t>d</w:t>
      </w:r>
      <w:r w:rsidR="0049042A" w:rsidRPr="00012D62">
        <w:rPr>
          <w:szCs w:val="24"/>
        </w:rPr>
        <w:t xml:space="preserve"> the following notation:</w:t>
      </w:r>
    </w:p>
    <w:p w:rsidR="0049042A" w:rsidRPr="00012D62" w:rsidRDefault="0049042A" w:rsidP="00DE33EC">
      <w:pPr>
        <w:autoSpaceDE w:val="0"/>
        <w:autoSpaceDN w:val="0"/>
        <w:adjustRightInd w:val="0"/>
        <w:ind w:left="1800" w:hanging="360"/>
        <w:rPr>
          <w:szCs w:val="24"/>
        </w:rPr>
      </w:pPr>
      <w:r w:rsidRPr="00012D62">
        <w:rPr>
          <w:i/>
          <w:szCs w:val="24"/>
        </w:rPr>
        <w:t>N</w:t>
      </w:r>
      <w:r w:rsidRPr="00012D62">
        <w:rPr>
          <w:szCs w:val="24"/>
        </w:rPr>
        <w:t xml:space="preserve"> = the number of primary sampling units (</w:t>
      </w:r>
      <w:r>
        <w:rPr>
          <w:szCs w:val="24"/>
        </w:rPr>
        <w:t>PSU = transect</w:t>
      </w:r>
      <w:r w:rsidRPr="00012D62">
        <w:rPr>
          <w:szCs w:val="24"/>
        </w:rPr>
        <w:t xml:space="preserve">) in the </w:t>
      </w:r>
      <w:r>
        <w:rPr>
          <w:szCs w:val="24"/>
        </w:rPr>
        <w:t>sampling frame defining the total area of statistical inference</w:t>
      </w:r>
      <w:r w:rsidRPr="00012D62">
        <w:rPr>
          <w:szCs w:val="24"/>
        </w:rPr>
        <w:t>;</w:t>
      </w:r>
    </w:p>
    <w:p w:rsidR="0049042A" w:rsidRPr="00012D62" w:rsidRDefault="0049042A" w:rsidP="00DE33EC">
      <w:pPr>
        <w:autoSpaceDE w:val="0"/>
        <w:autoSpaceDN w:val="0"/>
        <w:adjustRightInd w:val="0"/>
        <w:ind w:left="1800" w:hanging="360"/>
        <w:rPr>
          <w:szCs w:val="24"/>
        </w:rPr>
      </w:pPr>
      <w:r w:rsidRPr="00012D62">
        <w:rPr>
          <w:i/>
          <w:szCs w:val="24"/>
        </w:rPr>
        <w:t>n</w:t>
      </w:r>
      <w:r w:rsidRPr="00012D62">
        <w:rPr>
          <w:szCs w:val="24"/>
        </w:rPr>
        <w:t xml:space="preserve"> = the number of </w:t>
      </w:r>
      <w:r>
        <w:rPr>
          <w:szCs w:val="24"/>
        </w:rPr>
        <w:t>PSU</w:t>
      </w:r>
      <w:r w:rsidRPr="00012D62">
        <w:rPr>
          <w:szCs w:val="24"/>
        </w:rPr>
        <w:t xml:space="preserve"> in the sample;</w:t>
      </w:r>
    </w:p>
    <w:p w:rsidR="0049042A" w:rsidRPr="00012D62" w:rsidRDefault="0049042A" w:rsidP="00DE33EC">
      <w:pPr>
        <w:autoSpaceDE w:val="0"/>
        <w:autoSpaceDN w:val="0"/>
        <w:adjustRightInd w:val="0"/>
        <w:ind w:left="1800" w:hanging="360"/>
        <w:rPr>
          <w:szCs w:val="24"/>
        </w:rPr>
      </w:pPr>
      <w:proofErr w:type="gramStart"/>
      <w:r w:rsidRPr="00012D62">
        <w:rPr>
          <w:i/>
          <w:szCs w:val="24"/>
        </w:rPr>
        <w:t>i</w:t>
      </w:r>
      <w:proofErr w:type="gramEnd"/>
      <w:r w:rsidRPr="00012D62">
        <w:rPr>
          <w:szCs w:val="24"/>
        </w:rPr>
        <w:t xml:space="preserve"> indexes the transect where </w:t>
      </w:r>
      <w:r w:rsidRPr="00012D62">
        <w:rPr>
          <w:i/>
          <w:szCs w:val="24"/>
        </w:rPr>
        <w:t>i</w:t>
      </w:r>
      <w:r w:rsidRPr="00012D62">
        <w:rPr>
          <w:szCs w:val="24"/>
        </w:rPr>
        <w:t xml:space="preserve"> = 1,…,</w:t>
      </w:r>
      <w:r w:rsidRPr="00012D62">
        <w:rPr>
          <w:i/>
          <w:szCs w:val="24"/>
        </w:rPr>
        <w:t>N</w:t>
      </w:r>
      <w:r w:rsidRPr="00012D62">
        <w:rPr>
          <w:szCs w:val="24"/>
        </w:rPr>
        <w:t>;</w:t>
      </w:r>
    </w:p>
    <w:p w:rsidR="0049042A" w:rsidRPr="00012D62" w:rsidRDefault="0049042A" w:rsidP="00DE33EC">
      <w:pPr>
        <w:autoSpaceDE w:val="0"/>
        <w:autoSpaceDN w:val="0"/>
        <w:adjustRightInd w:val="0"/>
        <w:ind w:left="1800" w:hanging="360"/>
        <w:rPr>
          <w:szCs w:val="24"/>
        </w:rPr>
      </w:pPr>
      <w:r w:rsidRPr="00012D62">
        <w:rPr>
          <w:i/>
          <w:szCs w:val="24"/>
        </w:rPr>
        <w:t>M</w:t>
      </w:r>
      <w:r w:rsidRPr="00012D62">
        <w:rPr>
          <w:i/>
          <w:sz w:val="16"/>
          <w:szCs w:val="16"/>
        </w:rPr>
        <w:t>i</w:t>
      </w:r>
      <w:r w:rsidRPr="00012D62">
        <w:rPr>
          <w:sz w:val="16"/>
          <w:szCs w:val="16"/>
        </w:rPr>
        <w:t xml:space="preserve"> </w:t>
      </w:r>
      <w:r w:rsidRPr="00012D62">
        <w:rPr>
          <w:szCs w:val="24"/>
        </w:rPr>
        <w:t xml:space="preserve">= the number of </w:t>
      </w:r>
      <w:r>
        <w:rPr>
          <w:szCs w:val="24"/>
        </w:rPr>
        <w:t xml:space="preserve">secondary sampling units (SSU = </w:t>
      </w:r>
      <w:r w:rsidRPr="00012D62">
        <w:rPr>
          <w:szCs w:val="24"/>
        </w:rPr>
        <w:t>plot</w:t>
      </w:r>
      <w:r>
        <w:rPr>
          <w:szCs w:val="24"/>
        </w:rPr>
        <w:t>)</w:t>
      </w:r>
      <w:r w:rsidRPr="00012D62">
        <w:rPr>
          <w:szCs w:val="24"/>
        </w:rPr>
        <w:t xml:space="preserve"> within the </w:t>
      </w:r>
      <w:r w:rsidRPr="00043507">
        <w:rPr>
          <w:i/>
          <w:szCs w:val="24"/>
        </w:rPr>
        <w:t>i</w:t>
      </w:r>
      <w:r w:rsidRPr="00012D62">
        <w:rPr>
          <w:szCs w:val="24"/>
        </w:rPr>
        <w:t>th transect (</w:t>
      </w:r>
      <w:r>
        <w:rPr>
          <w:szCs w:val="24"/>
        </w:rPr>
        <w:t>PSU</w:t>
      </w:r>
      <w:r w:rsidRPr="00012D62">
        <w:rPr>
          <w:szCs w:val="24"/>
        </w:rPr>
        <w:t>);</w:t>
      </w:r>
    </w:p>
    <w:p w:rsidR="0049042A" w:rsidRPr="00012D62" w:rsidRDefault="0049042A" w:rsidP="00DE33EC">
      <w:pPr>
        <w:autoSpaceDE w:val="0"/>
        <w:autoSpaceDN w:val="0"/>
        <w:adjustRightInd w:val="0"/>
        <w:ind w:left="1800" w:hanging="360"/>
        <w:rPr>
          <w:szCs w:val="24"/>
        </w:rPr>
      </w:pPr>
      <w:proofErr w:type="gramStart"/>
      <w:r w:rsidRPr="00012D62">
        <w:rPr>
          <w:i/>
          <w:szCs w:val="24"/>
        </w:rPr>
        <w:t>j</w:t>
      </w:r>
      <w:proofErr w:type="gramEnd"/>
      <w:r w:rsidRPr="00012D62">
        <w:rPr>
          <w:szCs w:val="24"/>
        </w:rPr>
        <w:t xml:space="preserve"> indexes the plots within a transect where </w:t>
      </w:r>
      <w:r w:rsidRPr="00012D62">
        <w:rPr>
          <w:i/>
          <w:szCs w:val="24"/>
        </w:rPr>
        <w:t>j</w:t>
      </w:r>
      <w:r w:rsidRPr="00012D62">
        <w:rPr>
          <w:szCs w:val="24"/>
        </w:rPr>
        <w:t xml:space="preserve"> = 1,…, </w:t>
      </w:r>
      <w:r w:rsidRPr="00012D62">
        <w:rPr>
          <w:i/>
          <w:szCs w:val="24"/>
        </w:rPr>
        <w:t>M</w:t>
      </w:r>
      <w:r w:rsidRPr="00012D62">
        <w:rPr>
          <w:i/>
          <w:sz w:val="16"/>
          <w:szCs w:val="16"/>
        </w:rPr>
        <w:t>i</w:t>
      </w:r>
      <w:r w:rsidRPr="00012D62">
        <w:rPr>
          <w:szCs w:val="24"/>
        </w:rPr>
        <w:t>;</w:t>
      </w:r>
    </w:p>
    <w:p w:rsidR="0049042A" w:rsidRPr="00012D62" w:rsidRDefault="0049042A" w:rsidP="00DE33EC">
      <w:pPr>
        <w:autoSpaceDE w:val="0"/>
        <w:autoSpaceDN w:val="0"/>
        <w:adjustRightInd w:val="0"/>
        <w:ind w:left="1800" w:hanging="360"/>
        <w:rPr>
          <w:szCs w:val="24"/>
        </w:rPr>
      </w:pPr>
      <w:r w:rsidRPr="009A552A">
        <w:rPr>
          <w:i/>
          <w:szCs w:val="24"/>
        </w:rPr>
        <w:t>M</w:t>
      </w:r>
      <w:r w:rsidRPr="00012D62">
        <w:rPr>
          <w:szCs w:val="24"/>
        </w:rPr>
        <w:t xml:space="preserve"> = </w:t>
      </w:r>
      <w:r w:rsidR="00A64C00" w:rsidRPr="002A78D7">
        <w:rPr>
          <w:szCs w:val="24"/>
        </w:rPr>
        <w:fldChar w:fldCharType="begin"/>
      </w:r>
      <w:r w:rsidRPr="002A78D7">
        <w:rPr>
          <w:szCs w:val="24"/>
        </w:rPr>
        <w:instrText xml:space="preserve"> QUOTE </w:instrText>
      </w:r>
      <w:r w:rsidR="00CF3C60">
        <w:rPr>
          <w:noProof/>
        </w:rPr>
        <w:drawing>
          <wp:inline distT="0" distB="0" distL="0" distR="0">
            <wp:extent cx="323850" cy="447675"/>
            <wp:effectExtent l="1905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6" cstate="print">
                      <a:clrChange>
                        <a:clrFrom>
                          <a:srgbClr val="FFFFFF"/>
                        </a:clrFrom>
                        <a:clrTo>
                          <a:srgbClr val="FFFFFF">
                            <a:alpha val="0"/>
                          </a:srgbClr>
                        </a:clrTo>
                      </a:clrChange>
                    </a:blip>
                    <a:srcRect/>
                    <a:stretch>
                      <a:fillRect/>
                    </a:stretch>
                  </pic:blipFill>
                  <pic:spPr bwMode="auto">
                    <a:xfrm>
                      <a:off x="0" y="0"/>
                      <a:ext cx="323850" cy="447675"/>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323850" cy="466725"/>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6" cstate="print">
                      <a:clrChange>
                        <a:clrFrom>
                          <a:srgbClr val="FFFFFF"/>
                        </a:clrFrom>
                        <a:clrTo>
                          <a:srgbClr val="FFFFFF">
                            <a:alpha val="0"/>
                          </a:srgbClr>
                        </a:clrTo>
                      </a:clrChange>
                    </a:blip>
                    <a:srcRect/>
                    <a:stretch>
                      <a:fillRect/>
                    </a:stretch>
                  </pic:blipFill>
                  <pic:spPr bwMode="auto">
                    <a:xfrm>
                      <a:off x="0" y="0"/>
                      <a:ext cx="323850" cy="466725"/>
                    </a:xfrm>
                    <a:prstGeom prst="rect">
                      <a:avLst/>
                    </a:prstGeom>
                    <a:noFill/>
                    <a:ln w="9525">
                      <a:noFill/>
                      <a:miter lim="800000"/>
                      <a:headEnd/>
                      <a:tailEnd/>
                    </a:ln>
                  </pic:spPr>
                </pic:pic>
              </a:graphicData>
            </a:graphic>
          </wp:inline>
        </w:drawing>
      </w:r>
      <w:r w:rsidR="00A64C00" w:rsidRPr="002A78D7">
        <w:rPr>
          <w:szCs w:val="24"/>
        </w:rPr>
        <w:fldChar w:fldCharType="end"/>
      </w:r>
      <w:r w:rsidRPr="00012D62">
        <w:rPr>
          <w:i/>
          <w:szCs w:val="24"/>
        </w:rPr>
        <w:t>M</w:t>
      </w:r>
      <w:r w:rsidRPr="00012D62">
        <w:rPr>
          <w:i/>
          <w:sz w:val="16"/>
          <w:szCs w:val="16"/>
        </w:rPr>
        <w:t>i</w:t>
      </w:r>
      <w:r w:rsidRPr="00012D62">
        <w:rPr>
          <w:sz w:val="16"/>
          <w:szCs w:val="16"/>
        </w:rPr>
        <w:t xml:space="preserve"> </w:t>
      </w:r>
      <w:r w:rsidRPr="00012D62">
        <w:rPr>
          <w:szCs w:val="24"/>
        </w:rPr>
        <w:t>is the number of secondary sampling units in the population</w:t>
      </w:r>
      <w:r>
        <w:rPr>
          <w:szCs w:val="24"/>
        </w:rPr>
        <w:t xml:space="preserve"> of primary sampling units</w:t>
      </w:r>
      <w:r w:rsidRPr="00012D62">
        <w:rPr>
          <w:szCs w:val="24"/>
        </w:rPr>
        <w:t>;</w:t>
      </w:r>
    </w:p>
    <w:p w:rsidR="0049042A" w:rsidRPr="00012D62" w:rsidRDefault="00A64C00" w:rsidP="00DE33EC">
      <w:pPr>
        <w:autoSpaceDE w:val="0"/>
        <w:autoSpaceDN w:val="0"/>
        <w:adjustRightInd w:val="0"/>
        <w:ind w:left="1800" w:hanging="360"/>
        <w:rPr>
          <w:szCs w:val="24"/>
        </w:rPr>
      </w:pPr>
      <w:r w:rsidRPr="002A78D7">
        <w:rPr>
          <w:szCs w:val="24"/>
        </w:rPr>
        <w:fldChar w:fldCharType="begin"/>
      </w:r>
      <w:r w:rsidR="0049042A" w:rsidRPr="002A78D7">
        <w:rPr>
          <w:szCs w:val="24"/>
        </w:rPr>
        <w:instrText xml:space="preserve"> QUOTE </w:instrText>
      </w:r>
      <w:r w:rsidR="00CF3C60">
        <w:rPr>
          <w:noProof/>
        </w:rPr>
        <w:drawing>
          <wp:inline distT="0" distB="0" distL="0" distR="0">
            <wp:extent cx="152400" cy="171450"/>
            <wp:effectExtent l="1905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cstate="print">
                      <a:clrChange>
                        <a:clrFrom>
                          <a:srgbClr val="FFFFFF"/>
                        </a:clrFrom>
                        <a:clrTo>
                          <a:srgbClr val="FFFFFF">
                            <a:alpha val="0"/>
                          </a:srgbClr>
                        </a:clrTo>
                      </a:clrChange>
                    </a:blip>
                    <a:srcRect/>
                    <a:stretch>
                      <a:fillRect/>
                    </a:stretch>
                  </pic:blipFill>
                  <pic:spPr bwMode="auto">
                    <a:xfrm>
                      <a:off x="0" y="0"/>
                      <a:ext cx="152400" cy="171450"/>
                    </a:xfrm>
                    <a:prstGeom prst="rect">
                      <a:avLst/>
                    </a:prstGeom>
                    <a:noFill/>
                    <a:ln w="9525">
                      <a:noFill/>
                      <a:miter lim="800000"/>
                      <a:headEnd/>
                      <a:tailEnd/>
                    </a:ln>
                  </pic:spPr>
                </pic:pic>
              </a:graphicData>
            </a:graphic>
          </wp:inline>
        </w:drawing>
      </w:r>
      <w:r w:rsidR="0049042A" w:rsidRPr="002A78D7">
        <w:rPr>
          <w:szCs w:val="24"/>
        </w:rPr>
        <w:instrText xml:space="preserve"> </w:instrText>
      </w:r>
      <w:r w:rsidRPr="002A78D7">
        <w:rPr>
          <w:szCs w:val="24"/>
        </w:rPr>
        <w:fldChar w:fldCharType="separate"/>
      </w:r>
      <w:r w:rsidR="00CF3C60">
        <w:rPr>
          <w:noProof/>
        </w:rPr>
        <w:drawing>
          <wp:inline distT="0" distB="0" distL="0" distR="0">
            <wp:extent cx="152400" cy="171450"/>
            <wp:effectExtent l="1905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37" cstate="print">
                      <a:clrChange>
                        <a:clrFrom>
                          <a:srgbClr val="FFFFFF"/>
                        </a:clrFrom>
                        <a:clrTo>
                          <a:srgbClr val="FFFFFF">
                            <a:alpha val="0"/>
                          </a:srgbClr>
                        </a:clrTo>
                      </a:clrChange>
                    </a:blip>
                    <a:srcRect/>
                    <a:stretch>
                      <a:fillRect/>
                    </a:stretch>
                  </pic:blipFill>
                  <pic:spPr bwMode="auto">
                    <a:xfrm>
                      <a:off x="0" y="0"/>
                      <a:ext cx="152400" cy="171450"/>
                    </a:xfrm>
                    <a:prstGeom prst="rect">
                      <a:avLst/>
                    </a:prstGeom>
                    <a:noFill/>
                    <a:ln w="9525">
                      <a:noFill/>
                      <a:miter lim="800000"/>
                      <a:headEnd/>
                      <a:tailEnd/>
                    </a:ln>
                  </pic:spPr>
                </pic:pic>
              </a:graphicData>
            </a:graphic>
          </wp:inline>
        </w:drawing>
      </w:r>
      <w:r w:rsidRPr="002A78D7">
        <w:rPr>
          <w:szCs w:val="24"/>
        </w:rPr>
        <w:fldChar w:fldCharType="end"/>
      </w:r>
      <w:r w:rsidR="0049042A" w:rsidRPr="00012D62">
        <w:rPr>
          <w:szCs w:val="24"/>
        </w:rPr>
        <w:t xml:space="preserve"> = </w:t>
      </w:r>
      <w:r w:rsidRPr="002A78D7">
        <w:rPr>
          <w:szCs w:val="24"/>
        </w:rPr>
        <w:fldChar w:fldCharType="begin"/>
      </w:r>
      <w:r w:rsidR="0049042A" w:rsidRPr="002A78D7">
        <w:rPr>
          <w:szCs w:val="24"/>
        </w:rPr>
        <w:instrText xml:space="preserve"> QUOTE </w:instrText>
      </w:r>
      <w:r w:rsidR="00CF3C60">
        <w:rPr>
          <w:noProof/>
        </w:rPr>
        <w:drawing>
          <wp:inline distT="0" distB="0" distL="0" distR="0">
            <wp:extent cx="323850" cy="447675"/>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36" cstate="print">
                      <a:clrChange>
                        <a:clrFrom>
                          <a:srgbClr val="FFFFFF"/>
                        </a:clrFrom>
                        <a:clrTo>
                          <a:srgbClr val="FFFFFF">
                            <a:alpha val="0"/>
                          </a:srgbClr>
                        </a:clrTo>
                      </a:clrChange>
                    </a:blip>
                    <a:srcRect/>
                    <a:stretch>
                      <a:fillRect/>
                    </a:stretch>
                  </pic:blipFill>
                  <pic:spPr bwMode="auto">
                    <a:xfrm>
                      <a:off x="0" y="0"/>
                      <a:ext cx="323850" cy="447675"/>
                    </a:xfrm>
                    <a:prstGeom prst="rect">
                      <a:avLst/>
                    </a:prstGeom>
                    <a:noFill/>
                    <a:ln w="9525">
                      <a:noFill/>
                      <a:miter lim="800000"/>
                      <a:headEnd/>
                      <a:tailEnd/>
                    </a:ln>
                  </pic:spPr>
                </pic:pic>
              </a:graphicData>
            </a:graphic>
          </wp:inline>
        </w:drawing>
      </w:r>
      <w:r w:rsidR="0049042A" w:rsidRPr="002A78D7">
        <w:rPr>
          <w:szCs w:val="24"/>
        </w:rPr>
        <w:instrText xml:space="preserve"> </w:instrText>
      </w:r>
      <w:r w:rsidRPr="002A78D7">
        <w:rPr>
          <w:szCs w:val="24"/>
        </w:rPr>
        <w:fldChar w:fldCharType="separate"/>
      </w:r>
      <w:r w:rsidR="00CF3C60">
        <w:rPr>
          <w:noProof/>
        </w:rPr>
        <w:drawing>
          <wp:inline distT="0" distB="0" distL="0" distR="0">
            <wp:extent cx="323850" cy="466725"/>
            <wp:effectExtent l="1905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36" cstate="print">
                      <a:clrChange>
                        <a:clrFrom>
                          <a:srgbClr val="FFFFFF"/>
                        </a:clrFrom>
                        <a:clrTo>
                          <a:srgbClr val="FFFFFF">
                            <a:alpha val="0"/>
                          </a:srgbClr>
                        </a:clrTo>
                      </a:clrChange>
                    </a:blip>
                    <a:srcRect/>
                    <a:stretch>
                      <a:fillRect/>
                    </a:stretch>
                  </pic:blipFill>
                  <pic:spPr bwMode="auto">
                    <a:xfrm>
                      <a:off x="0" y="0"/>
                      <a:ext cx="323850" cy="466725"/>
                    </a:xfrm>
                    <a:prstGeom prst="rect">
                      <a:avLst/>
                    </a:prstGeom>
                    <a:noFill/>
                    <a:ln w="9525">
                      <a:noFill/>
                      <a:miter lim="800000"/>
                      <a:headEnd/>
                      <a:tailEnd/>
                    </a:ln>
                  </pic:spPr>
                </pic:pic>
              </a:graphicData>
            </a:graphic>
          </wp:inline>
        </w:drawing>
      </w:r>
      <w:r w:rsidRPr="002A78D7">
        <w:rPr>
          <w:szCs w:val="24"/>
        </w:rPr>
        <w:fldChar w:fldCharType="end"/>
      </w:r>
      <w:r w:rsidR="0049042A" w:rsidRPr="00012D62">
        <w:rPr>
          <w:i/>
          <w:szCs w:val="24"/>
        </w:rPr>
        <w:t>M</w:t>
      </w:r>
      <w:r w:rsidR="0049042A" w:rsidRPr="00012D62">
        <w:rPr>
          <w:i/>
          <w:sz w:val="16"/>
          <w:szCs w:val="16"/>
        </w:rPr>
        <w:t>i</w:t>
      </w:r>
      <w:r w:rsidR="0049042A" w:rsidRPr="00012D62">
        <w:rPr>
          <w:sz w:val="16"/>
          <w:szCs w:val="16"/>
        </w:rPr>
        <w:t xml:space="preserve"> </w:t>
      </w:r>
      <w:r w:rsidR="0049042A" w:rsidRPr="00457727">
        <w:rPr>
          <w:szCs w:val="24"/>
        </w:rPr>
        <w:t>/</w:t>
      </w:r>
      <w:proofErr w:type="gramStart"/>
      <w:r w:rsidR="0049042A" w:rsidRPr="00457727">
        <w:rPr>
          <w:szCs w:val="24"/>
        </w:rPr>
        <w:t>N</w:t>
      </w:r>
      <w:r w:rsidR="0049042A">
        <w:rPr>
          <w:sz w:val="16"/>
          <w:szCs w:val="16"/>
        </w:rPr>
        <w:t xml:space="preserve">  </w:t>
      </w:r>
      <w:r w:rsidR="0049042A" w:rsidRPr="00012D62">
        <w:rPr>
          <w:szCs w:val="24"/>
        </w:rPr>
        <w:t>is</w:t>
      </w:r>
      <w:proofErr w:type="gramEnd"/>
      <w:r w:rsidR="0049042A" w:rsidRPr="00012D62">
        <w:rPr>
          <w:szCs w:val="24"/>
        </w:rPr>
        <w:t xml:space="preserve"> the </w:t>
      </w:r>
      <w:r w:rsidR="0049042A">
        <w:rPr>
          <w:szCs w:val="24"/>
        </w:rPr>
        <w:t xml:space="preserve">mean </w:t>
      </w:r>
      <w:r w:rsidR="0049042A" w:rsidRPr="00012D62">
        <w:rPr>
          <w:szCs w:val="24"/>
        </w:rPr>
        <w:t>number of secondary sampling units in the population</w:t>
      </w:r>
      <w:r w:rsidR="0049042A">
        <w:rPr>
          <w:szCs w:val="24"/>
        </w:rPr>
        <w:t xml:space="preserve"> of primary sampling units</w:t>
      </w:r>
      <w:r w:rsidR="0049042A" w:rsidRPr="00012D62">
        <w:rPr>
          <w:szCs w:val="24"/>
        </w:rPr>
        <w:t>;</w:t>
      </w:r>
    </w:p>
    <w:p w:rsidR="0049042A" w:rsidRPr="00012D62" w:rsidRDefault="0049042A" w:rsidP="00DE33EC">
      <w:pPr>
        <w:autoSpaceDE w:val="0"/>
        <w:autoSpaceDN w:val="0"/>
        <w:adjustRightInd w:val="0"/>
        <w:ind w:left="1800" w:hanging="360"/>
        <w:rPr>
          <w:szCs w:val="24"/>
        </w:rPr>
      </w:pPr>
      <w:proofErr w:type="gramStart"/>
      <w:r w:rsidRPr="00012D62">
        <w:rPr>
          <w:i/>
          <w:szCs w:val="24"/>
        </w:rPr>
        <w:t>y</w:t>
      </w:r>
      <w:r w:rsidRPr="00012D62">
        <w:rPr>
          <w:i/>
          <w:sz w:val="16"/>
          <w:szCs w:val="16"/>
        </w:rPr>
        <w:t>ij</w:t>
      </w:r>
      <w:proofErr w:type="gramEnd"/>
      <w:r w:rsidRPr="00012D62">
        <w:rPr>
          <w:sz w:val="16"/>
          <w:szCs w:val="16"/>
        </w:rPr>
        <w:t xml:space="preserve"> </w:t>
      </w:r>
      <w:r w:rsidRPr="00012D62">
        <w:rPr>
          <w:szCs w:val="24"/>
        </w:rPr>
        <w:t xml:space="preserve">= the observation recorded in plot </w:t>
      </w:r>
      <w:r w:rsidRPr="00012D62">
        <w:rPr>
          <w:i/>
          <w:szCs w:val="24"/>
        </w:rPr>
        <w:t>j</w:t>
      </w:r>
      <w:r w:rsidRPr="00012D62">
        <w:rPr>
          <w:szCs w:val="24"/>
        </w:rPr>
        <w:t xml:space="preserve"> in transect </w:t>
      </w:r>
      <w:r w:rsidRPr="00012D62">
        <w:rPr>
          <w:i/>
          <w:szCs w:val="24"/>
        </w:rPr>
        <w:t>i</w:t>
      </w:r>
      <w:r w:rsidRPr="00012D62">
        <w:rPr>
          <w:szCs w:val="24"/>
        </w:rPr>
        <w:t xml:space="preserve">; for our report this is either the plot </w:t>
      </w:r>
      <w:r>
        <w:rPr>
          <w:szCs w:val="24"/>
        </w:rPr>
        <w:t xml:space="preserve">invasive </w:t>
      </w:r>
      <w:r w:rsidRPr="00012D62">
        <w:rPr>
          <w:szCs w:val="24"/>
        </w:rPr>
        <w:t>species richness or the presence or absence of a species within a plot;</w:t>
      </w:r>
    </w:p>
    <w:p w:rsidR="0049042A" w:rsidRPr="00012D62" w:rsidRDefault="0049042A" w:rsidP="00DE33EC">
      <w:pPr>
        <w:autoSpaceDE w:val="0"/>
        <w:autoSpaceDN w:val="0"/>
        <w:adjustRightInd w:val="0"/>
        <w:ind w:left="1800" w:hanging="360"/>
        <w:rPr>
          <w:szCs w:val="24"/>
        </w:rPr>
      </w:pPr>
      <w:proofErr w:type="gramStart"/>
      <w:r w:rsidRPr="00012D62">
        <w:rPr>
          <w:i/>
          <w:szCs w:val="24"/>
        </w:rPr>
        <w:t>y</w:t>
      </w:r>
      <w:r w:rsidRPr="00012D62">
        <w:rPr>
          <w:i/>
          <w:sz w:val="16"/>
          <w:szCs w:val="16"/>
        </w:rPr>
        <w:t>i</w:t>
      </w:r>
      <w:proofErr w:type="gramEnd"/>
      <w:r w:rsidRPr="00012D62">
        <w:rPr>
          <w:sz w:val="16"/>
          <w:szCs w:val="16"/>
        </w:rPr>
        <w:t xml:space="preserve"> </w:t>
      </w:r>
      <w:r w:rsidRPr="00012D62">
        <w:rPr>
          <w:szCs w:val="24"/>
        </w:rPr>
        <w:t>=</w:t>
      </w:r>
      <w:r w:rsidR="00A64C00" w:rsidRPr="002A78D7">
        <w:rPr>
          <w:sz w:val="20"/>
          <w:szCs w:val="20"/>
        </w:rPr>
        <w:fldChar w:fldCharType="begin"/>
      </w:r>
      <w:r w:rsidRPr="002A78D7">
        <w:rPr>
          <w:sz w:val="20"/>
          <w:szCs w:val="20"/>
        </w:rPr>
        <w:instrText xml:space="preserve"> QUOTE </w:instrText>
      </w:r>
      <w:r w:rsidR="00CF3C60">
        <w:rPr>
          <w:noProof/>
        </w:rPr>
        <w:drawing>
          <wp:inline distT="0" distB="0" distL="0" distR="0">
            <wp:extent cx="371475" cy="400050"/>
            <wp:effectExtent l="1905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38" cstate="print">
                      <a:clrChange>
                        <a:clrFrom>
                          <a:srgbClr val="FFFFFF"/>
                        </a:clrFrom>
                        <a:clrTo>
                          <a:srgbClr val="FFFFFF">
                            <a:alpha val="0"/>
                          </a:srgbClr>
                        </a:clrTo>
                      </a:clrChange>
                    </a:blip>
                    <a:srcRect/>
                    <a:stretch>
                      <a:fillRect/>
                    </a:stretch>
                  </pic:blipFill>
                  <pic:spPr bwMode="auto">
                    <a:xfrm>
                      <a:off x="0" y="0"/>
                      <a:ext cx="371475" cy="400050"/>
                    </a:xfrm>
                    <a:prstGeom prst="rect">
                      <a:avLst/>
                    </a:prstGeom>
                    <a:noFill/>
                    <a:ln w="9525">
                      <a:noFill/>
                      <a:miter lim="800000"/>
                      <a:headEnd/>
                      <a:tailEnd/>
                    </a:ln>
                  </pic:spPr>
                </pic:pic>
              </a:graphicData>
            </a:graphic>
          </wp:inline>
        </w:drawing>
      </w:r>
      <w:r w:rsidRPr="002A78D7">
        <w:rPr>
          <w:sz w:val="20"/>
          <w:szCs w:val="20"/>
        </w:rPr>
        <w:instrText xml:space="preserve"> </w:instrText>
      </w:r>
      <w:r w:rsidR="00A64C00" w:rsidRPr="002A78D7">
        <w:rPr>
          <w:sz w:val="20"/>
          <w:szCs w:val="20"/>
        </w:rPr>
        <w:fldChar w:fldCharType="separate"/>
      </w:r>
      <w:r w:rsidR="00CF3C60">
        <w:rPr>
          <w:noProof/>
        </w:rPr>
        <w:drawing>
          <wp:inline distT="0" distB="0" distL="0" distR="0">
            <wp:extent cx="371475" cy="400050"/>
            <wp:effectExtent l="1905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38" cstate="print">
                      <a:clrChange>
                        <a:clrFrom>
                          <a:srgbClr val="FFFFFF"/>
                        </a:clrFrom>
                        <a:clrTo>
                          <a:srgbClr val="FFFFFF">
                            <a:alpha val="0"/>
                          </a:srgbClr>
                        </a:clrTo>
                      </a:clrChange>
                    </a:blip>
                    <a:srcRect/>
                    <a:stretch>
                      <a:fillRect/>
                    </a:stretch>
                  </pic:blipFill>
                  <pic:spPr bwMode="auto">
                    <a:xfrm>
                      <a:off x="0" y="0"/>
                      <a:ext cx="371475" cy="400050"/>
                    </a:xfrm>
                    <a:prstGeom prst="rect">
                      <a:avLst/>
                    </a:prstGeom>
                    <a:noFill/>
                    <a:ln w="9525">
                      <a:noFill/>
                      <a:miter lim="800000"/>
                      <a:headEnd/>
                      <a:tailEnd/>
                    </a:ln>
                  </pic:spPr>
                </pic:pic>
              </a:graphicData>
            </a:graphic>
          </wp:inline>
        </w:drawing>
      </w:r>
      <w:r w:rsidR="00A64C00" w:rsidRPr="002A78D7">
        <w:rPr>
          <w:sz w:val="20"/>
          <w:szCs w:val="20"/>
        </w:rPr>
        <w:fldChar w:fldCharType="end"/>
      </w:r>
      <w:r w:rsidRPr="00012D62">
        <w:rPr>
          <w:sz w:val="20"/>
          <w:szCs w:val="20"/>
        </w:rPr>
        <w:t xml:space="preserve"> </w:t>
      </w:r>
      <w:r w:rsidRPr="00012D62">
        <w:rPr>
          <w:szCs w:val="24"/>
        </w:rPr>
        <w:t xml:space="preserve">is either average </w:t>
      </w:r>
      <w:r>
        <w:rPr>
          <w:szCs w:val="24"/>
        </w:rPr>
        <w:t xml:space="preserve">invasive </w:t>
      </w:r>
      <w:r w:rsidRPr="00012D62">
        <w:rPr>
          <w:szCs w:val="24"/>
        </w:rPr>
        <w:t xml:space="preserve">species richness per plot for transect </w:t>
      </w:r>
      <w:r w:rsidRPr="00012D62">
        <w:rPr>
          <w:i/>
          <w:szCs w:val="24"/>
        </w:rPr>
        <w:t>i</w:t>
      </w:r>
      <w:r w:rsidRPr="00012D62">
        <w:rPr>
          <w:szCs w:val="24"/>
        </w:rPr>
        <w:t xml:space="preserve">, or the proportion of plots occupied by a species in transect </w:t>
      </w:r>
      <w:r w:rsidRPr="00012D62">
        <w:rPr>
          <w:i/>
          <w:szCs w:val="24"/>
        </w:rPr>
        <w:t>i</w:t>
      </w:r>
      <w:r w:rsidRPr="00012D62">
        <w:rPr>
          <w:szCs w:val="24"/>
        </w:rPr>
        <w:t>.</w:t>
      </w:r>
    </w:p>
    <w:p w:rsidR="0049042A" w:rsidRPr="00012D62" w:rsidRDefault="0049042A" w:rsidP="00C20D50">
      <w:pPr>
        <w:autoSpaceDE w:val="0"/>
        <w:autoSpaceDN w:val="0"/>
        <w:adjustRightInd w:val="0"/>
        <w:rPr>
          <w:szCs w:val="24"/>
        </w:rPr>
      </w:pPr>
    </w:p>
    <w:p w:rsidR="0049042A" w:rsidRDefault="0049042A" w:rsidP="00BC2969">
      <w:pPr>
        <w:pStyle w:val="SOP3rd"/>
      </w:pPr>
      <w:bookmarkStart w:id="740" w:name="_Toc262050584"/>
      <w:r>
        <w:t>Ratio Estimator</w:t>
      </w:r>
      <w:bookmarkEnd w:id="740"/>
    </w:p>
    <w:p w:rsidR="0049042A" w:rsidRPr="00012D62" w:rsidRDefault="0049042A" w:rsidP="00C20D50">
      <w:pPr>
        <w:autoSpaceDE w:val="0"/>
        <w:autoSpaceDN w:val="0"/>
        <w:adjustRightInd w:val="0"/>
        <w:rPr>
          <w:szCs w:val="24"/>
        </w:rPr>
      </w:pPr>
      <w:r w:rsidRPr="00012D62">
        <w:rPr>
          <w:szCs w:val="24"/>
        </w:rPr>
        <w:t>For a ratio estimator of the population average per plot</w:t>
      </w:r>
      <w:r>
        <w:rPr>
          <w:szCs w:val="24"/>
        </w:rPr>
        <w:t xml:space="preserve"> (</w:t>
      </w:r>
      <w:r w:rsidR="00A64C00" w:rsidRPr="002A78D7">
        <w:rPr>
          <w:szCs w:val="24"/>
        </w:rPr>
        <w:fldChar w:fldCharType="begin"/>
      </w:r>
      <w:r w:rsidRPr="002A78D7">
        <w:rPr>
          <w:szCs w:val="24"/>
        </w:rPr>
        <w:instrText xml:space="preserve"> QUOTE </w:instrText>
      </w:r>
      <w:r w:rsidR="00CF3C60">
        <w:rPr>
          <w:noProof/>
        </w:rPr>
        <w:drawing>
          <wp:inline distT="0" distB="0" distL="0" distR="0">
            <wp:extent cx="152400" cy="171450"/>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39" cstate="print">
                      <a:clrChange>
                        <a:clrFrom>
                          <a:srgbClr val="FFFFFF"/>
                        </a:clrFrom>
                        <a:clrTo>
                          <a:srgbClr val="FFFFFF">
                            <a:alpha val="0"/>
                          </a:srgbClr>
                        </a:clrTo>
                      </a:clrChange>
                    </a:blip>
                    <a:srcRect/>
                    <a:stretch>
                      <a:fillRect/>
                    </a:stretch>
                  </pic:blipFill>
                  <pic:spPr bwMode="auto">
                    <a:xfrm>
                      <a:off x="0" y="0"/>
                      <a:ext cx="152400" cy="171450"/>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152400" cy="171450"/>
            <wp:effectExtent l="1905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39" cstate="print">
                      <a:clrChange>
                        <a:clrFrom>
                          <a:srgbClr val="FFFFFF"/>
                        </a:clrFrom>
                        <a:clrTo>
                          <a:srgbClr val="FFFFFF">
                            <a:alpha val="0"/>
                          </a:srgbClr>
                        </a:clrTo>
                      </a:clrChange>
                    </a:blip>
                    <a:srcRect/>
                    <a:stretch>
                      <a:fillRect/>
                    </a:stretch>
                  </pic:blipFill>
                  <pic:spPr bwMode="auto">
                    <a:xfrm>
                      <a:off x="0" y="0"/>
                      <a:ext cx="152400" cy="171450"/>
                    </a:xfrm>
                    <a:prstGeom prst="rect">
                      <a:avLst/>
                    </a:prstGeom>
                    <a:noFill/>
                    <a:ln w="9525">
                      <a:noFill/>
                      <a:miter lim="800000"/>
                      <a:headEnd/>
                      <a:tailEnd/>
                    </a:ln>
                  </pic:spPr>
                </pic:pic>
              </a:graphicData>
            </a:graphic>
          </wp:inline>
        </w:drawing>
      </w:r>
      <w:r w:rsidR="00A64C00" w:rsidRPr="002A78D7">
        <w:rPr>
          <w:szCs w:val="24"/>
        </w:rPr>
        <w:fldChar w:fldCharType="end"/>
      </w:r>
      <w:r>
        <w:rPr>
          <w:szCs w:val="24"/>
        </w:rPr>
        <w:t xml:space="preserve">), </w:t>
      </w:r>
      <w:r w:rsidRPr="00012D62">
        <w:rPr>
          <w:szCs w:val="24"/>
        </w:rPr>
        <w:t xml:space="preserve">we use </w:t>
      </w:r>
      <w:r w:rsidR="00A64C00">
        <w:rPr>
          <w:szCs w:val="24"/>
        </w:rPr>
        <w:fldChar w:fldCharType="begin"/>
      </w:r>
      <w:r>
        <w:rPr>
          <w:szCs w:val="24"/>
        </w:rPr>
        <w:instrText xml:space="preserve"> ADDIN EN.CITE &lt;EndNote&gt;&lt;Cite&gt;&lt;Author&gt;Lohr&lt;/Author&gt;&lt;Year&gt;2010&lt;/Year&gt;&lt;RecNum&gt;419&lt;/RecNum&gt;&lt;DisplayText&gt;(Lohr 2010)&lt;/DisplayText&gt;&lt;record&gt;&lt;rec-number&gt;419&lt;/rec-number&gt;&lt;foreign-keys&gt;&lt;key app="EN" db-id="29wd9fdxkttawpevre3ptatrsdx2se0wz5da"&gt;419&lt;/key&gt;&lt;/foreign-keys&gt;&lt;ref-type name="Book"&gt;6&lt;/ref-type&gt;&lt;contributors&gt;&lt;authors&gt;&lt;author&gt;Lohr, S.L.&lt;/author&gt;&lt;/authors&gt;&lt;/contributors&gt;&lt;titles&gt;&lt;title&gt;Sampling: Design and Analysis&lt;/title&gt;&lt;/titles&gt;&lt;dates&gt;&lt;year&gt;2010&lt;/year&gt;&lt;/dates&gt;&lt;pub-location&gt;Boston, MA&lt;/pub-location&gt;&lt;publisher&gt;Brooks/Cole, Cengate Learning&lt;/publisher&gt;&lt;urls&gt;&lt;/urls&gt;&lt;/record&gt;&lt;/Cite&gt;&lt;/EndNote&gt;</w:instrText>
      </w:r>
      <w:r w:rsidR="00A64C00">
        <w:rPr>
          <w:szCs w:val="24"/>
        </w:rPr>
        <w:fldChar w:fldCharType="separate"/>
      </w:r>
      <w:r>
        <w:rPr>
          <w:noProof/>
          <w:szCs w:val="24"/>
        </w:rPr>
        <w:t>(Lohr 2010)</w:t>
      </w:r>
      <w:r w:rsidR="00A64C00">
        <w:rPr>
          <w:szCs w:val="24"/>
        </w:rPr>
        <w:fldChar w:fldCharType="end"/>
      </w:r>
    </w:p>
    <w:p w:rsidR="0049042A" w:rsidRPr="00012D62" w:rsidRDefault="0049042A" w:rsidP="00C20D50">
      <w:pPr>
        <w:tabs>
          <w:tab w:val="center" w:pos="4320"/>
        </w:tabs>
        <w:autoSpaceDE w:val="0"/>
        <w:autoSpaceDN w:val="0"/>
        <w:adjustRightInd w:val="0"/>
        <w:rPr>
          <w:szCs w:val="24"/>
        </w:rPr>
      </w:pPr>
      <w:r>
        <w:rPr>
          <w:szCs w:val="24"/>
        </w:rPr>
        <w:tab/>
      </w:r>
      <w:r w:rsidRPr="00012D62">
        <w:rPr>
          <w:szCs w:val="24"/>
        </w:rPr>
        <w:t xml:space="preserve"> </w:t>
      </w:r>
      <w:r w:rsidR="00A64C00" w:rsidRPr="002A78D7">
        <w:rPr>
          <w:szCs w:val="24"/>
        </w:rPr>
        <w:fldChar w:fldCharType="begin"/>
      </w:r>
      <w:r w:rsidRPr="002A78D7">
        <w:rPr>
          <w:szCs w:val="24"/>
        </w:rPr>
        <w:instrText xml:space="preserve"> QUOTE </w:instrText>
      </w:r>
      <w:r w:rsidR="00CF3C60">
        <w:rPr>
          <w:noProof/>
        </w:rPr>
        <w:drawing>
          <wp:inline distT="0" distB="0" distL="0" distR="0">
            <wp:extent cx="838200" cy="352425"/>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83" cstate="print">
                      <a:clrChange>
                        <a:clrFrom>
                          <a:srgbClr val="FFFFFF"/>
                        </a:clrFrom>
                        <a:clrTo>
                          <a:srgbClr val="FFFFFF">
                            <a:alpha val="0"/>
                          </a:srgbClr>
                        </a:clrTo>
                      </a:clrChange>
                    </a:blip>
                    <a:srcRect/>
                    <a:stretch>
                      <a:fillRect/>
                    </a:stretch>
                  </pic:blipFill>
                  <pic:spPr bwMode="auto">
                    <a:xfrm>
                      <a:off x="0" y="0"/>
                      <a:ext cx="838200" cy="352425"/>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838200" cy="323850"/>
            <wp:effectExtent l="1905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3" cstate="print">
                      <a:clrChange>
                        <a:clrFrom>
                          <a:srgbClr val="FFFFFF"/>
                        </a:clrFrom>
                        <a:clrTo>
                          <a:srgbClr val="FFFFFF">
                            <a:alpha val="0"/>
                          </a:srgbClr>
                        </a:clrTo>
                      </a:clrChange>
                    </a:blip>
                    <a:srcRect/>
                    <a:stretch>
                      <a:fillRect/>
                    </a:stretch>
                  </pic:blipFill>
                  <pic:spPr bwMode="auto">
                    <a:xfrm>
                      <a:off x="0" y="0"/>
                      <a:ext cx="838200" cy="323850"/>
                    </a:xfrm>
                    <a:prstGeom prst="rect">
                      <a:avLst/>
                    </a:prstGeom>
                    <a:noFill/>
                    <a:ln w="9525">
                      <a:noFill/>
                      <a:miter lim="800000"/>
                      <a:headEnd/>
                      <a:tailEnd/>
                    </a:ln>
                  </pic:spPr>
                </pic:pic>
              </a:graphicData>
            </a:graphic>
          </wp:inline>
        </w:drawing>
      </w:r>
      <w:r w:rsidR="00A64C00" w:rsidRPr="002A78D7">
        <w:rPr>
          <w:szCs w:val="24"/>
        </w:rPr>
        <w:fldChar w:fldCharType="end"/>
      </w:r>
      <w:r>
        <w:rPr>
          <w:szCs w:val="24"/>
        </w:rPr>
        <w:tab/>
      </w:r>
      <w:r>
        <w:rPr>
          <w:szCs w:val="24"/>
        </w:rPr>
        <w:tab/>
      </w:r>
      <w:r>
        <w:rPr>
          <w:szCs w:val="24"/>
        </w:rPr>
        <w:tab/>
      </w:r>
      <w:r>
        <w:rPr>
          <w:szCs w:val="24"/>
        </w:rPr>
        <w:tab/>
      </w:r>
      <w:r>
        <w:rPr>
          <w:szCs w:val="24"/>
        </w:rPr>
        <w:tab/>
      </w:r>
      <w:r w:rsidRPr="00FE4D58">
        <w:rPr>
          <w:rStyle w:val="EquationChar"/>
          <w:sz w:val="20"/>
        </w:rPr>
        <w:t>Equation 1</w:t>
      </w:r>
    </w:p>
    <w:p w:rsidR="0049042A" w:rsidRPr="00012D62" w:rsidRDefault="0049042A" w:rsidP="00C20D50">
      <w:pPr>
        <w:tabs>
          <w:tab w:val="center" w:pos="4320"/>
          <w:tab w:val="left" w:pos="7920"/>
        </w:tabs>
        <w:autoSpaceDE w:val="0"/>
        <w:autoSpaceDN w:val="0"/>
        <w:adjustRightInd w:val="0"/>
        <w:rPr>
          <w:szCs w:val="24"/>
        </w:rPr>
      </w:pPr>
    </w:p>
    <w:p w:rsidR="0049042A" w:rsidRPr="00012D62" w:rsidRDefault="0049042A" w:rsidP="00C20D50">
      <w:pPr>
        <w:tabs>
          <w:tab w:val="center" w:pos="4320"/>
          <w:tab w:val="left" w:pos="7920"/>
        </w:tabs>
        <w:autoSpaceDE w:val="0"/>
        <w:autoSpaceDN w:val="0"/>
        <w:adjustRightInd w:val="0"/>
        <w:rPr>
          <w:szCs w:val="24"/>
        </w:rPr>
      </w:pPr>
      <w:r w:rsidRPr="00012D62">
        <w:rPr>
          <w:szCs w:val="24"/>
        </w:rPr>
        <w:t>The variance estimator is</w:t>
      </w:r>
      <w:r>
        <w:rPr>
          <w:szCs w:val="24"/>
        </w:rPr>
        <w:t xml:space="preserve"> </w:t>
      </w:r>
      <w:r w:rsidR="00A64C00">
        <w:rPr>
          <w:szCs w:val="24"/>
        </w:rPr>
        <w:fldChar w:fldCharType="begin"/>
      </w:r>
      <w:r>
        <w:rPr>
          <w:szCs w:val="24"/>
        </w:rPr>
        <w:instrText xml:space="preserve"> ADDIN EN.CITE &lt;EndNote&gt;&lt;Cite&gt;&lt;Author&gt;Lohr&lt;/Author&gt;&lt;Year&gt;2010&lt;/Year&gt;&lt;RecNum&gt;419&lt;/RecNum&gt;&lt;DisplayText&gt;(Lohr 2010)&lt;/DisplayText&gt;&lt;record&gt;&lt;rec-number&gt;419&lt;/rec-number&gt;&lt;foreign-keys&gt;&lt;key app="EN" db-id="29wd9fdxkttawpevre3ptatrsdx2se0wz5da"&gt;419&lt;/key&gt;&lt;/foreign-keys&gt;&lt;ref-type name="Book"&gt;6&lt;/ref-type&gt;&lt;contributors&gt;&lt;authors&gt;&lt;author&gt;Lohr, S.L.&lt;/author&gt;&lt;/authors&gt;&lt;/contributors&gt;&lt;titles&gt;&lt;title&gt;Sampling: Design and Analysis&lt;/title&gt;&lt;/titles&gt;&lt;dates&gt;&lt;year&gt;2010&lt;/year&gt;&lt;/dates&gt;&lt;pub-location&gt;Boston, MA&lt;/pub-location&gt;&lt;publisher&gt;Brooks/Cole, Cengate Learning&lt;/publisher&gt;&lt;urls&gt;&lt;/urls&gt;&lt;/record&gt;&lt;/Cite&gt;&lt;/EndNote&gt;</w:instrText>
      </w:r>
      <w:r w:rsidR="00A64C00">
        <w:rPr>
          <w:szCs w:val="24"/>
        </w:rPr>
        <w:fldChar w:fldCharType="separate"/>
      </w:r>
      <w:r>
        <w:rPr>
          <w:noProof/>
          <w:szCs w:val="24"/>
        </w:rPr>
        <w:t>(Lohr 2010)</w:t>
      </w:r>
      <w:r w:rsidR="00A64C00">
        <w:rPr>
          <w:szCs w:val="24"/>
        </w:rPr>
        <w:fldChar w:fldCharType="end"/>
      </w:r>
    </w:p>
    <w:p w:rsidR="0049042A" w:rsidRPr="00012D62" w:rsidRDefault="0049042A" w:rsidP="00C20D50">
      <w:pPr>
        <w:tabs>
          <w:tab w:val="center" w:pos="4320"/>
          <w:tab w:val="left" w:pos="7920"/>
        </w:tabs>
        <w:autoSpaceDE w:val="0"/>
        <w:autoSpaceDN w:val="0"/>
        <w:adjustRightInd w:val="0"/>
        <w:rPr>
          <w:szCs w:val="24"/>
        </w:rPr>
      </w:pPr>
      <w:r>
        <w:rPr>
          <w:szCs w:val="24"/>
        </w:rPr>
        <w:tab/>
      </w:r>
      <w:r w:rsidR="00A64C00" w:rsidRPr="002A78D7">
        <w:rPr>
          <w:szCs w:val="24"/>
        </w:rPr>
        <w:fldChar w:fldCharType="begin"/>
      </w:r>
      <w:r w:rsidRPr="002A78D7">
        <w:rPr>
          <w:szCs w:val="24"/>
        </w:rPr>
        <w:instrText xml:space="preserve"> QUOTE </w:instrText>
      </w:r>
      <w:r w:rsidR="00CF3C60">
        <w:rPr>
          <w:noProof/>
        </w:rPr>
        <w:drawing>
          <wp:inline distT="0" distB="0" distL="0" distR="0">
            <wp:extent cx="476250" cy="171450"/>
            <wp:effectExtent l="1905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41" cstate="print">
                      <a:clrChange>
                        <a:clrFrom>
                          <a:srgbClr val="FFFFFF"/>
                        </a:clrFrom>
                        <a:clrTo>
                          <a:srgbClr val="FFFFFF">
                            <a:alpha val="0"/>
                          </a:srgbClr>
                        </a:clrTo>
                      </a:clrChange>
                    </a:blip>
                    <a:srcRect/>
                    <a:stretch>
                      <a:fillRect/>
                    </a:stretch>
                  </pic:blipFill>
                  <pic:spPr bwMode="auto">
                    <a:xfrm>
                      <a:off x="0" y="0"/>
                      <a:ext cx="476250" cy="171450"/>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476250" cy="171450"/>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41" cstate="print">
                      <a:clrChange>
                        <a:clrFrom>
                          <a:srgbClr val="FFFFFF"/>
                        </a:clrFrom>
                        <a:clrTo>
                          <a:srgbClr val="FFFFFF">
                            <a:alpha val="0"/>
                          </a:srgbClr>
                        </a:clrTo>
                      </a:clrChange>
                    </a:blip>
                    <a:srcRect/>
                    <a:stretch>
                      <a:fillRect/>
                    </a:stretch>
                  </pic:blipFill>
                  <pic:spPr bwMode="auto">
                    <a:xfrm>
                      <a:off x="0" y="0"/>
                      <a:ext cx="476250" cy="171450"/>
                    </a:xfrm>
                    <a:prstGeom prst="rect">
                      <a:avLst/>
                    </a:prstGeom>
                    <a:noFill/>
                    <a:ln w="9525">
                      <a:noFill/>
                      <a:miter lim="800000"/>
                      <a:headEnd/>
                      <a:tailEnd/>
                    </a:ln>
                  </pic:spPr>
                </pic:pic>
              </a:graphicData>
            </a:graphic>
          </wp:inline>
        </w:drawing>
      </w:r>
      <w:r w:rsidR="00A64C00" w:rsidRPr="002A78D7">
        <w:rPr>
          <w:szCs w:val="24"/>
        </w:rPr>
        <w:fldChar w:fldCharType="end"/>
      </w:r>
      <w:r w:rsidRPr="00012D62">
        <w:rPr>
          <w:szCs w:val="24"/>
        </w:rPr>
        <w:t xml:space="preserve"> = </w:t>
      </w:r>
      <w:r w:rsidR="00A64C00" w:rsidRPr="002A78D7">
        <w:rPr>
          <w:szCs w:val="24"/>
        </w:rPr>
        <w:fldChar w:fldCharType="begin"/>
      </w:r>
      <w:r w:rsidRPr="002A78D7">
        <w:rPr>
          <w:szCs w:val="24"/>
        </w:rPr>
        <w:instrText xml:space="preserve"> QUOTE </w:instrText>
      </w:r>
      <w:r w:rsidR="00CF3C60">
        <w:rPr>
          <w:noProof/>
        </w:rPr>
        <w:drawing>
          <wp:inline distT="0" distB="0" distL="0" distR="0">
            <wp:extent cx="2114550" cy="438150"/>
            <wp:effectExtent l="1905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42" cstate="print">
                      <a:clrChange>
                        <a:clrFrom>
                          <a:srgbClr val="FFFFFF"/>
                        </a:clrFrom>
                        <a:clrTo>
                          <a:srgbClr val="FFFFFF">
                            <a:alpha val="0"/>
                          </a:srgbClr>
                        </a:clrTo>
                      </a:clrChange>
                    </a:blip>
                    <a:srcRect/>
                    <a:stretch>
                      <a:fillRect/>
                    </a:stretch>
                  </pic:blipFill>
                  <pic:spPr bwMode="auto">
                    <a:xfrm>
                      <a:off x="0" y="0"/>
                      <a:ext cx="2114550" cy="438150"/>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2114550" cy="438150"/>
            <wp:effectExtent l="1905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42" cstate="print">
                      <a:clrChange>
                        <a:clrFrom>
                          <a:srgbClr val="FFFFFF"/>
                        </a:clrFrom>
                        <a:clrTo>
                          <a:srgbClr val="FFFFFF">
                            <a:alpha val="0"/>
                          </a:srgbClr>
                        </a:clrTo>
                      </a:clrChange>
                    </a:blip>
                    <a:srcRect/>
                    <a:stretch>
                      <a:fillRect/>
                    </a:stretch>
                  </pic:blipFill>
                  <pic:spPr bwMode="auto">
                    <a:xfrm>
                      <a:off x="0" y="0"/>
                      <a:ext cx="2114550" cy="438150"/>
                    </a:xfrm>
                    <a:prstGeom prst="rect">
                      <a:avLst/>
                    </a:prstGeom>
                    <a:noFill/>
                    <a:ln w="9525">
                      <a:noFill/>
                      <a:miter lim="800000"/>
                      <a:headEnd/>
                      <a:tailEnd/>
                    </a:ln>
                  </pic:spPr>
                </pic:pic>
              </a:graphicData>
            </a:graphic>
          </wp:inline>
        </w:drawing>
      </w:r>
      <w:r w:rsidR="00A64C00" w:rsidRPr="002A78D7">
        <w:rPr>
          <w:szCs w:val="24"/>
        </w:rPr>
        <w:fldChar w:fldCharType="end"/>
      </w:r>
      <w:r>
        <w:rPr>
          <w:szCs w:val="24"/>
        </w:rPr>
        <w:tab/>
      </w:r>
      <w:r w:rsidRPr="00FE4D58">
        <w:rPr>
          <w:rStyle w:val="EquationChar"/>
          <w:sz w:val="20"/>
        </w:rPr>
        <w:t>Equation 2</w:t>
      </w:r>
    </w:p>
    <w:p w:rsidR="0049042A" w:rsidRPr="00012D62" w:rsidRDefault="0049042A" w:rsidP="00C20D50">
      <w:pPr>
        <w:tabs>
          <w:tab w:val="center" w:pos="4320"/>
          <w:tab w:val="left" w:pos="7920"/>
        </w:tabs>
        <w:autoSpaceDE w:val="0"/>
        <w:autoSpaceDN w:val="0"/>
        <w:adjustRightInd w:val="0"/>
        <w:rPr>
          <w:szCs w:val="24"/>
        </w:rPr>
      </w:pPr>
    </w:p>
    <w:p w:rsidR="0049042A" w:rsidRDefault="0049042A" w:rsidP="00BC2969">
      <w:pPr>
        <w:pStyle w:val="SOP3rd"/>
      </w:pPr>
      <w:bookmarkStart w:id="741" w:name="_Toc262050585"/>
      <w:r>
        <w:t>Unbiased Estimator</w:t>
      </w:r>
      <w:bookmarkEnd w:id="741"/>
    </w:p>
    <w:p w:rsidR="0049042A" w:rsidRPr="00012D62" w:rsidRDefault="0049042A" w:rsidP="00C20D50">
      <w:pPr>
        <w:tabs>
          <w:tab w:val="center" w:pos="4320"/>
          <w:tab w:val="left" w:pos="7920"/>
        </w:tabs>
        <w:autoSpaceDE w:val="0"/>
        <w:autoSpaceDN w:val="0"/>
        <w:adjustRightInd w:val="0"/>
        <w:rPr>
          <w:szCs w:val="24"/>
        </w:rPr>
      </w:pPr>
      <w:r>
        <w:rPr>
          <w:szCs w:val="24"/>
        </w:rPr>
        <w:t xml:space="preserve">If the area of the sample frame is known, the </w:t>
      </w:r>
      <w:r w:rsidRPr="00012D62">
        <w:rPr>
          <w:szCs w:val="24"/>
        </w:rPr>
        <w:t xml:space="preserve">unbiased estimator for the population average per plot </w:t>
      </w:r>
      <w:r w:rsidR="00A64C00">
        <w:rPr>
          <w:szCs w:val="24"/>
        </w:rPr>
        <w:fldChar w:fldCharType="begin"/>
      </w:r>
      <w:r>
        <w:rPr>
          <w:szCs w:val="24"/>
        </w:rPr>
        <w:instrText xml:space="preserve"> ADDIN EN.CITE &lt;EndNote&gt;&lt;Cite&gt;&lt;Author&gt;Thompson&lt;/Author&gt;&lt;Year&gt;2002&lt;/Year&gt;&lt;RecNum&gt;418&lt;/RecNum&gt;&lt;DisplayText&gt;(Thompson 2002)&lt;/DisplayText&gt;&lt;record&gt;&lt;rec-number&gt;418&lt;/rec-number&gt;&lt;foreign-keys&gt;&lt;key app="EN" db-id="29wd9fdxkttawpevre3ptatrsdx2se0wz5da"&gt;418&lt;/key&gt;&lt;/foreign-keys&gt;&lt;ref-type name="Book"&gt;6&lt;/ref-type&gt;&lt;contributors&gt;&lt;authors&gt;&lt;author&gt;Thompson, S.K.&lt;/author&gt;&lt;/authors&gt;&lt;/contributors&gt;&lt;titles&gt;&lt;title&gt;Sampling&lt;/title&gt;&lt;/titles&gt;&lt;dates&gt;&lt;year&gt;2002&lt;/year&gt;&lt;/dates&gt;&lt;pub-location&gt;New York&lt;/pub-location&gt;&lt;publisher&gt;John Wiley and Sons&lt;/publisher&gt;&lt;urls&gt;&lt;/urls&gt;&lt;/record&gt;&lt;/Cite&gt;&lt;/EndNote&gt;</w:instrText>
      </w:r>
      <w:r w:rsidR="00A64C00">
        <w:rPr>
          <w:szCs w:val="24"/>
        </w:rPr>
        <w:fldChar w:fldCharType="separate"/>
      </w:r>
      <w:r>
        <w:rPr>
          <w:noProof/>
          <w:szCs w:val="24"/>
        </w:rPr>
        <w:t>(Thompson 2002)</w:t>
      </w:r>
      <w:r w:rsidR="00A64C00">
        <w:rPr>
          <w:szCs w:val="24"/>
        </w:rPr>
        <w:fldChar w:fldCharType="end"/>
      </w:r>
      <w:r>
        <w:rPr>
          <w:szCs w:val="24"/>
        </w:rPr>
        <w:t xml:space="preserve"> is</w:t>
      </w:r>
    </w:p>
    <w:p w:rsidR="0049042A" w:rsidRPr="00012D62" w:rsidRDefault="0049042A" w:rsidP="00C20D50">
      <w:pPr>
        <w:tabs>
          <w:tab w:val="center" w:pos="4320"/>
          <w:tab w:val="left" w:pos="7920"/>
        </w:tabs>
        <w:autoSpaceDE w:val="0"/>
        <w:autoSpaceDN w:val="0"/>
        <w:adjustRightInd w:val="0"/>
        <w:rPr>
          <w:szCs w:val="24"/>
        </w:rPr>
      </w:pPr>
      <w:r>
        <w:rPr>
          <w:szCs w:val="24"/>
        </w:rPr>
        <w:tab/>
      </w:r>
      <w:r w:rsidR="00A64C00" w:rsidRPr="002A78D7">
        <w:rPr>
          <w:szCs w:val="24"/>
        </w:rPr>
        <w:fldChar w:fldCharType="begin"/>
      </w:r>
      <w:r w:rsidRPr="002A78D7">
        <w:rPr>
          <w:szCs w:val="24"/>
        </w:rPr>
        <w:instrText xml:space="preserve"> QUOTE </w:instrText>
      </w:r>
      <w:r w:rsidR="00CF3C60">
        <w:rPr>
          <w:noProof/>
        </w:rPr>
        <w:drawing>
          <wp:inline distT="0" distB="0" distL="0" distR="0">
            <wp:extent cx="304800" cy="171450"/>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43" cstate="print">
                      <a:clrChange>
                        <a:clrFrom>
                          <a:srgbClr val="FFFFFF"/>
                        </a:clrFrom>
                        <a:clrTo>
                          <a:srgbClr val="FFFFFF">
                            <a:alpha val="0"/>
                          </a:srgbClr>
                        </a:clrTo>
                      </a:clrChange>
                    </a:blip>
                    <a:srcRect/>
                    <a:stretch>
                      <a:fillRect/>
                    </a:stretch>
                  </pic:blipFill>
                  <pic:spPr bwMode="auto">
                    <a:xfrm>
                      <a:off x="0" y="0"/>
                      <a:ext cx="304800" cy="171450"/>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295275" cy="171450"/>
            <wp:effectExtent l="1905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43" cstate="print">
                      <a:clrChange>
                        <a:clrFrom>
                          <a:srgbClr val="FFFFFF"/>
                        </a:clrFrom>
                        <a:clrTo>
                          <a:srgbClr val="FFFFFF">
                            <a:alpha val="0"/>
                          </a:srgbClr>
                        </a:clrTo>
                      </a:clrChange>
                    </a:blip>
                    <a:srcRect/>
                    <a:stretch>
                      <a:fillRect/>
                    </a:stretch>
                  </pic:blipFill>
                  <pic:spPr bwMode="auto">
                    <a:xfrm>
                      <a:off x="0" y="0"/>
                      <a:ext cx="295275" cy="171450"/>
                    </a:xfrm>
                    <a:prstGeom prst="rect">
                      <a:avLst/>
                    </a:prstGeom>
                    <a:noFill/>
                    <a:ln w="9525">
                      <a:noFill/>
                      <a:miter lim="800000"/>
                      <a:headEnd/>
                      <a:tailEnd/>
                    </a:ln>
                  </pic:spPr>
                </pic:pic>
              </a:graphicData>
            </a:graphic>
          </wp:inline>
        </w:drawing>
      </w:r>
      <w:r w:rsidR="00A64C00" w:rsidRPr="002A78D7">
        <w:rPr>
          <w:szCs w:val="24"/>
        </w:rPr>
        <w:fldChar w:fldCharType="end"/>
      </w:r>
      <w:r w:rsidRPr="00012D62">
        <w:rPr>
          <w:szCs w:val="24"/>
        </w:rPr>
        <w:t xml:space="preserve"> </w:t>
      </w:r>
      <w:proofErr w:type="gramStart"/>
      <w:r w:rsidRPr="00012D62">
        <w:rPr>
          <w:szCs w:val="24"/>
        </w:rPr>
        <w:t xml:space="preserve">= </w:t>
      </w:r>
      <w:r w:rsidR="00A64C00" w:rsidRPr="002A78D7">
        <w:rPr>
          <w:szCs w:val="24"/>
        </w:rPr>
        <w:fldChar w:fldCharType="begin"/>
      </w:r>
      <w:proofErr w:type="gramEnd"/>
      <w:r w:rsidRPr="002A78D7">
        <w:rPr>
          <w:szCs w:val="24"/>
        </w:rPr>
        <w:instrText xml:space="preserve"> QUOTE </w:instrText>
      </w:r>
      <w:r w:rsidR="00CF3C60">
        <w:rPr>
          <w:noProof/>
        </w:rPr>
        <w:drawing>
          <wp:inline distT="0" distB="0" distL="0" distR="0">
            <wp:extent cx="152400" cy="304800"/>
            <wp:effectExtent l="1905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44" cstate="print">
                      <a:clrChange>
                        <a:clrFrom>
                          <a:srgbClr val="FFFFFF"/>
                        </a:clrFrom>
                        <a:clrTo>
                          <a:srgbClr val="FFFFFF">
                            <a:alpha val="0"/>
                          </a:srgbClr>
                        </a:clrTo>
                      </a:clrChange>
                    </a:blip>
                    <a:srcRect/>
                    <a:stretch>
                      <a:fillRect/>
                    </a:stretch>
                  </pic:blipFill>
                  <pic:spPr bwMode="auto">
                    <a:xfrm>
                      <a:off x="0" y="0"/>
                      <a:ext cx="152400" cy="304800"/>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152400" cy="295275"/>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44" cstate="print">
                      <a:clrChange>
                        <a:clrFrom>
                          <a:srgbClr val="FFFFFF"/>
                        </a:clrFrom>
                        <a:clrTo>
                          <a:srgbClr val="FFFFFF">
                            <a:alpha val="0"/>
                          </a:srgbClr>
                        </a:clrTo>
                      </a:clrChange>
                    </a:blip>
                    <a:srcRect/>
                    <a:stretch>
                      <a:fillRect/>
                    </a:stretch>
                  </pic:blipFill>
                  <pic:spPr bwMode="auto">
                    <a:xfrm>
                      <a:off x="0" y="0"/>
                      <a:ext cx="152400" cy="295275"/>
                    </a:xfrm>
                    <a:prstGeom prst="rect">
                      <a:avLst/>
                    </a:prstGeom>
                    <a:noFill/>
                    <a:ln w="9525">
                      <a:noFill/>
                      <a:miter lim="800000"/>
                      <a:headEnd/>
                      <a:tailEnd/>
                    </a:ln>
                  </pic:spPr>
                </pic:pic>
              </a:graphicData>
            </a:graphic>
          </wp:inline>
        </w:drawing>
      </w:r>
      <w:r w:rsidR="00A64C00" w:rsidRPr="002A78D7">
        <w:rPr>
          <w:szCs w:val="24"/>
        </w:rPr>
        <w:fldChar w:fldCharType="end"/>
      </w:r>
      <w:r w:rsidRPr="00012D62">
        <w:rPr>
          <w:szCs w:val="24"/>
        </w:rPr>
        <w:t xml:space="preserve"> ,</w:t>
      </w:r>
      <w:r>
        <w:rPr>
          <w:szCs w:val="24"/>
        </w:rPr>
        <w:tab/>
      </w:r>
      <w:r w:rsidRPr="00FE4D58">
        <w:rPr>
          <w:rStyle w:val="EquationChar"/>
          <w:sz w:val="20"/>
        </w:rPr>
        <w:t>Equation 3</w:t>
      </w:r>
    </w:p>
    <w:p w:rsidR="0049042A" w:rsidRPr="00012D62" w:rsidRDefault="0049042A" w:rsidP="00C20D50">
      <w:pPr>
        <w:tabs>
          <w:tab w:val="center" w:pos="4320"/>
          <w:tab w:val="left" w:pos="7920"/>
        </w:tabs>
        <w:autoSpaceDE w:val="0"/>
        <w:autoSpaceDN w:val="0"/>
        <w:adjustRightInd w:val="0"/>
        <w:rPr>
          <w:szCs w:val="24"/>
        </w:rPr>
      </w:pPr>
    </w:p>
    <w:p w:rsidR="0049042A" w:rsidRDefault="0049042A" w:rsidP="00582ACC">
      <w:pPr>
        <w:tabs>
          <w:tab w:val="center" w:pos="4320"/>
          <w:tab w:val="left" w:pos="7920"/>
        </w:tabs>
        <w:autoSpaceDE w:val="0"/>
        <w:autoSpaceDN w:val="0"/>
        <w:adjustRightInd w:val="0"/>
        <w:ind w:firstLine="1440"/>
        <w:rPr>
          <w:szCs w:val="24"/>
        </w:rPr>
      </w:pPr>
      <w:proofErr w:type="gramStart"/>
      <w:r w:rsidRPr="00012D62">
        <w:rPr>
          <w:szCs w:val="24"/>
        </w:rPr>
        <w:t>where</w:t>
      </w:r>
      <w:proofErr w:type="gramEnd"/>
    </w:p>
    <w:p w:rsidR="0049042A" w:rsidRDefault="0049042A" w:rsidP="00C20D50">
      <w:pPr>
        <w:tabs>
          <w:tab w:val="center" w:pos="4320"/>
          <w:tab w:val="left" w:pos="7920"/>
        </w:tabs>
        <w:autoSpaceDE w:val="0"/>
        <w:autoSpaceDN w:val="0"/>
        <w:adjustRightInd w:val="0"/>
        <w:ind w:firstLine="720"/>
        <w:rPr>
          <w:szCs w:val="24"/>
        </w:rPr>
      </w:pPr>
      <w:r>
        <w:rPr>
          <w:szCs w:val="24"/>
        </w:rPr>
        <w:tab/>
      </w:r>
      <w:r w:rsidR="00A64C00" w:rsidRPr="002A78D7">
        <w:rPr>
          <w:szCs w:val="24"/>
        </w:rPr>
        <w:fldChar w:fldCharType="begin"/>
      </w:r>
      <w:r w:rsidRPr="002A78D7">
        <w:rPr>
          <w:szCs w:val="24"/>
        </w:rPr>
        <w:instrText xml:space="preserve"> QUOTE </w:instrText>
      </w:r>
      <w:r w:rsidR="00CF3C60">
        <w:rPr>
          <w:noProof/>
        </w:rPr>
        <w:drawing>
          <wp:inline distT="0" distB="0" distL="0" distR="0">
            <wp:extent cx="76200" cy="152400"/>
            <wp:effectExtent l="1905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5" cstate="print">
                      <a:clrChange>
                        <a:clrFrom>
                          <a:srgbClr val="FFFFFF"/>
                        </a:clrFrom>
                        <a:clrTo>
                          <a:srgbClr val="FFFFFF">
                            <a:alpha val="0"/>
                          </a:srgbClr>
                        </a:clrTo>
                      </a:clrChange>
                    </a:blip>
                    <a:srcRect/>
                    <a:stretch>
                      <a:fillRect/>
                    </a:stretch>
                  </pic:blipFill>
                  <pic:spPr bwMode="auto">
                    <a:xfrm>
                      <a:off x="0" y="0"/>
                      <a:ext cx="76200" cy="152400"/>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85725" cy="152400"/>
            <wp:effectExtent l="1905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45" cstate="print">
                      <a:clrChange>
                        <a:clrFrom>
                          <a:srgbClr val="FFFFFF"/>
                        </a:clrFrom>
                        <a:clrTo>
                          <a:srgbClr val="FFFFFF">
                            <a:alpha val="0"/>
                          </a:srgbClr>
                        </a:clrTo>
                      </a:clrChange>
                    </a:blip>
                    <a:srcRect/>
                    <a:stretch>
                      <a:fillRect/>
                    </a:stretch>
                  </pic:blipFill>
                  <pic:spPr bwMode="auto">
                    <a:xfrm>
                      <a:off x="0" y="0"/>
                      <a:ext cx="85725" cy="152400"/>
                    </a:xfrm>
                    <a:prstGeom prst="rect">
                      <a:avLst/>
                    </a:prstGeom>
                    <a:noFill/>
                    <a:ln w="9525">
                      <a:noFill/>
                      <a:miter lim="800000"/>
                      <a:headEnd/>
                      <a:tailEnd/>
                    </a:ln>
                  </pic:spPr>
                </pic:pic>
              </a:graphicData>
            </a:graphic>
          </wp:inline>
        </w:drawing>
      </w:r>
      <w:r w:rsidR="00A64C00" w:rsidRPr="002A78D7">
        <w:rPr>
          <w:szCs w:val="24"/>
        </w:rPr>
        <w:fldChar w:fldCharType="end"/>
      </w:r>
      <w:r w:rsidRPr="00012D62">
        <w:rPr>
          <w:szCs w:val="24"/>
        </w:rPr>
        <w:t xml:space="preserve"> = </w:t>
      </w:r>
      <w:r w:rsidR="00A64C00" w:rsidRPr="002A78D7">
        <w:rPr>
          <w:szCs w:val="24"/>
        </w:rPr>
        <w:fldChar w:fldCharType="begin"/>
      </w:r>
      <w:r w:rsidRPr="002A78D7">
        <w:rPr>
          <w:szCs w:val="24"/>
        </w:rPr>
        <w:instrText xml:space="preserve"> QUOTE </w:instrText>
      </w:r>
      <w:r w:rsidR="00CF3C60">
        <w:rPr>
          <w:noProof/>
        </w:rPr>
        <w:drawing>
          <wp:inline distT="0" distB="0" distL="0" distR="0">
            <wp:extent cx="666750" cy="371475"/>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6" cstate="print">
                      <a:clrChange>
                        <a:clrFrom>
                          <a:srgbClr val="FFFFFF"/>
                        </a:clrFrom>
                        <a:clrTo>
                          <a:srgbClr val="FFFFFF">
                            <a:alpha val="0"/>
                          </a:srgbClr>
                        </a:clrTo>
                      </a:clrChange>
                    </a:blip>
                    <a:srcRect/>
                    <a:stretch>
                      <a:fillRect/>
                    </a:stretch>
                  </pic:blipFill>
                  <pic:spPr bwMode="auto">
                    <a:xfrm>
                      <a:off x="0" y="0"/>
                      <a:ext cx="666750" cy="371475"/>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666750" cy="371475"/>
            <wp:effectExtent l="1905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46" cstate="print">
                      <a:clrChange>
                        <a:clrFrom>
                          <a:srgbClr val="FFFFFF"/>
                        </a:clrFrom>
                        <a:clrTo>
                          <a:srgbClr val="FFFFFF">
                            <a:alpha val="0"/>
                          </a:srgbClr>
                        </a:clrTo>
                      </a:clrChange>
                    </a:blip>
                    <a:srcRect/>
                    <a:stretch>
                      <a:fillRect/>
                    </a:stretch>
                  </pic:blipFill>
                  <pic:spPr bwMode="auto">
                    <a:xfrm>
                      <a:off x="0" y="0"/>
                      <a:ext cx="666750" cy="371475"/>
                    </a:xfrm>
                    <a:prstGeom prst="rect">
                      <a:avLst/>
                    </a:prstGeom>
                    <a:noFill/>
                    <a:ln w="9525">
                      <a:noFill/>
                      <a:miter lim="800000"/>
                      <a:headEnd/>
                      <a:tailEnd/>
                    </a:ln>
                  </pic:spPr>
                </pic:pic>
              </a:graphicData>
            </a:graphic>
          </wp:inline>
        </w:drawing>
      </w:r>
      <w:r w:rsidR="00A64C00" w:rsidRPr="002A78D7">
        <w:rPr>
          <w:szCs w:val="24"/>
        </w:rPr>
        <w:fldChar w:fldCharType="end"/>
      </w:r>
      <w:r>
        <w:rPr>
          <w:szCs w:val="24"/>
        </w:rPr>
        <w:t xml:space="preserve"> .</w:t>
      </w:r>
      <w:r>
        <w:rPr>
          <w:szCs w:val="24"/>
        </w:rPr>
        <w:tab/>
      </w:r>
      <w:r w:rsidRPr="00FE4D58">
        <w:rPr>
          <w:rStyle w:val="EquationChar"/>
          <w:sz w:val="20"/>
        </w:rPr>
        <w:t>Equation 4</w:t>
      </w:r>
    </w:p>
    <w:p w:rsidR="0049042A" w:rsidRPr="00012D62" w:rsidRDefault="0049042A" w:rsidP="00C20D50">
      <w:pPr>
        <w:tabs>
          <w:tab w:val="center" w:pos="4320"/>
          <w:tab w:val="left" w:pos="7920"/>
        </w:tabs>
        <w:autoSpaceDE w:val="0"/>
        <w:autoSpaceDN w:val="0"/>
        <w:adjustRightInd w:val="0"/>
        <w:ind w:firstLine="720"/>
        <w:rPr>
          <w:szCs w:val="24"/>
        </w:rPr>
      </w:pPr>
    </w:p>
    <w:p w:rsidR="0049042A" w:rsidRDefault="0049042A" w:rsidP="00C20D50">
      <w:pPr>
        <w:tabs>
          <w:tab w:val="center" w:pos="4320"/>
          <w:tab w:val="left" w:pos="7920"/>
        </w:tabs>
        <w:autoSpaceDE w:val="0"/>
        <w:autoSpaceDN w:val="0"/>
        <w:adjustRightInd w:val="0"/>
        <w:rPr>
          <w:szCs w:val="24"/>
        </w:rPr>
      </w:pPr>
      <w:r>
        <w:rPr>
          <w:szCs w:val="24"/>
        </w:rPr>
        <w:t xml:space="preserve">The variance estimator is </w:t>
      </w:r>
      <w:r w:rsidR="00A64C00">
        <w:rPr>
          <w:szCs w:val="24"/>
        </w:rPr>
        <w:fldChar w:fldCharType="begin"/>
      </w:r>
      <w:r>
        <w:rPr>
          <w:szCs w:val="24"/>
        </w:rPr>
        <w:instrText xml:space="preserve"> ADDIN EN.CITE &lt;EndNote&gt;&lt;Cite&gt;&lt;Author&gt;Thompson&lt;/Author&gt;&lt;Year&gt;2002&lt;/Year&gt;&lt;RecNum&gt;418&lt;/RecNum&gt;&lt;DisplayText&gt;(Thompson 2002)&lt;/DisplayText&gt;&lt;record&gt;&lt;rec-number&gt;418&lt;/rec-number&gt;&lt;foreign-keys&gt;&lt;key app="EN" db-id="29wd9fdxkttawpevre3ptatrsdx2se0wz5da"&gt;418&lt;/key&gt;&lt;/foreign-keys&gt;&lt;ref-type name="Book"&gt;6&lt;/ref-type&gt;&lt;contributors&gt;&lt;authors&gt;&lt;author&gt;Thompson, S.K.&lt;/author&gt;&lt;/authors&gt;&lt;/contributors&gt;&lt;titles&gt;&lt;title&gt;Sampling&lt;/title&gt;&lt;/titles&gt;&lt;dates&gt;&lt;year&gt;2002&lt;/year&gt;&lt;/dates&gt;&lt;pub-location&gt;New York&lt;/pub-location&gt;&lt;publisher&gt;John Wiley and Sons&lt;/publisher&gt;&lt;urls&gt;&lt;/urls&gt;&lt;/record&gt;&lt;/Cite&gt;&lt;/EndNote&gt;</w:instrText>
      </w:r>
      <w:r w:rsidR="00A64C00">
        <w:rPr>
          <w:szCs w:val="24"/>
        </w:rPr>
        <w:fldChar w:fldCharType="separate"/>
      </w:r>
      <w:r>
        <w:rPr>
          <w:noProof/>
          <w:szCs w:val="24"/>
        </w:rPr>
        <w:t>(Thompson 2002)</w:t>
      </w:r>
      <w:r w:rsidR="00A64C00">
        <w:rPr>
          <w:szCs w:val="24"/>
        </w:rPr>
        <w:fldChar w:fldCharType="end"/>
      </w:r>
    </w:p>
    <w:p w:rsidR="0049042A" w:rsidRDefault="0049042A" w:rsidP="00C20D50">
      <w:pPr>
        <w:tabs>
          <w:tab w:val="center" w:pos="4320"/>
          <w:tab w:val="left" w:pos="7920"/>
        </w:tabs>
        <w:autoSpaceDE w:val="0"/>
        <w:autoSpaceDN w:val="0"/>
        <w:adjustRightInd w:val="0"/>
        <w:rPr>
          <w:szCs w:val="24"/>
        </w:rPr>
      </w:pPr>
      <w:r>
        <w:rPr>
          <w:szCs w:val="24"/>
        </w:rPr>
        <w:tab/>
      </w:r>
      <w:r w:rsidR="00A64C00" w:rsidRPr="002A78D7">
        <w:rPr>
          <w:szCs w:val="24"/>
        </w:rPr>
        <w:fldChar w:fldCharType="begin"/>
      </w:r>
      <w:r w:rsidRPr="002A78D7">
        <w:rPr>
          <w:szCs w:val="24"/>
        </w:rPr>
        <w:instrText xml:space="preserve"> QUOTE </w:instrText>
      </w:r>
      <w:r w:rsidR="00CF3C60">
        <w:rPr>
          <w:noProof/>
        </w:rPr>
        <w:drawing>
          <wp:inline distT="0" distB="0" distL="0" distR="0">
            <wp:extent cx="666750" cy="228600"/>
            <wp:effectExtent l="1905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50" cstate="print">
                      <a:clrChange>
                        <a:clrFrom>
                          <a:srgbClr val="FFFFFF"/>
                        </a:clrFrom>
                        <a:clrTo>
                          <a:srgbClr val="FFFFFF">
                            <a:alpha val="0"/>
                          </a:srgbClr>
                        </a:clrTo>
                      </a:clrChange>
                    </a:blip>
                    <a:srcRect/>
                    <a:stretch>
                      <a:fillRect/>
                    </a:stretch>
                  </pic:blipFill>
                  <pic:spPr bwMode="auto">
                    <a:xfrm>
                      <a:off x="0" y="0"/>
                      <a:ext cx="666750" cy="228600"/>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666750" cy="228600"/>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50" cstate="print">
                      <a:clrChange>
                        <a:clrFrom>
                          <a:srgbClr val="FFFFFF"/>
                        </a:clrFrom>
                        <a:clrTo>
                          <a:srgbClr val="FFFFFF">
                            <a:alpha val="0"/>
                          </a:srgbClr>
                        </a:clrTo>
                      </a:clrChange>
                    </a:blip>
                    <a:srcRect/>
                    <a:stretch>
                      <a:fillRect/>
                    </a:stretch>
                  </pic:blipFill>
                  <pic:spPr bwMode="auto">
                    <a:xfrm>
                      <a:off x="0" y="0"/>
                      <a:ext cx="666750" cy="228600"/>
                    </a:xfrm>
                    <a:prstGeom prst="rect">
                      <a:avLst/>
                    </a:prstGeom>
                    <a:noFill/>
                    <a:ln w="9525">
                      <a:noFill/>
                      <a:miter lim="800000"/>
                      <a:headEnd/>
                      <a:tailEnd/>
                    </a:ln>
                  </pic:spPr>
                </pic:pic>
              </a:graphicData>
            </a:graphic>
          </wp:inline>
        </w:drawing>
      </w:r>
      <w:r w:rsidR="00A64C00" w:rsidRPr="002A78D7">
        <w:rPr>
          <w:szCs w:val="24"/>
        </w:rPr>
        <w:fldChar w:fldCharType="end"/>
      </w:r>
      <w:r>
        <w:rPr>
          <w:szCs w:val="24"/>
        </w:rPr>
        <w:t xml:space="preserve"> = </w:t>
      </w:r>
      <w:r w:rsidR="00A64C00" w:rsidRPr="002A78D7">
        <w:rPr>
          <w:szCs w:val="24"/>
        </w:rPr>
        <w:fldChar w:fldCharType="begin"/>
      </w:r>
      <w:r w:rsidRPr="002A78D7">
        <w:rPr>
          <w:szCs w:val="24"/>
        </w:rPr>
        <w:instrText xml:space="preserve"> QUOTE </w:instrText>
      </w:r>
      <w:r w:rsidR="00CF3C60">
        <w:rPr>
          <w:noProof/>
        </w:rPr>
        <w:drawing>
          <wp:inline distT="0" distB="0" distL="0" distR="0">
            <wp:extent cx="161925" cy="304800"/>
            <wp:effectExtent l="1905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1" cstate="print">
                      <a:clrChange>
                        <a:clrFrom>
                          <a:srgbClr val="FFFFFF"/>
                        </a:clrFrom>
                        <a:clrTo>
                          <a:srgbClr val="FFFFFF">
                            <a:alpha val="0"/>
                          </a:srgbClr>
                        </a:clrTo>
                      </a:clrChange>
                    </a:blip>
                    <a:srcRect/>
                    <a:stretch>
                      <a:fillRect/>
                    </a:stretch>
                  </pic:blipFill>
                  <pic:spPr bwMode="auto">
                    <a:xfrm>
                      <a:off x="0" y="0"/>
                      <a:ext cx="161925" cy="304800"/>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161925" cy="295275"/>
            <wp:effectExtent l="1905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51" cstate="print">
                      <a:clrChange>
                        <a:clrFrom>
                          <a:srgbClr val="FFFFFF"/>
                        </a:clrFrom>
                        <a:clrTo>
                          <a:srgbClr val="FFFFFF">
                            <a:alpha val="0"/>
                          </a:srgbClr>
                        </a:clrTo>
                      </a:clrChange>
                    </a:blip>
                    <a:srcRect/>
                    <a:stretch>
                      <a:fillRect/>
                    </a:stretch>
                  </pic:blipFill>
                  <pic:spPr bwMode="auto">
                    <a:xfrm>
                      <a:off x="0" y="0"/>
                      <a:ext cx="161925" cy="295275"/>
                    </a:xfrm>
                    <a:prstGeom prst="rect">
                      <a:avLst/>
                    </a:prstGeom>
                    <a:noFill/>
                    <a:ln w="9525">
                      <a:noFill/>
                      <a:miter lim="800000"/>
                      <a:headEnd/>
                      <a:tailEnd/>
                    </a:ln>
                  </pic:spPr>
                </pic:pic>
              </a:graphicData>
            </a:graphic>
          </wp:inline>
        </w:drawing>
      </w:r>
      <w:r w:rsidR="00A64C00" w:rsidRPr="002A78D7">
        <w:rPr>
          <w:szCs w:val="24"/>
        </w:rPr>
        <w:fldChar w:fldCharType="end"/>
      </w:r>
      <w:r>
        <w:rPr>
          <w:szCs w:val="24"/>
        </w:rPr>
        <w:tab/>
      </w:r>
      <w:r w:rsidRPr="00FE4D58">
        <w:rPr>
          <w:rStyle w:val="EquationChar"/>
          <w:sz w:val="20"/>
        </w:rPr>
        <w:t>Equation 5</w:t>
      </w:r>
    </w:p>
    <w:p w:rsidR="0049042A" w:rsidRPr="00012D62" w:rsidRDefault="0049042A" w:rsidP="00C20D50">
      <w:pPr>
        <w:tabs>
          <w:tab w:val="center" w:pos="4320"/>
          <w:tab w:val="left" w:pos="7920"/>
        </w:tabs>
        <w:autoSpaceDE w:val="0"/>
        <w:autoSpaceDN w:val="0"/>
        <w:adjustRightInd w:val="0"/>
        <w:rPr>
          <w:szCs w:val="24"/>
        </w:rPr>
      </w:pPr>
    </w:p>
    <w:p w:rsidR="0049042A" w:rsidRDefault="0049042A" w:rsidP="00582ACC">
      <w:pPr>
        <w:tabs>
          <w:tab w:val="center" w:pos="4320"/>
          <w:tab w:val="left" w:pos="7920"/>
        </w:tabs>
        <w:autoSpaceDE w:val="0"/>
        <w:autoSpaceDN w:val="0"/>
        <w:adjustRightInd w:val="0"/>
        <w:ind w:firstLine="1440"/>
        <w:rPr>
          <w:szCs w:val="24"/>
        </w:rPr>
      </w:pPr>
      <w:proofErr w:type="gramStart"/>
      <w:r w:rsidRPr="00012D62">
        <w:rPr>
          <w:szCs w:val="24"/>
        </w:rPr>
        <w:lastRenderedPageBreak/>
        <w:t>where</w:t>
      </w:r>
      <w:proofErr w:type="gramEnd"/>
    </w:p>
    <w:p w:rsidR="0049042A" w:rsidRDefault="0049042A" w:rsidP="00C20D50">
      <w:pPr>
        <w:tabs>
          <w:tab w:val="center" w:pos="4320"/>
          <w:tab w:val="left" w:pos="7920"/>
        </w:tabs>
        <w:autoSpaceDE w:val="0"/>
        <w:autoSpaceDN w:val="0"/>
        <w:adjustRightInd w:val="0"/>
        <w:rPr>
          <w:szCs w:val="24"/>
        </w:rPr>
      </w:pPr>
      <w:r>
        <w:rPr>
          <w:szCs w:val="24"/>
        </w:rPr>
        <w:tab/>
      </w:r>
      <w:r w:rsidR="00A64C00" w:rsidRPr="002A78D7">
        <w:rPr>
          <w:szCs w:val="24"/>
        </w:rPr>
        <w:fldChar w:fldCharType="begin"/>
      </w:r>
      <w:r w:rsidRPr="002A78D7">
        <w:rPr>
          <w:szCs w:val="24"/>
        </w:rPr>
        <w:instrText xml:space="preserve"> QUOTE </w:instrText>
      </w:r>
      <w:r w:rsidR="00CF3C60">
        <w:rPr>
          <w:noProof/>
        </w:rPr>
        <w:drawing>
          <wp:inline distT="0" distB="0" distL="0" distR="0">
            <wp:extent cx="161925" cy="152400"/>
            <wp:effectExtent l="1905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2" cstate="print">
                      <a:clrChange>
                        <a:clrFrom>
                          <a:srgbClr val="FFFFFF"/>
                        </a:clrFrom>
                        <a:clrTo>
                          <a:srgbClr val="FFFFFF">
                            <a:alpha val="0"/>
                          </a:srgbClr>
                        </a:clrTo>
                      </a:clrChange>
                    </a:blip>
                    <a:srcRect/>
                    <a:stretch>
                      <a:fillRect/>
                    </a:stretch>
                  </pic:blipFill>
                  <pic:spPr bwMode="auto">
                    <a:xfrm>
                      <a:off x="0" y="0"/>
                      <a:ext cx="161925" cy="152400"/>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161925" cy="152400"/>
            <wp:effectExtent l="1905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52" cstate="print">
                      <a:clrChange>
                        <a:clrFrom>
                          <a:srgbClr val="FFFFFF"/>
                        </a:clrFrom>
                        <a:clrTo>
                          <a:srgbClr val="FFFFFF">
                            <a:alpha val="0"/>
                          </a:srgbClr>
                        </a:clrTo>
                      </a:clrChange>
                    </a:blip>
                    <a:srcRect/>
                    <a:stretch>
                      <a:fillRect/>
                    </a:stretch>
                  </pic:blipFill>
                  <pic:spPr bwMode="auto">
                    <a:xfrm>
                      <a:off x="0" y="0"/>
                      <a:ext cx="161925" cy="152400"/>
                    </a:xfrm>
                    <a:prstGeom prst="rect">
                      <a:avLst/>
                    </a:prstGeom>
                    <a:noFill/>
                    <a:ln w="9525">
                      <a:noFill/>
                      <a:miter lim="800000"/>
                      <a:headEnd/>
                      <a:tailEnd/>
                    </a:ln>
                  </pic:spPr>
                </pic:pic>
              </a:graphicData>
            </a:graphic>
          </wp:inline>
        </w:drawing>
      </w:r>
      <w:r w:rsidR="00A64C00" w:rsidRPr="002A78D7">
        <w:rPr>
          <w:szCs w:val="24"/>
        </w:rPr>
        <w:fldChar w:fldCharType="end"/>
      </w:r>
      <w:r>
        <w:rPr>
          <w:szCs w:val="24"/>
        </w:rPr>
        <w:t xml:space="preserve"> = </w:t>
      </w:r>
      <w:r w:rsidR="00A64C00" w:rsidRPr="002A78D7">
        <w:rPr>
          <w:szCs w:val="24"/>
        </w:rPr>
        <w:fldChar w:fldCharType="begin"/>
      </w:r>
      <w:r w:rsidRPr="002A78D7">
        <w:rPr>
          <w:szCs w:val="24"/>
        </w:rPr>
        <w:instrText xml:space="preserve"> QUOTE </w:instrText>
      </w:r>
      <w:r w:rsidR="00CF3C60">
        <w:rPr>
          <w:noProof/>
        </w:rPr>
        <w:drawing>
          <wp:inline distT="0" distB="0" distL="0" distR="0">
            <wp:extent cx="1419225" cy="371475"/>
            <wp:effectExtent l="1905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3" cstate="print">
                      <a:clrChange>
                        <a:clrFrom>
                          <a:srgbClr val="FFFFFF"/>
                        </a:clrFrom>
                        <a:clrTo>
                          <a:srgbClr val="FFFFFF">
                            <a:alpha val="0"/>
                          </a:srgbClr>
                        </a:clrTo>
                      </a:clrChange>
                    </a:blip>
                    <a:srcRect/>
                    <a:stretch>
                      <a:fillRect/>
                    </a:stretch>
                  </pic:blipFill>
                  <pic:spPr bwMode="auto">
                    <a:xfrm>
                      <a:off x="0" y="0"/>
                      <a:ext cx="1419225" cy="371475"/>
                    </a:xfrm>
                    <a:prstGeom prst="rect">
                      <a:avLst/>
                    </a:prstGeom>
                    <a:noFill/>
                    <a:ln w="9525">
                      <a:noFill/>
                      <a:miter lim="800000"/>
                      <a:headEnd/>
                      <a:tailEnd/>
                    </a:ln>
                  </pic:spPr>
                </pic:pic>
              </a:graphicData>
            </a:graphic>
          </wp:inline>
        </w:drawing>
      </w:r>
      <w:r w:rsidRPr="002A78D7">
        <w:rPr>
          <w:szCs w:val="24"/>
        </w:rPr>
        <w:instrText xml:space="preserve"> </w:instrText>
      </w:r>
      <w:r w:rsidR="00A64C00" w:rsidRPr="002A78D7">
        <w:rPr>
          <w:szCs w:val="24"/>
        </w:rPr>
        <w:fldChar w:fldCharType="separate"/>
      </w:r>
      <w:r w:rsidR="00CF3C60">
        <w:rPr>
          <w:noProof/>
        </w:rPr>
        <w:drawing>
          <wp:inline distT="0" distB="0" distL="0" distR="0">
            <wp:extent cx="1419225" cy="371475"/>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53" cstate="print">
                      <a:clrChange>
                        <a:clrFrom>
                          <a:srgbClr val="FFFFFF"/>
                        </a:clrFrom>
                        <a:clrTo>
                          <a:srgbClr val="FFFFFF">
                            <a:alpha val="0"/>
                          </a:srgbClr>
                        </a:clrTo>
                      </a:clrChange>
                    </a:blip>
                    <a:srcRect/>
                    <a:stretch>
                      <a:fillRect/>
                    </a:stretch>
                  </pic:blipFill>
                  <pic:spPr bwMode="auto">
                    <a:xfrm>
                      <a:off x="0" y="0"/>
                      <a:ext cx="1419225" cy="371475"/>
                    </a:xfrm>
                    <a:prstGeom prst="rect">
                      <a:avLst/>
                    </a:prstGeom>
                    <a:noFill/>
                    <a:ln w="9525">
                      <a:noFill/>
                      <a:miter lim="800000"/>
                      <a:headEnd/>
                      <a:tailEnd/>
                    </a:ln>
                  </pic:spPr>
                </pic:pic>
              </a:graphicData>
            </a:graphic>
          </wp:inline>
        </w:drawing>
      </w:r>
      <w:r w:rsidR="00A64C00" w:rsidRPr="002A78D7">
        <w:rPr>
          <w:szCs w:val="24"/>
        </w:rPr>
        <w:fldChar w:fldCharType="end"/>
      </w:r>
      <w:r>
        <w:rPr>
          <w:szCs w:val="24"/>
        </w:rPr>
        <w:t>.</w:t>
      </w:r>
      <w:r w:rsidRPr="00A07DDF">
        <w:rPr>
          <w:szCs w:val="24"/>
        </w:rPr>
        <w:t xml:space="preserve"> </w:t>
      </w:r>
      <w:r>
        <w:rPr>
          <w:szCs w:val="24"/>
        </w:rPr>
        <w:tab/>
      </w:r>
      <w:r w:rsidRPr="00FE4D58">
        <w:rPr>
          <w:rStyle w:val="EquationChar"/>
          <w:sz w:val="20"/>
        </w:rPr>
        <w:t>Equation 6</w:t>
      </w:r>
    </w:p>
    <w:p w:rsidR="0049042A" w:rsidRPr="004906F5" w:rsidRDefault="0049042A" w:rsidP="00C20D50"/>
    <w:p w:rsidR="0049042A" w:rsidRDefault="0049042A" w:rsidP="00BC2969">
      <w:pPr>
        <w:pStyle w:val="SOP3rd"/>
      </w:pPr>
      <w:bookmarkStart w:id="742" w:name="_Toc262050586"/>
      <w:r>
        <w:t>Aggregating Data</w:t>
      </w:r>
      <w:bookmarkEnd w:id="742"/>
    </w:p>
    <w:p w:rsidR="0049042A" w:rsidRPr="004906F5" w:rsidRDefault="0049042A" w:rsidP="00C20D50">
      <w:r w:rsidRPr="004906F5">
        <w:t xml:space="preserve">For </w:t>
      </w:r>
      <w:r>
        <w:t>areas</w:t>
      </w:r>
      <w:r w:rsidRPr="004906F5">
        <w:t xml:space="preserve"> </w:t>
      </w:r>
      <w:r>
        <w:t xml:space="preserve">or communities </w:t>
      </w:r>
      <w:r w:rsidRPr="004906F5">
        <w:t xml:space="preserve">with more than one sampling frame (e.g., the wet forest of HAVO and NPSA), </w:t>
      </w:r>
      <w:r>
        <w:t xml:space="preserve">we may want to aggregate the data </w:t>
      </w:r>
      <w:r w:rsidRPr="004906F5">
        <w:t xml:space="preserve">for the </w:t>
      </w:r>
      <w:r>
        <w:t>entire area</w:t>
      </w:r>
      <w:r w:rsidRPr="004906F5">
        <w:t>, not just a particular sampling frame. In this case, the standard formulas for stratified random sampling apply where each sampling frame represents a different stratum within the plan</w:t>
      </w:r>
      <w:r>
        <w:t>t community</w:t>
      </w:r>
      <w:r w:rsidRPr="004906F5">
        <w:t xml:space="preserve">. Following from Skalski </w:t>
      </w:r>
      <w:r w:rsidR="00A64C00">
        <w:fldChar w:fldCharType="begin"/>
      </w:r>
      <w:r>
        <w:instrText xml:space="preserve"> ADDIN EN.CITE &lt;EndNote&gt;&lt;Cite ExcludeAuth="1"&gt;&lt;Author&gt;Skalski&lt;/Author&gt;&lt;Year&gt;2005&lt;/Year&gt;&lt;RecNum&gt;312&lt;/RecNum&gt;&lt;DisplayText&gt;(2005)&lt;/DisplayText&gt;&lt;record&gt;&lt;rec-number&gt;312&lt;/rec-number&gt;&lt;foreign-keys&gt;&lt;key app="EN" db-id="29wd9fdxkttawpevre3ptatrsdx2se0wz5da"&gt;312&lt;/key&gt;&lt;/foreign-keys&gt;&lt;ref-type name="Report"&gt;27&lt;/ref-type&gt;&lt;contributors&gt;&lt;authors&gt;&lt;author&gt;Skalski, John R.&lt;/author&gt;&lt;/authors&gt;&lt;/contributors&gt;&lt;titles&gt;&lt;title&gt;Long-term monitoring: Basic study designs, estimators, and precision and power calculations&lt;/title&gt;&lt;/titles&gt;&lt;dates&gt;&lt;year&gt;2005&lt;/year&gt;&lt;/dates&gt;&lt;pub-location&gt;Hawaii National Park, HI&lt;/pub-location&gt;&lt;publisher&gt;Unpublished Report.  Prepared for National Park Service, Pacific Islands Network&lt;/publisher&gt;&lt;urls&gt;&lt;/urls&gt;&lt;/record&gt;&lt;/Cite&gt;&lt;/EndNote&gt;</w:instrText>
      </w:r>
      <w:r w:rsidR="00A64C00">
        <w:fldChar w:fldCharType="separate"/>
      </w:r>
      <w:r>
        <w:rPr>
          <w:noProof/>
        </w:rPr>
        <w:t>(2005)</w:t>
      </w:r>
      <w:r w:rsidR="00A64C00">
        <w:fldChar w:fldCharType="end"/>
      </w:r>
      <w:r w:rsidRPr="004906F5">
        <w:t xml:space="preserve">, the formula to </w:t>
      </w:r>
      <w:r>
        <w:t>estimate</w:t>
      </w:r>
      <w:r w:rsidRPr="004906F5">
        <w:t xml:space="preserve"> the overall population mean from strata (or analogously, the </w:t>
      </w:r>
      <w:r>
        <w:t xml:space="preserve">invasive species </w:t>
      </w:r>
      <w:r w:rsidRPr="004906F5">
        <w:t>mean from multiple sampling frames) is:</w:t>
      </w:r>
    </w:p>
    <w:p w:rsidR="0049042A" w:rsidRPr="004906F5" w:rsidRDefault="0049042A" w:rsidP="00C20D50">
      <w:pPr>
        <w:tabs>
          <w:tab w:val="center" w:pos="4320"/>
          <w:tab w:val="left" w:pos="7920"/>
        </w:tabs>
        <w:rPr>
          <w:rFonts w:ascii="Arial" w:hAnsi="Arial" w:cs="Arial"/>
          <w:b/>
          <w:sz w:val="20"/>
        </w:rPr>
      </w:pPr>
      <w:r>
        <w:rPr>
          <w:position w:val="-62"/>
        </w:rPr>
        <w:tab/>
      </w:r>
      <w:r w:rsidR="00CF3C60">
        <w:rPr>
          <w:noProof/>
          <w:position w:val="-62"/>
        </w:rPr>
        <w:drawing>
          <wp:inline distT="0" distB="0" distL="0" distR="0">
            <wp:extent cx="1666875" cy="84772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84" cstate="print"/>
                    <a:srcRect/>
                    <a:stretch>
                      <a:fillRect/>
                    </a:stretch>
                  </pic:blipFill>
                  <pic:spPr bwMode="auto">
                    <a:xfrm>
                      <a:off x="0" y="0"/>
                      <a:ext cx="1666875" cy="847725"/>
                    </a:xfrm>
                    <a:prstGeom prst="rect">
                      <a:avLst/>
                    </a:prstGeom>
                    <a:noFill/>
                    <a:ln w="9525">
                      <a:noFill/>
                      <a:miter lim="800000"/>
                      <a:headEnd/>
                      <a:tailEnd/>
                    </a:ln>
                  </pic:spPr>
                </pic:pic>
              </a:graphicData>
            </a:graphic>
          </wp:inline>
        </w:drawing>
      </w:r>
      <w:r w:rsidRPr="004906F5">
        <w:rPr>
          <w:position w:val="-62"/>
        </w:rPr>
        <w:tab/>
      </w:r>
      <w:r w:rsidRPr="00FE4D58">
        <w:rPr>
          <w:rStyle w:val="EquationChar"/>
          <w:sz w:val="20"/>
        </w:rPr>
        <w:t>Equation 7</w:t>
      </w:r>
    </w:p>
    <w:p w:rsidR="0049042A" w:rsidRDefault="0049042A">
      <w:pPr>
        <w:tabs>
          <w:tab w:val="left" w:pos="2160"/>
        </w:tabs>
        <w:spacing w:after="60"/>
        <w:ind w:left="2700" w:hanging="1260"/>
      </w:pPr>
      <w:proofErr w:type="gramStart"/>
      <w:r w:rsidRPr="004906F5">
        <w:t>where</w:t>
      </w:r>
      <w:proofErr w:type="gramEnd"/>
      <w:r w:rsidRPr="004906F5">
        <w:tab/>
      </w:r>
      <w:r w:rsidR="00CF3C60">
        <w:rPr>
          <w:noProof/>
          <w:position w:val="-14"/>
        </w:rPr>
        <w:drawing>
          <wp:inline distT="0" distB="0" distL="0" distR="0">
            <wp:extent cx="200025" cy="28575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85" cstate="print"/>
                    <a:srcRect/>
                    <a:stretch>
                      <a:fillRect/>
                    </a:stretch>
                  </pic:blipFill>
                  <pic:spPr bwMode="auto">
                    <a:xfrm>
                      <a:off x="0" y="0"/>
                      <a:ext cx="200025" cy="285750"/>
                    </a:xfrm>
                    <a:prstGeom prst="rect">
                      <a:avLst/>
                    </a:prstGeom>
                    <a:noFill/>
                    <a:ln w="9525">
                      <a:noFill/>
                      <a:miter lim="800000"/>
                      <a:headEnd/>
                      <a:tailEnd/>
                    </a:ln>
                  </pic:spPr>
                </pic:pic>
              </a:graphicData>
            </a:graphic>
          </wp:inline>
        </w:drawing>
      </w:r>
      <w:r w:rsidRPr="004906F5">
        <w:t xml:space="preserve"> = estimate of the </w:t>
      </w:r>
      <w:r w:rsidRPr="004906F5">
        <w:rPr>
          <w:i/>
        </w:rPr>
        <w:t>g</w:t>
      </w:r>
      <w:r w:rsidRPr="004906F5">
        <w:rPr>
          <w:vertAlign w:val="superscript"/>
        </w:rPr>
        <w:t>th</w:t>
      </w:r>
      <w:r w:rsidRPr="004906F5">
        <w:t xml:space="preserve"> strata (</w:t>
      </w:r>
      <w:r>
        <w:t>mean species richness or frequency [sample proportion]</w:t>
      </w:r>
      <w:r w:rsidRPr="004906F5">
        <w:t>)</w:t>
      </w:r>
    </w:p>
    <w:p w:rsidR="0049042A" w:rsidRDefault="0049042A">
      <w:pPr>
        <w:spacing w:after="60"/>
        <w:ind w:left="1440"/>
      </w:pPr>
      <w:r w:rsidRPr="004906F5">
        <w:tab/>
      </w:r>
      <w:r w:rsidR="00CF3C60">
        <w:rPr>
          <w:noProof/>
          <w:position w:val="-14"/>
        </w:rPr>
        <w:drawing>
          <wp:inline distT="0" distB="0" distL="0" distR="0">
            <wp:extent cx="200025" cy="2000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86"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sidRPr="004906F5">
        <w:t xml:space="preserve"> = area of the </w:t>
      </w:r>
      <w:r w:rsidRPr="004906F5">
        <w:rPr>
          <w:i/>
        </w:rPr>
        <w:t>g</w:t>
      </w:r>
      <w:r w:rsidRPr="004906F5">
        <w:rPr>
          <w:vertAlign w:val="superscript"/>
        </w:rPr>
        <w:t>th</w:t>
      </w:r>
      <w:r w:rsidRPr="004906F5">
        <w:t xml:space="preserve"> stratum,</w:t>
      </w:r>
    </w:p>
    <w:p w:rsidR="0049042A" w:rsidRDefault="0049042A">
      <w:pPr>
        <w:spacing w:after="60"/>
        <w:ind w:left="1440"/>
      </w:pPr>
      <w:r w:rsidRPr="004906F5">
        <w:tab/>
      </w:r>
      <w:r w:rsidRPr="004906F5">
        <w:rPr>
          <w:i/>
        </w:rPr>
        <w:t>L</w:t>
      </w:r>
      <w:r w:rsidRPr="004906F5">
        <w:t xml:space="preserve"> = number of strata in the sampling frame, and</w:t>
      </w:r>
    </w:p>
    <w:p w:rsidR="0049042A" w:rsidRDefault="00CF3C60">
      <w:pPr>
        <w:spacing w:after="60"/>
        <w:ind w:left="1440" w:firstLine="720"/>
      </w:pPr>
      <w:r>
        <w:rPr>
          <w:noProof/>
          <w:position w:val="-14"/>
        </w:rPr>
        <w:drawing>
          <wp:inline distT="0" distB="0" distL="0" distR="0">
            <wp:extent cx="200025" cy="200025"/>
            <wp:effectExtent l="1905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87"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sidR="0049042A" w:rsidRPr="004906F5">
        <w:t xml:space="preserve"> = </w:t>
      </w:r>
      <w:r>
        <w:rPr>
          <w:noProof/>
          <w:position w:val="-62"/>
        </w:rPr>
        <w:drawing>
          <wp:inline distT="0" distB="0" distL="0" distR="0">
            <wp:extent cx="438150" cy="6667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88" cstate="print"/>
                    <a:srcRect/>
                    <a:stretch>
                      <a:fillRect/>
                    </a:stretch>
                  </pic:blipFill>
                  <pic:spPr bwMode="auto">
                    <a:xfrm>
                      <a:off x="0" y="0"/>
                      <a:ext cx="438150" cy="666750"/>
                    </a:xfrm>
                    <a:prstGeom prst="rect">
                      <a:avLst/>
                    </a:prstGeom>
                    <a:noFill/>
                    <a:ln w="9525">
                      <a:noFill/>
                      <a:miter lim="800000"/>
                      <a:headEnd/>
                      <a:tailEnd/>
                    </a:ln>
                  </pic:spPr>
                </pic:pic>
              </a:graphicData>
            </a:graphic>
          </wp:inline>
        </w:drawing>
      </w:r>
      <w:r w:rsidR="0049042A" w:rsidRPr="004906F5">
        <w:t xml:space="preserve"> = weight of the </w:t>
      </w:r>
      <w:r w:rsidR="0049042A" w:rsidRPr="004906F5">
        <w:rPr>
          <w:i/>
        </w:rPr>
        <w:t>g</w:t>
      </w:r>
      <w:r w:rsidR="0049042A" w:rsidRPr="004906F5">
        <w:rPr>
          <w:vertAlign w:val="superscript"/>
        </w:rPr>
        <w:t>th</w:t>
      </w:r>
      <w:r w:rsidR="0049042A" w:rsidRPr="004906F5">
        <w:t xml:space="preserve"> stratum.</w:t>
      </w:r>
    </w:p>
    <w:p w:rsidR="0049042A" w:rsidRPr="004906F5" w:rsidRDefault="0049042A" w:rsidP="00C20D50"/>
    <w:p w:rsidR="0049042A" w:rsidRPr="004906F5" w:rsidRDefault="0049042A" w:rsidP="00C20D50">
      <w:pPr>
        <w:keepNext/>
      </w:pPr>
      <w:r w:rsidRPr="004906F5">
        <w:t xml:space="preserve">The variance of </w:t>
      </w:r>
      <w:r w:rsidR="00CF3C60">
        <w:rPr>
          <w:noProof/>
          <w:position w:val="-4"/>
        </w:rPr>
        <w:drawing>
          <wp:inline distT="0" distB="0" distL="0" distR="0">
            <wp:extent cx="171450" cy="200025"/>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89" cstate="print"/>
                    <a:srcRect/>
                    <a:stretch>
                      <a:fillRect/>
                    </a:stretch>
                  </pic:blipFill>
                  <pic:spPr bwMode="auto">
                    <a:xfrm>
                      <a:off x="0" y="0"/>
                      <a:ext cx="171450" cy="200025"/>
                    </a:xfrm>
                    <a:prstGeom prst="rect">
                      <a:avLst/>
                    </a:prstGeom>
                    <a:noFill/>
                    <a:ln w="9525">
                      <a:noFill/>
                      <a:miter lim="800000"/>
                      <a:headEnd/>
                      <a:tailEnd/>
                    </a:ln>
                  </pic:spPr>
                </pic:pic>
              </a:graphicData>
            </a:graphic>
          </wp:inline>
        </w:drawing>
      </w:r>
      <w:r w:rsidRPr="004906F5">
        <w:t xml:space="preserve"> is</w:t>
      </w:r>
    </w:p>
    <w:p w:rsidR="0049042A" w:rsidRPr="004906F5" w:rsidRDefault="0049042A" w:rsidP="00C20D50">
      <w:pPr>
        <w:tabs>
          <w:tab w:val="center" w:pos="4320"/>
          <w:tab w:val="left" w:pos="7920"/>
        </w:tabs>
        <w:rPr>
          <w:rFonts w:ascii="Arial" w:hAnsi="Arial" w:cs="Arial"/>
          <w:b/>
          <w:sz w:val="20"/>
        </w:rPr>
      </w:pPr>
      <w:r>
        <w:rPr>
          <w:position w:val="-30"/>
        </w:rPr>
        <w:tab/>
      </w:r>
      <w:r w:rsidR="00CF3C60">
        <w:rPr>
          <w:noProof/>
          <w:position w:val="-30"/>
        </w:rPr>
        <w:drawing>
          <wp:inline distT="0" distB="0" distL="0" distR="0">
            <wp:extent cx="1666875" cy="438150"/>
            <wp:effectExtent l="1905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90" cstate="print"/>
                    <a:srcRect/>
                    <a:stretch>
                      <a:fillRect/>
                    </a:stretch>
                  </pic:blipFill>
                  <pic:spPr bwMode="auto">
                    <a:xfrm>
                      <a:off x="0" y="0"/>
                      <a:ext cx="1666875" cy="438150"/>
                    </a:xfrm>
                    <a:prstGeom prst="rect">
                      <a:avLst/>
                    </a:prstGeom>
                    <a:noFill/>
                    <a:ln w="9525">
                      <a:noFill/>
                      <a:miter lim="800000"/>
                      <a:headEnd/>
                      <a:tailEnd/>
                    </a:ln>
                  </pic:spPr>
                </pic:pic>
              </a:graphicData>
            </a:graphic>
          </wp:inline>
        </w:drawing>
      </w:r>
      <w:r>
        <w:rPr>
          <w:position w:val="-30"/>
        </w:rPr>
        <w:tab/>
      </w:r>
      <w:r w:rsidRPr="00FE4D58">
        <w:rPr>
          <w:rStyle w:val="EquationChar"/>
          <w:sz w:val="20"/>
        </w:rPr>
        <w:t>Equation 8</w:t>
      </w:r>
    </w:p>
    <w:p w:rsidR="0049042A" w:rsidRPr="004906F5" w:rsidRDefault="0049042A" w:rsidP="00BC2969">
      <w:pPr>
        <w:pStyle w:val="SOP2nd"/>
      </w:pPr>
      <w:bookmarkStart w:id="743" w:name="_Toc262050587"/>
      <w:r w:rsidRPr="004906F5">
        <w:t>Trends</w:t>
      </w:r>
      <w:bookmarkEnd w:id="743"/>
    </w:p>
    <w:p w:rsidR="004D5C80" w:rsidRDefault="0049042A">
      <w:r>
        <w:t>F</w:t>
      </w:r>
      <w:r w:rsidRPr="004906F5">
        <w:t xml:space="preserve">or </w:t>
      </w:r>
      <w:r>
        <w:t>nonnative plant species</w:t>
      </w:r>
      <w:r w:rsidRPr="004906F5">
        <w:t xml:space="preserve"> richness, parametric paired t-tests </w:t>
      </w:r>
      <w:r>
        <w:t>are</w:t>
      </w:r>
      <w:r w:rsidRPr="004906F5">
        <w:t xml:space="preserve"> used to assess changes between</w:t>
      </w:r>
      <w:r>
        <w:t xml:space="preserve"> the first two</w:t>
      </w:r>
      <w:r w:rsidRPr="004906F5">
        <w:t xml:space="preserve"> sampling periods </w:t>
      </w:r>
      <w:r>
        <w:t>if data</w:t>
      </w:r>
      <w:r w:rsidRPr="004906F5">
        <w:t xml:space="preserve"> meet the standard assumptions of normality and homogeneity of variance. </w:t>
      </w:r>
      <w:r>
        <w:t>I</w:t>
      </w:r>
      <w:r w:rsidRPr="004906F5">
        <w:t xml:space="preserve">t is the normality of residuals (not the normality of the raw data) that is required for significance testing </w:t>
      </w:r>
      <w:r w:rsidR="00A64C00" w:rsidRPr="004906F5">
        <w:fldChar w:fldCharType="begin"/>
      </w:r>
      <w:r w:rsidRPr="004906F5">
        <w:instrText xml:space="preserve"> ADDIN EN.CITE &lt;EndNote&gt;&lt;Cite&gt;&lt;Author&gt;Kery&lt;/Author&gt;&lt;Year&gt; 2003&lt;/Year&gt;&lt;RecNum&gt;398&lt;/RecNum&gt;&lt;DisplayText&gt;(Kery and Hatfield 2003)&lt;/DisplayText&gt;&lt;record&gt;&lt;rec-number&gt;398&lt;/rec-number&gt;&lt;foreign-keys&gt;&lt;key app="EN" db-id="29wd9fdxkttawpevre3ptatrsdx2se0wz5da"&gt;398&lt;/key&gt;&lt;/foreign-keys&gt;&lt;ref-type name="Journal Article"&gt;17&lt;/ref-type&gt;&lt;contributors&gt;&lt;authors&gt;&lt;author&gt;Kery, M. &lt;/author&gt;&lt;author&gt;Hatfield, J.S.&lt;/author&gt;&lt;/authors&gt;&lt;/contributors&gt;&lt;titles&gt;&lt;title&gt; Normality of Raw Data in General Linear Models: the Most Widespread Myth in Statistics&lt;/title&gt;&lt;secondary-title&gt; Bulletin of the Ecological Society of America&lt;/secondary-title&gt;&lt;/titles&gt;&lt;pages&gt;92-94&lt;/pages&gt;&lt;volume&gt;84&lt;/volume&gt;&lt;number&gt;2&lt;/number&gt;&lt;dates&gt;&lt;year&gt; 2003&lt;/year&gt;&lt;/dates&gt;&lt;urls&gt;&lt;/urls&gt;&lt;/record&gt;&lt;/Cite&gt;&lt;/EndNote&gt;</w:instrText>
      </w:r>
      <w:r w:rsidR="00A64C00" w:rsidRPr="004906F5">
        <w:fldChar w:fldCharType="separate"/>
      </w:r>
      <w:r w:rsidRPr="004906F5">
        <w:rPr>
          <w:noProof/>
        </w:rPr>
        <w:t>(Kery and Hatfield 2003)</w:t>
      </w:r>
      <w:r w:rsidR="00A64C00" w:rsidRPr="004906F5">
        <w:fldChar w:fldCharType="end"/>
      </w:r>
      <w:r w:rsidRPr="004906F5">
        <w:t xml:space="preserve">. </w:t>
      </w:r>
      <w:r>
        <w:t xml:space="preserve">For a paired t-test, it is the differences that are assumed consistent with a normal distribution. </w:t>
      </w:r>
    </w:p>
    <w:p w:rsidR="004D5C80" w:rsidRDefault="004D5C80"/>
    <w:p w:rsidR="004D5C80" w:rsidRDefault="0049042A">
      <w:r w:rsidRPr="003443EA">
        <w:t>For both species frequency and species cover class data, the general process is to fit two models that differ only in the inclusion (full model) or exclusion (reduced model) of year to the data and compare the output using an appropriate trend test. The best test may differ among species depending on the univariate distribution of the data. A significant p-value indicates that there is a significant change in the variable between years. For frequency data, the models used are logit models (a non-linear mixed model) with a zero-inflated beta distribution. For species cover class data, proportional odd</w:t>
      </w:r>
      <w:r w:rsidR="006E38D8">
        <w:t>s</w:t>
      </w:r>
      <w:r w:rsidRPr="003443EA">
        <w:t xml:space="preserve"> models are used instead. For all variables, trends that yield a p-value of less than 0.1 (p &lt; 0.1) are deemed significant for our purposes. Based on initial monitoring data, the project lead will choose which species or groups of species are appropriate for analysis. </w:t>
      </w:r>
    </w:p>
    <w:p w:rsidR="0049042A" w:rsidRPr="001C3CAE" w:rsidRDefault="0049042A" w:rsidP="00C20D50"/>
    <w:p w:rsidR="0049042A" w:rsidRPr="00D33420" w:rsidRDefault="0049042A" w:rsidP="001C3CAE">
      <w:pPr>
        <w:pStyle w:val="Default"/>
        <w:rPr>
          <w:rFonts w:ascii="Times New Roman" w:hAnsi="Times New Roman"/>
          <w:color w:val="auto"/>
        </w:rPr>
      </w:pPr>
      <w:r w:rsidRPr="00D33420">
        <w:rPr>
          <w:rFonts w:ascii="Times New Roman" w:hAnsi="Times New Roman"/>
          <w:color w:val="auto"/>
        </w:rPr>
        <w:t xml:space="preserve">After three or more years the trend model selection will be conducted for richness, frequency and cover data. Several trend tests will be considered. A linear mixed model approach will be used if the outcomes of interest or a transformed version meet the assumptions of independent, normally-distributed, and homoscedastic errors. For this analysis, a Wald-type t-test with Satterthwaite degrees of freedom will provide the basis for the trend test (Piepho and Ogutu, 2002; Spilke et al. 2005). Seasonal fixed effects and higher-order effects of time may also be incorporated into the mixed model. If residuals from the mixed model do not satisfy the required assumptions, then time series analyses which account for autocorrelation may be explored by incorporating correlated covariance structures. In addition to parametric approaches or in lieu of parametric approaches when the assumptions may not be met, nonparametric tests such as the Season Kendall Test </w:t>
      </w:r>
      <w:r w:rsidR="00A64C00" w:rsidRPr="00D33420">
        <w:rPr>
          <w:rFonts w:ascii="Times New Roman" w:hAnsi="Times New Roman"/>
          <w:color w:val="auto"/>
        </w:rPr>
        <w:fldChar w:fldCharType="begin" w:fldLock="1"/>
      </w:r>
      <w:r w:rsidRPr="00D33420">
        <w:rPr>
          <w:rFonts w:ascii="Times New Roman" w:hAnsi="Times New Roman"/>
          <w:color w:val="auto"/>
        </w:rPr>
        <w:instrText xml:space="preserve"> ADDIN EN.CITE &lt;EndNote&gt;&lt;Cite&gt;&lt;Author&gt;Hirsch&lt;/Author&gt;&lt;Year&gt;1984&lt;/Year&gt;&lt;RecNum&gt;606&lt;/RecNum&gt;&lt;record&gt;&lt;rec-number&gt;606&lt;/rec-number&gt;&lt;ref-type name="Journal Article"&gt;17&lt;/ref-type&gt;&lt;contributors&gt;&lt;authors&gt;&lt;author&gt;Hirsch, Robert A.&lt;/author&gt;&lt;author&gt;Slack, James R.&lt;/author&gt;&lt;/authors&gt;&lt;/contributors&gt;&lt;titles&gt;&lt;title&gt;A nonparametric trend test for seasonal data with serial dependence&lt;/title&gt;&lt;secondary-title&gt;Water Resources Research&lt;/secondary-title&gt;&lt;/titles&gt;&lt;pages&gt;727-732&lt;/pages&gt;&lt;volume&gt;20&lt;/volume&gt;&lt;number&gt;6&lt;/number&gt;&lt;dates&gt;&lt;year&gt;1984&lt;/year&gt;&lt;pub-dates&gt;&lt;date&gt;June 1984&lt;/date&gt;&lt;/pub-dates&gt;&lt;/dates&gt;&lt;urls&gt;&lt;/urls&gt;&lt;/record&gt;&lt;/Cite&gt;&lt;/EndNote&gt;</w:instrText>
      </w:r>
      <w:r w:rsidR="00A64C00" w:rsidRPr="00D33420">
        <w:rPr>
          <w:rFonts w:ascii="Times New Roman" w:hAnsi="Times New Roman"/>
          <w:color w:val="auto"/>
        </w:rPr>
        <w:fldChar w:fldCharType="separate"/>
      </w:r>
      <w:r w:rsidRPr="00D33420">
        <w:rPr>
          <w:rFonts w:ascii="Times New Roman" w:hAnsi="Times New Roman"/>
          <w:color w:val="auto"/>
        </w:rPr>
        <w:t>(Hirsch and Slack 1984)</w:t>
      </w:r>
      <w:r w:rsidR="00A64C00" w:rsidRPr="00D33420">
        <w:rPr>
          <w:rFonts w:ascii="Times New Roman" w:hAnsi="Times New Roman"/>
          <w:color w:val="auto"/>
        </w:rPr>
        <w:fldChar w:fldCharType="end"/>
      </w:r>
      <w:r w:rsidRPr="00D33420">
        <w:rPr>
          <w:rFonts w:ascii="Times New Roman" w:hAnsi="Times New Roman"/>
          <w:color w:val="auto"/>
        </w:rPr>
        <w:t xml:space="preserve"> for a given site or the Regional Kendall Test (Helsel and Frans, 2006) across sites may be conducted.  </w:t>
      </w:r>
    </w:p>
    <w:p w:rsidR="0049042A" w:rsidRPr="001C3CAE" w:rsidRDefault="0049042A" w:rsidP="00C20D50"/>
    <w:p w:rsidR="0049042A" w:rsidRPr="004906F5" w:rsidRDefault="0049042A" w:rsidP="00BC2969">
      <w:pPr>
        <w:pStyle w:val="SOP3rd"/>
      </w:pPr>
      <w:bookmarkStart w:id="744" w:name="_Toc262050588"/>
      <w:r>
        <w:t>Species Richness</w:t>
      </w:r>
      <w:bookmarkEnd w:id="744"/>
    </w:p>
    <w:p w:rsidR="0049042A" w:rsidRDefault="0049042A" w:rsidP="00C20D50">
      <w:pPr>
        <w:widowControl w:val="0"/>
        <w:autoSpaceDE w:val="0"/>
        <w:autoSpaceDN w:val="0"/>
        <w:adjustRightInd w:val="0"/>
      </w:pPr>
      <w:r>
        <w:t>Since we are interested in transect level richness, we first average the plot richness values for each transect. The central limit theorem implies that the transect level mean richnesses will be approximately normal because they are based on averages of plot level species richness. Then, we use mixed model ANOVA to test for differences over years with transects being random and years being fixed. The underlying model is</w:t>
      </w:r>
    </w:p>
    <w:p w:rsidR="0049042A" w:rsidRPr="006D07F2" w:rsidRDefault="0049042A" w:rsidP="00C20D50">
      <w:pPr>
        <w:pStyle w:val="MTDisplayEquation"/>
        <w:tabs>
          <w:tab w:val="left" w:pos="7920"/>
        </w:tabs>
        <w:rPr>
          <w:rFonts w:ascii="Times New Roman" w:hAnsi="Times New Roman"/>
          <w:b/>
          <w:sz w:val="24"/>
        </w:rPr>
      </w:pPr>
      <w:r>
        <w:tab/>
      </w:r>
      <w:r w:rsidR="00CF3C60">
        <w:rPr>
          <w:noProof/>
          <w:position w:val="-14"/>
          <w:sz w:val="24"/>
        </w:rPr>
        <w:drawing>
          <wp:inline distT="0" distB="0" distL="0" distR="0">
            <wp:extent cx="1276350" cy="200025"/>
            <wp:effectExtent l="1905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79" cstate="print"/>
                    <a:srcRect/>
                    <a:stretch>
                      <a:fillRect/>
                    </a:stretch>
                  </pic:blipFill>
                  <pic:spPr bwMode="auto">
                    <a:xfrm>
                      <a:off x="0" y="0"/>
                      <a:ext cx="1276350" cy="200025"/>
                    </a:xfrm>
                    <a:prstGeom prst="rect">
                      <a:avLst/>
                    </a:prstGeom>
                    <a:noFill/>
                    <a:ln w="9525">
                      <a:noFill/>
                      <a:miter lim="800000"/>
                      <a:headEnd/>
                      <a:tailEnd/>
                    </a:ln>
                  </pic:spPr>
                </pic:pic>
              </a:graphicData>
            </a:graphic>
          </wp:inline>
        </w:drawing>
      </w:r>
      <w:r>
        <w:rPr>
          <w:position w:val="-14"/>
        </w:rPr>
        <w:tab/>
      </w:r>
      <w:r w:rsidRPr="00FE4D58">
        <w:rPr>
          <w:rStyle w:val="EquationChar"/>
          <w:sz w:val="20"/>
        </w:rPr>
        <w:t>Equation 9</w:t>
      </w:r>
    </w:p>
    <w:p w:rsidR="0049042A" w:rsidRDefault="0049042A">
      <w:pPr>
        <w:widowControl w:val="0"/>
        <w:autoSpaceDE w:val="0"/>
        <w:autoSpaceDN w:val="0"/>
        <w:adjustRightInd w:val="0"/>
        <w:spacing w:after="60"/>
        <w:ind w:left="2160" w:hanging="720"/>
      </w:pPr>
      <w:proofErr w:type="gramStart"/>
      <w:r>
        <w:t>where</w:t>
      </w:r>
      <w:proofErr w:type="gramEnd"/>
      <w:r>
        <w:t xml:space="preserve"> </w:t>
      </w:r>
      <w:r>
        <w:tab/>
      </w:r>
      <w:r w:rsidR="00CF3C60">
        <w:rPr>
          <w:noProof/>
          <w:position w:val="-14"/>
        </w:rPr>
        <w:drawing>
          <wp:inline distT="0" distB="0" distL="0" distR="0">
            <wp:extent cx="171450" cy="2000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0" cstate="print"/>
                    <a:srcRect/>
                    <a:stretch>
                      <a:fillRect/>
                    </a:stretch>
                  </pic:blipFill>
                  <pic:spPr bwMode="auto">
                    <a:xfrm>
                      <a:off x="0" y="0"/>
                      <a:ext cx="171450" cy="200025"/>
                    </a:xfrm>
                    <a:prstGeom prst="rect">
                      <a:avLst/>
                    </a:prstGeom>
                    <a:noFill/>
                    <a:ln w="9525">
                      <a:noFill/>
                      <a:miter lim="800000"/>
                      <a:headEnd/>
                      <a:tailEnd/>
                    </a:ln>
                  </pic:spPr>
                </pic:pic>
              </a:graphicData>
            </a:graphic>
          </wp:inline>
        </w:drawing>
      </w:r>
      <w:r>
        <w:t xml:space="preserve">is the average richness in year </w:t>
      </w:r>
      <w:r w:rsidRPr="00D33D7A">
        <w:rPr>
          <w:i/>
        </w:rPr>
        <w:t>j</w:t>
      </w:r>
      <w:r>
        <w:t xml:space="preserve"> for transect </w:t>
      </w:r>
      <w:r w:rsidRPr="00D33D7A">
        <w:rPr>
          <w:i/>
        </w:rPr>
        <w:t>i</w:t>
      </w:r>
      <w:r>
        <w:t xml:space="preserve">, </w:t>
      </w:r>
    </w:p>
    <w:p w:rsidR="0049042A" w:rsidRDefault="0049042A">
      <w:pPr>
        <w:widowControl w:val="0"/>
        <w:autoSpaceDE w:val="0"/>
        <w:autoSpaceDN w:val="0"/>
        <w:adjustRightInd w:val="0"/>
        <w:spacing w:after="60"/>
        <w:ind w:left="2160"/>
      </w:pPr>
      <w:r w:rsidRPr="006D07F2">
        <w:rPr>
          <w:i/>
        </w:rPr>
        <w:t>µ</w:t>
      </w:r>
      <w:r>
        <w:t xml:space="preserve"> is the overall mean, </w:t>
      </w:r>
    </w:p>
    <w:p w:rsidR="0049042A" w:rsidRDefault="0049042A">
      <w:pPr>
        <w:widowControl w:val="0"/>
        <w:autoSpaceDE w:val="0"/>
        <w:autoSpaceDN w:val="0"/>
        <w:adjustRightInd w:val="0"/>
        <w:spacing w:after="60"/>
        <w:ind w:left="2160"/>
      </w:pPr>
      <w:proofErr w:type="gramStart"/>
      <w:r>
        <w:rPr>
          <w:i/>
        </w:rPr>
        <w:t>a</w:t>
      </w:r>
      <w:r w:rsidRPr="006D07F2">
        <w:rPr>
          <w:i/>
          <w:vertAlign w:val="subscript"/>
        </w:rPr>
        <w:t>i</w:t>
      </w:r>
      <w:r>
        <w:t>is</w:t>
      </w:r>
      <w:proofErr w:type="gramEnd"/>
      <w:r>
        <w:t xml:space="preserve"> the random effect of the </w:t>
      </w:r>
      <w:r w:rsidRPr="006D07F2">
        <w:rPr>
          <w:i/>
        </w:rPr>
        <w:t>i</w:t>
      </w:r>
      <w:r>
        <w:t>-th randomly selected transect,</w:t>
      </w:r>
    </w:p>
    <w:p w:rsidR="0049042A" w:rsidRDefault="0049042A">
      <w:pPr>
        <w:widowControl w:val="0"/>
        <w:autoSpaceDE w:val="0"/>
        <w:autoSpaceDN w:val="0"/>
        <w:adjustRightInd w:val="0"/>
        <w:spacing w:after="60"/>
        <w:ind w:left="2160"/>
      </w:pPr>
      <w:r w:rsidRPr="006D07F2">
        <w:rPr>
          <w:i/>
          <w:szCs w:val="24"/>
        </w:rPr>
        <w:sym w:font="Symbol" w:char="F067"/>
      </w:r>
      <w:proofErr w:type="gramStart"/>
      <w:r w:rsidRPr="006D07F2">
        <w:rPr>
          <w:i/>
          <w:vertAlign w:val="subscript"/>
        </w:rPr>
        <w:t>j</w:t>
      </w:r>
      <w:proofErr w:type="gramEnd"/>
      <w:r>
        <w:t xml:space="preserve"> is the fixed effect of the </w:t>
      </w:r>
      <w:r w:rsidRPr="006D07F2">
        <w:rPr>
          <w:i/>
        </w:rPr>
        <w:t>j</w:t>
      </w:r>
      <w:r>
        <w:t>-th year, and</w:t>
      </w:r>
    </w:p>
    <w:p w:rsidR="0049042A" w:rsidRDefault="0049042A">
      <w:pPr>
        <w:widowControl w:val="0"/>
        <w:autoSpaceDE w:val="0"/>
        <w:autoSpaceDN w:val="0"/>
        <w:adjustRightInd w:val="0"/>
        <w:spacing w:after="60"/>
        <w:ind w:left="2160"/>
      </w:pPr>
      <w:proofErr w:type="gramStart"/>
      <w:r w:rsidRPr="006D07F2">
        <w:rPr>
          <w:i/>
        </w:rPr>
        <w:t>e</w:t>
      </w:r>
      <w:r w:rsidRPr="006D07F2">
        <w:rPr>
          <w:i/>
          <w:vertAlign w:val="subscript"/>
        </w:rPr>
        <w:t>ij</w:t>
      </w:r>
      <w:proofErr w:type="gramEnd"/>
      <w:r>
        <w:t xml:space="preserve"> is random residual error. </w:t>
      </w:r>
    </w:p>
    <w:p w:rsidR="0049042A" w:rsidRDefault="0049042A">
      <w:pPr>
        <w:widowControl w:val="0"/>
        <w:autoSpaceDE w:val="0"/>
        <w:autoSpaceDN w:val="0"/>
        <w:adjustRightInd w:val="0"/>
        <w:spacing w:after="60"/>
        <w:ind w:left="2160"/>
      </w:pPr>
      <w:r>
        <w:t xml:space="preserve">Note that </w:t>
      </w:r>
      <w:r w:rsidR="00CF3C60">
        <w:rPr>
          <w:noProof/>
          <w:position w:val="-12"/>
        </w:rPr>
        <w:drawing>
          <wp:inline distT="0" distB="0" distL="0" distR="0">
            <wp:extent cx="885825" cy="200025"/>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60" cstate="print"/>
                    <a:srcRect/>
                    <a:stretch>
                      <a:fillRect/>
                    </a:stretch>
                  </pic:blipFill>
                  <pic:spPr bwMode="auto">
                    <a:xfrm>
                      <a:off x="0" y="0"/>
                      <a:ext cx="885825" cy="200025"/>
                    </a:xfrm>
                    <a:prstGeom prst="rect">
                      <a:avLst/>
                    </a:prstGeom>
                    <a:noFill/>
                    <a:ln w="9525">
                      <a:noFill/>
                      <a:miter lim="800000"/>
                      <a:headEnd/>
                      <a:tailEnd/>
                    </a:ln>
                  </pic:spPr>
                </pic:pic>
              </a:graphicData>
            </a:graphic>
          </wp:inline>
        </w:drawing>
      </w:r>
      <w:proofErr w:type="gramStart"/>
      <w:r>
        <w:t xml:space="preserve">and </w:t>
      </w:r>
      <w:proofErr w:type="gramEnd"/>
      <w:r w:rsidR="00CF3C60">
        <w:rPr>
          <w:noProof/>
          <w:position w:val="-14"/>
        </w:rPr>
        <w:drawing>
          <wp:inline distT="0" distB="0" distL="0" distR="0">
            <wp:extent cx="847725" cy="247650"/>
            <wp:effectExtent l="1905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81" cstate="print"/>
                    <a:srcRect/>
                    <a:stretch>
                      <a:fillRect/>
                    </a:stretch>
                  </pic:blipFill>
                  <pic:spPr bwMode="auto">
                    <a:xfrm>
                      <a:off x="0" y="0"/>
                      <a:ext cx="847725" cy="247650"/>
                    </a:xfrm>
                    <a:prstGeom prst="rect">
                      <a:avLst/>
                    </a:prstGeom>
                    <a:noFill/>
                    <a:ln w="9525">
                      <a:noFill/>
                      <a:miter lim="800000"/>
                      <a:headEnd/>
                      <a:tailEnd/>
                    </a:ln>
                  </pic:spPr>
                </pic:pic>
              </a:graphicData>
            </a:graphic>
          </wp:inline>
        </w:drawing>
      </w:r>
      <w:r>
        <w:t xml:space="preserve">. </w:t>
      </w:r>
    </w:p>
    <w:p w:rsidR="0049042A" w:rsidRDefault="0049042A" w:rsidP="00C20D50"/>
    <w:p w:rsidR="0049042A" w:rsidRPr="00F2644C" w:rsidRDefault="0049042A" w:rsidP="00C20D50">
      <w:r>
        <w:t xml:space="preserve">The hypotheses of interest are </w:t>
      </w:r>
      <w:r w:rsidR="00CF3C60">
        <w:rPr>
          <w:noProof/>
          <w:position w:val="-14"/>
        </w:rPr>
        <w:drawing>
          <wp:inline distT="0" distB="0" distL="0" distR="0">
            <wp:extent cx="2543175" cy="200025"/>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82" cstate="print"/>
                    <a:srcRect/>
                    <a:stretch>
                      <a:fillRect/>
                    </a:stretch>
                  </pic:blipFill>
                  <pic:spPr bwMode="auto">
                    <a:xfrm>
                      <a:off x="0" y="0"/>
                      <a:ext cx="2543175" cy="200025"/>
                    </a:xfrm>
                    <a:prstGeom prst="rect">
                      <a:avLst/>
                    </a:prstGeom>
                    <a:noFill/>
                    <a:ln w="9525">
                      <a:noFill/>
                      <a:miter lim="800000"/>
                      <a:headEnd/>
                      <a:tailEnd/>
                    </a:ln>
                  </pic:spPr>
                </pic:pic>
              </a:graphicData>
            </a:graphic>
          </wp:inline>
        </w:drawing>
      </w:r>
      <w:r>
        <w:rPr>
          <w:position w:val="-14"/>
        </w:rPr>
        <w:t xml:space="preserve"> </w:t>
      </w:r>
      <w:r>
        <w:t xml:space="preserve">To demonstrate the analysis of variance (ANOVA) method, we used data from </w:t>
      </w:r>
      <w:r w:rsidRPr="00161EC6">
        <w:t xml:space="preserve">Ainsworth et al. </w:t>
      </w:r>
      <w:r w:rsidR="00A64C00">
        <w:fldChar w:fldCharType="begin"/>
      </w:r>
      <w:r>
        <w:instrText xml:space="preserve"> ADDIN EN.CITE &lt;EndNote&gt;&lt;Cite ExcludeAuth="1"&gt;&lt;Author&gt;Ainsworth&lt;/Author&gt;&lt;Year&gt;2008&lt;/Year&gt;&lt;RecNum&gt;463&lt;/RecNum&gt;&lt;DisplayText&gt;(2008)&lt;/DisplayText&gt;&lt;record&gt;&lt;rec-number&gt;463&lt;/rec-number&gt;&lt;foreign-keys&gt;&lt;key app="EN" db-id="29wd9fdxkttawpevre3ptatrsdx2se0wz5da"&gt;463&lt;/key&gt;&lt;/foreign-keys&gt;&lt;ref-type name="Unpublished Work"&gt;34&lt;/ref-type&gt;&lt;contributors&gt;&lt;authors&gt;&lt;author&gt;Ainsworth, A.&lt;/author&gt;&lt;author&gt;Stevens, B.&lt;/author&gt;&lt;author&gt;Hadway, L.&lt;/author&gt;&lt;author&gt;Agorastos, N.&lt;/author&gt;&lt;author&gt;Cole, I.&lt;/author&gt;&lt;author&gt;Litton, C. M.&lt;/author&gt;&lt;/authors&gt;&lt;/contributors&gt;&lt;titles&gt;&lt;title&gt;&lt;style face="normal" font="default" size="100%"&gt;Vegetation response to eight years of feral pig (&lt;/style&gt;&lt;style face="italic" font="default" size="100%"&gt;Sus scrofa&lt;/style&gt;&lt;style face="normal" font="default" size="100%"&gt;) removal in Pu‘u Maka‘ala Natural Area Reserve, Hawai‘i&lt;/style&gt;&lt;/title&gt;&lt;/titles&gt;&lt;dates&gt;&lt;year&gt;2008&lt;/year&gt;&lt;/dates&gt;&lt;pub-location&gt;Hilo, HI. Unpublished Report&lt;/pub-location&gt;&lt;publisher&gt;State of Hawaii, Division of Forestry and Wildlife&lt;/publisher&gt;&lt;urls&gt;&lt;/urls&gt;&lt;/record&gt;&lt;/Cite&gt;&lt;/EndNote&gt;</w:instrText>
      </w:r>
      <w:r w:rsidR="00A64C00">
        <w:fldChar w:fldCharType="separate"/>
      </w:r>
      <w:r>
        <w:rPr>
          <w:noProof/>
        </w:rPr>
        <w:t>(2008)</w:t>
      </w:r>
      <w:r w:rsidR="00A64C00">
        <w:fldChar w:fldCharType="end"/>
      </w:r>
      <w:r>
        <w:t xml:space="preserve">, a pilot study employing </w:t>
      </w:r>
      <w:r w:rsidRPr="00161EC6">
        <w:t xml:space="preserve">five transects with 5 x 50 m contiguous plots </w:t>
      </w:r>
      <w:r>
        <w:t>that were</w:t>
      </w:r>
      <w:r w:rsidRPr="00161EC6">
        <w:t xml:space="preserve"> surveyed for nonnative species presence in 2000 and in 2008</w:t>
      </w:r>
      <w:r>
        <w:t xml:space="preserve">. We could also have used a paired t-test since there were only </w:t>
      </w:r>
      <w:r w:rsidR="00CE6B63">
        <w:t xml:space="preserve">two </w:t>
      </w:r>
      <w:r>
        <w:t xml:space="preserve">years of data. The average richness data for each transect and </w:t>
      </w:r>
      <w:proofErr w:type="gramStart"/>
      <w:r>
        <w:t>year are</w:t>
      </w:r>
      <w:proofErr w:type="gramEnd"/>
      <w:r>
        <w:t xml:space="preserve"> presented in Table 2 and the output from the ANOVA is presented in Figure 1. T</w:t>
      </w:r>
      <w:r w:rsidRPr="00161EC6">
        <w:t>he average nonnative species richness per plot in 2008 is estimated as 1.6 which is 0.6</w:t>
      </w:r>
      <w:r>
        <w:t>4 species</w:t>
      </w:r>
      <w:r w:rsidRPr="00161EC6">
        <w:t xml:space="preserve"> greater than in 2000 (</w:t>
      </w:r>
      <w:r>
        <w:rPr>
          <w:i/>
        </w:rPr>
        <w:t>p</w:t>
      </w:r>
      <w:r w:rsidRPr="00161EC6">
        <w:t xml:space="preserve"> = 0.0589). </w:t>
      </w:r>
      <w:r>
        <w:t xml:space="preserve">In </w:t>
      </w:r>
      <w:r w:rsidRPr="00161EC6">
        <w:t xml:space="preserve">this study the variation among transects </w:t>
      </w:r>
      <w:r>
        <w:t xml:space="preserve">is </w:t>
      </w:r>
      <w:r w:rsidRPr="00161EC6">
        <w:t xml:space="preserve">1.44, </w:t>
      </w:r>
      <w:r w:rsidR="00CE6B63">
        <w:t>ten</w:t>
      </w:r>
      <w:r w:rsidR="00CE6B63" w:rsidRPr="00161EC6">
        <w:t xml:space="preserve"> </w:t>
      </w:r>
      <w:r w:rsidRPr="00161EC6">
        <w:t>times the residual variance</w:t>
      </w:r>
      <w:r>
        <w:t xml:space="preserve"> of</w:t>
      </w:r>
      <w:r w:rsidRPr="00161EC6">
        <w:t xml:space="preserve"> 0.15</w:t>
      </w:r>
      <w:r>
        <w:t xml:space="preserve">. This indicates that adding transects would improve the sampling design to better represent the population; the Established Invasive Plant Species Monitoring Protocol has four times as </w:t>
      </w:r>
    </w:p>
    <w:p w:rsidR="0049042A" w:rsidRDefault="0049042A" w:rsidP="00C14604">
      <w:pPr>
        <w:pStyle w:val="SOPFigure"/>
        <w:rPr>
          <w:b w:val="0"/>
        </w:rPr>
      </w:pPr>
    </w:p>
    <w:p w:rsidR="0049042A" w:rsidRDefault="00822CA4" w:rsidP="00C14604">
      <w:pPr>
        <w:pStyle w:val="SOPFigure"/>
        <w:rPr>
          <w:b w:val="0"/>
          <w:sz w:val="20"/>
          <w:szCs w:val="20"/>
        </w:rPr>
      </w:pPr>
      <w:r>
        <w:br w:type="page"/>
      </w:r>
      <w:proofErr w:type="gramStart"/>
      <w:r w:rsidR="0049042A" w:rsidRPr="00A80536">
        <w:rPr>
          <w:sz w:val="20"/>
          <w:szCs w:val="20"/>
        </w:rPr>
        <w:lastRenderedPageBreak/>
        <w:t>Table 2.</w:t>
      </w:r>
      <w:proofErr w:type="gramEnd"/>
      <w:r w:rsidR="0049042A" w:rsidRPr="00A80536">
        <w:rPr>
          <w:b w:val="0"/>
          <w:sz w:val="20"/>
          <w:szCs w:val="20"/>
        </w:rPr>
        <w:t xml:space="preserve"> Average target invasive species richness for Ainsworth et al. </w:t>
      </w:r>
      <w:r w:rsidR="00A64C00" w:rsidRPr="00A80536">
        <w:rPr>
          <w:b w:val="0"/>
          <w:sz w:val="20"/>
          <w:szCs w:val="20"/>
        </w:rPr>
        <w:fldChar w:fldCharType="begin"/>
      </w:r>
      <w:r w:rsidR="0049042A" w:rsidRPr="00A80536">
        <w:rPr>
          <w:b w:val="0"/>
          <w:sz w:val="20"/>
          <w:szCs w:val="20"/>
        </w:rPr>
        <w:instrText xml:space="preserve"> ADDIN EN.CITE &lt;EndNote&gt;&lt;Cite ExcludeAuth="1"&gt;&lt;Author&gt;Ainsworth&lt;/Author&gt;&lt;Year&gt;2008&lt;/Year&gt;&lt;RecNum&gt;463&lt;/RecNum&gt;&lt;DisplayText&gt;(2008)&lt;/DisplayText&gt;&lt;record&gt;&lt;rec-number&gt;463&lt;/rec-number&gt;&lt;foreign-keys&gt;&lt;key app="EN" db-id="29wd9fdxkttawpevre3ptatrsdx2se0wz5da"&gt;463&lt;/key&gt;&lt;/foreign-keys&gt;&lt;ref-type name="Unpublished Work"&gt;34&lt;/ref-type&gt;&lt;contributors&gt;&lt;authors&gt;&lt;author&gt;Ainsworth, A.&lt;/author&gt;&lt;author&gt;Stevens, B.&lt;/author&gt;&lt;author&gt;Hadway, L.&lt;/author&gt;&lt;author&gt;Agorastos, N.&lt;/author&gt;&lt;author&gt;Cole, I.&lt;/author&gt;&lt;author&gt;Litton, C. M.&lt;/author&gt;&lt;/authors&gt;&lt;/contributors&gt;&lt;titles&gt;&lt;title&gt;&lt;style face="normal" font="default" size="100%"&gt;Vegetation response to eight years of feral pig (&lt;/style&gt;&lt;style face="italic" font="default" size="100%"&gt;Sus scrofa&lt;/style&gt;&lt;style face="normal" font="default" size="100%"&gt;) removal in Pu‘u Maka‘ala Natural Area Reserve, Hawai‘i&lt;/style&gt;&lt;/title&gt;&lt;/titles&gt;&lt;dates&gt;&lt;year&gt;2008&lt;/year&gt;&lt;/dates&gt;&lt;pub-location&gt;Hilo, HI. Unpublished Report&lt;/pub-location&gt;&lt;publisher&gt;State of Hawaii, Division of Forestry and Wildlife&lt;/publisher&gt;&lt;urls&gt;&lt;/urls&gt;&lt;/record&gt;&lt;/Cite&gt;&lt;/EndNote&gt;</w:instrText>
      </w:r>
      <w:r w:rsidR="00A64C00" w:rsidRPr="00A80536">
        <w:rPr>
          <w:b w:val="0"/>
          <w:sz w:val="20"/>
          <w:szCs w:val="20"/>
        </w:rPr>
        <w:fldChar w:fldCharType="separate"/>
      </w:r>
      <w:r w:rsidR="0049042A" w:rsidRPr="00A80536">
        <w:rPr>
          <w:b w:val="0"/>
          <w:noProof/>
          <w:sz w:val="20"/>
          <w:szCs w:val="20"/>
        </w:rPr>
        <w:t>(2008)</w:t>
      </w:r>
      <w:r w:rsidR="00A64C00" w:rsidRPr="00A80536">
        <w:rPr>
          <w:b w:val="0"/>
          <w:sz w:val="20"/>
          <w:szCs w:val="20"/>
        </w:rPr>
        <w:fldChar w:fldCharType="end"/>
      </w:r>
      <w:r w:rsidR="0049042A" w:rsidRPr="00A80536">
        <w:rPr>
          <w:b w:val="0"/>
          <w:sz w:val="20"/>
          <w:szCs w:val="20"/>
        </w:rPr>
        <w:t>.</w:t>
      </w:r>
    </w:p>
    <w:p w:rsidR="00A80536" w:rsidRPr="00A80536" w:rsidRDefault="00A80536" w:rsidP="00C14604">
      <w:pPr>
        <w:pStyle w:val="SOPFigure"/>
        <w:rPr>
          <w:b w:val="0"/>
          <w:sz w:val="20"/>
          <w:szCs w:val="20"/>
        </w:rPr>
      </w:pPr>
    </w:p>
    <w:tbl>
      <w:tblPr>
        <w:tblW w:w="4832" w:type="dxa"/>
        <w:tblLook w:val="00A0" w:firstRow="1" w:lastRow="0" w:firstColumn="1" w:lastColumn="0" w:noHBand="0" w:noVBand="0"/>
      </w:tblPr>
      <w:tblGrid>
        <w:gridCol w:w="1383"/>
        <w:gridCol w:w="663"/>
        <w:gridCol w:w="1050"/>
        <w:gridCol w:w="1736"/>
      </w:tblGrid>
      <w:tr w:rsidR="0049042A" w:rsidRPr="00405751" w:rsidTr="00D33420">
        <w:trPr>
          <w:trHeight w:val="315"/>
        </w:trPr>
        <w:tc>
          <w:tcPr>
            <w:tcW w:w="1383" w:type="dxa"/>
            <w:tcBorders>
              <w:top w:val="single" w:sz="4" w:space="0" w:color="auto"/>
              <w:left w:val="nil"/>
              <w:bottom w:val="single" w:sz="12" w:space="0" w:color="auto"/>
              <w:right w:val="nil"/>
            </w:tcBorders>
            <w:noWrap/>
            <w:vAlign w:val="center"/>
          </w:tcPr>
          <w:p w:rsidR="0049042A" w:rsidRPr="00405751" w:rsidRDefault="0049042A" w:rsidP="00274641">
            <w:pPr>
              <w:keepLines/>
              <w:jc w:val="center"/>
              <w:rPr>
                <w:rFonts w:ascii="Arial" w:hAnsi="Arial" w:cs="Arial"/>
                <w:b/>
                <w:color w:val="000000"/>
                <w:sz w:val="20"/>
                <w:szCs w:val="20"/>
              </w:rPr>
            </w:pPr>
            <w:r w:rsidRPr="00405751">
              <w:rPr>
                <w:rFonts w:ascii="Arial" w:hAnsi="Arial" w:cs="Arial"/>
                <w:b/>
                <w:color w:val="000000"/>
                <w:sz w:val="20"/>
                <w:szCs w:val="20"/>
              </w:rPr>
              <w:t>Observation</w:t>
            </w:r>
          </w:p>
        </w:tc>
        <w:tc>
          <w:tcPr>
            <w:tcW w:w="663" w:type="dxa"/>
            <w:tcBorders>
              <w:top w:val="single" w:sz="4" w:space="0" w:color="auto"/>
              <w:left w:val="nil"/>
              <w:bottom w:val="single" w:sz="12" w:space="0" w:color="auto"/>
              <w:right w:val="nil"/>
            </w:tcBorders>
            <w:noWrap/>
            <w:vAlign w:val="center"/>
          </w:tcPr>
          <w:p w:rsidR="0049042A" w:rsidRPr="00405751" w:rsidRDefault="0049042A" w:rsidP="00274641">
            <w:pPr>
              <w:keepLines/>
              <w:jc w:val="center"/>
              <w:rPr>
                <w:rFonts w:ascii="Arial" w:hAnsi="Arial" w:cs="Arial"/>
                <w:b/>
                <w:color w:val="000000"/>
                <w:sz w:val="20"/>
                <w:szCs w:val="20"/>
              </w:rPr>
            </w:pPr>
            <w:r w:rsidRPr="00405751">
              <w:rPr>
                <w:rFonts w:ascii="Arial" w:hAnsi="Arial" w:cs="Arial"/>
                <w:b/>
                <w:color w:val="000000"/>
                <w:sz w:val="20"/>
                <w:szCs w:val="20"/>
              </w:rPr>
              <w:t>Year</w:t>
            </w:r>
          </w:p>
        </w:tc>
        <w:tc>
          <w:tcPr>
            <w:tcW w:w="1050" w:type="dxa"/>
            <w:tcBorders>
              <w:top w:val="single" w:sz="4" w:space="0" w:color="auto"/>
              <w:left w:val="nil"/>
              <w:bottom w:val="single" w:sz="12" w:space="0" w:color="auto"/>
              <w:right w:val="nil"/>
            </w:tcBorders>
            <w:noWrap/>
            <w:vAlign w:val="center"/>
          </w:tcPr>
          <w:p w:rsidR="0049042A" w:rsidRPr="00405751" w:rsidRDefault="0049042A" w:rsidP="00274641">
            <w:pPr>
              <w:keepLines/>
              <w:jc w:val="center"/>
              <w:rPr>
                <w:rFonts w:ascii="Arial" w:hAnsi="Arial" w:cs="Arial"/>
                <w:b/>
                <w:color w:val="000000"/>
                <w:sz w:val="20"/>
                <w:szCs w:val="20"/>
              </w:rPr>
            </w:pPr>
            <w:r w:rsidRPr="00405751">
              <w:rPr>
                <w:rFonts w:ascii="Arial" w:hAnsi="Arial" w:cs="Arial"/>
                <w:b/>
                <w:color w:val="000000"/>
                <w:sz w:val="20"/>
                <w:szCs w:val="20"/>
              </w:rPr>
              <w:t>Transect</w:t>
            </w:r>
          </w:p>
        </w:tc>
        <w:tc>
          <w:tcPr>
            <w:tcW w:w="1736" w:type="dxa"/>
            <w:tcBorders>
              <w:top w:val="single" w:sz="4" w:space="0" w:color="auto"/>
              <w:left w:val="nil"/>
              <w:bottom w:val="single" w:sz="12" w:space="0" w:color="auto"/>
              <w:right w:val="nil"/>
            </w:tcBorders>
            <w:noWrap/>
            <w:vAlign w:val="center"/>
          </w:tcPr>
          <w:p w:rsidR="0049042A" w:rsidRPr="00405751" w:rsidRDefault="0049042A" w:rsidP="00274641">
            <w:pPr>
              <w:keepLines/>
              <w:jc w:val="center"/>
              <w:rPr>
                <w:rFonts w:ascii="Arial" w:hAnsi="Arial" w:cs="Arial"/>
                <w:b/>
                <w:color w:val="000000"/>
                <w:sz w:val="20"/>
                <w:szCs w:val="20"/>
              </w:rPr>
            </w:pPr>
            <w:r w:rsidRPr="00405751">
              <w:rPr>
                <w:rFonts w:ascii="Arial" w:hAnsi="Arial" w:cs="Arial"/>
                <w:b/>
                <w:color w:val="000000"/>
                <w:sz w:val="20"/>
                <w:szCs w:val="20"/>
              </w:rPr>
              <w:t>Average Richness</w:t>
            </w:r>
          </w:p>
        </w:tc>
      </w:tr>
      <w:tr w:rsidR="0049042A" w:rsidRPr="00405751" w:rsidTr="00D33420">
        <w:trPr>
          <w:trHeight w:val="232"/>
        </w:trPr>
        <w:tc>
          <w:tcPr>
            <w:tcW w:w="1383" w:type="dxa"/>
            <w:tcBorders>
              <w:top w:val="single" w:sz="12" w:space="0" w:color="auto"/>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1</w:t>
            </w:r>
          </w:p>
        </w:tc>
        <w:tc>
          <w:tcPr>
            <w:tcW w:w="663" w:type="dxa"/>
            <w:tcBorders>
              <w:top w:val="single" w:sz="12" w:space="0" w:color="auto"/>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2000</w:t>
            </w:r>
          </w:p>
        </w:tc>
        <w:tc>
          <w:tcPr>
            <w:tcW w:w="1050" w:type="dxa"/>
            <w:tcBorders>
              <w:top w:val="single" w:sz="12" w:space="0" w:color="auto"/>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1</w:t>
            </w:r>
          </w:p>
        </w:tc>
        <w:tc>
          <w:tcPr>
            <w:tcW w:w="1736" w:type="dxa"/>
            <w:tcBorders>
              <w:top w:val="single" w:sz="12" w:space="0" w:color="auto"/>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0.70</w:t>
            </w:r>
          </w:p>
        </w:tc>
      </w:tr>
      <w:tr w:rsidR="0049042A" w:rsidRPr="00405751" w:rsidTr="00D33420">
        <w:trPr>
          <w:trHeight w:val="270"/>
        </w:trPr>
        <w:tc>
          <w:tcPr>
            <w:tcW w:w="1383"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2</w:t>
            </w:r>
          </w:p>
        </w:tc>
        <w:tc>
          <w:tcPr>
            <w:tcW w:w="663"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2000</w:t>
            </w:r>
          </w:p>
        </w:tc>
        <w:tc>
          <w:tcPr>
            <w:tcW w:w="1050"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2</w:t>
            </w:r>
          </w:p>
        </w:tc>
        <w:tc>
          <w:tcPr>
            <w:tcW w:w="1736"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0</w:t>
            </w:r>
            <w:r>
              <w:rPr>
                <w:rFonts w:ascii="Arial" w:hAnsi="Arial" w:cs="Arial"/>
                <w:color w:val="000000"/>
                <w:sz w:val="20"/>
                <w:szCs w:val="20"/>
              </w:rPr>
              <w:t>.00</w:t>
            </w:r>
          </w:p>
        </w:tc>
      </w:tr>
      <w:tr w:rsidR="0049042A" w:rsidRPr="00405751" w:rsidTr="00D33420">
        <w:trPr>
          <w:trHeight w:val="270"/>
        </w:trPr>
        <w:tc>
          <w:tcPr>
            <w:tcW w:w="1383"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3</w:t>
            </w:r>
          </w:p>
        </w:tc>
        <w:tc>
          <w:tcPr>
            <w:tcW w:w="663"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2000</w:t>
            </w:r>
          </w:p>
        </w:tc>
        <w:tc>
          <w:tcPr>
            <w:tcW w:w="1050"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3</w:t>
            </w:r>
          </w:p>
        </w:tc>
        <w:tc>
          <w:tcPr>
            <w:tcW w:w="1736"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0.57</w:t>
            </w:r>
          </w:p>
        </w:tc>
      </w:tr>
      <w:tr w:rsidR="0049042A" w:rsidRPr="00405751" w:rsidTr="00D33420">
        <w:trPr>
          <w:trHeight w:val="270"/>
        </w:trPr>
        <w:tc>
          <w:tcPr>
            <w:tcW w:w="1383"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4</w:t>
            </w:r>
          </w:p>
        </w:tc>
        <w:tc>
          <w:tcPr>
            <w:tcW w:w="663"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2000</w:t>
            </w:r>
          </w:p>
        </w:tc>
        <w:tc>
          <w:tcPr>
            <w:tcW w:w="1050"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4</w:t>
            </w:r>
          </w:p>
        </w:tc>
        <w:tc>
          <w:tcPr>
            <w:tcW w:w="1736"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1.11</w:t>
            </w:r>
          </w:p>
        </w:tc>
      </w:tr>
      <w:tr w:rsidR="0049042A" w:rsidRPr="00405751" w:rsidTr="00D33420">
        <w:trPr>
          <w:trHeight w:val="261"/>
        </w:trPr>
        <w:tc>
          <w:tcPr>
            <w:tcW w:w="1383"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5</w:t>
            </w:r>
          </w:p>
        </w:tc>
        <w:tc>
          <w:tcPr>
            <w:tcW w:w="663"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2000</w:t>
            </w:r>
          </w:p>
        </w:tc>
        <w:tc>
          <w:tcPr>
            <w:tcW w:w="1050"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5</w:t>
            </w:r>
          </w:p>
        </w:tc>
        <w:tc>
          <w:tcPr>
            <w:tcW w:w="1736"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2.58</w:t>
            </w:r>
          </w:p>
        </w:tc>
      </w:tr>
      <w:tr w:rsidR="0049042A" w:rsidRPr="00405751" w:rsidTr="00D33420">
        <w:trPr>
          <w:trHeight w:val="270"/>
        </w:trPr>
        <w:tc>
          <w:tcPr>
            <w:tcW w:w="1383"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6</w:t>
            </w:r>
          </w:p>
        </w:tc>
        <w:tc>
          <w:tcPr>
            <w:tcW w:w="663"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2008</w:t>
            </w:r>
          </w:p>
        </w:tc>
        <w:tc>
          <w:tcPr>
            <w:tcW w:w="1050"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1</w:t>
            </w:r>
          </w:p>
        </w:tc>
        <w:tc>
          <w:tcPr>
            <w:tcW w:w="1736"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1.20</w:t>
            </w:r>
          </w:p>
        </w:tc>
      </w:tr>
      <w:tr w:rsidR="0049042A" w:rsidRPr="00405751" w:rsidTr="00D33420">
        <w:trPr>
          <w:trHeight w:val="270"/>
        </w:trPr>
        <w:tc>
          <w:tcPr>
            <w:tcW w:w="1383"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7</w:t>
            </w:r>
          </w:p>
        </w:tc>
        <w:tc>
          <w:tcPr>
            <w:tcW w:w="663"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2008</w:t>
            </w:r>
          </w:p>
        </w:tc>
        <w:tc>
          <w:tcPr>
            <w:tcW w:w="1050"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2</w:t>
            </w:r>
          </w:p>
        </w:tc>
        <w:tc>
          <w:tcPr>
            <w:tcW w:w="1736"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0.38</w:t>
            </w:r>
          </w:p>
        </w:tc>
      </w:tr>
      <w:tr w:rsidR="0049042A" w:rsidRPr="00405751" w:rsidTr="00D33420">
        <w:trPr>
          <w:trHeight w:val="270"/>
        </w:trPr>
        <w:tc>
          <w:tcPr>
            <w:tcW w:w="1383"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8</w:t>
            </w:r>
          </w:p>
        </w:tc>
        <w:tc>
          <w:tcPr>
            <w:tcW w:w="663"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2008</w:t>
            </w:r>
          </w:p>
        </w:tc>
        <w:tc>
          <w:tcPr>
            <w:tcW w:w="1050"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3</w:t>
            </w:r>
          </w:p>
        </w:tc>
        <w:tc>
          <w:tcPr>
            <w:tcW w:w="1736"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0.78</w:t>
            </w:r>
          </w:p>
        </w:tc>
      </w:tr>
      <w:tr w:rsidR="0049042A" w:rsidRPr="00405751" w:rsidTr="00D33420">
        <w:trPr>
          <w:trHeight w:val="270"/>
        </w:trPr>
        <w:tc>
          <w:tcPr>
            <w:tcW w:w="1383"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9</w:t>
            </w:r>
          </w:p>
        </w:tc>
        <w:tc>
          <w:tcPr>
            <w:tcW w:w="663"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2008</w:t>
            </w:r>
          </w:p>
        </w:tc>
        <w:tc>
          <w:tcPr>
            <w:tcW w:w="1050"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4</w:t>
            </w:r>
          </w:p>
        </w:tc>
        <w:tc>
          <w:tcPr>
            <w:tcW w:w="1736" w:type="dxa"/>
            <w:tcBorders>
              <w:top w:val="nil"/>
              <w:left w:val="nil"/>
              <w:bottom w:val="nil"/>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1.61</w:t>
            </w:r>
          </w:p>
        </w:tc>
      </w:tr>
      <w:tr w:rsidR="0049042A" w:rsidRPr="00405751" w:rsidTr="00D33420">
        <w:trPr>
          <w:trHeight w:val="189"/>
        </w:trPr>
        <w:tc>
          <w:tcPr>
            <w:tcW w:w="1383" w:type="dxa"/>
            <w:tcBorders>
              <w:top w:val="nil"/>
              <w:left w:val="nil"/>
              <w:bottom w:val="single" w:sz="4" w:space="0" w:color="auto"/>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10</w:t>
            </w:r>
          </w:p>
        </w:tc>
        <w:tc>
          <w:tcPr>
            <w:tcW w:w="663" w:type="dxa"/>
            <w:tcBorders>
              <w:top w:val="nil"/>
              <w:left w:val="nil"/>
              <w:bottom w:val="single" w:sz="4" w:space="0" w:color="auto"/>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2008</w:t>
            </w:r>
          </w:p>
        </w:tc>
        <w:tc>
          <w:tcPr>
            <w:tcW w:w="1050" w:type="dxa"/>
            <w:tcBorders>
              <w:top w:val="nil"/>
              <w:left w:val="nil"/>
              <w:bottom w:val="single" w:sz="4" w:space="0" w:color="auto"/>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5</w:t>
            </w:r>
          </w:p>
        </w:tc>
        <w:tc>
          <w:tcPr>
            <w:tcW w:w="1736" w:type="dxa"/>
            <w:tcBorders>
              <w:top w:val="nil"/>
              <w:left w:val="nil"/>
              <w:bottom w:val="single" w:sz="4" w:space="0" w:color="auto"/>
              <w:right w:val="nil"/>
            </w:tcBorders>
            <w:noWrap/>
            <w:vAlign w:val="bottom"/>
          </w:tcPr>
          <w:p w:rsidR="0049042A" w:rsidRPr="00405751" w:rsidRDefault="0049042A" w:rsidP="00274641">
            <w:pPr>
              <w:keepLines/>
              <w:jc w:val="center"/>
              <w:rPr>
                <w:rFonts w:ascii="Arial" w:hAnsi="Arial" w:cs="Arial"/>
                <w:color w:val="000000"/>
                <w:sz w:val="20"/>
                <w:szCs w:val="20"/>
              </w:rPr>
            </w:pPr>
            <w:r w:rsidRPr="00405751">
              <w:rPr>
                <w:rFonts w:ascii="Arial" w:hAnsi="Arial" w:cs="Arial"/>
                <w:color w:val="000000"/>
                <w:sz w:val="20"/>
                <w:szCs w:val="20"/>
              </w:rPr>
              <w:t>4.17</w:t>
            </w:r>
          </w:p>
        </w:tc>
      </w:tr>
    </w:tbl>
    <w:p w:rsidR="0049042A" w:rsidRDefault="0049042A" w:rsidP="00274641"/>
    <w:p w:rsidR="0049042A" w:rsidRDefault="0049042A" w:rsidP="00274641"/>
    <w:p w:rsidR="0049042A" w:rsidRDefault="00D728CF" w:rsidP="00C20D50">
      <w:pPr>
        <w:rPr>
          <w:szCs w:val="24"/>
        </w:rPr>
      </w:pPr>
      <w:r>
        <w:rPr>
          <w:noProof/>
          <w:szCs w:val="24"/>
        </w:rPr>
        <mc:AlternateContent>
          <mc:Choice Requires="wps">
            <w:drawing>
              <wp:inline distT="0" distB="0" distL="0" distR="0">
                <wp:extent cx="5807075" cy="2405380"/>
                <wp:effectExtent l="0" t="0" r="22225" b="13970"/>
                <wp:docPr id="103"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7075" cy="24053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Linear mixed model fit by REML</w:t>
                            </w:r>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Formula: MeanRichness ~ Y1 + (1 | Transect)</w:t>
                            </w:r>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Data: MeanRichness</w:t>
                            </w:r>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AIC   BIC logLik deviance REMLdev</w:t>
                            </w:r>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30.74 31.95 -11.37    22.17   22.74</w:t>
                            </w:r>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Random effects:</w:t>
                            </w:r>
                          </w:p>
                          <w:p w:rsidR="002D3B59" w:rsidRDefault="002D3B59">
                            <w:pPr>
                              <w:keepNext/>
                              <w:jc w:val="center"/>
                              <w:rPr>
                                <w:rFonts w:ascii="Courier New" w:hAnsi="Courier New" w:cs="Courier New"/>
                                <w:sz w:val="16"/>
                                <w:szCs w:val="16"/>
                              </w:rPr>
                            </w:pPr>
                            <w:proofErr w:type="gramStart"/>
                            <w:r w:rsidRPr="00004E00">
                              <w:rPr>
                                <w:rFonts w:ascii="Courier New" w:hAnsi="Courier New" w:cs="Courier New"/>
                                <w:sz w:val="16"/>
                                <w:szCs w:val="16"/>
                              </w:rPr>
                              <w:t>Groups   Name        Variance Std.Dev.</w:t>
                            </w:r>
                            <w:proofErr w:type="gramEnd"/>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 xml:space="preserve">Transect (Intercept) </w:t>
                            </w:r>
                            <w:proofErr w:type="gramStart"/>
                            <w:r w:rsidRPr="00004E00">
                              <w:rPr>
                                <w:rFonts w:ascii="Courier New" w:hAnsi="Courier New" w:cs="Courier New"/>
                                <w:sz w:val="16"/>
                                <w:szCs w:val="16"/>
                              </w:rPr>
                              <w:t>1.43885  1.19952</w:t>
                            </w:r>
                            <w:proofErr w:type="gramEnd"/>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 xml:space="preserve">Residual             </w:t>
                            </w:r>
                            <w:proofErr w:type="gramStart"/>
                            <w:r w:rsidRPr="00004E00">
                              <w:rPr>
                                <w:rFonts w:ascii="Courier New" w:hAnsi="Courier New" w:cs="Courier New"/>
                                <w:sz w:val="16"/>
                                <w:szCs w:val="16"/>
                              </w:rPr>
                              <w:t>0.14927  0.38635</w:t>
                            </w:r>
                            <w:proofErr w:type="gramEnd"/>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Number of obs: 10, groups: Transect, 5</w:t>
                            </w:r>
                          </w:p>
                          <w:p w:rsidR="002D3B59" w:rsidRDefault="002D3B59">
                            <w:pPr>
                              <w:keepNext/>
                              <w:jc w:val="center"/>
                              <w:rPr>
                                <w:rFonts w:ascii="Courier New" w:hAnsi="Courier New" w:cs="Courier New"/>
                                <w:sz w:val="16"/>
                                <w:szCs w:val="16"/>
                              </w:rPr>
                            </w:pPr>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Fixed effects:</w:t>
                            </w:r>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Estimate Std. Error t value</w:t>
                            </w:r>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(Intercept)   1.6280     0.5636   2.889</w:t>
                            </w:r>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 xml:space="preserve">Y1TRUE       -0.6360     </w:t>
                            </w:r>
                            <w:proofErr w:type="gramStart"/>
                            <w:r w:rsidRPr="00004E00">
                              <w:rPr>
                                <w:rFonts w:ascii="Courier New" w:hAnsi="Courier New" w:cs="Courier New"/>
                                <w:sz w:val="16"/>
                                <w:szCs w:val="16"/>
                              </w:rPr>
                              <w:t>0.2443  -</w:t>
                            </w:r>
                            <w:proofErr w:type="gramEnd"/>
                            <w:r w:rsidRPr="00004E00">
                              <w:rPr>
                                <w:rFonts w:ascii="Courier New" w:hAnsi="Courier New" w:cs="Courier New"/>
                                <w:sz w:val="16"/>
                                <w:szCs w:val="16"/>
                              </w:rPr>
                              <w:t>2.603</w:t>
                            </w:r>
                          </w:p>
                          <w:p w:rsidR="002D3B59" w:rsidRDefault="002D3B59">
                            <w:pPr>
                              <w:keepNext/>
                              <w:jc w:val="center"/>
                              <w:rPr>
                                <w:rFonts w:ascii="Courier New" w:hAnsi="Courier New" w:cs="Courier New"/>
                                <w:sz w:val="16"/>
                                <w:szCs w:val="16"/>
                              </w:rPr>
                            </w:pPr>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Correlation of Fixed Effects:</w:t>
                            </w:r>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(Intr)</w:t>
                            </w:r>
                          </w:p>
                          <w:p w:rsidR="002D3B59" w:rsidRDefault="002D3B59">
                            <w:pPr>
                              <w:keepNext/>
                              <w:jc w:val="center"/>
                            </w:pPr>
                            <w:r w:rsidRPr="00004E00">
                              <w:rPr>
                                <w:rFonts w:ascii="Courier New" w:hAnsi="Courier New" w:cs="Courier New"/>
                                <w:sz w:val="16"/>
                                <w:szCs w:val="16"/>
                              </w:rPr>
                              <w:t>Y1TRUE -0.217</w:t>
                            </w:r>
                          </w:p>
                        </w:txbxContent>
                      </wps:txbx>
                      <wps:bodyPr rot="0" vert="horz" wrap="square" lIns="91440" tIns="45720" rIns="91440" bIns="45720" anchor="t" anchorCtr="0" upright="1">
                        <a:noAutofit/>
                      </wps:bodyPr>
                    </wps:wsp>
                  </a:graphicData>
                </a:graphic>
              </wp:inline>
            </w:drawing>
          </mc:Choice>
          <mc:Fallback>
            <w:pict>
              <v:shape id="Text Box 410" o:spid="_x0000_s1100" type="#_x0000_t202" style="width:457.25pt;height:18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" filled="f">
                <v:textbox>
                  <w:txbxContent>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Linear mixed model fit by REML</w:t>
                      </w:r>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Formula: MeanRichness ~ Y1 + (1 | Transect)</w:t>
                      </w:r>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Data: MeanRichness</w:t>
                      </w:r>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AIC   BIC logLik deviance REMLdev</w:t>
                      </w:r>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30.74 31.95 -11.37    22.17   22.74</w:t>
                      </w:r>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Random effects:</w:t>
                      </w:r>
                    </w:p>
                    <w:p w:rsidR="002D3B59" w:rsidRDefault="002D3B59">
                      <w:pPr>
                        <w:keepNext/>
                        <w:jc w:val="center"/>
                        <w:rPr>
                          <w:rFonts w:ascii="Courier New" w:hAnsi="Courier New" w:cs="Courier New"/>
                          <w:sz w:val="16"/>
                          <w:szCs w:val="16"/>
                        </w:rPr>
                      </w:pPr>
                      <w:proofErr w:type="gramStart"/>
                      <w:r w:rsidRPr="00004E00">
                        <w:rPr>
                          <w:rFonts w:ascii="Courier New" w:hAnsi="Courier New" w:cs="Courier New"/>
                          <w:sz w:val="16"/>
                          <w:szCs w:val="16"/>
                        </w:rPr>
                        <w:t>Groups   Name        Variance Std.Dev.</w:t>
                      </w:r>
                      <w:proofErr w:type="gramEnd"/>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 xml:space="preserve">Transect (Intercept) </w:t>
                      </w:r>
                      <w:proofErr w:type="gramStart"/>
                      <w:r w:rsidRPr="00004E00">
                        <w:rPr>
                          <w:rFonts w:ascii="Courier New" w:hAnsi="Courier New" w:cs="Courier New"/>
                          <w:sz w:val="16"/>
                          <w:szCs w:val="16"/>
                        </w:rPr>
                        <w:t>1.43885  1.19952</w:t>
                      </w:r>
                      <w:proofErr w:type="gramEnd"/>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 xml:space="preserve">Residual             </w:t>
                      </w:r>
                      <w:proofErr w:type="gramStart"/>
                      <w:r w:rsidRPr="00004E00">
                        <w:rPr>
                          <w:rFonts w:ascii="Courier New" w:hAnsi="Courier New" w:cs="Courier New"/>
                          <w:sz w:val="16"/>
                          <w:szCs w:val="16"/>
                        </w:rPr>
                        <w:t>0.14927  0.38635</w:t>
                      </w:r>
                      <w:proofErr w:type="gramEnd"/>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Number of obs: 10, groups: Transect, 5</w:t>
                      </w:r>
                    </w:p>
                    <w:p w:rsidR="002D3B59" w:rsidRDefault="002D3B59">
                      <w:pPr>
                        <w:keepNext/>
                        <w:jc w:val="center"/>
                        <w:rPr>
                          <w:rFonts w:ascii="Courier New" w:hAnsi="Courier New" w:cs="Courier New"/>
                          <w:sz w:val="16"/>
                          <w:szCs w:val="16"/>
                        </w:rPr>
                      </w:pPr>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Fixed effects:</w:t>
                      </w:r>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Estimate Std. Error t value</w:t>
                      </w:r>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(Intercept)   1.6280     0.5636   2.889</w:t>
                      </w:r>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 xml:space="preserve">Y1TRUE       -0.6360     </w:t>
                      </w:r>
                      <w:proofErr w:type="gramStart"/>
                      <w:r w:rsidRPr="00004E00">
                        <w:rPr>
                          <w:rFonts w:ascii="Courier New" w:hAnsi="Courier New" w:cs="Courier New"/>
                          <w:sz w:val="16"/>
                          <w:szCs w:val="16"/>
                        </w:rPr>
                        <w:t>0.2443  -</w:t>
                      </w:r>
                      <w:proofErr w:type="gramEnd"/>
                      <w:r w:rsidRPr="00004E00">
                        <w:rPr>
                          <w:rFonts w:ascii="Courier New" w:hAnsi="Courier New" w:cs="Courier New"/>
                          <w:sz w:val="16"/>
                          <w:szCs w:val="16"/>
                        </w:rPr>
                        <w:t>2.603</w:t>
                      </w:r>
                    </w:p>
                    <w:p w:rsidR="002D3B59" w:rsidRDefault="002D3B59">
                      <w:pPr>
                        <w:keepNext/>
                        <w:jc w:val="center"/>
                        <w:rPr>
                          <w:rFonts w:ascii="Courier New" w:hAnsi="Courier New" w:cs="Courier New"/>
                          <w:sz w:val="16"/>
                          <w:szCs w:val="16"/>
                        </w:rPr>
                      </w:pPr>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Correlation of Fixed Effects:</w:t>
                      </w:r>
                    </w:p>
                    <w:p w:rsidR="002D3B59" w:rsidRDefault="002D3B59">
                      <w:pPr>
                        <w:keepNext/>
                        <w:jc w:val="center"/>
                        <w:rPr>
                          <w:rFonts w:ascii="Courier New" w:hAnsi="Courier New" w:cs="Courier New"/>
                          <w:sz w:val="16"/>
                          <w:szCs w:val="16"/>
                        </w:rPr>
                      </w:pPr>
                      <w:r w:rsidRPr="00004E00">
                        <w:rPr>
                          <w:rFonts w:ascii="Courier New" w:hAnsi="Courier New" w:cs="Courier New"/>
                          <w:sz w:val="16"/>
                          <w:szCs w:val="16"/>
                        </w:rPr>
                        <w:t>(Intr)</w:t>
                      </w:r>
                    </w:p>
                    <w:p w:rsidR="002D3B59" w:rsidRDefault="002D3B59">
                      <w:pPr>
                        <w:keepNext/>
                        <w:jc w:val="center"/>
                      </w:pPr>
                      <w:r w:rsidRPr="00004E00">
                        <w:rPr>
                          <w:rFonts w:ascii="Courier New" w:hAnsi="Courier New" w:cs="Courier New"/>
                          <w:sz w:val="16"/>
                          <w:szCs w:val="16"/>
                        </w:rPr>
                        <w:t>Y1TRUE -0.217</w:t>
                      </w:r>
                    </w:p>
                  </w:txbxContent>
                </v:textbox>
                <w10:anchorlock/>
              </v:shape>
            </w:pict>
          </mc:Fallback>
        </mc:AlternateContent>
      </w:r>
    </w:p>
    <w:p w:rsidR="0049042A" w:rsidRPr="00A80536" w:rsidRDefault="0049042A" w:rsidP="00C20D50">
      <w:pPr>
        <w:pStyle w:val="SOPFigure"/>
        <w:rPr>
          <w:b w:val="0"/>
          <w:sz w:val="20"/>
          <w:szCs w:val="20"/>
        </w:rPr>
      </w:pPr>
      <w:proofErr w:type="gramStart"/>
      <w:r w:rsidRPr="00A80536">
        <w:rPr>
          <w:sz w:val="20"/>
          <w:szCs w:val="20"/>
        </w:rPr>
        <w:t>Figure 1.</w:t>
      </w:r>
      <w:proofErr w:type="gramEnd"/>
      <w:r w:rsidRPr="00A80536">
        <w:rPr>
          <w:b w:val="0"/>
          <w:sz w:val="20"/>
          <w:szCs w:val="20"/>
        </w:rPr>
        <w:t xml:space="preserve"> </w:t>
      </w:r>
      <w:proofErr w:type="gramStart"/>
      <w:r w:rsidRPr="00A80536">
        <w:rPr>
          <w:b w:val="0"/>
          <w:sz w:val="20"/>
          <w:szCs w:val="20"/>
        </w:rPr>
        <w:t>Mixed-model analysis of variance for change in species richness over time for Ainsworth et al. 2008.</w:t>
      </w:r>
      <w:proofErr w:type="gramEnd"/>
      <w:r w:rsidRPr="00A80536">
        <w:rPr>
          <w:b w:val="0"/>
          <w:sz w:val="20"/>
          <w:szCs w:val="20"/>
        </w:rPr>
        <w:t xml:space="preserve"> The change in mean is significant (p = 0.059). </w:t>
      </w:r>
      <w:proofErr w:type="gramStart"/>
      <w:r w:rsidRPr="00A80536">
        <w:rPr>
          <w:b w:val="0"/>
          <w:sz w:val="20"/>
          <w:szCs w:val="20"/>
        </w:rPr>
        <w:t>Output from SAS software (2008).</w:t>
      </w:r>
      <w:proofErr w:type="gramEnd"/>
      <w:r w:rsidRPr="00A80536">
        <w:rPr>
          <w:b w:val="0"/>
          <w:sz w:val="20"/>
          <w:szCs w:val="20"/>
        </w:rPr>
        <w:t xml:space="preserve"> </w:t>
      </w:r>
    </w:p>
    <w:p w:rsidR="0049042A" w:rsidRDefault="0049042A" w:rsidP="00C20D50">
      <w:pPr>
        <w:widowControl w:val="0"/>
        <w:autoSpaceDE w:val="0"/>
        <w:autoSpaceDN w:val="0"/>
        <w:adjustRightInd w:val="0"/>
        <w:rPr>
          <w:highlight w:val="yellow"/>
        </w:rPr>
      </w:pPr>
    </w:p>
    <w:p w:rsidR="0049042A" w:rsidRPr="00F2644C" w:rsidRDefault="0049042A" w:rsidP="00394AEF">
      <w:proofErr w:type="gramStart"/>
      <w:r>
        <w:t>many</w:t>
      </w:r>
      <w:proofErr w:type="gramEnd"/>
      <w:r>
        <w:t xml:space="preserve"> transects. </w:t>
      </w:r>
      <w:r w:rsidRPr="00161EC6">
        <w:t xml:space="preserve">These data demonstrate how we </w:t>
      </w:r>
      <w:r>
        <w:t>can</w:t>
      </w:r>
      <w:r w:rsidRPr="00161EC6">
        <w:t xml:space="preserve"> determine if target nonnative species richness has changed over time in </w:t>
      </w:r>
      <w:r>
        <w:t xml:space="preserve">each proposed sample frame. </w:t>
      </w:r>
      <w:r w:rsidRPr="009662C9">
        <w:t xml:space="preserve">After three sampling occasions, linear trends may be examined in a linear mixed model regression analysis. Then directional change may be assessed rather than just any change.  </w:t>
      </w:r>
    </w:p>
    <w:p w:rsidR="0049042A" w:rsidRDefault="0049042A" w:rsidP="00C20D50">
      <w:pPr>
        <w:widowControl w:val="0"/>
        <w:autoSpaceDE w:val="0"/>
        <w:autoSpaceDN w:val="0"/>
        <w:adjustRightInd w:val="0"/>
        <w:rPr>
          <w:highlight w:val="yellow"/>
        </w:rPr>
      </w:pPr>
    </w:p>
    <w:p w:rsidR="0049042A" w:rsidRPr="00C331AD" w:rsidRDefault="0049042A" w:rsidP="00C20D50">
      <w:pPr>
        <w:widowControl w:val="0"/>
        <w:autoSpaceDE w:val="0"/>
        <w:autoSpaceDN w:val="0"/>
        <w:adjustRightInd w:val="0"/>
      </w:pPr>
      <w:r>
        <w:t xml:space="preserve">When </w:t>
      </w:r>
      <w:r w:rsidRPr="00C331AD">
        <w:t>transects</w:t>
      </w:r>
      <w:r>
        <w:t xml:space="preserve"> from different sampling frames are analyzed together (e.g., multiple wet forest strata within NPSA), </w:t>
      </w:r>
      <w:r w:rsidRPr="00C331AD">
        <w:t>we include a blocking (stratification) term for this effect in the model</w:t>
      </w:r>
      <w:r>
        <w:t>,</w:t>
      </w:r>
    </w:p>
    <w:p w:rsidR="0049042A" w:rsidRDefault="0049042A" w:rsidP="00C20D50">
      <w:pPr>
        <w:widowControl w:val="0"/>
        <w:tabs>
          <w:tab w:val="center" w:pos="4320"/>
          <w:tab w:val="left" w:pos="7920"/>
        </w:tabs>
        <w:autoSpaceDE w:val="0"/>
        <w:autoSpaceDN w:val="0"/>
        <w:adjustRightInd w:val="0"/>
      </w:pPr>
      <w:r w:rsidRPr="00C331AD">
        <w:rPr>
          <w:position w:val="-14"/>
        </w:rPr>
        <w:tab/>
      </w:r>
      <w:r w:rsidR="00CF3C60">
        <w:rPr>
          <w:noProof/>
          <w:position w:val="-14"/>
        </w:rPr>
        <w:drawing>
          <wp:inline distT="0" distB="0" distL="0" distR="0">
            <wp:extent cx="1676400" cy="200025"/>
            <wp:effectExtent l="1905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83" cstate="print"/>
                    <a:srcRect/>
                    <a:stretch>
                      <a:fillRect/>
                    </a:stretch>
                  </pic:blipFill>
                  <pic:spPr bwMode="auto">
                    <a:xfrm>
                      <a:off x="0" y="0"/>
                      <a:ext cx="1676400" cy="200025"/>
                    </a:xfrm>
                    <a:prstGeom prst="rect">
                      <a:avLst/>
                    </a:prstGeom>
                    <a:noFill/>
                    <a:ln w="9525">
                      <a:noFill/>
                      <a:miter lim="800000"/>
                      <a:headEnd/>
                      <a:tailEnd/>
                    </a:ln>
                  </pic:spPr>
                </pic:pic>
              </a:graphicData>
            </a:graphic>
          </wp:inline>
        </w:drawing>
      </w:r>
      <w:r w:rsidRPr="00C331AD">
        <w:rPr>
          <w:position w:val="-14"/>
        </w:rPr>
        <w:tab/>
      </w:r>
      <w:r w:rsidRPr="00FE4D58">
        <w:rPr>
          <w:rStyle w:val="EquationChar"/>
          <w:sz w:val="20"/>
        </w:rPr>
        <w:t>Equation 10</w:t>
      </w:r>
    </w:p>
    <w:p w:rsidR="0049042A" w:rsidRDefault="0049042A">
      <w:pPr>
        <w:widowControl w:val="0"/>
        <w:autoSpaceDE w:val="0"/>
        <w:autoSpaceDN w:val="0"/>
        <w:adjustRightInd w:val="0"/>
        <w:spacing w:after="60"/>
        <w:ind w:left="2160" w:hanging="720"/>
      </w:pPr>
      <w:proofErr w:type="gramStart"/>
      <w:r>
        <w:t>where</w:t>
      </w:r>
      <w:proofErr w:type="gramEnd"/>
      <w:r>
        <w:t xml:space="preserve"> </w:t>
      </w:r>
      <w:r>
        <w:tab/>
      </w:r>
      <w:r w:rsidRPr="00147B48">
        <w:rPr>
          <w:i/>
          <w:szCs w:val="24"/>
        </w:rPr>
        <w:sym w:font="Symbol MT" w:char="F061"/>
      </w:r>
      <w:r w:rsidRPr="00147B48">
        <w:rPr>
          <w:i/>
          <w:vertAlign w:val="subscript"/>
        </w:rPr>
        <w:t>i</w:t>
      </w:r>
      <w:r>
        <w:t xml:space="preserve"> is the blocking effect of the </w:t>
      </w:r>
      <w:r w:rsidRPr="00147B48">
        <w:rPr>
          <w:i/>
        </w:rPr>
        <w:t>i</w:t>
      </w:r>
      <w:r>
        <w:t xml:space="preserve">-th area and </w:t>
      </w:r>
    </w:p>
    <w:p w:rsidR="0049042A" w:rsidRDefault="0049042A">
      <w:pPr>
        <w:widowControl w:val="0"/>
        <w:autoSpaceDE w:val="0"/>
        <w:autoSpaceDN w:val="0"/>
        <w:adjustRightInd w:val="0"/>
        <w:spacing w:after="60"/>
        <w:ind w:left="2160"/>
      </w:pPr>
      <w:proofErr w:type="gramStart"/>
      <w:r>
        <w:t>the</w:t>
      </w:r>
      <w:proofErr w:type="gramEnd"/>
      <w:r>
        <w:t xml:space="preserve"> subscript </w:t>
      </w:r>
      <w:r w:rsidRPr="00147B48">
        <w:rPr>
          <w:i/>
        </w:rPr>
        <w:t>j(i)</w:t>
      </w:r>
      <w:r>
        <w:t xml:space="preserve"> indicates that transects are nested within areas.</w:t>
      </w:r>
    </w:p>
    <w:p w:rsidR="00822CA4" w:rsidRDefault="00822CA4">
      <w:pPr>
        <w:widowControl w:val="0"/>
        <w:autoSpaceDE w:val="0"/>
        <w:autoSpaceDN w:val="0"/>
        <w:adjustRightInd w:val="0"/>
        <w:spacing w:after="60"/>
        <w:ind w:left="2160"/>
      </w:pPr>
    </w:p>
    <w:p w:rsidR="00822CA4" w:rsidRDefault="00822CA4">
      <w:pPr>
        <w:widowControl w:val="0"/>
        <w:autoSpaceDE w:val="0"/>
        <w:autoSpaceDN w:val="0"/>
        <w:adjustRightInd w:val="0"/>
        <w:spacing w:after="60"/>
        <w:ind w:left="2160"/>
      </w:pPr>
    </w:p>
    <w:p w:rsidR="0049042A" w:rsidRDefault="0049042A" w:rsidP="00C20D50">
      <w:pPr>
        <w:widowControl w:val="0"/>
        <w:autoSpaceDE w:val="0"/>
        <w:autoSpaceDN w:val="0"/>
        <w:adjustRightInd w:val="0"/>
      </w:pPr>
    </w:p>
    <w:p w:rsidR="0049042A" w:rsidRPr="00A80536" w:rsidRDefault="00CF3C60" w:rsidP="00020CF1">
      <w:pPr>
        <w:pStyle w:val="SOPFigure"/>
        <w:rPr>
          <w:b w:val="0"/>
          <w:sz w:val="20"/>
          <w:szCs w:val="20"/>
        </w:rPr>
      </w:pPr>
      <w:r>
        <w:rPr>
          <w:noProof/>
        </w:rPr>
        <w:lastRenderedPageBreak/>
        <w:drawing>
          <wp:anchor distT="67056" distB="146304" distL="193548" distR="195707" simplePos="0" relativeHeight="46" behindDoc="0" locked="1" layoutInCell="1" allowOverlap="1">
            <wp:simplePos x="0" y="0"/>
            <wp:positionH relativeFrom="column">
              <wp:align>left</wp:align>
            </wp:positionH>
            <wp:positionV relativeFrom="paragraph">
              <wp:align>top</wp:align>
            </wp:positionV>
            <wp:extent cx="4860290" cy="3081655"/>
            <wp:effectExtent l="19050" t="0" r="0" b="0"/>
            <wp:wrapSquare wrapText="bothSides"/>
            <wp:docPr id="3" name="Chart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hart 5"/>
                    <pic:cNvPicPr>
                      <a:picLocks noChangeArrowheads="1"/>
                    </pic:cNvPicPr>
                  </pic:nvPicPr>
                  <pic:blipFill>
                    <a:blip r:embed="rId291" cstate="print"/>
                    <a:srcRect/>
                    <a:stretch>
                      <a:fillRect/>
                    </a:stretch>
                  </pic:blipFill>
                  <pic:spPr bwMode="auto">
                    <a:xfrm>
                      <a:off x="0" y="0"/>
                      <a:ext cx="4860290" cy="3081655"/>
                    </a:xfrm>
                    <a:prstGeom prst="rect">
                      <a:avLst/>
                    </a:prstGeom>
                    <a:noFill/>
                  </pic:spPr>
                </pic:pic>
              </a:graphicData>
            </a:graphic>
          </wp:anchor>
        </w:drawing>
      </w:r>
      <w:r w:rsidR="0049042A" w:rsidRPr="00A80536">
        <w:rPr>
          <w:b w:val="0"/>
          <w:sz w:val="20"/>
          <w:szCs w:val="20"/>
        </w:rPr>
        <w:br w:type="textWrapping" w:clear="all"/>
      </w:r>
      <w:proofErr w:type="gramStart"/>
      <w:r w:rsidR="0049042A" w:rsidRPr="00A80536">
        <w:rPr>
          <w:sz w:val="20"/>
          <w:szCs w:val="20"/>
        </w:rPr>
        <w:t>Figure 2.</w:t>
      </w:r>
      <w:proofErr w:type="gramEnd"/>
      <w:r w:rsidR="0049042A" w:rsidRPr="00A80536">
        <w:rPr>
          <w:b w:val="0"/>
          <w:sz w:val="20"/>
          <w:szCs w:val="20"/>
        </w:rPr>
        <w:t xml:space="preserve"> Average nonnative species richness for Jacobi and Bio </w:t>
      </w:r>
      <w:r w:rsidR="00A64C00" w:rsidRPr="00A80536">
        <w:rPr>
          <w:b w:val="0"/>
          <w:sz w:val="20"/>
          <w:szCs w:val="20"/>
        </w:rPr>
        <w:fldChar w:fldCharType="begin"/>
      </w:r>
      <w:r w:rsidR="0049042A" w:rsidRPr="00A80536">
        <w:rPr>
          <w:b w:val="0"/>
          <w:sz w:val="20"/>
          <w:szCs w:val="20"/>
        </w:rPr>
        <w:instrText xml:space="preserve"> ADDIN EN.CITE &lt;EndNote&gt;&lt;Cite ExcludeAuth="1"&gt;&lt;Author&gt;Jacobi&lt;/Author&gt;&lt;Year&gt;2001&lt;/Year&gt;&lt;RecNum&gt;384&lt;/RecNum&gt;&lt;DisplayText&gt;(2001)&lt;/DisplayText&gt;&lt;record&gt;&lt;rec-number&gt;384&lt;/rec-number&gt;&lt;foreign-keys&gt;&lt;key app="EN" db-id="29wd9fdxkttawpevre3ptatrsdx2se0wz5da"&gt;384&lt;/key&gt;&lt;/foreign-keys&gt;&lt;ref-type name="Unpublished Work"&gt;34&lt;/ref-type&gt;&lt;contributors&gt;&lt;authors&gt;&lt;author&gt;Jacobi, James D&lt;/author&gt;&lt;author&gt;Bio, Kealii&lt;/author&gt;&lt;/authors&gt;&lt;/contributors&gt;&lt;titles&gt;&lt;title&gt;Invasive Plant Species Surveys, Olaa-Kilauea Management Area&lt;/title&gt;&lt;/titles&gt;&lt;dates&gt;&lt;year&gt;2001&lt;/year&gt;&lt;/dates&gt;&lt;publisher&gt;Department of the Interior, US Geological Survey, Biological Resources Discipline, Kilauea Field Station, Hawaii National Park, HI. Unpublished data&lt;/publisher&gt;&lt;urls&gt;&lt;/urls&gt;&lt;/record&gt;&lt;/Cite&gt;&lt;/EndNote&gt;</w:instrText>
      </w:r>
      <w:r w:rsidR="00A64C00" w:rsidRPr="00A80536">
        <w:rPr>
          <w:b w:val="0"/>
          <w:sz w:val="20"/>
          <w:szCs w:val="20"/>
        </w:rPr>
        <w:fldChar w:fldCharType="separate"/>
      </w:r>
      <w:r w:rsidR="0049042A" w:rsidRPr="00A80536">
        <w:rPr>
          <w:b w:val="0"/>
          <w:noProof/>
          <w:sz w:val="20"/>
          <w:szCs w:val="20"/>
        </w:rPr>
        <w:t>(2001)</w:t>
      </w:r>
      <w:r w:rsidR="00A64C00" w:rsidRPr="00A80536">
        <w:rPr>
          <w:b w:val="0"/>
          <w:sz w:val="20"/>
          <w:szCs w:val="20"/>
        </w:rPr>
        <w:fldChar w:fldCharType="end"/>
      </w:r>
      <w:r w:rsidR="0049042A" w:rsidRPr="00A80536">
        <w:rPr>
          <w:b w:val="0"/>
          <w:sz w:val="20"/>
          <w:szCs w:val="20"/>
        </w:rPr>
        <w:t>. Transects 3-8 were located in the Mauna Loa Boys’ School, 11-15 in Pu‘u Kipu, and 22-41 in Kīlauea Forest.</w:t>
      </w:r>
    </w:p>
    <w:p w:rsidR="0049042A" w:rsidRDefault="0049042A" w:rsidP="00C20D50">
      <w:pPr>
        <w:widowControl w:val="0"/>
        <w:autoSpaceDE w:val="0"/>
        <w:autoSpaceDN w:val="0"/>
        <w:adjustRightInd w:val="0"/>
      </w:pPr>
    </w:p>
    <w:p w:rsidR="0049042A" w:rsidRDefault="0049042A" w:rsidP="00C20D50">
      <w:pPr>
        <w:widowControl w:val="0"/>
        <w:autoSpaceDE w:val="0"/>
        <w:autoSpaceDN w:val="0"/>
        <w:adjustRightInd w:val="0"/>
      </w:pPr>
    </w:p>
    <w:p w:rsidR="0049042A" w:rsidRDefault="00D728CF" w:rsidP="00C20D50">
      <w:r>
        <w:rPr>
          <w:noProof/>
        </w:rPr>
        <mc:AlternateContent>
          <mc:Choice Requires="wps">
            <w:drawing>
              <wp:inline distT="0" distB="0" distL="0" distR="0">
                <wp:extent cx="5897245" cy="3323590"/>
                <wp:effectExtent l="0" t="0" r="27305" b="10795"/>
                <wp:docPr id="102"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7245" cy="332359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D3B59" w:rsidRDefault="002D3B59" w:rsidP="00C20D50">
                            <w:pPr>
                              <w:keepNext/>
                              <w:keepLines/>
                              <w:autoSpaceDE w:val="0"/>
                              <w:autoSpaceDN w:val="0"/>
                              <w:adjustRightInd w:val="0"/>
                              <w:jc w:val="center"/>
                              <w:rPr>
                                <w:rFonts w:ascii="Courier New" w:hAnsi="Courier New" w:cs="Courier New"/>
                                <w:sz w:val="16"/>
                                <w:szCs w:val="16"/>
                              </w:rPr>
                            </w:pPr>
                            <w:r w:rsidRPr="00606297">
                              <w:rPr>
                                <w:rFonts w:ascii="Courier New" w:hAnsi="Courier New" w:cs="Courier New"/>
                                <w:sz w:val="16"/>
                                <w:szCs w:val="16"/>
                              </w:rPr>
                              <w:t>The Mixed Procedure</w:t>
                            </w:r>
                          </w:p>
                          <w:p w:rsidR="002D3B59" w:rsidRPr="00606297" w:rsidRDefault="002D3B59" w:rsidP="00C20D50">
                            <w:pPr>
                              <w:keepNext/>
                              <w:keepLines/>
                              <w:autoSpaceDE w:val="0"/>
                              <w:autoSpaceDN w:val="0"/>
                              <w:adjustRightInd w:val="0"/>
                              <w:rPr>
                                <w:rFonts w:ascii="Courier New" w:hAnsi="Courier New" w:cs="Courier New"/>
                                <w:sz w:val="16"/>
                                <w:szCs w:val="16"/>
                              </w:rPr>
                            </w:pPr>
                          </w:p>
                          <w:p w:rsidR="002D3B59" w:rsidRPr="00606297" w:rsidRDefault="002D3B59" w:rsidP="00C20D50">
                            <w:pPr>
                              <w:keepNext/>
                              <w:keepLines/>
                              <w:autoSpaceDE w:val="0"/>
                              <w:autoSpaceDN w:val="0"/>
                              <w:adjustRightInd w:val="0"/>
                              <w:jc w:val="center"/>
                              <w:rPr>
                                <w:rFonts w:ascii="Courier New" w:hAnsi="Courier New" w:cs="Courier New"/>
                                <w:sz w:val="16"/>
                                <w:szCs w:val="16"/>
                              </w:rPr>
                            </w:pPr>
                            <w:r w:rsidRPr="00606297">
                              <w:rPr>
                                <w:rFonts w:ascii="Courier New" w:hAnsi="Courier New" w:cs="Courier New"/>
                                <w:sz w:val="16"/>
                                <w:szCs w:val="16"/>
                              </w:rPr>
                              <w:t>Class Level Information</w:t>
                            </w:r>
                          </w:p>
                          <w:p w:rsidR="002D3B59" w:rsidRPr="00606297" w:rsidRDefault="002D3B59" w:rsidP="00C20D50">
                            <w:pPr>
                              <w:keepNext/>
                              <w:keepLines/>
                              <w:autoSpaceDE w:val="0"/>
                              <w:autoSpaceDN w:val="0"/>
                              <w:adjustRightInd w:val="0"/>
                              <w:rPr>
                                <w:rFonts w:ascii="Courier New" w:hAnsi="Courier New" w:cs="Courier New"/>
                                <w:sz w:val="16"/>
                                <w:szCs w:val="16"/>
                              </w:rPr>
                            </w:pP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Class       Levels    Values</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Area             3    KF MLBS PK</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Year             3    1999 2000 2001</w:t>
                            </w:r>
                          </w:p>
                          <w:p w:rsidR="002D3B59" w:rsidRPr="00606297" w:rsidRDefault="002D3B59" w:rsidP="00C20D50">
                            <w:pPr>
                              <w:keepNext/>
                              <w:keepLines/>
                              <w:autoSpaceDE w:val="0"/>
                              <w:autoSpaceDN w:val="0"/>
                              <w:adjustRightInd w:val="0"/>
                              <w:rPr>
                                <w:rFonts w:ascii="Courier New" w:hAnsi="Courier New" w:cs="Courier New"/>
                                <w:sz w:val="16"/>
                                <w:szCs w:val="16"/>
                              </w:rPr>
                            </w:pPr>
                            <w:r>
                              <w:rPr>
                                <w:rFonts w:ascii="Courier New" w:hAnsi="Courier New" w:cs="Courier New"/>
                                <w:sz w:val="16"/>
                                <w:szCs w:val="16"/>
                              </w:rPr>
                              <w:t xml:space="preserve">                       </w:t>
                            </w:r>
                            <w:proofErr w:type="gramStart"/>
                            <w:r>
                              <w:rPr>
                                <w:rFonts w:ascii="Courier New" w:hAnsi="Courier New" w:cs="Courier New"/>
                                <w:sz w:val="16"/>
                                <w:szCs w:val="16"/>
                              </w:rPr>
                              <w:t>t</w:t>
                            </w:r>
                            <w:r w:rsidRPr="00606297">
                              <w:rPr>
                                <w:rFonts w:ascii="Courier New" w:hAnsi="Courier New" w:cs="Courier New"/>
                                <w:sz w:val="16"/>
                                <w:szCs w:val="16"/>
                              </w:rPr>
                              <w:t>ransect</w:t>
                            </w:r>
                            <w:proofErr w:type="gramEnd"/>
                            <w:r w:rsidRPr="00606297">
                              <w:rPr>
                                <w:rFonts w:ascii="Courier New" w:hAnsi="Courier New" w:cs="Courier New"/>
                                <w:sz w:val="16"/>
                                <w:szCs w:val="16"/>
                              </w:rPr>
                              <w:t xml:space="preserve">        19    3 4 5 6 7 </w:t>
                            </w:r>
                            <w:r>
                              <w:rPr>
                                <w:rFonts w:ascii="Courier New" w:hAnsi="Courier New" w:cs="Courier New"/>
                                <w:sz w:val="16"/>
                                <w:szCs w:val="16"/>
                              </w:rPr>
                              <w:t xml:space="preserve">8 </w:t>
                            </w:r>
                            <w:r w:rsidRPr="00606297">
                              <w:rPr>
                                <w:rFonts w:ascii="Courier New" w:hAnsi="Courier New" w:cs="Courier New"/>
                                <w:sz w:val="16"/>
                                <w:szCs w:val="16"/>
                              </w:rPr>
                              <w:t>11 12 13 14 15</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w:t>
                            </w:r>
                            <w:r>
                              <w:rPr>
                                <w:rFonts w:ascii="Courier New" w:hAnsi="Courier New" w:cs="Courier New"/>
                                <w:sz w:val="16"/>
                                <w:szCs w:val="16"/>
                              </w:rPr>
                              <w:t>22</w:t>
                            </w:r>
                            <w:r w:rsidRPr="00606297">
                              <w:rPr>
                                <w:rFonts w:ascii="Courier New" w:hAnsi="Courier New" w:cs="Courier New"/>
                                <w:sz w:val="16"/>
                                <w:szCs w:val="16"/>
                              </w:rPr>
                              <w:t xml:space="preserve"> </w:t>
                            </w:r>
                            <w:r>
                              <w:rPr>
                                <w:rFonts w:ascii="Courier New" w:hAnsi="Courier New" w:cs="Courier New"/>
                                <w:sz w:val="16"/>
                                <w:szCs w:val="16"/>
                              </w:rPr>
                              <w:t>23</w:t>
                            </w:r>
                            <w:r w:rsidRPr="00606297">
                              <w:rPr>
                                <w:rFonts w:ascii="Courier New" w:hAnsi="Courier New" w:cs="Courier New"/>
                                <w:sz w:val="16"/>
                                <w:szCs w:val="16"/>
                              </w:rPr>
                              <w:t xml:space="preserve"> </w:t>
                            </w:r>
                            <w:r>
                              <w:rPr>
                                <w:rFonts w:ascii="Courier New" w:hAnsi="Courier New" w:cs="Courier New"/>
                                <w:sz w:val="16"/>
                                <w:szCs w:val="16"/>
                              </w:rPr>
                              <w:t>31 32 33 34 40 41</w:t>
                            </w:r>
                            <w:r w:rsidRPr="00606297">
                              <w:rPr>
                                <w:rFonts w:ascii="Courier New" w:hAnsi="Courier New" w:cs="Courier New"/>
                                <w:sz w:val="16"/>
                                <w:szCs w:val="16"/>
                              </w:rPr>
                              <w:t xml:space="preserve"> </w:t>
                            </w:r>
                          </w:p>
                          <w:p w:rsidR="002D3B59" w:rsidRPr="00606297" w:rsidRDefault="002D3B59" w:rsidP="00C20D50">
                            <w:pPr>
                              <w:keepNext/>
                              <w:keepLines/>
                              <w:autoSpaceDE w:val="0"/>
                              <w:autoSpaceDN w:val="0"/>
                              <w:adjustRightInd w:val="0"/>
                              <w:rPr>
                                <w:rFonts w:ascii="Courier New" w:hAnsi="Courier New" w:cs="Courier New"/>
                                <w:sz w:val="16"/>
                                <w:szCs w:val="16"/>
                              </w:rPr>
                            </w:pP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Cov Parm     Group        Estimate</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w:t>
                            </w:r>
                            <w:proofErr w:type="gramStart"/>
                            <w:r w:rsidRPr="00606297">
                              <w:rPr>
                                <w:rFonts w:ascii="Courier New" w:hAnsi="Courier New" w:cs="Courier New"/>
                                <w:sz w:val="16"/>
                                <w:szCs w:val="16"/>
                              </w:rPr>
                              <w:t>transect</w:t>
                            </w:r>
                            <w:proofErr w:type="gramEnd"/>
                            <w:r w:rsidRPr="00606297">
                              <w:rPr>
                                <w:rFonts w:ascii="Courier New" w:hAnsi="Courier New" w:cs="Courier New"/>
                                <w:sz w:val="16"/>
                                <w:szCs w:val="16"/>
                              </w:rPr>
                              <w:t xml:space="preserve">     Area KF        0.1800</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w:t>
                            </w:r>
                            <w:proofErr w:type="gramStart"/>
                            <w:r w:rsidRPr="00606297">
                              <w:rPr>
                                <w:rFonts w:ascii="Courier New" w:hAnsi="Courier New" w:cs="Courier New"/>
                                <w:sz w:val="16"/>
                                <w:szCs w:val="16"/>
                              </w:rPr>
                              <w:t>transect</w:t>
                            </w:r>
                            <w:proofErr w:type="gramEnd"/>
                            <w:r w:rsidRPr="00606297">
                              <w:rPr>
                                <w:rFonts w:ascii="Courier New" w:hAnsi="Courier New" w:cs="Courier New"/>
                                <w:sz w:val="16"/>
                                <w:szCs w:val="16"/>
                              </w:rPr>
                              <w:t xml:space="preserve">     Area MLBS      8.3933</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w:t>
                            </w:r>
                            <w:proofErr w:type="gramStart"/>
                            <w:r w:rsidRPr="00606297">
                              <w:rPr>
                                <w:rFonts w:ascii="Courier New" w:hAnsi="Courier New" w:cs="Courier New"/>
                                <w:sz w:val="16"/>
                                <w:szCs w:val="16"/>
                              </w:rPr>
                              <w:t>transect</w:t>
                            </w:r>
                            <w:proofErr w:type="gramEnd"/>
                            <w:r w:rsidRPr="00606297">
                              <w:rPr>
                                <w:rFonts w:ascii="Courier New" w:hAnsi="Courier New" w:cs="Courier New"/>
                                <w:sz w:val="16"/>
                                <w:szCs w:val="16"/>
                              </w:rPr>
                              <w:t xml:space="preserve">     Area PK       0.09767</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Residual                   0.01114</w:t>
                            </w:r>
                          </w:p>
                          <w:p w:rsidR="002D3B59" w:rsidRPr="00606297" w:rsidRDefault="002D3B59" w:rsidP="00C20D50">
                            <w:pPr>
                              <w:keepNext/>
                              <w:keepLines/>
                              <w:autoSpaceDE w:val="0"/>
                              <w:autoSpaceDN w:val="0"/>
                              <w:adjustRightInd w:val="0"/>
                              <w:rPr>
                                <w:rFonts w:ascii="Courier New" w:hAnsi="Courier New" w:cs="Courier New"/>
                                <w:sz w:val="16"/>
                                <w:szCs w:val="16"/>
                              </w:rPr>
                            </w:pP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Solution for Fixed Effects</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Standard</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Effect       Year    Estimate       Error      DF    t Value    Pr &gt; |t|</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Intercept              0.4716      0.1003      18       4.70      0.0002</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Year         1999     0.06085     0.03424      36       1.78      0.0840</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Year         2000     0.07404     0.03424      36       2.16      0.0373</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w:t>
                            </w:r>
                            <w:proofErr w:type="gramStart"/>
                            <w:r w:rsidRPr="00606297">
                              <w:rPr>
                                <w:rFonts w:ascii="Courier New" w:hAnsi="Courier New" w:cs="Courier New"/>
                                <w:sz w:val="16"/>
                                <w:szCs w:val="16"/>
                              </w:rPr>
                              <w:t>Year         2001           0           .</w:t>
                            </w:r>
                            <w:proofErr w:type="gramEnd"/>
                            <w:r w:rsidRPr="00606297">
                              <w:rPr>
                                <w:rFonts w:ascii="Courier New" w:hAnsi="Courier New" w:cs="Courier New"/>
                                <w:sz w:val="16"/>
                                <w:szCs w:val="16"/>
                              </w:rPr>
                              <w:t xml:space="preserve">       .        .         .</w:t>
                            </w:r>
                          </w:p>
                          <w:p w:rsidR="002D3B59" w:rsidRPr="00606297" w:rsidRDefault="002D3B59" w:rsidP="00C20D50">
                            <w:pPr>
                              <w:keepNext/>
                              <w:keepLines/>
                              <w:autoSpaceDE w:val="0"/>
                              <w:autoSpaceDN w:val="0"/>
                              <w:adjustRightInd w:val="0"/>
                              <w:rPr>
                                <w:rFonts w:ascii="Courier New" w:hAnsi="Courier New" w:cs="Courier New"/>
                                <w:sz w:val="16"/>
                                <w:szCs w:val="16"/>
                              </w:rPr>
                            </w:pP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Type 3 Tests of Fixed Effects</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Num     Den</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Effect         DF      DF    F Value    Pr &gt; F</w:t>
                            </w:r>
                          </w:p>
                          <w:p w:rsidR="002D3B59" w:rsidRDefault="002D3B59" w:rsidP="00C20D50">
                            <w:pPr>
                              <w:keepNext/>
                              <w:keepLines/>
                              <w:autoSpaceDE w:val="0"/>
                              <w:autoSpaceDN w:val="0"/>
                              <w:adjustRightInd w:val="0"/>
                            </w:pPr>
                            <w:r w:rsidRPr="00606297">
                              <w:rPr>
                                <w:rFonts w:ascii="Courier New" w:hAnsi="Courier New" w:cs="Courier New"/>
                                <w:sz w:val="16"/>
                                <w:szCs w:val="16"/>
                              </w:rPr>
                              <w:t xml:space="preserve">                          Year            2      36       2.66    </w:t>
                            </w:r>
                            <w:r w:rsidRPr="00EB5A3A">
                              <w:rPr>
                                <w:rFonts w:ascii="Courier New" w:hAnsi="Courier New" w:cs="Courier New"/>
                                <w:b/>
                                <w:sz w:val="16"/>
                                <w:szCs w:val="16"/>
                              </w:rPr>
                              <w:t>0.0836</w:t>
                            </w:r>
                          </w:p>
                        </w:txbxContent>
                      </wps:txbx>
                      <wps:bodyPr rot="0" vert="horz" wrap="square" lIns="91440" tIns="45720" rIns="91440" bIns="45720" anchor="t" anchorCtr="0" upright="1">
                        <a:spAutoFit/>
                      </wps:bodyPr>
                    </wps:wsp>
                  </a:graphicData>
                </a:graphic>
              </wp:inline>
            </w:drawing>
          </mc:Choice>
          <mc:Fallback>
            <w:pict>
              <v:shape id="Text Box 409" o:spid="_x0000_s1101" type="#_x0000_t202" style="width:464.35pt;height:26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" filled="f">
                <v:textbox style="mso-fit-shape-to-text:t">
                  <w:txbxContent>
                    <w:p w:rsidR="002D3B59" w:rsidRDefault="002D3B59" w:rsidP="00C20D50">
                      <w:pPr>
                        <w:keepNext/>
                        <w:keepLines/>
                        <w:autoSpaceDE w:val="0"/>
                        <w:autoSpaceDN w:val="0"/>
                        <w:adjustRightInd w:val="0"/>
                        <w:jc w:val="center"/>
                        <w:rPr>
                          <w:rFonts w:ascii="Courier New" w:hAnsi="Courier New" w:cs="Courier New"/>
                          <w:sz w:val="16"/>
                          <w:szCs w:val="16"/>
                        </w:rPr>
                      </w:pPr>
                      <w:r w:rsidRPr="00606297">
                        <w:rPr>
                          <w:rFonts w:ascii="Courier New" w:hAnsi="Courier New" w:cs="Courier New"/>
                          <w:sz w:val="16"/>
                          <w:szCs w:val="16"/>
                        </w:rPr>
                        <w:t>The Mixed Procedure</w:t>
                      </w:r>
                    </w:p>
                    <w:p w:rsidR="002D3B59" w:rsidRPr="00606297" w:rsidRDefault="002D3B59" w:rsidP="00C20D50">
                      <w:pPr>
                        <w:keepNext/>
                        <w:keepLines/>
                        <w:autoSpaceDE w:val="0"/>
                        <w:autoSpaceDN w:val="0"/>
                        <w:adjustRightInd w:val="0"/>
                        <w:rPr>
                          <w:rFonts w:ascii="Courier New" w:hAnsi="Courier New" w:cs="Courier New"/>
                          <w:sz w:val="16"/>
                          <w:szCs w:val="16"/>
                        </w:rPr>
                      </w:pPr>
                    </w:p>
                    <w:p w:rsidR="002D3B59" w:rsidRPr="00606297" w:rsidRDefault="002D3B59" w:rsidP="00C20D50">
                      <w:pPr>
                        <w:keepNext/>
                        <w:keepLines/>
                        <w:autoSpaceDE w:val="0"/>
                        <w:autoSpaceDN w:val="0"/>
                        <w:adjustRightInd w:val="0"/>
                        <w:jc w:val="center"/>
                        <w:rPr>
                          <w:rFonts w:ascii="Courier New" w:hAnsi="Courier New" w:cs="Courier New"/>
                          <w:sz w:val="16"/>
                          <w:szCs w:val="16"/>
                        </w:rPr>
                      </w:pPr>
                      <w:r w:rsidRPr="00606297">
                        <w:rPr>
                          <w:rFonts w:ascii="Courier New" w:hAnsi="Courier New" w:cs="Courier New"/>
                          <w:sz w:val="16"/>
                          <w:szCs w:val="16"/>
                        </w:rPr>
                        <w:t>Class Level Information</w:t>
                      </w:r>
                    </w:p>
                    <w:p w:rsidR="002D3B59" w:rsidRPr="00606297" w:rsidRDefault="002D3B59" w:rsidP="00C20D50">
                      <w:pPr>
                        <w:keepNext/>
                        <w:keepLines/>
                        <w:autoSpaceDE w:val="0"/>
                        <w:autoSpaceDN w:val="0"/>
                        <w:adjustRightInd w:val="0"/>
                        <w:rPr>
                          <w:rFonts w:ascii="Courier New" w:hAnsi="Courier New" w:cs="Courier New"/>
                          <w:sz w:val="16"/>
                          <w:szCs w:val="16"/>
                        </w:rPr>
                      </w:pP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Class       Levels    Values</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Area             3    KF MLBS PK</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Year             3    1999 2000 2001</w:t>
                      </w:r>
                    </w:p>
                    <w:p w:rsidR="002D3B59" w:rsidRPr="00606297" w:rsidRDefault="002D3B59" w:rsidP="00C20D50">
                      <w:pPr>
                        <w:keepNext/>
                        <w:keepLines/>
                        <w:autoSpaceDE w:val="0"/>
                        <w:autoSpaceDN w:val="0"/>
                        <w:adjustRightInd w:val="0"/>
                        <w:rPr>
                          <w:rFonts w:ascii="Courier New" w:hAnsi="Courier New" w:cs="Courier New"/>
                          <w:sz w:val="16"/>
                          <w:szCs w:val="16"/>
                        </w:rPr>
                      </w:pPr>
                      <w:r>
                        <w:rPr>
                          <w:rFonts w:ascii="Courier New" w:hAnsi="Courier New" w:cs="Courier New"/>
                          <w:sz w:val="16"/>
                          <w:szCs w:val="16"/>
                        </w:rPr>
                        <w:t xml:space="preserve">                       </w:t>
                      </w:r>
                      <w:proofErr w:type="gramStart"/>
                      <w:r>
                        <w:rPr>
                          <w:rFonts w:ascii="Courier New" w:hAnsi="Courier New" w:cs="Courier New"/>
                          <w:sz w:val="16"/>
                          <w:szCs w:val="16"/>
                        </w:rPr>
                        <w:t>t</w:t>
                      </w:r>
                      <w:r w:rsidRPr="00606297">
                        <w:rPr>
                          <w:rFonts w:ascii="Courier New" w:hAnsi="Courier New" w:cs="Courier New"/>
                          <w:sz w:val="16"/>
                          <w:szCs w:val="16"/>
                        </w:rPr>
                        <w:t>ransect</w:t>
                      </w:r>
                      <w:proofErr w:type="gramEnd"/>
                      <w:r w:rsidRPr="00606297">
                        <w:rPr>
                          <w:rFonts w:ascii="Courier New" w:hAnsi="Courier New" w:cs="Courier New"/>
                          <w:sz w:val="16"/>
                          <w:szCs w:val="16"/>
                        </w:rPr>
                        <w:t xml:space="preserve">        19    3 4 5 6 7 </w:t>
                      </w:r>
                      <w:r>
                        <w:rPr>
                          <w:rFonts w:ascii="Courier New" w:hAnsi="Courier New" w:cs="Courier New"/>
                          <w:sz w:val="16"/>
                          <w:szCs w:val="16"/>
                        </w:rPr>
                        <w:t xml:space="preserve">8 </w:t>
                      </w:r>
                      <w:r w:rsidRPr="00606297">
                        <w:rPr>
                          <w:rFonts w:ascii="Courier New" w:hAnsi="Courier New" w:cs="Courier New"/>
                          <w:sz w:val="16"/>
                          <w:szCs w:val="16"/>
                        </w:rPr>
                        <w:t>11 12 13 14 15</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w:t>
                      </w:r>
                      <w:r>
                        <w:rPr>
                          <w:rFonts w:ascii="Courier New" w:hAnsi="Courier New" w:cs="Courier New"/>
                          <w:sz w:val="16"/>
                          <w:szCs w:val="16"/>
                        </w:rPr>
                        <w:t>22</w:t>
                      </w:r>
                      <w:r w:rsidRPr="00606297">
                        <w:rPr>
                          <w:rFonts w:ascii="Courier New" w:hAnsi="Courier New" w:cs="Courier New"/>
                          <w:sz w:val="16"/>
                          <w:szCs w:val="16"/>
                        </w:rPr>
                        <w:t xml:space="preserve"> </w:t>
                      </w:r>
                      <w:r>
                        <w:rPr>
                          <w:rFonts w:ascii="Courier New" w:hAnsi="Courier New" w:cs="Courier New"/>
                          <w:sz w:val="16"/>
                          <w:szCs w:val="16"/>
                        </w:rPr>
                        <w:t>23</w:t>
                      </w:r>
                      <w:r w:rsidRPr="00606297">
                        <w:rPr>
                          <w:rFonts w:ascii="Courier New" w:hAnsi="Courier New" w:cs="Courier New"/>
                          <w:sz w:val="16"/>
                          <w:szCs w:val="16"/>
                        </w:rPr>
                        <w:t xml:space="preserve"> </w:t>
                      </w:r>
                      <w:r>
                        <w:rPr>
                          <w:rFonts w:ascii="Courier New" w:hAnsi="Courier New" w:cs="Courier New"/>
                          <w:sz w:val="16"/>
                          <w:szCs w:val="16"/>
                        </w:rPr>
                        <w:t>31 32 33 34 40 41</w:t>
                      </w:r>
                      <w:r w:rsidRPr="00606297">
                        <w:rPr>
                          <w:rFonts w:ascii="Courier New" w:hAnsi="Courier New" w:cs="Courier New"/>
                          <w:sz w:val="16"/>
                          <w:szCs w:val="16"/>
                        </w:rPr>
                        <w:t xml:space="preserve"> </w:t>
                      </w:r>
                    </w:p>
                    <w:p w:rsidR="002D3B59" w:rsidRPr="00606297" w:rsidRDefault="002D3B59" w:rsidP="00C20D50">
                      <w:pPr>
                        <w:keepNext/>
                        <w:keepLines/>
                        <w:autoSpaceDE w:val="0"/>
                        <w:autoSpaceDN w:val="0"/>
                        <w:adjustRightInd w:val="0"/>
                        <w:rPr>
                          <w:rFonts w:ascii="Courier New" w:hAnsi="Courier New" w:cs="Courier New"/>
                          <w:sz w:val="16"/>
                          <w:szCs w:val="16"/>
                        </w:rPr>
                      </w:pP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Cov Parm     Group        Estimate</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w:t>
                      </w:r>
                      <w:proofErr w:type="gramStart"/>
                      <w:r w:rsidRPr="00606297">
                        <w:rPr>
                          <w:rFonts w:ascii="Courier New" w:hAnsi="Courier New" w:cs="Courier New"/>
                          <w:sz w:val="16"/>
                          <w:szCs w:val="16"/>
                        </w:rPr>
                        <w:t>transect</w:t>
                      </w:r>
                      <w:proofErr w:type="gramEnd"/>
                      <w:r w:rsidRPr="00606297">
                        <w:rPr>
                          <w:rFonts w:ascii="Courier New" w:hAnsi="Courier New" w:cs="Courier New"/>
                          <w:sz w:val="16"/>
                          <w:szCs w:val="16"/>
                        </w:rPr>
                        <w:t xml:space="preserve">     Area KF        0.1800</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w:t>
                      </w:r>
                      <w:proofErr w:type="gramStart"/>
                      <w:r w:rsidRPr="00606297">
                        <w:rPr>
                          <w:rFonts w:ascii="Courier New" w:hAnsi="Courier New" w:cs="Courier New"/>
                          <w:sz w:val="16"/>
                          <w:szCs w:val="16"/>
                        </w:rPr>
                        <w:t>transect</w:t>
                      </w:r>
                      <w:proofErr w:type="gramEnd"/>
                      <w:r w:rsidRPr="00606297">
                        <w:rPr>
                          <w:rFonts w:ascii="Courier New" w:hAnsi="Courier New" w:cs="Courier New"/>
                          <w:sz w:val="16"/>
                          <w:szCs w:val="16"/>
                        </w:rPr>
                        <w:t xml:space="preserve">     Area MLBS      8.3933</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w:t>
                      </w:r>
                      <w:proofErr w:type="gramStart"/>
                      <w:r w:rsidRPr="00606297">
                        <w:rPr>
                          <w:rFonts w:ascii="Courier New" w:hAnsi="Courier New" w:cs="Courier New"/>
                          <w:sz w:val="16"/>
                          <w:szCs w:val="16"/>
                        </w:rPr>
                        <w:t>transect</w:t>
                      </w:r>
                      <w:proofErr w:type="gramEnd"/>
                      <w:r w:rsidRPr="00606297">
                        <w:rPr>
                          <w:rFonts w:ascii="Courier New" w:hAnsi="Courier New" w:cs="Courier New"/>
                          <w:sz w:val="16"/>
                          <w:szCs w:val="16"/>
                        </w:rPr>
                        <w:t xml:space="preserve">     Area PK       0.09767</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Residual                   0.01114</w:t>
                      </w:r>
                    </w:p>
                    <w:p w:rsidR="002D3B59" w:rsidRPr="00606297" w:rsidRDefault="002D3B59" w:rsidP="00C20D50">
                      <w:pPr>
                        <w:keepNext/>
                        <w:keepLines/>
                        <w:autoSpaceDE w:val="0"/>
                        <w:autoSpaceDN w:val="0"/>
                        <w:adjustRightInd w:val="0"/>
                        <w:rPr>
                          <w:rFonts w:ascii="Courier New" w:hAnsi="Courier New" w:cs="Courier New"/>
                          <w:sz w:val="16"/>
                          <w:szCs w:val="16"/>
                        </w:rPr>
                      </w:pP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Solution for Fixed Effects</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Standard</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Effect       Year    Estimate       Error      DF    t Value    Pr &gt; |t|</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Intercept              0.4716      0.1003      18       4.70      0.0002</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Year         1999     0.06085     0.03424      36       1.78      0.0840</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Year         2000     0.07404     0.03424      36       2.16      0.0373</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w:t>
                      </w:r>
                      <w:proofErr w:type="gramStart"/>
                      <w:r w:rsidRPr="00606297">
                        <w:rPr>
                          <w:rFonts w:ascii="Courier New" w:hAnsi="Courier New" w:cs="Courier New"/>
                          <w:sz w:val="16"/>
                          <w:szCs w:val="16"/>
                        </w:rPr>
                        <w:t>Year         2001           0           .</w:t>
                      </w:r>
                      <w:proofErr w:type="gramEnd"/>
                      <w:r w:rsidRPr="00606297">
                        <w:rPr>
                          <w:rFonts w:ascii="Courier New" w:hAnsi="Courier New" w:cs="Courier New"/>
                          <w:sz w:val="16"/>
                          <w:szCs w:val="16"/>
                        </w:rPr>
                        <w:t xml:space="preserve">       .        .         .</w:t>
                      </w:r>
                    </w:p>
                    <w:p w:rsidR="002D3B59" w:rsidRPr="00606297" w:rsidRDefault="002D3B59" w:rsidP="00C20D50">
                      <w:pPr>
                        <w:keepNext/>
                        <w:keepLines/>
                        <w:autoSpaceDE w:val="0"/>
                        <w:autoSpaceDN w:val="0"/>
                        <w:adjustRightInd w:val="0"/>
                        <w:rPr>
                          <w:rFonts w:ascii="Courier New" w:hAnsi="Courier New" w:cs="Courier New"/>
                          <w:sz w:val="16"/>
                          <w:szCs w:val="16"/>
                        </w:rPr>
                      </w:pP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Type 3 Tests of Fixed Effects</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Num     Den</w:t>
                      </w:r>
                    </w:p>
                    <w:p w:rsidR="002D3B59" w:rsidRPr="00606297" w:rsidRDefault="002D3B59" w:rsidP="00C20D50">
                      <w:pPr>
                        <w:keepNext/>
                        <w:keepLines/>
                        <w:autoSpaceDE w:val="0"/>
                        <w:autoSpaceDN w:val="0"/>
                        <w:adjustRightInd w:val="0"/>
                        <w:rPr>
                          <w:rFonts w:ascii="Courier New" w:hAnsi="Courier New" w:cs="Courier New"/>
                          <w:sz w:val="16"/>
                          <w:szCs w:val="16"/>
                        </w:rPr>
                      </w:pPr>
                      <w:r w:rsidRPr="00606297">
                        <w:rPr>
                          <w:rFonts w:ascii="Courier New" w:hAnsi="Courier New" w:cs="Courier New"/>
                          <w:sz w:val="16"/>
                          <w:szCs w:val="16"/>
                        </w:rPr>
                        <w:t xml:space="preserve">                          Effect         DF      DF    F Value    Pr &gt; F</w:t>
                      </w:r>
                    </w:p>
                    <w:p w:rsidR="002D3B59" w:rsidRDefault="002D3B59" w:rsidP="00C20D50">
                      <w:pPr>
                        <w:keepNext/>
                        <w:keepLines/>
                        <w:autoSpaceDE w:val="0"/>
                        <w:autoSpaceDN w:val="0"/>
                        <w:adjustRightInd w:val="0"/>
                      </w:pPr>
                      <w:r w:rsidRPr="00606297">
                        <w:rPr>
                          <w:rFonts w:ascii="Courier New" w:hAnsi="Courier New" w:cs="Courier New"/>
                          <w:sz w:val="16"/>
                          <w:szCs w:val="16"/>
                        </w:rPr>
                        <w:t xml:space="preserve">                          Year            2      36       2.66    </w:t>
                      </w:r>
                      <w:r w:rsidRPr="00EB5A3A">
                        <w:rPr>
                          <w:rFonts w:ascii="Courier New" w:hAnsi="Courier New" w:cs="Courier New"/>
                          <w:b/>
                          <w:sz w:val="16"/>
                          <w:szCs w:val="16"/>
                        </w:rPr>
                        <w:t>0.0836</w:t>
                      </w:r>
                    </w:p>
                  </w:txbxContent>
                </v:textbox>
                <w10:anchorlock/>
              </v:shape>
            </w:pict>
          </mc:Fallback>
        </mc:AlternateContent>
      </w:r>
    </w:p>
    <w:p w:rsidR="0049042A" w:rsidRPr="00A80536" w:rsidRDefault="0049042A" w:rsidP="00C20D50">
      <w:pPr>
        <w:pStyle w:val="SOPFigure"/>
        <w:rPr>
          <w:rFonts w:eastAsia="Times New Roman"/>
          <w:b w:val="0"/>
          <w:sz w:val="20"/>
          <w:szCs w:val="20"/>
        </w:rPr>
      </w:pPr>
      <w:proofErr w:type="gramStart"/>
      <w:r w:rsidRPr="00A80536">
        <w:rPr>
          <w:rFonts w:eastAsia="Times New Roman"/>
          <w:sz w:val="20"/>
          <w:szCs w:val="20"/>
        </w:rPr>
        <w:t>Figure 3.</w:t>
      </w:r>
      <w:proofErr w:type="gramEnd"/>
      <w:r w:rsidRPr="00A80536">
        <w:rPr>
          <w:rFonts w:eastAsia="Times New Roman"/>
          <w:b w:val="0"/>
          <w:sz w:val="20"/>
          <w:szCs w:val="20"/>
        </w:rPr>
        <w:t xml:space="preserve"> </w:t>
      </w:r>
      <w:proofErr w:type="gramStart"/>
      <w:r w:rsidRPr="00A80536">
        <w:rPr>
          <w:rFonts w:eastAsia="Times New Roman"/>
          <w:b w:val="0"/>
          <w:sz w:val="20"/>
          <w:szCs w:val="20"/>
        </w:rPr>
        <w:t>Mixed-model analysis of variance for change in species richness over time in three study areas for Jacobi and Bio 2001.</w:t>
      </w:r>
      <w:proofErr w:type="gramEnd"/>
      <w:r w:rsidRPr="00A80536">
        <w:rPr>
          <w:rFonts w:eastAsia="Times New Roman"/>
          <w:b w:val="0"/>
          <w:sz w:val="20"/>
          <w:szCs w:val="20"/>
        </w:rPr>
        <w:t xml:space="preserve"> The change in mean between 1999 and 2001 as well as 2000 and 2001 are significant (p = 0.08, p = 0.037 respectively). </w:t>
      </w:r>
      <w:proofErr w:type="gramStart"/>
      <w:r w:rsidRPr="00A80536">
        <w:rPr>
          <w:b w:val="0"/>
          <w:sz w:val="20"/>
          <w:szCs w:val="20"/>
        </w:rPr>
        <w:t>Output from SAS software (2008).</w:t>
      </w:r>
      <w:proofErr w:type="gramEnd"/>
    </w:p>
    <w:p w:rsidR="0049042A" w:rsidRDefault="0049042A" w:rsidP="00C20D50"/>
    <w:p w:rsidR="00822CA4" w:rsidRDefault="00822CA4" w:rsidP="00822CA4">
      <w:pPr>
        <w:widowControl w:val="0"/>
        <w:autoSpaceDE w:val="0"/>
        <w:autoSpaceDN w:val="0"/>
        <w:adjustRightInd w:val="0"/>
      </w:pPr>
      <w:r>
        <w:t>D</w:t>
      </w:r>
      <w:r w:rsidRPr="00F2644C">
        <w:t xml:space="preserve">ata from a nonnative species transect based pilot study </w:t>
      </w:r>
      <w:r>
        <w:t xml:space="preserve">by Jacobi and Bio </w:t>
      </w:r>
      <w:r w:rsidR="00A64C00">
        <w:fldChar w:fldCharType="begin"/>
      </w:r>
      <w:r>
        <w:instrText xml:space="preserve"> ADDIN EN.CITE &lt;EndNote&gt;&lt;Cite ExcludeAuth="1"&gt;&lt;Author&gt;Jacobi&lt;/Author&gt;&lt;Year&gt;2001&lt;/Year&gt;&lt;RecNum&gt;384&lt;/RecNum&gt;&lt;DisplayText&gt;(2001)&lt;/DisplayText&gt;&lt;record&gt;&lt;rec-number&gt;384&lt;/rec-number&gt;&lt;foreign-keys&gt;&lt;key app="EN" db-id="29wd9fdxkttawpevre3ptatrsdx2se0wz5da"&gt;384&lt;/key&gt;&lt;/foreign-keys&gt;&lt;ref-type name="Unpublished Work"&gt;34&lt;/ref-type&gt;&lt;contributors&gt;&lt;authors&gt;&lt;author&gt;Jacobi, James D&lt;/author&gt;&lt;author&gt;Bio, Kealii&lt;/author&gt;&lt;/authors&gt;&lt;/contributors&gt;&lt;titles&gt;&lt;title&gt;Invasive Plant Species Surveys, Olaa-Kilauea Management Area&lt;/title&gt;&lt;/titles&gt;&lt;dates&gt;&lt;year&gt;2001&lt;/year&gt;&lt;/dates&gt;&lt;publisher&gt;Department of the Interior, US Geological Survey, Biological Resources Discipline, Kilauea Field Station, Hawaii National Park, HI. Unpublished data&lt;/publisher&gt;&lt;urls&gt;&lt;/urls&gt;&lt;/record&gt;&lt;/Cite&gt;&lt;/EndNote&gt;</w:instrText>
      </w:r>
      <w:r w:rsidR="00A64C00">
        <w:fldChar w:fldCharType="separate"/>
      </w:r>
      <w:r>
        <w:rPr>
          <w:noProof/>
        </w:rPr>
        <w:t>(2001)</w:t>
      </w:r>
      <w:r w:rsidR="00A64C00">
        <w:fldChar w:fldCharType="end"/>
      </w:r>
      <w:r>
        <w:t xml:space="preserve"> </w:t>
      </w:r>
      <w:r w:rsidRPr="00F2644C">
        <w:t xml:space="preserve">demonstrate how </w:t>
      </w:r>
      <w:r>
        <w:t xml:space="preserve">to combine analysis over sampling areas within a single community type into an overall test </w:t>
      </w:r>
      <w:r>
        <w:lastRenderedPageBreak/>
        <w:t xml:space="preserve">of trend. For this study, three wet forest areas were sampled in 1999, 2000, and 2001 along transects with 3 x 10 m contiguous plots. Nonnative richness was similar across the study areas </w:t>
      </w:r>
    </w:p>
    <w:p w:rsidR="0049042A" w:rsidRDefault="0049042A" w:rsidP="00394AEF">
      <w:pPr>
        <w:widowControl w:val="0"/>
        <w:autoSpaceDE w:val="0"/>
        <w:autoSpaceDN w:val="0"/>
        <w:adjustRightInd w:val="0"/>
      </w:pPr>
      <w:proofErr w:type="gramStart"/>
      <w:r>
        <w:t>except</w:t>
      </w:r>
      <w:proofErr w:type="gramEnd"/>
      <w:r>
        <w:t xml:space="preserve"> for three of the five transects at Mauna Loa Boys’ School (MLBS) (fig. 2). It is important to stratify (or block) these </w:t>
      </w:r>
      <w:r w:rsidRPr="00F2644C">
        <w:t>data</w:t>
      </w:r>
      <w:r>
        <w:t xml:space="preserve"> by area to accommodate for the observed variability and still test for an overall trend. A mixed model analysis of variance for the 57 average richnesses shows the</w:t>
      </w:r>
      <w:r w:rsidRPr="00C20D50">
        <w:t xml:space="preserve"> change</w:t>
      </w:r>
      <w:r>
        <w:t>s</w:t>
      </w:r>
      <w:r w:rsidRPr="00C20D50">
        <w:t xml:space="preserve"> in </w:t>
      </w:r>
      <w:r>
        <w:t>estimated average richness</w:t>
      </w:r>
      <w:r w:rsidRPr="00C20D50">
        <w:t xml:space="preserve"> between 1999 and 2001 as well as 2000 and 2001 are significant (p = 0.08, p = 0.037 respectively). </w:t>
      </w:r>
      <w:r>
        <w:t xml:space="preserve">The estimated average richness for 2001 was 0.47 species which is slightly lower than in 2000 (0.53 species) and 1999 (0.55 species). Note that the ANOVA output (fig. 3) includes four variance components – one for each area plus the residual. As expected, the variance for MLBS is high supporting the decision to stratify the data by area for analyses. </w:t>
      </w:r>
      <w:r w:rsidRPr="00F2644C">
        <w:t xml:space="preserve">These data demonstrate how we </w:t>
      </w:r>
      <w:r>
        <w:t>can</w:t>
      </w:r>
      <w:r w:rsidRPr="00F2644C">
        <w:t xml:space="preserve"> determine if target nonnative species richness has changed over time </w:t>
      </w:r>
      <w:r>
        <w:t xml:space="preserve">for multiple sampling frames across a community type. </w:t>
      </w:r>
    </w:p>
    <w:p w:rsidR="0049042A" w:rsidRDefault="0049042A" w:rsidP="00020CF1">
      <w:bookmarkStart w:id="745" w:name="_Toc262050589"/>
    </w:p>
    <w:p w:rsidR="0049042A" w:rsidRDefault="0049042A" w:rsidP="00BC2969">
      <w:pPr>
        <w:pStyle w:val="SOP3rd"/>
      </w:pPr>
      <w:r>
        <w:t>Frequency</w:t>
      </w:r>
      <w:bookmarkEnd w:id="745"/>
    </w:p>
    <w:p w:rsidR="0049042A" w:rsidRDefault="0049042A" w:rsidP="00431E70">
      <w:r>
        <w:t>Many of the species exhibit zero inflation in transect-by-year level means (</w:t>
      </w:r>
      <w:r w:rsidR="00CE6B63">
        <w:t xml:space="preserve">table </w:t>
      </w:r>
      <w:r>
        <w:t xml:space="preserve">3).  For univariate analyses of species-level cover data, the appropriate model for each outcome must be identified and the most powerful test should be used to detect significant trend.  When annual transect means do not demonstrate zero inflation, standard methods such as a </w:t>
      </w:r>
      <w:r w:rsidRPr="003443EA">
        <w:rPr>
          <w:i/>
        </w:rPr>
        <w:t>t</w:t>
      </w:r>
      <w:r>
        <w:t xml:space="preserve">-test may be appropriate. When annual transect means do exhibit zero inflation, then the zero-inflated beta distribution (Opsina and Ferrari, 2010) may be a suitable model.   </w:t>
      </w:r>
    </w:p>
    <w:p w:rsidR="0049042A" w:rsidRPr="00A80536" w:rsidRDefault="0049042A" w:rsidP="00431E70">
      <w:pPr>
        <w:rPr>
          <w:sz w:val="20"/>
          <w:szCs w:val="20"/>
        </w:rPr>
      </w:pPr>
    </w:p>
    <w:p w:rsidR="0049042A" w:rsidRDefault="0049042A" w:rsidP="00431E70">
      <w:pPr>
        <w:pStyle w:val="SOPFigure"/>
        <w:rPr>
          <w:b w:val="0"/>
          <w:sz w:val="20"/>
          <w:szCs w:val="20"/>
        </w:rPr>
      </w:pPr>
      <w:proofErr w:type="gramStart"/>
      <w:r w:rsidRPr="00A80536">
        <w:rPr>
          <w:sz w:val="20"/>
          <w:szCs w:val="20"/>
        </w:rPr>
        <w:t>Table 3.</w:t>
      </w:r>
      <w:proofErr w:type="gramEnd"/>
      <w:r w:rsidRPr="00A80536">
        <w:rPr>
          <w:b w:val="0"/>
          <w:sz w:val="20"/>
          <w:szCs w:val="20"/>
        </w:rPr>
        <w:t xml:space="preserve"> Average target invasive species richness for Ainsworth et al. </w:t>
      </w:r>
      <w:r w:rsidR="00A64C00" w:rsidRPr="00A80536">
        <w:rPr>
          <w:b w:val="0"/>
          <w:sz w:val="20"/>
          <w:szCs w:val="20"/>
        </w:rPr>
        <w:fldChar w:fldCharType="begin"/>
      </w:r>
      <w:r w:rsidRPr="00A80536">
        <w:rPr>
          <w:b w:val="0"/>
          <w:sz w:val="20"/>
          <w:szCs w:val="20"/>
        </w:rPr>
        <w:instrText xml:space="preserve"> ADDIN EN.CITE &lt;EndNote&gt;&lt;Cite ExcludeAuth="1"&gt;&lt;Author&gt;Ainsworth&lt;/Author&gt;&lt;Year&gt;2008&lt;/Year&gt;&lt;RecNum&gt;463&lt;/RecNum&gt;&lt;DisplayText&gt;(2008)&lt;/DisplayText&gt;&lt;record&gt;&lt;rec-number&gt;463&lt;/rec-number&gt;&lt;foreign-keys&gt;&lt;key app="EN" db-id="29wd9fdxkttawpevre3ptatrsdx2se0wz5da"&gt;463&lt;/key&gt;&lt;/foreign-keys&gt;&lt;ref-type name="Unpublished Work"&gt;34&lt;/ref-type&gt;&lt;contributors&gt;&lt;authors&gt;&lt;author&gt;Ainsworth, A.&lt;/author&gt;&lt;author&gt;Stevens, B.&lt;/author&gt;&lt;author&gt;Hadway, L.&lt;/author&gt;&lt;author&gt;Agorastos, N.&lt;/author&gt;&lt;author&gt;Cole, I.&lt;/author&gt;&lt;author&gt;Litton, C. M.&lt;/author&gt;&lt;/authors&gt;&lt;/contributors&gt;&lt;titles&gt;&lt;title&gt;&lt;style face="normal" font="default" size="100%"&gt;Vegetation response to eight years of feral pig (&lt;/style&gt;&lt;style face="italic" font="default" size="100%"&gt;Sus scrofa&lt;/style&gt;&lt;style face="normal" font="default" size="100%"&gt;) removal in Pu‘u Maka‘ala Natural Area Reserve, Hawai‘i&lt;/style&gt;&lt;/title&gt;&lt;/titles&gt;&lt;dates&gt;&lt;year&gt;2008&lt;/year&gt;&lt;/dates&gt;&lt;pub-location&gt;Hilo, HI. Unpublished Report&lt;/pub-location&gt;&lt;publisher&gt;State of Hawaii, Division of Forestry and Wildlife&lt;/publisher&gt;&lt;urls&gt;&lt;/urls&gt;&lt;/record&gt;&lt;/Cite&gt;&lt;/EndNote&gt;</w:instrText>
      </w:r>
      <w:r w:rsidR="00A64C00" w:rsidRPr="00A80536">
        <w:rPr>
          <w:b w:val="0"/>
          <w:sz w:val="20"/>
          <w:szCs w:val="20"/>
        </w:rPr>
        <w:fldChar w:fldCharType="separate"/>
      </w:r>
      <w:r w:rsidRPr="00A80536">
        <w:rPr>
          <w:b w:val="0"/>
          <w:noProof/>
          <w:sz w:val="20"/>
          <w:szCs w:val="20"/>
        </w:rPr>
        <w:t>(2008)</w:t>
      </w:r>
      <w:r w:rsidR="00A64C00" w:rsidRPr="00A80536">
        <w:rPr>
          <w:b w:val="0"/>
          <w:sz w:val="20"/>
          <w:szCs w:val="20"/>
        </w:rPr>
        <w:fldChar w:fldCharType="end"/>
      </w:r>
      <w:r w:rsidRPr="00A80536">
        <w:rPr>
          <w:b w:val="0"/>
          <w:sz w:val="20"/>
          <w:szCs w:val="20"/>
        </w:rPr>
        <w:t>.</w:t>
      </w:r>
    </w:p>
    <w:p w:rsidR="00A80536" w:rsidRPr="00A80536" w:rsidRDefault="00A80536" w:rsidP="00431E70">
      <w:pPr>
        <w:pStyle w:val="SOPFigure"/>
        <w:rPr>
          <w:b w:val="0"/>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1800"/>
        <w:gridCol w:w="1800"/>
        <w:gridCol w:w="1800"/>
      </w:tblGrid>
      <w:tr w:rsidR="0049042A" w:rsidRPr="009E2418">
        <w:tc>
          <w:tcPr>
            <w:tcW w:w="1548" w:type="dxa"/>
            <w:tcBorders>
              <w:top w:val="single" w:sz="4" w:space="0" w:color="auto"/>
              <w:left w:val="single" w:sz="4"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b/>
                <w:sz w:val="20"/>
                <w:szCs w:val="20"/>
              </w:rPr>
            </w:pPr>
            <w:r w:rsidRPr="00A223FD">
              <w:rPr>
                <w:rFonts w:ascii="Arial" w:hAnsi="Arial" w:cs="Arial"/>
                <w:b/>
                <w:sz w:val="20"/>
                <w:szCs w:val="20"/>
              </w:rPr>
              <w:t>Species</w:t>
            </w:r>
          </w:p>
        </w:tc>
        <w:tc>
          <w:tcPr>
            <w:tcW w:w="1800" w:type="dxa"/>
            <w:tcBorders>
              <w:top w:val="single" w:sz="4" w:space="0" w:color="auto"/>
              <w:left w:val="single" w:sz="4" w:space="0" w:color="auto"/>
              <w:bottom w:val="single" w:sz="4" w:space="0" w:color="auto"/>
              <w:right w:val="single" w:sz="18" w:space="0" w:color="auto"/>
            </w:tcBorders>
          </w:tcPr>
          <w:p w:rsidR="0049042A" w:rsidRPr="00A223FD" w:rsidRDefault="0049042A" w:rsidP="00431E70">
            <w:pPr>
              <w:jc w:val="center"/>
              <w:rPr>
                <w:rFonts w:ascii="Arial" w:hAnsi="Arial" w:cs="Arial"/>
                <w:b/>
                <w:sz w:val="20"/>
                <w:szCs w:val="20"/>
              </w:rPr>
            </w:pPr>
            <w:r w:rsidRPr="00A223FD">
              <w:rPr>
                <w:rFonts w:ascii="Arial" w:hAnsi="Arial" w:cs="Arial"/>
                <w:b/>
                <w:sz w:val="20"/>
                <w:szCs w:val="20"/>
              </w:rPr>
              <w:t>Proportion of zeros at the Transect and Year level</w:t>
            </w:r>
          </w:p>
        </w:tc>
        <w:tc>
          <w:tcPr>
            <w:tcW w:w="1800" w:type="dxa"/>
            <w:tcBorders>
              <w:top w:val="single" w:sz="4" w:space="0" w:color="auto"/>
              <w:left w:val="single" w:sz="18"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b/>
                <w:sz w:val="20"/>
                <w:szCs w:val="20"/>
              </w:rPr>
            </w:pPr>
            <w:r w:rsidRPr="00A223FD">
              <w:rPr>
                <w:rFonts w:ascii="Arial" w:hAnsi="Arial" w:cs="Arial"/>
                <w:b/>
                <w:sz w:val="20"/>
                <w:szCs w:val="20"/>
              </w:rPr>
              <w:t>Species</w:t>
            </w:r>
          </w:p>
        </w:tc>
        <w:tc>
          <w:tcPr>
            <w:tcW w:w="1800" w:type="dxa"/>
            <w:tcBorders>
              <w:top w:val="single" w:sz="4" w:space="0" w:color="auto"/>
              <w:left w:val="single" w:sz="4"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b/>
                <w:sz w:val="20"/>
                <w:szCs w:val="20"/>
              </w:rPr>
            </w:pPr>
            <w:r w:rsidRPr="00A223FD">
              <w:rPr>
                <w:rFonts w:ascii="Arial" w:hAnsi="Arial" w:cs="Arial"/>
                <w:b/>
                <w:sz w:val="20"/>
                <w:szCs w:val="20"/>
              </w:rPr>
              <w:t>Proportion of zeros at the Transect and Year level</w:t>
            </w:r>
          </w:p>
        </w:tc>
      </w:tr>
      <w:tr w:rsidR="0049042A" w:rsidRPr="009E2418">
        <w:trPr>
          <w:trHeight w:val="395"/>
        </w:trPr>
        <w:tc>
          <w:tcPr>
            <w:tcW w:w="1548" w:type="dxa"/>
            <w:tcBorders>
              <w:top w:val="single" w:sz="4" w:space="0" w:color="auto"/>
              <w:left w:val="single" w:sz="4"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Adrrip</w:t>
            </w:r>
          </w:p>
        </w:tc>
        <w:tc>
          <w:tcPr>
            <w:tcW w:w="1800" w:type="dxa"/>
            <w:tcBorders>
              <w:top w:val="single" w:sz="4" w:space="0" w:color="auto"/>
              <w:left w:val="single" w:sz="4" w:space="0" w:color="auto"/>
              <w:bottom w:val="single" w:sz="4" w:space="0" w:color="auto"/>
              <w:right w:val="single" w:sz="18"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0.8</w:t>
            </w:r>
          </w:p>
        </w:tc>
        <w:tc>
          <w:tcPr>
            <w:tcW w:w="1800" w:type="dxa"/>
            <w:tcBorders>
              <w:top w:val="single" w:sz="4" w:space="0" w:color="auto"/>
              <w:left w:val="single" w:sz="18"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lang w:val="nb-NO"/>
              </w:rPr>
            </w:pPr>
            <w:r w:rsidRPr="00A223FD">
              <w:rPr>
                <w:rFonts w:ascii="Arial" w:hAnsi="Arial" w:cs="Arial"/>
                <w:sz w:val="20"/>
                <w:szCs w:val="20"/>
                <w:lang w:val="nb-NO"/>
              </w:rPr>
              <w:t>Hypmut</w:t>
            </w:r>
          </w:p>
        </w:tc>
        <w:tc>
          <w:tcPr>
            <w:tcW w:w="1800" w:type="dxa"/>
            <w:tcBorders>
              <w:top w:val="single" w:sz="4" w:space="0" w:color="auto"/>
              <w:left w:val="single" w:sz="4"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lang w:val="nb-NO"/>
              </w:rPr>
            </w:pPr>
            <w:r w:rsidRPr="00A223FD">
              <w:rPr>
                <w:rFonts w:ascii="Arial" w:hAnsi="Arial" w:cs="Arial"/>
                <w:sz w:val="20"/>
                <w:szCs w:val="20"/>
                <w:lang w:val="nb-NO"/>
              </w:rPr>
              <w:t>0.6</w:t>
            </w:r>
          </w:p>
        </w:tc>
      </w:tr>
      <w:tr w:rsidR="0049042A" w:rsidRPr="009E2418">
        <w:trPr>
          <w:trHeight w:val="413"/>
        </w:trPr>
        <w:tc>
          <w:tcPr>
            <w:tcW w:w="1548" w:type="dxa"/>
            <w:tcBorders>
              <w:top w:val="single" w:sz="4" w:space="0" w:color="auto"/>
              <w:left w:val="single" w:sz="4"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Anehup</w:t>
            </w:r>
          </w:p>
        </w:tc>
        <w:tc>
          <w:tcPr>
            <w:tcW w:w="1800" w:type="dxa"/>
            <w:tcBorders>
              <w:top w:val="single" w:sz="4" w:space="0" w:color="auto"/>
              <w:left w:val="single" w:sz="4" w:space="0" w:color="auto"/>
              <w:bottom w:val="single" w:sz="4" w:space="0" w:color="auto"/>
              <w:right w:val="single" w:sz="18"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0.8</w:t>
            </w:r>
          </w:p>
        </w:tc>
        <w:tc>
          <w:tcPr>
            <w:tcW w:w="1800" w:type="dxa"/>
            <w:tcBorders>
              <w:top w:val="single" w:sz="4" w:space="0" w:color="auto"/>
              <w:left w:val="single" w:sz="18"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lang w:val="nb-NO"/>
              </w:rPr>
            </w:pPr>
            <w:r w:rsidRPr="00A223FD">
              <w:rPr>
                <w:rFonts w:ascii="Arial" w:hAnsi="Arial" w:cs="Arial"/>
                <w:sz w:val="20"/>
                <w:szCs w:val="20"/>
                <w:lang w:val="nb-NO"/>
              </w:rPr>
              <w:t>Junpla</w:t>
            </w:r>
          </w:p>
        </w:tc>
        <w:tc>
          <w:tcPr>
            <w:tcW w:w="1800" w:type="dxa"/>
            <w:tcBorders>
              <w:top w:val="single" w:sz="4" w:space="0" w:color="auto"/>
              <w:left w:val="single" w:sz="4"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lang w:val="nb-NO"/>
              </w:rPr>
            </w:pPr>
            <w:r w:rsidRPr="00A223FD">
              <w:rPr>
                <w:rFonts w:ascii="Arial" w:hAnsi="Arial" w:cs="Arial"/>
                <w:sz w:val="20"/>
                <w:szCs w:val="20"/>
                <w:lang w:val="nb-NO"/>
              </w:rPr>
              <w:t>0.8</w:t>
            </w:r>
          </w:p>
        </w:tc>
      </w:tr>
      <w:tr w:rsidR="0049042A" w:rsidRPr="009E2418">
        <w:trPr>
          <w:trHeight w:val="432"/>
        </w:trPr>
        <w:tc>
          <w:tcPr>
            <w:tcW w:w="1548" w:type="dxa"/>
            <w:tcBorders>
              <w:top w:val="single" w:sz="4" w:space="0" w:color="auto"/>
              <w:left w:val="single" w:sz="4"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Arubam</w:t>
            </w:r>
          </w:p>
        </w:tc>
        <w:tc>
          <w:tcPr>
            <w:tcW w:w="1800" w:type="dxa"/>
            <w:tcBorders>
              <w:top w:val="single" w:sz="4" w:space="0" w:color="auto"/>
              <w:left w:val="single" w:sz="4" w:space="0" w:color="auto"/>
              <w:bottom w:val="single" w:sz="4" w:space="0" w:color="auto"/>
              <w:right w:val="single" w:sz="18"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0.9</w:t>
            </w:r>
          </w:p>
        </w:tc>
        <w:tc>
          <w:tcPr>
            <w:tcW w:w="1800" w:type="dxa"/>
            <w:tcBorders>
              <w:top w:val="single" w:sz="4" w:space="0" w:color="auto"/>
              <w:left w:val="single" w:sz="18"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lang w:val="nb-NO"/>
              </w:rPr>
            </w:pPr>
            <w:r w:rsidRPr="00A223FD">
              <w:rPr>
                <w:rFonts w:ascii="Arial" w:hAnsi="Arial" w:cs="Arial"/>
                <w:sz w:val="20"/>
                <w:szCs w:val="20"/>
                <w:lang w:val="nb-NO"/>
              </w:rPr>
              <w:t>Pasedu</w:t>
            </w:r>
          </w:p>
        </w:tc>
        <w:tc>
          <w:tcPr>
            <w:tcW w:w="1800" w:type="dxa"/>
            <w:tcBorders>
              <w:top w:val="single" w:sz="4" w:space="0" w:color="auto"/>
              <w:left w:val="single" w:sz="4"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lang w:val="nb-NO"/>
              </w:rPr>
            </w:pPr>
            <w:r w:rsidRPr="00A223FD">
              <w:rPr>
                <w:rFonts w:ascii="Arial" w:hAnsi="Arial" w:cs="Arial"/>
                <w:sz w:val="20"/>
                <w:szCs w:val="20"/>
                <w:lang w:val="nb-NO"/>
              </w:rPr>
              <w:t>0.9</w:t>
            </w:r>
          </w:p>
        </w:tc>
      </w:tr>
      <w:tr w:rsidR="0049042A" w:rsidRPr="009E2418">
        <w:trPr>
          <w:trHeight w:val="432"/>
        </w:trPr>
        <w:tc>
          <w:tcPr>
            <w:tcW w:w="1548" w:type="dxa"/>
            <w:tcBorders>
              <w:top w:val="single" w:sz="4" w:space="0" w:color="auto"/>
              <w:left w:val="single" w:sz="4"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Budasi</w:t>
            </w:r>
          </w:p>
        </w:tc>
        <w:tc>
          <w:tcPr>
            <w:tcW w:w="1800" w:type="dxa"/>
            <w:tcBorders>
              <w:top w:val="single" w:sz="4" w:space="0" w:color="auto"/>
              <w:left w:val="single" w:sz="4" w:space="0" w:color="auto"/>
              <w:bottom w:val="single" w:sz="4" w:space="0" w:color="auto"/>
              <w:right w:val="single" w:sz="18"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0.9</w:t>
            </w:r>
          </w:p>
        </w:tc>
        <w:tc>
          <w:tcPr>
            <w:tcW w:w="1800" w:type="dxa"/>
            <w:tcBorders>
              <w:top w:val="single" w:sz="4" w:space="0" w:color="auto"/>
              <w:left w:val="single" w:sz="18"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Paslig</w:t>
            </w:r>
          </w:p>
        </w:tc>
        <w:tc>
          <w:tcPr>
            <w:tcW w:w="1800" w:type="dxa"/>
            <w:tcBorders>
              <w:top w:val="single" w:sz="4" w:space="0" w:color="auto"/>
              <w:left w:val="single" w:sz="4"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0.9</w:t>
            </w:r>
          </w:p>
        </w:tc>
      </w:tr>
      <w:tr w:rsidR="0049042A" w:rsidRPr="009E2418">
        <w:trPr>
          <w:trHeight w:val="432"/>
        </w:trPr>
        <w:tc>
          <w:tcPr>
            <w:tcW w:w="1548" w:type="dxa"/>
            <w:tcBorders>
              <w:top w:val="single" w:sz="4" w:space="0" w:color="auto"/>
              <w:left w:val="single" w:sz="4"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Carfle</w:t>
            </w:r>
          </w:p>
        </w:tc>
        <w:tc>
          <w:tcPr>
            <w:tcW w:w="1800" w:type="dxa"/>
            <w:tcBorders>
              <w:top w:val="single" w:sz="4" w:space="0" w:color="auto"/>
              <w:left w:val="single" w:sz="4" w:space="0" w:color="auto"/>
              <w:bottom w:val="single" w:sz="4" w:space="0" w:color="auto"/>
              <w:right w:val="single" w:sz="18"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0.8</w:t>
            </w:r>
          </w:p>
        </w:tc>
        <w:tc>
          <w:tcPr>
            <w:tcW w:w="1800" w:type="dxa"/>
            <w:tcBorders>
              <w:top w:val="single" w:sz="4" w:space="0" w:color="auto"/>
              <w:left w:val="single" w:sz="18"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Pastar</w:t>
            </w:r>
          </w:p>
        </w:tc>
        <w:tc>
          <w:tcPr>
            <w:tcW w:w="1800" w:type="dxa"/>
            <w:tcBorders>
              <w:top w:val="single" w:sz="4" w:space="0" w:color="auto"/>
              <w:left w:val="single" w:sz="4"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0.7</w:t>
            </w:r>
          </w:p>
        </w:tc>
      </w:tr>
      <w:tr w:rsidR="0049042A" w:rsidRPr="009E2418">
        <w:trPr>
          <w:trHeight w:val="432"/>
        </w:trPr>
        <w:tc>
          <w:tcPr>
            <w:tcW w:w="1548" w:type="dxa"/>
            <w:tcBorders>
              <w:top w:val="single" w:sz="4" w:space="0" w:color="auto"/>
              <w:left w:val="single" w:sz="4"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Conbon</w:t>
            </w:r>
          </w:p>
        </w:tc>
        <w:tc>
          <w:tcPr>
            <w:tcW w:w="1800" w:type="dxa"/>
            <w:tcBorders>
              <w:top w:val="single" w:sz="4" w:space="0" w:color="auto"/>
              <w:left w:val="single" w:sz="4" w:space="0" w:color="auto"/>
              <w:bottom w:val="single" w:sz="4" w:space="0" w:color="auto"/>
              <w:right w:val="single" w:sz="18"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0.9</w:t>
            </w:r>
          </w:p>
        </w:tc>
        <w:tc>
          <w:tcPr>
            <w:tcW w:w="1800" w:type="dxa"/>
            <w:tcBorders>
              <w:top w:val="single" w:sz="4" w:space="0" w:color="auto"/>
              <w:left w:val="single" w:sz="18"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Phatan</w:t>
            </w:r>
          </w:p>
        </w:tc>
        <w:tc>
          <w:tcPr>
            <w:tcW w:w="1800" w:type="dxa"/>
            <w:tcBorders>
              <w:top w:val="single" w:sz="4" w:space="0" w:color="auto"/>
              <w:left w:val="single" w:sz="4"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0.6</w:t>
            </w:r>
          </w:p>
        </w:tc>
      </w:tr>
      <w:tr w:rsidR="0049042A" w:rsidRPr="009E2418">
        <w:trPr>
          <w:trHeight w:val="432"/>
        </w:trPr>
        <w:tc>
          <w:tcPr>
            <w:tcW w:w="1548" w:type="dxa"/>
            <w:tcBorders>
              <w:top w:val="single" w:sz="4" w:space="0" w:color="auto"/>
              <w:left w:val="single" w:sz="4"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Cracre</w:t>
            </w:r>
          </w:p>
        </w:tc>
        <w:tc>
          <w:tcPr>
            <w:tcW w:w="1800" w:type="dxa"/>
            <w:tcBorders>
              <w:top w:val="single" w:sz="4" w:space="0" w:color="auto"/>
              <w:left w:val="single" w:sz="4" w:space="0" w:color="auto"/>
              <w:bottom w:val="single" w:sz="4" w:space="0" w:color="auto"/>
              <w:right w:val="single" w:sz="18"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0.6</w:t>
            </w:r>
          </w:p>
        </w:tc>
        <w:tc>
          <w:tcPr>
            <w:tcW w:w="1800" w:type="dxa"/>
            <w:tcBorders>
              <w:top w:val="single" w:sz="4" w:space="0" w:color="auto"/>
              <w:left w:val="single" w:sz="18"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Plamaj</w:t>
            </w:r>
          </w:p>
        </w:tc>
        <w:tc>
          <w:tcPr>
            <w:tcW w:w="1800" w:type="dxa"/>
            <w:tcBorders>
              <w:top w:val="single" w:sz="4" w:space="0" w:color="auto"/>
              <w:left w:val="single" w:sz="4"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0.5</w:t>
            </w:r>
          </w:p>
        </w:tc>
      </w:tr>
      <w:tr w:rsidR="0049042A" w:rsidRPr="009E2418">
        <w:trPr>
          <w:trHeight w:val="432"/>
        </w:trPr>
        <w:tc>
          <w:tcPr>
            <w:tcW w:w="1548" w:type="dxa"/>
            <w:tcBorders>
              <w:top w:val="single" w:sz="4" w:space="0" w:color="auto"/>
              <w:left w:val="single" w:sz="4"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Cupcar</w:t>
            </w:r>
          </w:p>
        </w:tc>
        <w:tc>
          <w:tcPr>
            <w:tcW w:w="1800" w:type="dxa"/>
            <w:tcBorders>
              <w:top w:val="single" w:sz="4" w:space="0" w:color="auto"/>
              <w:left w:val="single" w:sz="4" w:space="0" w:color="auto"/>
              <w:bottom w:val="single" w:sz="4" w:space="0" w:color="auto"/>
              <w:right w:val="single" w:sz="18"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0.8</w:t>
            </w:r>
          </w:p>
        </w:tc>
        <w:tc>
          <w:tcPr>
            <w:tcW w:w="1800" w:type="dxa"/>
            <w:tcBorders>
              <w:top w:val="single" w:sz="4" w:space="0" w:color="auto"/>
              <w:left w:val="single" w:sz="18"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Psicat</w:t>
            </w:r>
          </w:p>
        </w:tc>
        <w:tc>
          <w:tcPr>
            <w:tcW w:w="1800" w:type="dxa"/>
            <w:tcBorders>
              <w:top w:val="single" w:sz="4" w:space="0" w:color="auto"/>
              <w:left w:val="single" w:sz="4"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0.1</w:t>
            </w:r>
          </w:p>
        </w:tc>
      </w:tr>
      <w:tr w:rsidR="0049042A" w:rsidRPr="009E2418">
        <w:trPr>
          <w:trHeight w:val="432"/>
        </w:trPr>
        <w:tc>
          <w:tcPr>
            <w:tcW w:w="1548" w:type="dxa"/>
            <w:tcBorders>
              <w:top w:val="single" w:sz="4" w:space="0" w:color="auto"/>
              <w:left w:val="single" w:sz="4"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Cyp.spp</w:t>
            </w:r>
          </w:p>
        </w:tc>
        <w:tc>
          <w:tcPr>
            <w:tcW w:w="1800" w:type="dxa"/>
            <w:tcBorders>
              <w:top w:val="single" w:sz="4" w:space="0" w:color="auto"/>
              <w:left w:val="single" w:sz="4" w:space="0" w:color="auto"/>
              <w:bottom w:val="single" w:sz="4" w:space="0" w:color="auto"/>
              <w:right w:val="single" w:sz="18"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0.1</w:t>
            </w:r>
          </w:p>
        </w:tc>
        <w:tc>
          <w:tcPr>
            <w:tcW w:w="1800" w:type="dxa"/>
            <w:tcBorders>
              <w:top w:val="single" w:sz="4" w:space="0" w:color="auto"/>
              <w:left w:val="single" w:sz="18"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Rubell</w:t>
            </w:r>
          </w:p>
        </w:tc>
        <w:tc>
          <w:tcPr>
            <w:tcW w:w="1800" w:type="dxa"/>
            <w:tcBorders>
              <w:top w:val="single" w:sz="4" w:space="0" w:color="auto"/>
              <w:left w:val="single" w:sz="4"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0.7</w:t>
            </w:r>
          </w:p>
        </w:tc>
      </w:tr>
      <w:tr w:rsidR="0049042A" w:rsidRPr="009E2418">
        <w:trPr>
          <w:trHeight w:val="432"/>
        </w:trPr>
        <w:tc>
          <w:tcPr>
            <w:tcW w:w="1548" w:type="dxa"/>
            <w:tcBorders>
              <w:top w:val="single" w:sz="4" w:space="0" w:color="auto"/>
              <w:left w:val="single" w:sz="4"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lang w:val="nb-NO"/>
              </w:rPr>
            </w:pPr>
            <w:r w:rsidRPr="00A223FD">
              <w:rPr>
                <w:rFonts w:ascii="Arial" w:hAnsi="Arial" w:cs="Arial"/>
                <w:sz w:val="20"/>
                <w:szCs w:val="20"/>
                <w:lang w:val="nb-NO"/>
              </w:rPr>
              <w:t>Deppet</w:t>
            </w:r>
          </w:p>
        </w:tc>
        <w:tc>
          <w:tcPr>
            <w:tcW w:w="1800" w:type="dxa"/>
            <w:tcBorders>
              <w:top w:val="single" w:sz="4" w:space="0" w:color="auto"/>
              <w:left w:val="single" w:sz="4" w:space="0" w:color="auto"/>
              <w:bottom w:val="single" w:sz="4" w:space="0" w:color="auto"/>
              <w:right w:val="single" w:sz="18" w:space="0" w:color="auto"/>
            </w:tcBorders>
            <w:vAlign w:val="center"/>
          </w:tcPr>
          <w:p w:rsidR="0049042A" w:rsidRPr="00A223FD" w:rsidRDefault="0049042A" w:rsidP="00431E70">
            <w:pPr>
              <w:jc w:val="center"/>
              <w:rPr>
                <w:rFonts w:ascii="Arial" w:hAnsi="Arial" w:cs="Arial"/>
                <w:sz w:val="20"/>
                <w:szCs w:val="20"/>
                <w:lang w:val="nb-NO"/>
              </w:rPr>
            </w:pPr>
            <w:r w:rsidRPr="00A223FD">
              <w:rPr>
                <w:rFonts w:ascii="Arial" w:hAnsi="Arial" w:cs="Arial"/>
                <w:sz w:val="20"/>
                <w:szCs w:val="20"/>
                <w:lang w:val="nb-NO"/>
              </w:rPr>
              <w:t>0.7</w:t>
            </w:r>
          </w:p>
        </w:tc>
        <w:tc>
          <w:tcPr>
            <w:tcW w:w="1800" w:type="dxa"/>
            <w:tcBorders>
              <w:top w:val="single" w:sz="4" w:space="0" w:color="auto"/>
              <w:left w:val="single" w:sz="18"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Rubros</w:t>
            </w:r>
          </w:p>
        </w:tc>
        <w:tc>
          <w:tcPr>
            <w:tcW w:w="1800" w:type="dxa"/>
            <w:tcBorders>
              <w:top w:val="single" w:sz="4" w:space="0" w:color="auto"/>
              <w:left w:val="single" w:sz="4"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0.4</w:t>
            </w:r>
          </w:p>
        </w:tc>
      </w:tr>
      <w:tr w:rsidR="0049042A" w:rsidRPr="009E2418">
        <w:trPr>
          <w:trHeight w:val="432"/>
        </w:trPr>
        <w:tc>
          <w:tcPr>
            <w:tcW w:w="1548" w:type="dxa"/>
            <w:tcBorders>
              <w:top w:val="single" w:sz="4" w:space="0" w:color="auto"/>
              <w:left w:val="single" w:sz="4"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lang w:val="nb-NO"/>
              </w:rPr>
            </w:pPr>
            <w:r w:rsidRPr="00A223FD">
              <w:rPr>
                <w:rFonts w:ascii="Arial" w:hAnsi="Arial" w:cs="Arial"/>
                <w:sz w:val="20"/>
                <w:szCs w:val="20"/>
                <w:lang w:val="nb-NO"/>
              </w:rPr>
              <w:t>Ereval</w:t>
            </w:r>
          </w:p>
        </w:tc>
        <w:tc>
          <w:tcPr>
            <w:tcW w:w="1800" w:type="dxa"/>
            <w:tcBorders>
              <w:top w:val="single" w:sz="4" w:space="0" w:color="auto"/>
              <w:left w:val="single" w:sz="4" w:space="0" w:color="auto"/>
              <w:bottom w:val="single" w:sz="4" w:space="0" w:color="auto"/>
              <w:right w:val="single" w:sz="18" w:space="0" w:color="auto"/>
            </w:tcBorders>
            <w:vAlign w:val="center"/>
          </w:tcPr>
          <w:p w:rsidR="0049042A" w:rsidRPr="00A223FD" w:rsidRDefault="0049042A" w:rsidP="00431E70">
            <w:pPr>
              <w:jc w:val="center"/>
              <w:rPr>
                <w:rFonts w:ascii="Arial" w:hAnsi="Arial" w:cs="Arial"/>
                <w:sz w:val="20"/>
                <w:szCs w:val="20"/>
                <w:lang w:val="nb-NO"/>
              </w:rPr>
            </w:pPr>
            <w:r w:rsidRPr="00A223FD">
              <w:rPr>
                <w:rFonts w:ascii="Arial" w:hAnsi="Arial" w:cs="Arial"/>
                <w:sz w:val="20"/>
                <w:szCs w:val="20"/>
                <w:lang w:val="nb-NO"/>
              </w:rPr>
              <w:t>0.7</w:t>
            </w:r>
          </w:p>
        </w:tc>
        <w:tc>
          <w:tcPr>
            <w:tcW w:w="1800" w:type="dxa"/>
            <w:tcBorders>
              <w:top w:val="single" w:sz="4" w:space="0" w:color="auto"/>
              <w:left w:val="single" w:sz="18"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Selkra</w:t>
            </w:r>
          </w:p>
        </w:tc>
        <w:tc>
          <w:tcPr>
            <w:tcW w:w="1800" w:type="dxa"/>
            <w:tcBorders>
              <w:top w:val="single" w:sz="4" w:space="0" w:color="auto"/>
              <w:left w:val="single" w:sz="4" w:space="0" w:color="auto"/>
              <w:bottom w:val="single" w:sz="4" w:space="0" w:color="auto"/>
              <w:right w:val="single" w:sz="4" w:space="0" w:color="auto"/>
            </w:tcBorders>
            <w:vAlign w:val="center"/>
          </w:tcPr>
          <w:p w:rsidR="0049042A" w:rsidRPr="00A223FD" w:rsidRDefault="0049042A" w:rsidP="00431E70">
            <w:pPr>
              <w:jc w:val="center"/>
              <w:rPr>
                <w:rFonts w:ascii="Arial" w:hAnsi="Arial" w:cs="Arial"/>
                <w:sz w:val="20"/>
                <w:szCs w:val="20"/>
              </w:rPr>
            </w:pPr>
            <w:r w:rsidRPr="00A223FD">
              <w:rPr>
                <w:rFonts w:ascii="Arial" w:hAnsi="Arial" w:cs="Arial"/>
                <w:sz w:val="20"/>
                <w:szCs w:val="20"/>
              </w:rPr>
              <w:t>0.3</w:t>
            </w:r>
          </w:p>
        </w:tc>
      </w:tr>
    </w:tbl>
    <w:p w:rsidR="0049042A" w:rsidRDefault="0049042A" w:rsidP="00431E70"/>
    <w:p w:rsidR="0049042A" w:rsidRDefault="0049042A" w:rsidP="00431E70"/>
    <w:p w:rsidR="0049042A" w:rsidRDefault="0049042A" w:rsidP="00431E70">
      <w:r>
        <w:lastRenderedPageBreak/>
        <w:t xml:space="preserve">The zero-inflated beta (0-beta) distribution is a mixture of a point mass at zero and a beta random variable with range 0&lt;p&lt;1.  The parameters of this distribution include </w:t>
      </w:r>
      <w:r w:rsidRPr="00441560">
        <w:rPr>
          <w:i/>
        </w:rPr>
        <w:t>p</w:t>
      </w:r>
      <w:r w:rsidRPr="00441560">
        <w:rPr>
          <w:i/>
          <w:vertAlign w:val="subscript"/>
        </w:rPr>
        <w:t>0</w:t>
      </w:r>
      <w:r>
        <w:t>, the proportion of zeros, and the parameters of the beta distribution. We take the beta parameters to be its mean</w:t>
      </w:r>
      <w:proofErr w:type="gramStart"/>
      <w:r>
        <w:t xml:space="preserve">, </w:t>
      </w:r>
      <w:proofErr w:type="gramEnd"/>
      <w:r w:rsidRPr="00441560">
        <w:rPr>
          <w:i/>
          <w:szCs w:val="24"/>
        </w:rPr>
        <w:sym w:font="Symbol" w:char="F06D"/>
      </w:r>
      <w:r>
        <w:t xml:space="preserve">, and scale parameter, </w:t>
      </w:r>
      <w:r w:rsidRPr="00441560">
        <w:rPr>
          <w:i/>
          <w:szCs w:val="24"/>
        </w:rPr>
        <w:sym w:font="Symbol MT" w:char="F066"/>
      </w:r>
      <w:r>
        <w:t xml:space="preserve">. We then use a logit model (a non-linear mixed model) to fit the data for </w:t>
      </w:r>
      <w:r w:rsidRPr="00441560">
        <w:rPr>
          <w:i/>
        </w:rPr>
        <w:t>p</w:t>
      </w:r>
      <w:r w:rsidRPr="00441560">
        <w:rPr>
          <w:i/>
          <w:vertAlign w:val="subscript"/>
        </w:rPr>
        <w:t>0</w:t>
      </w:r>
      <w:r>
        <w:rPr>
          <w:i/>
          <w:vertAlign w:val="subscript"/>
        </w:rPr>
        <w:t xml:space="preserve"> </w:t>
      </w:r>
      <w:r>
        <w:t xml:space="preserve">and </w:t>
      </w:r>
      <w:r w:rsidRPr="00441560">
        <w:rPr>
          <w:i/>
        </w:rPr>
        <w:t>µ</w:t>
      </w:r>
      <w:r>
        <w:t>. That is, we assume that</w:t>
      </w:r>
    </w:p>
    <w:p w:rsidR="0049042A" w:rsidRDefault="0049042A" w:rsidP="00C20D50">
      <w:pPr>
        <w:tabs>
          <w:tab w:val="center" w:pos="4320"/>
          <w:tab w:val="left" w:pos="7920"/>
        </w:tabs>
      </w:pPr>
      <w:r>
        <w:tab/>
      </w:r>
      <w:r w:rsidR="00A64C00" w:rsidRPr="002A78D7">
        <w:fldChar w:fldCharType="begin"/>
      </w:r>
      <w:r w:rsidRPr="002A78D7">
        <w:instrText xml:space="preserve"> QUOTE </w:instrText>
      </w:r>
      <w:r w:rsidR="00CF3C60">
        <w:rPr>
          <w:noProof/>
        </w:rPr>
        <w:drawing>
          <wp:inline distT="0" distB="0" distL="0" distR="0">
            <wp:extent cx="2533650" cy="152400"/>
            <wp:effectExtent l="1905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62" cstate="print">
                      <a:clrChange>
                        <a:clrFrom>
                          <a:srgbClr val="FFFFFF"/>
                        </a:clrFrom>
                        <a:clrTo>
                          <a:srgbClr val="FFFFFF">
                            <a:alpha val="0"/>
                          </a:srgbClr>
                        </a:clrTo>
                      </a:clrChange>
                    </a:blip>
                    <a:srcRect/>
                    <a:stretch>
                      <a:fillRect/>
                    </a:stretch>
                  </pic:blipFill>
                  <pic:spPr bwMode="auto">
                    <a:xfrm>
                      <a:off x="0" y="0"/>
                      <a:ext cx="2533650" cy="152400"/>
                    </a:xfrm>
                    <a:prstGeom prst="rect">
                      <a:avLst/>
                    </a:prstGeom>
                    <a:noFill/>
                    <a:ln w="9525">
                      <a:noFill/>
                      <a:miter lim="800000"/>
                      <a:headEnd/>
                      <a:tailEnd/>
                    </a:ln>
                  </pic:spPr>
                </pic:pic>
              </a:graphicData>
            </a:graphic>
          </wp:inline>
        </w:drawing>
      </w:r>
      <w:r w:rsidRPr="002A78D7">
        <w:instrText xml:space="preserve"> </w:instrText>
      </w:r>
      <w:r w:rsidR="00A64C00" w:rsidRPr="002A78D7">
        <w:fldChar w:fldCharType="separate"/>
      </w:r>
      <w:r w:rsidR="00CF3C60">
        <w:rPr>
          <w:noProof/>
        </w:rPr>
        <w:drawing>
          <wp:inline distT="0" distB="0" distL="0" distR="0">
            <wp:extent cx="2524125" cy="152400"/>
            <wp:effectExtent l="1905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62" cstate="print">
                      <a:clrChange>
                        <a:clrFrom>
                          <a:srgbClr val="FFFFFF"/>
                        </a:clrFrom>
                        <a:clrTo>
                          <a:srgbClr val="FFFFFF">
                            <a:alpha val="0"/>
                          </a:srgbClr>
                        </a:clrTo>
                      </a:clrChange>
                    </a:blip>
                    <a:srcRect/>
                    <a:stretch>
                      <a:fillRect/>
                    </a:stretch>
                  </pic:blipFill>
                  <pic:spPr bwMode="auto">
                    <a:xfrm>
                      <a:off x="0" y="0"/>
                      <a:ext cx="2524125" cy="152400"/>
                    </a:xfrm>
                    <a:prstGeom prst="rect">
                      <a:avLst/>
                    </a:prstGeom>
                    <a:noFill/>
                    <a:ln w="9525">
                      <a:noFill/>
                      <a:miter lim="800000"/>
                      <a:headEnd/>
                      <a:tailEnd/>
                    </a:ln>
                  </pic:spPr>
                </pic:pic>
              </a:graphicData>
            </a:graphic>
          </wp:inline>
        </w:drawing>
      </w:r>
      <w:r w:rsidR="00A64C00" w:rsidRPr="002A78D7">
        <w:fldChar w:fldCharType="end"/>
      </w:r>
      <w:r>
        <w:tab/>
      </w:r>
      <w:r w:rsidRPr="00FE4D58">
        <w:rPr>
          <w:rStyle w:val="EquationChar"/>
          <w:sz w:val="20"/>
        </w:rPr>
        <w:t>Equation 11</w:t>
      </w:r>
    </w:p>
    <w:p w:rsidR="0049042A" w:rsidRDefault="0049042A">
      <w:pPr>
        <w:tabs>
          <w:tab w:val="center" w:pos="4320"/>
          <w:tab w:val="left" w:pos="7920"/>
        </w:tabs>
        <w:spacing w:after="60"/>
        <w:ind w:left="2160" w:hanging="720"/>
      </w:pPr>
      <w:proofErr w:type="gramStart"/>
      <w:r>
        <w:t>where</w:t>
      </w:r>
      <w:proofErr w:type="gramEnd"/>
      <w:r>
        <w:t xml:space="preserve"> </w:t>
      </w:r>
      <w:r>
        <w:tab/>
      </w:r>
      <w:r>
        <w:rPr>
          <w:szCs w:val="24"/>
        </w:rPr>
        <w:sym w:font="Symbol" w:char="F067"/>
      </w:r>
      <w:r>
        <w:rPr>
          <w:vertAlign w:val="subscript"/>
        </w:rPr>
        <w:t>0</w:t>
      </w:r>
      <w:r>
        <w:t xml:space="preserve"> is the intercept</w:t>
      </w:r>
    </w:p>
    <w:p w:rsidR="0049042A" w:rsidRDefault="0049042A">
      <w:pPr>
        <w:tabs>
          <w:tab w:val="center" w:pos="4320"/>
          <w:tab w:val="left" w:pos="7920"/>
        </w:tabs>
        <w:spacing w:after="60"/>
        <w:ind w:left="2160" w:hanging="720"/>
      </w:pPr>
      <w:r>
        <w:tab/>
      </w:r>
      <w:proofErr w:type="gramStart"/>
      <w:r w:rsidRPr="00C1085A">
        <w:rPr>
          <w:i/>
        </w:rPr>
        <w:t>tr</w:t>
      </w:r>
      <w:r w:rsidRPr="00C1085A">
        <w:rPr>
          <w:i/>
          <w:vertAlign w:val="subscript"/>
        </w:rPr>
        <w:t>i</w:t>
      </w:r>
      <w:proofErr w:type="gramEnd"/>
      <w:r>
        <w:t xml:space="preserve"> is the random effect of the </w:t>
      </w:r>
      <w:r w:rsidRPr="00C1085A">
        <w:rPr>
          <w:i/>
        </w:rPr>
        <w:t>i</w:t>
      </w:r>
      <w:r>
        <w:t xml:space="preserve">-th transect, and </w:t>
      </w:r>
    </w:p>
    <w:p w:rsidR="0049042A" w:rsidRDefault="0049042A">
      <w:pPr>
        <w:tabs>
          <w:tab w:val="center" w:pos="4320"/>
          <w:tab w:val="left" w:pos="7920"/>
        </w:tabs>
        <w:spacing w:after="60"/>
        <w:ind w:left="2160" w:hanging="720"/>
      </w:pPr>
      <w:r>
        <w:tab/>
      </w:r>
      <w:r>
        <w:rPr>
          <w:szCs w:val="24"/>
        </w:rPr>
        <w:sym w:font="Symbol" w:char="F067"/>
      </w:r>
      <w:proofErr w:type="gramStart"/>
      <w:r>
        <w:rPr>
          <w:vertAlign w:val="subscript"/>
        </w:rPr>
        <w:t>j</w:t>
      </w:r>
      <w:proofErr w:type="gramEnd"/>
      <w:r>
        <w:t xml:space="preserve"> is the effect of year </w:t>
      </w:r>
      <w:r w:rsidRPr="00C1085A">
        <w:rPr>
          <w:i/>
        </w:rPr>
        <w:t>j</w:t>
      </w:r>
      <w:r>
        <w:t>.</w:t>
      </w:r>
    </w:p>
    <w:p w:rsidR="0049042A" w:rsidRDefault="0049042A" w:rsidP="00C20D50">
      <w:pPr>
        <w:tabs>
          <w:tab w:val="center" w:pos="4320"/>
          <w:tab w:val="left" w:pos="7920"/>
        </w:tabs>
      </w:pPr>
    </w:p>
    <w:p w:rsidR="0049042A" w:rsidRDefault="0049042A" w:rsidP="00C20D50">
      <w:pPr>
        <w:tabs>
          <w:tab w:val="center" w:pos="4320"/>
          <w:tab w:val="left" w:pos="7920"/>
        </w:tabs>
      </w:pPr>
      <w:r>
        <w:t>Also,</w:t>
      </w:r>
      <w:r w:rsidR="00CF3C60">
        <w:rPr>
          <w:noProof/>
          <w:position w:val="-4"/>
        </w:rPr>
        <w:drawing>
          <wp:inline distT="0" distB="0" distL="0" distR="0">
            <wp:extent cx="114300" cy="1714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63" cstate="print"/>
                    <a:srcRect/>
                    <a:stretch>
                      <a:fillRect/>
                    </a:stretch>
                  </pic:blipFill>
                  <pic:spPr bwMode="auto">
                    <a:xfrm>
                      <a:off x="0" y="0"/>
                      <a:ext cx="114300" cy="171450"/>
                    </a:xfrm>
                    <a:prstGeom prst="rect">
                      <a:avLst/>
                    </a:prstGeom>
                    <a:noFill/>
                    <a:ln w="9525">
                      <a:noFill/>
                      <a:miter lim="800000"/>
                      <a:headEnd/>
                      <a:tailEnd/>
                    </a:ln>
                  </pic:spPr>
                </pic:pic>
              </a:graphicData>
            </a:graphic>
          </wp:inline>
        </w:drawing>
      </w:r>
    </w:p>
    <w:p w:rsidR="0049042A" w:rsidRDefault="0049042A" w:rsidP="00C20D50">
      <w:pPr>
        <w:tabs>
          <w:tab w:val="center" w:pos="4320"/>
          <w:tab w:val="left" w:pos="7920"/>
        </w:tabs>
      </w:pPr>
      <w:r>
        <w:tab/>
      </w:r>
      <w:r w:rsidR="00A64C00" w:rsidRPr="002A78D7">
        <w:fldChar w:fldCharType="begin"/>
      </w:r>
      <w:r w:rsidRPr="002A78D7">
        <w:instrText xml:space="preserve"> QUOTE </w:instrText>
      </w:r>
      <w:r w:rsidR="00CF3C60">
        <w:rPr>
          <w:noProof/>
        </w:rPr>
        <w:drawing>
          <wp:inline distT="0" distB="0" distL="0" distR="0">
            <wp:extent cx="2333625" cy="152400"/>
            <wp:effectExtent l="1905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64" cstate="print">
                      <a:clrChange>
                        <a:clrFrom>
                          <a:srgbClr val="FFFFFF"/>
                        </a:clrFrom>
                        <a:clrTo>
                          <a:srgbClr val="FFFFFF">
                            <a:alpha val="0"/>
                          </a:srgbClr>
                        </a:clrTo>
                      </a:clrChange>
                    </a:blip>
                    <a:srcRect/>
                    <a:stretch>
                      <a:fillRect/>
                    </a:stretch>
                  </pic:blipFill>
                  <pic:spPr bwMode="auto">
                    <a:xfrm>
                      <a:off x="0" y="0"/>
                      <a:ext cx="2333625" cy="152400"/>
                    </a:xfrm>
                    <a:prstGeom prst="rect">
                      <a:avLst/>
                    </a:prstGeom>
                    <a:noFill/>
                    <a:ln w="9525">
                      <a:noFill/>
                      <a:miter lim="800000"/>
                      <a:headEnd/>
                      <a:tailEnd/>
                    </a:ln>
                  </pic:spPr>
                </pic:pic>
              </a:graphicData>
            </a:graphic>
          </wp:inline>
        </w:drawing>
      </w:r>
      <w:r w:rsidRPr="002A78D7">
        <w:instrText xml:space="preserve"> </w:instrText>
      </w:r>
      <w:r w:rsidR="00A64C00" w:rsidRPr="002A78D7">
        <w:fldChar w:fldCharType="separate"/>
      </w:r>
      <w:r w:rsidR="00CF3C60">
        <w:rPr>
          <w:noProof/>
        </w:rPr>
        <w:drawing>
          <wp:inline distT="0" distB="0" distL="0" distR="0">
            <wp:extent cx="2333625" cy="152400"/>
            <wp:effectExtent l="1905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64" cstate="print">
                      <a:clrChange>
                        <a:clrFrom>
                          <a:srgbClr val="FFFFFF"/>
                        </a:clrFrom>
                        <a:clrTo>
                          <a:srgbClr val="FFFFFF">
                            <a:alpha val="0"/>
                          </a:srgbClr>
                        </a:clrTo>
                      </a:clrChange>
                    </a:blip>
                    <a:srcRect/>
                    <a:stretch>
                      <a:fillRect/>
                    </a:stretch>
                  </pic:blipFill>
                  <pic:spPr bwMode="auto">
                    <a:xfrm>
                      <a:off x="0" y="0"/>
                      <a:ext cx="2333625" cy="152400"/>
                    </a:xfrm>
                    <a:prstGeom prst="rect">
                      <a:avLst/>
                    </a:prstGeom>
                    <a:noFill/>
                    <a:ln w="9525">
                      <a:noFill/>
                      <a:miter lim="800000"/>
                      <a:headEnd/>
                      <a:tailEnd/>
                    </a:ln>
                  </pic:spPr>
                </pic:pic>
              </a:graphicData>
            </a:graphic>
          </wp:inline>
        </w:drawing>
      </w:r>
      <w:r w:rsidR="00A64C00" w:rsidRPr="002A78D7">
        <w:fldChar w:fldCharType="end"/>
      </w:r>
      <w:r>
        <w:tab/>
      </w:r>
      <w:r w:rsidRPr="00FE4D58">
        <w:rPr>
          <w:rStyle w:val="EquationChar"/>
          <w:sz w:val="20"/>
        </w:rPr>
        <w:t>Equation 12</w:t>
      </w:r>
      <w:r>
        <w:tab/>
      </w:r>
    </w:p>
    <w:p w:rsidR="0049042A" w:rsidRDefault="0049042A" w:rsidP="00CD7475">
      <w:pPr>
        <w:tabs>
          <w:tab w:val="center" w:pos="4320"/>
          <w:tab w:val="left" w:pos="7920"/>
        </w:tabs>
        <w:spacing w:after="60"/>
        <w:ind w:left="2160" w:hanging="720"/>
      </w:pPr>
      <w:proofErr w:type="gramStart"/>
      <w:r>
        <w:t>where</w:t>
      </w:r>
      <w:proofErr w:type="gramEnd"/>
      <w:r>
        <w:t xml:space="preserve"> </w:t>
      </w:r>
      <w:r>
        <w:tab/>
      </w:r>
      <w:r w:rsidRPr="003443EA">
        <w:rPr>
          <w:i/>
        </w:rPr>
        <w:t>β</w:t>
      </w:r>
      <w:r>
        <w:rPr>
          <w:vertAlign w:val="subscript"/>
        </w:rPr>
        <w:t>0</w:t>
      </w:r>
      <w:r>
        <w:t xml:space="preserve"> is the intercept</w:t>
      </w:r>
    </w:p>
    <w:p w:rsidR="0049042A" w:rsidRDefault="0049042A" w:rsidP="00CD7475">
      <w:pPr>
        <w:tabs>
          <w:tab w:val="center" w:pos="4320"/>
          <w:tab w:val="left" w:pos="7920"/>
        </w:tabs>
        <w:spacing w:after="60"/>
        <w:ind w:left="2160" w:hanging="720"/>
      </w:pPr>
      <w:r>
        <w:tab/>
      </w:r>
      <w:proofErr w:type="gramStart"/>
      <w:r>
        <w:rPr>
          <w:i/>
        </w:rPr>
        <w:t>c</w:t>
      </w:r>
      <w:r w:rsidRPr="00C1085A">
        <w:rPr>
          <w:i/>
          <w:vertAlign w:val="subscript"/>
        </w:rPr>
        <w:t>i</w:t>
      </w:r>
      <w:proofErr w:type="gramEnd"/>
      <w:r>
        <w:t xml:space="preserve"> is the random effect of the </w:t>
      </w:r>
      <w:r w:rsidRPr="00C1085A">
        <w:rPr>
          <w:i/>
        </w:rPr>
        <w:t>i</w:t>
      </w:r>
      <w:r>
        <w:t xml:space="preserve">-th transect, and </w:t>
      </w:r>
    </w:p>
    <w:p w:rsidR="0049042A" w:rsidRDefault="0049042A" w:rsidP="00CD7475">
      <w:pPr>
        <w:tabs>
          <w:tab w:val="center" w:pos="4320"/>
          <w:tab w:val="left" w:pos="7920"/>
        </w:tabs>
        <w:spacing w:after="60"/>
        <w:ind w:left="2160" w:hanging="720"/>
      </w:pPr>
      <w:r>
        <w:tab/>
      </w:r>
      <w:proofErr w:type="gramStart"/>
      <w:r w:rsidRPr="003443EA">
        <w:rPr>
          <w:i/>
        </w:rPr>
        <w:t>β</w:t>
      </w:r>
      <w:r w:rsidRPr="003443EA">
        <w:rPr>
          <w:i/>
          <w:vertAlign w:val="subscript"/>
        </w:rPr>
        <w:t>j</w:t>
      </w:r>
      <w:proofErr w:type="gramEnd"/>
      <w:r>
        <w:t xml:space="preserve"> is the effect of year </w:t>
      </w:r>
      <w:r w:rsidRPr="00C1085A">
        <w:rPr>
          <w:i/>
        </w:rPr>
        <w:t>j</w:t>
      </w:r>
      <w:r>
        <w:t>.</w:t>
      </w:r>
    </w:p>
    <w:p w:rsidR="0049042A" w:rsidRDefault="0049042A" w:rsidP="00CD7475">
      <w:pPr>
        <w:tabs>
          <w:tab w:val="center" w:pos="4320"/>
          <w:tab w:val="left" w:pos="7920"/>
        </w:tabs>
      </w:pPr>
      <w:r>
        <w:t xml:space="preserve">Therefore, the mean of p&gt;0 has a logit-linear model in transect and year effects. </w:t>
      </w:r>
    </w:p>
    <w:p w:rsidR="0049042A" w:rsidRDefault="0049042A" w:rsidP="00C20D50">
      <w:pPr>
        <w:tabs>
          <w:tab w:val="center" w:pos="4320"/>
          <w:tab w:val="left" w:pos="7920"/>
        </w:tabs>
      </w:pPr>
    </w:p>
    <w:p w:rsidR="0049042A" w:rsidRDefault="0049042A" w:rsidP="00C20D50">
      <w:pPr>
        <w:tabs>
          <w:tab w:val="center" w:pos="4320"/>
          <w:tab w:val="left" w:pos="7920"/>
        </w:tabs>
      </w:pPr>
      <w:r>
        <w:t xml:space="preserve">Under these two models, our null hypothesis is </w:t>
      </w:r>
    </w:p>
    <w:p w:rsidR="0049042A" w:rsidRDefault="0049042A" w:rsidP="00C20D50">
      <w:pPr>
        <w:tabs>
          <w:tab w:val="center" w:pos="4320"/>
          <w:tab w:val="left" w:pos="7920"/>
        </w:tabs>
      </w:pPr>
      <w:r>
        <w:tab/>
      </w:r>
      <w:r w:rsidR="00CF3C60">
        <w:rPr>
          <w:noProof/>
          <w:position w:val="-12"/>
        </w:rPr>
        <w:drawing>
          <wp:inline distT="0" distB="0" distL="0" distR="0">
            <wp:extent cx="2628900" cy="238125"/>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65" cstate="print"/>
                    <a:srcRect/>
                    <a:stretch>
                      <a:fillRect/>
                    </a:stretch>
                  </pic:blipFill>
                  <pic:spPr bwMode="auto">
                    <a:xfrm>
                      <a:off x="0" y="0"/>
                      <a:ext cx="2628900" cy="238125"/>
                    </a:xfrm>
                    <a:prstGeom prst="rect">
                      <a:avLst/>
                    </a:prstGeom>
                    <a:noFill/>
                    <a:ln w="9525">
                      <a:noFill/>
                      <a:miter lim="800000"/>
                      <a:headEnd/>
                      <a:tailEnd/>
                    </a:ln>
                  </pic:spPr>
                </pic:pic>
              </a:graphicData>
            </a:graphic>
          </wp:inline>
        </w:drawing>
      </w:r>
      <w:r>
        <w:rPr>
          <w:position w:val="-12"/>
        </w:rPr>
        <w:tab/>
      </w:r>
      <w:r w:rsidRPr="00FE4D58">
        <w:rPr>
          <w:rStyle w:val="EquationChar"/>
          <w:sz w:val="20"/>
        </w:rPr>
        <w:t>Equation 13</w:t>
      </w:r>
    </w:p>
    <w:p w:rsidR="0049042A" w:rsidRDefault="0049042A">
      <w:pPr>
        <w:tabs>
          <w:tab w:val="left" w:pos="2160"/>
          <w:tab w:val="center" w:pos="4320"/>
          <w:tab w:val="left" w:pos="7920"/>
        </w:tabs>
        <w:ind w:left="1440"/>
      </w:pPr>
      <w:proofErr w:type="gramStart"/>
      <w:r>
        <w:t>where</w:t>
      </w:r>
      <w:proofErr w:type="gramEnd"/>
      <w:r>
        <w:t xml:space="preserve"> </w:t>
      </w:r>
      <w:r>
        <w:tab/>
      </w:r>
      <w:r w:rsidRPr="00C1085A">
        <w:rPr>
          <w:i/>
        </w:rPr>
        <w:t>T</w:t>
      </w:r>
      <w:r>
        <w:t xml:space="preserve"> is the number of years sampled. </w:t>
      </w:r>
    </w:p>
    <w:p w:rsidR="0049042A" w:rsidRDefault="0049042A" w:rsidP="00C20D50">
      <w:pPr>
        <w:tabs>
          <w:tab w:val="center" w:pos="4320"/>
          <w:tab w:val="left" w:pos="7920"/>
        </w:tabs>
        <w:ind w:left="1440"/>
      </w:pPr>
    </w:p>
    <w:p w:rsidR="0049042A" w:rsidRDefault="0049042A" w:rsidP="00C20D50">
      <w:pPr>
        <w:tabs>
          <w:tab w:val="center" w:pos="4320"/>
          <w:tab w:val="left" w:pos="7920"/>
        </w:tabs>
      </w:pPr>
      <w:r>
        <w:t xml:space="preserve">The null hypothesis states that year does not affect the proportion of zeros or the mean of the non-zeros. Alternatively, if we are interested in a </w:t>
      </w:r>
      <w:r w:rsidRPr="00C1085A">
        <w:t>linear</w:t>
      </w:r>
      <w:r>
        <w:t xml:space="preserve"> increase or decrease over years, we would use the models</w:t>
      </w:r>
    </w:p>
    <w:p w:rsidR="0049042A" w:rsidRDefault="0049042A" w:rsidP="00C20D50">
      <w:pPr>
        <w:tabs>
          <w:tab w:val="center" w:pos="4320"/>
          <w:tab w:val="left" w:pos="7920"/>
        </w:tabs>
        <w:rPr>
          <w:position w:val="-32"/>
        </w:rPr>
      </w:pPr>
      <w:r>
        <w:tab/>
      </w:r>
      <w:r w:rsidR="00A64C00" w:rsidRPr="002A78D7">
        <w:fldChar w:fldCharType="begin"/>
      </w:r>
      <w:r w:rsidRPr="002A78D7">
        <w:instrText xml:space="preserve"> QUOTE </w:instrText>
      </w:r>
      <w:r w:rsidR="00CF3C60">
        <w:rPr>
          <w:noProof/>
        </w:rPr>
        <w:drawing>
          <wp:inline distT="0" distB="0" distL="0" distR="0">
            <wp:extent cx="2657475" cy="152400"/>
            <wp:effectExtent l="1905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92" cstate="print">
                      <a:clrChange>
                        <a:clrFrom>
                          <a:srgbClr val="FFFFFF"/>
                        </a:clrFrom>
                        <a:clrTo>
                          <a:srgbClr val="FFFFFF">
                            <a:alpha val="0"/>
                          </a:srgbClr>
                        </a:clrTo>
                      </a:clrChange>
                    </a:blip>
                    <a:srcRect/>
                    <a:stretch>
                      <a:fillRect/>
                    </a:stretch>
                  </pic:blipFill>
                  <pic:spPr bwMode="auto">
                    <a:xfrm>
                      <a:off x="0" y="0"/>
                      <a:ext cx="2657475" cy="152400"/>
                    </a:xfrm>
                    <a:prstGeom prst="rect">
                      <a:avLst/>
                    </a:prstGeom>
                    <a:noFill/>
                    <a:ln w="9525">
                      <a:noFill/>
                      <a:miter lim="800000"/>
                      <a:headEnd/>
                      <a:tailEnd/>
                    </a:ln>
                  </pic:spPr>
                </pic:pic>
              </a:graphicData>
            </a:graphic>
          </wp:inline>
        </w:drawing>
      </w:r>
      <w:r w:rsidRPr="002A78D7">
        <w:instrText xml:space="preserve"> </w:instrText>
      </w:r>
      <w:r w:rsidR="00A64C00" w:rsidRPr="002A78D7">
        <w:fldChar w:fldCharType="separate"/>
      </w:r>
      <w:r w:rsidR="00CF3C60">
        <w:rPr>
          <w:noProof/>
        </w:rPr>
        <w:drawing>
          <wp:inline distT="0" distB="0" distL="0" distR="0">
            <wp:extent cx="2657475" cy="152400"/>
            <wp:effectExtent l="1905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92" cstate="print">
                      <a:clrChange>
                        <a:clrFrom>
                          <a:srgbClr val="FFFFFF"/>
                        </a:clrFrom>
                        <a:clrTo>
                          <a:srgbClr val="FFFFFF">
                            <a:alpha val="0"/>
                          </a:srgbClr>
                        </a:clrTo>
                      </a:clrChange>
                    </a:blip>
                    <a:srcRect/>
                    <a:stretch>
                      <a:fillRect/>
                    </a:stretch>
                  </pic:blipFill>
                  <pic:spPr bwMode="auto">
                    <a:xfrm>
                      <a:off x="0" y="0"/>
                      <a:ext cx="2657475" cy="152400"/>
                    </a:xfrm>
                    <a:prstGeom prst="rect">
                      <a:avLst/>
                    </a:prstGeom>
                    <a:noFill/>
                    <a:ln w="9525">
                      <a:noFill/>
                      <a:miter lim="800000"/>
                      <a:headEnd/>
                      <a:tailEnd/>
                    </a:ln>
                  </pic:spPr>
                </pic:pic>
              </a:graphicData>
            </a:graphic>
          </wp:inline>
        </w:drawing>
      </w:r>
      <w:r w:rsidR="00A64C00" w:rsidRPr="002A78D7">
        <w:fldChar w:fldCharType="end"/>
      </w:r>
      <w:r>
        <w:tab/>
      </w:r>
      <w:r w:rsidRPr="00FE4D58">
        <w:rPr>
          <w:rStyle w:val="EquationChar"/>
          <w:sz w:val="20"/>
        </w:rPr>
        <w:t>Equation 14</w:t>
      </w:r>
    </w:p>
    <w:p w:rsidR="0049042A" w:rsidRDefault="0049042A" w:rsidP="00394AEF">
      <w:pPr>
        <w:tabs>
          <w:tab w:val="center" w:pos="4320"/>
          <w:tab w:val="left" w:pos="7920"/>
        </w:tabs>
        <w:rPr>
          <w:position w:val="-32"/>
        </w:rPr>
      </w:pPr>
      <w:proofErr w:type="gramStart"/>
      <w:r>
        <w:rPr>
          <w:position w:val="-32"/>
        </w:rPr>
        <w:t>and</w:t>
      </w:r>
      <w:proofErr w:type="gramEnd"/>
    </w:p>
    <w:p w:rsidR="0049042A" w:rsidRDefault="0049042A" w:rsidP="00C20D50">
      <w:pPr>
        <w:tabs>
          <w:tab w:val="center" w:pos="4320"/>
          <w:tab w:val="left" w:pos="7920"/>
        </w:tabs>
      </w:pPr>
      <w:r>
        <w:rPr>
          <w:position w:val="-32"/>
        </w:rPr>
        <w:tab/>
      </w:r>
      <w:r w:rsidR="00A64C00" w:rsidRPr="002A78D7">
        <w:fldChar w:fldCharType="begin"/>
      </w:r>
      <w:r w:rsidRPr="002A78D7">
        <w:instrText xml:space="preserve"> QUOTE </w:instrText>
      </w:r>
      <w:r w:rsidR="00CF3C60">
        <w:rPr>
          <w:noProof/>
        </w:rPr>
        <w:drawing>
          <wp:inline distT="0" distB="0" distL="0" distR="0">
            <wp:extent cx="2476500" cy="152400"/>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93" cstate="print">
                      <a:clrChange>
                        <a:clrFrom>
                          <a:srgbClr val="FFFFFF"/>
                        </a:clrFrom>
                        <a:clrTo>
                          <a:srgbClr val="FFFFFF">
                            <a:alpha val="0"/>
                          </a:srgbClr>
                        </a:clrTo>
                      </a:clrChange>
                    </a:blip>
                    <a:srcRect/>
                    <a:stretch>
                      <a:fillRect/>
                    </a:stretch>
                  </pic:blipFill>
                  <pic:spPr bwMode="auto">
                    <a:xfrm>
                      <a:off x="0" y="0"/>
                      <a:ext cx="2476500" cy="152400"/>
                    </a:xfrm>
                    <a:prstGeom prst="rect">
                      <a:avLst/>
                    </a:prstGeom>
                    <a:noFill/>
                    <a:ln w="9525">
                      <a:noFill/>
                      <a:miter lim="800000"/>
                      <a:headEnd/>
                      <a:tailEnd/>
                    </a:ln>
                  </pic:spPr>
                </pic:pic>
              </a:graphicData>
            </a:graphic>
          </wp:inline>
        </w:drawing>
      </w:r>
      <w:r w:rsidRPr="002A78D7">
        <w:instrText xml:space="preserve"> </w:instrText>
      </w:r>
      <w:r w:rsidR="00A64C00" w:rsidRPr="002A78D7">
        <w:fldChar w:fldCharType="separate"/>
      </w:r>
      <w:r w:rsidR="00CF3C60">
        <w:rPr>
          <w:noProof/>
        </w:rPr>
        <w:drawing>
          <wp:inline distT="0" distB="0" distL="0" distR="0">
            <wp:extent cx="2476500" cy="152400"/>
            <wp:effectExtent l="1905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93" cstate="print">
                      <a:clrChange>
                        <a:clrFrom>
                          <a:srgbClr val="FFFFFF"/>
                        </a:clrFrom>
                        <a:clrTo>
                          <a:srgbClr val="FFFFFF">
                            <a:alpha val="0"/>
                          </a:srgbClr>
                        </a:clrTo>
                      </a:clrChange>
                    </a:blip>
                    <a:srcRect/>
                    <a:stretch>
                      <a:fillRect/>
                    </a:stretch>
                  </pic:blipFill>
                  <pic:spPr bwMode="auto">
                    <a:xfrm>
                      <a:off x="0" y="0"/>
                      <a:ext cx="2476500" cy="152400"/>
                    </a:xfrm>
                    <a:prstGeom prst="rect">
                      <a:avLst/>
                    </a:prstGeom>
                    <a:noFill/>
                    <a:ln w="9525">
                      <a:noFill/>
                      <a:miter lim="800000"/>
                      <a:headEnd/>
                      <a:tailEnd/>
                    </a:ln>
                  </pic:spPr>
                </pic:pic>
              </a:graphicData>
            </a:graphic>
          </wp:inline>
        </w:drawing>
      </w:r>
      <w:r w:rsidR="00A64C00" w:rsidRPr="002A78D7">
        <w:fldChar w:fldCharType="end"/>
      </w:r>
      <w:r>
        <w:tab/>
      </w:r>
      <w:r w:rsidRPr="00FE4D58">
        <w:rPr>
          <w:rStyle w:val="EquationChar"/>
          <w:sz w:val="20"/>
        </w:rPr>
        <w:t>Equation 15</w:t>
      </w:r>
    </w:p>
    <w:p w:rsidR="0049042A" w:rsidRDefault="0049042A" w:rsidP="00C20D50">
      <w:pPr>
        <w:ind w:left="720" w:firstLine="720"/>
      </w:pPr>
    </w:p>
    <w:p w:rsidR="0049042A" w:rsidRDefault="0049042A">
      <w:pPr>
        <w:jc w:val="both"/>
      </w:pPr>
      <w:proofErr w:type="gramStart"/>
      <w:r>
        <w:t>where</w:t>
      </w:r>
      <w:proofErr w:type="gramEnd"/>
      <w:r>
        <w:t xml:space="preserve"> </w:t>
      </w:r>
      <w:r>
        <w:tab/>
      </w:r>
      <w:r w:rsidRPr="00AC46DC">
        <w:rPr>
          <w:i/>
        </w:rPr>
        <w:t>t</w:t>
      </w:r>
      <w:r>
        <w:t xml:space="preserve"> denotes the year. Note that the term </w:t>
      </w:r>
      <w:r w:rsidR="00A64C00" w:rsidRPr="002A78D7">
        <w:fldChar w:fldCharType="begin"/>
      </w:r>
      <w:r w:rsidRPr="002A78D7">
        <w:instrText xml:space="preserve"> QUOTE </w:instrText>
      </w:r>
      <w:r w:rsidR="00CF3C60">
        <w:rPr>
          <w:noProof/>
        </w:rPr>
        <w:drawing>
          <wp:inline distT="0" distB="0" distL="0" distR="0">
            <wp:extent cx="247650" cy="152400"/>
            <wp:effectExtent l="1905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94" cstate="print">
                      <a:clrChange>
                        <a:clrFrom>
                          <a:srgbClr val="FFFFFF"/>
                        </a:clrFrom>
                        <a:clrTo>
                          <a:srgbClr val="FFFFFF">
                            <a:alpha val="0"/>
                          </a:srgbClr>
                        </a:clrTo>
                      </a:clrChange>
                    </a:blip>
                    <a:srcRect/>
                    <a:stretch>
                      <a:fillRect/>
                    </a:stretch>
                  </pic:blipFill>
                  <pic:spPr bwMode="auto">
                    <a:xfrm>
                      <a:off x="0" y="0"/>
                      <a:ext cx="247650" cy="152400"/>
                    </a:xfrm>
                    <a:prstGeom prst="rect">
                      <a:avLst/>
                    </a:prstGeom>
                    <a:noFill/>
                    <a:ln w="9525">
                      <a:noFill/>
                      <a:miter lim="800000"/>
                      <a:headEnd/>
                      <a:tailEnd/>
                    </a:ln>
                  </pic:spPr>
                </pic:pic>
              </a:graphicData>
            </a:graphic>
          </wp:inline>
        </w:drawing>
      </w:r>
      <w:r w:rsidRPr="002A78D7">
        <w:instrText xml:space="preserve"> </w:instrText>
      </w:r>
      <w:r w:rsidR="00A64C00" w:rsidRPr="002A78D7">
        <w:fldChar w:fldCharType="separate"/>
      </w:r>
      <w:r w:rsidR="00CF3C60">
        <w:rPr>
          <w:noProof/>
        </w:rPr>
        <w:drawing>
          <wp:inline distT="0" distB="0" distL="0" distR="0">
            <wp:extent cx="238125" cy="152400"/>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94" cstate="print">
                      <a:clrChange>
                        <a:clrFrom>
                          <a:srgbClr val="FFFFFF"/>
                        </a:clrFrom>
                        <a:clrTo>
                          <a:srgbClr val="FFFFFF">
                            <a:alpha val="0"/>
                          </a:srgbClr>
                        </a:clrTo>
                      </a:clrChange>
                    </a:blip>
                    <a:srcRect/>
                    <a:stretch>
                      <a:fillRect/>
                    </a:stretch>
                  </pic:blipFill>
                  <pic:spPr bwMode="auto">
                    <a:xfrm>
                      <a:off x="0" y="0"/>
                      <a:ext cx="238125" cy="152400"/>
                    </a:xfrm>
                    <a:prstGeom prst="rect">
                      <a:avLst/>
                    </a:prstGeom>
                    <a:noFill/>
                    <a:ln w="9525">
                      <a:noFill/>
                      <a:miter lim="800000"/>
                      <a:headEnd/>
                      <a:tailEnd/>
                    </a:ln>
                  </pic:spPr>
                </pic:pic>
              </a:graphicData>
            </a:graphic>
          </wp:inline>
        </w:drawing>
      </w:r>
      <w:r w:rsidR="00A64C00" w:rsidRPr="002A78D7">
        <w:fldChar w:fldCharType="end"/>
      </w:r>
      <w:r>
        <w:t xml:space="preserve"> in Equation 14 is a fixed slope term and differs from the fixed year effect for year 1 as defined in Equation 11. The definitions of </w:t>
      </w:r>
      <w:r w:rsidR="00A64C00" w:rsidRPr="002A78D7">
        <w:fldChar w:fldCharType="begin"/>
      </w:r>
      <w:r w:rsidRPr="002A78D7">
        <w:instrText xml:space="preserve"> QUOTE </w:instrText>
      </w:r>
      <w:r w:rsidR="00CF3C60">
        <w:rPr>
          <w:noProof/>
        </w:rPr>
        <w:drawing>
          <wp:inline distT="0" distB="0" distL="0" distR="0">
            <wp:extent cx="247650" cy="152400"/>
            <wp:effectExtent l="1905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94" cstate="print">
                      <a:clrChange>
                        <a:clrFrom>
                          <a:srgbClr val="FFFFFF"/>
                        </a:clrFrom>
                        <a:clrTo>
                          <a:srgbClr val="FFFFFF">
                            <a:alpha val="0"/>
                          </a:srgbClr>
                        </a:clrTo>
                      </a:clrChange>
                    </a:blip>
                    <a:srcRect/>
                    <a:stretch>
                      <a:fillRect/>
                    </a:stretch>
                  </pic:blipFill>
                  <pic:spPr bwMode="auto">
                    <a:xfrm>
                      <a:off x="0" y="0"/>
                      <a:ext cx="247650" cy="152400"/>
                    </a:xfrm>
                    <a:prstGeom prst="rect">
                      <a:avLst/>
                    </a:prstGeom>
                    <a:noFill/>
                    <a:ln w="9525">
                      <a:noFill/>
                      <a:miter lim="800000"/>
                      <a:headEnd/>
                      <a:tailEnd/>
                    </a:ln>
                  </pic:spPr>
                </pic:pic>
              </a:graphicData>
            </a:graphic>
          </wp:inline>
        </w:drawing>
      </w:r>
      <w:r w:rsidRPr="002A78D7">
        <w:instrText xml:space="preserve"> </w:instrText>
      </w:r>
      <w:r w:rsidR="00A64C00" w:rsidRPr="002A78D7">
        <w:fldChar w:fldCharType="separate"/>
      </w:r>
      <w:r w:rsidR="00CF3C60">
        <w:rPr>
          <w:noProof/>
        </w:rPr>
        <w:drawing>
          <wp:inline distT="0" distB="0" distL="0" distR="0">
            <wp:extent cx="238125" cy="152400"/>
            <wp:effectExtent l="1905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94" cstate="print">
                      <a:clrChange>
                        <a:clrFrom>
                          <a:srgbClr val="FFFFFF"/>
                        </a:clrFrom>
                        <a:clrTo>
                          <a:srgbClr val="FFFFFF">
                            <a:alpha val="0"/>
                          </a:srgbClr>
                        </a:clrTo>
                      </a:clrChange>
                    </a:blip>
                    <a:srcRect/>
                    <a:stretch>
                      <a:fillRect/>
                    </a:stretch>
                  </pic:blipFill>
                  <pic:spPr bwMode="auto">
                    <a:xfrm>
                      <a:off x="0" y="0"/>
                      <a:ext cx="238125" cy="152400"/>
                    </a:xfrm>
                    <a:prstGeom prst="rect">
                      <a:avLst/>
                    </a:prstGeom>
                    <a:noFill/>
                    <a:ln w="9525">
                      <a:noFill/>
                      <a:miter lim="800000"/>
                      <a:headEnd/>
                      <a:tailEnd/>
                    </a:ln>
                  </pic:spPr>
                </pic:pic>
              </a:graphicData>
            </a:graphic>
          </wp:inline>
        </w:drawing>
      </w:r>
      <w:r w:rsidR="00A64C00" w:rsidRPr="002A78D7">
        <w:fldChar w:fldCharType="end"/>
      </w:r>
      <w:r>
        <w:t xml:space="preserve"> in Equations 12 and 14 differ analogously.</w:t>
      </w:r>
    </w:p>
    <w:p w:rsidR="0049042A" w:rsidRDefault="0049042A" w:rsidP="00C20D50"/>
    <w:p w:rsidR="0049042A" w:rsidRDefault="0049042A" w:rsidP="00C20D50">
      <w:pPr>
        <w:tabs>
          <w:tab w:val="center" w:pos="4320"/>
          <w:tab w:val="left" w:pos="7920"/>
        </w:tabs>
      </w:pPr>
      <w:r>
        <w:t>The null hypothesis states that there is not a linear increase or decrease in either the proportion of zero plots or the mean proportion among nonzero plots for a given species:</w:t>
      </w:r>
    </w:p>
    <w:p w:rsidR="0049042A" w:rsidRDefault="0049042A" w:rsidP="00C20D50">
      <w:pPr>
        <w:tabs>
          <w:tab w:val="center" w:pos="4320"/>
          <w:tab w:val="left" w:pos="7920"/>
        </w:tabs>
      </w:pPr>
      <w:r>
        <w:tab/>
        <w:t>H</w:t>
      </w:r>
      <w:r>
        <w:rPr>
          <w:vertAlign w:val="subscript"/>
        </w:rPr>
        <w:t>0</w:t>
      </w:r>
      <w:r>
        <w:t xml:space="preserve">: </w:t>
      </w:r>
      <w:r>
        <w:rPr>
          <w:szCs w:val="24"/>
        </w:rPr>
        <w:sym w:font="Symbol" w:char="F067"/>
      </w:r>
      <w:r>
        <w:rPr>
          <w:vertAlign w:val="subscript"/>
        </w:rPr>
        <w:t>1</w:t>
      </w:r>
      <w:r>
        <w:t xml:space="preserve">=0 and </w:t>
      </w:r>
      <w:r>
        <w:rPr>
          <w:szCs w:val="24"/>
        </w:rPr>
        <w:sym w:font="Symbol" w:char="F062"/>
      </w:r>
      <w:r>
        <w:rPr>
          <w:vertAlign w:val="subscript"/>
        </w:rPr>
        <w:t>1</w:t>
      </w:r>
      <w:r>
        <w:t>=0.</w:t>
      </w:r>
      <w:r>
        <w:tab/>
      </w:r>
      <w:r w:rsidRPr="00FE4D58">
        <w:rPr>
          <w:rStyle w:val="EquationChar"/>
          <w:sz w:val="20"/>
        </w:rPr>
        <w:t>Equation 16</w:t>
      </w:r>
    </w:p>
    <w:p w:rsidR="0049042A" w:rsidRDefault="0049042A" w:rsidP="00C20D50"/>
    <w:p w:rsidR="0049042A" w:rsidRDefault="0049042A" w:rsidP="00C20D50"/>
    <w:p w:rsidR="0049042A" w:rsidRDefault="0049042A" w:rsidP="00C20D50">
      <w:r>
        <w:t>To combine data from multiple areas or sampling frames, we must account for the areas in the model. To do this, we added a sample area term yielding:</w:t>
      </w:r>
    </w:p>
    <w:p w:rsidR="0049042A" w:rsidRPr="007839BB" w:rsidRDefault="0049042A" w:rsidP="00C20D50">
      <w:pPr>
        <w:tabs>
          <w:tab w:val="center" w:pos="4320"/>
          <w:tab w:val="left" w:pos="7920"/>
        </w:tabs>
        <w:rPr>
          <w:b/>
        </w:rPr>
      </w:pPr>
      <w:r>
        <w:tab/>
      </w:r>
      <w:r w:rsidR="00A64C00" w:rsidRPr="002A78D7">
        <w:fldChar w:fldCharType="begin"/>
      </w:r>
      <w:r w:rsidRPr="002A78D7">
        <w:instrText xml:space="preserve"> QUOTE </w:instrText>
      </w:r>
      <w:r w:rsidR="00CF3C60">
        <w:rPr>
          <w:noProof/>
        </w:rPr>
        <w:drawing>
          <wp:inline distT="0" distB="0" distL="0" distR="0">
            <wp:extent cx="3333750" cy="152400"/>
            <wp:effectExtent l="1905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68" cstate="print">
                      <a:clrChange>
                        <a:clrFrom>
                          <a:srgbClr val="FFFFFF"/>
                        </a:clrFrom>
                        <a:clrTo>
                          <a:srgbClr val="FFFFFF">
                            <a:alpha val="0"/>
                          </a:srgbClr>
                        </a:clrTo>
                      </a:clrChange>
                    </a:blip>
                    <a:srcRect/>
                    <a:stretch>
                      <a:fillRect/>
                    </a:stretch>
                  </pic:blipFill>
                  <pic:spPr bwMode="auto">
                    <a:xfrm>
                      <a:off x="0" y="0"/>
                      <a:ext cx="3333750" cy="152400"/>
                    </a:xfrm>
                    <a:prstGeom prst="rect">
                      <a:avLst/>
                    </a:prstGeom>
                    <a:noFill/>
                    <a:ln w="9525">
                      <a:noFill/>
                      <a:miter lim="800000"/>
                      <a:headEnd/>
                      <a:tailEnd/>
                    </a:ln>
                  </pic:spPr>
                </pic:pic>
              </a:graphicData>
            </a:graphic>
          </wp:inline>
        </w:drawing>
      </w:r>
      <w:r w:rsidRPr="002A78D7">
        <w:instrText xml:space="preserve"> </w:instrText>
      </w:r>
      <w:r w:rsidR="00A64C00" w:rsidRPr="002A78D7">
        <w:fldChar w:fldCharType="separate"/>
      </w:r>
      <w:r w:rsidR="00CF3C60">
        <w:rPr>
          <w:noProof/>
        </w:rPr>
        <w:drawing>
          <wp:inline distT="0" distB="0" distL="0" distR="0">
            <wp:extent cx="3324225" cy="152400"/>
            <wp:effectExtent l="1905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68" cstate="print">
                      <a:clrChange>
                        <a:clrFrom>
                          <a:srgbClr val="FFFFFF"/>
                        </a:clrFrom>
                        <a:clrTo>
                          <a:srgbClr val="FFFFFF">
                            <a:alpha val="0"/>
                          </a:srgbClr>
                        </a:clrTo>
                      </a:clrChange>
                    </a:blip>
                    <a:srcRect/>
                    <a:stretch>
                      <a:fillRect/>
                    </a:stretch>
                  </pic:blipFill>
                  <pic:spPr bwMode="auto">
                    <a:xfrm>
                      <a:off x="0" y="0"/>
                      <a:ext cx="3324225" cy="152400"/>
                    </a:xfrm>
                    <a:prstGeom prst="rect">
                      <a:avLst/>
                    </a:prstGeom>
                    <a:noFill/>
                    <a:ln w="9525">
                      <a:noFill/>
                      <a:miter lim="800000"/>
                      <a:headEnd/>
                      <a:tailEnd/>
                    </a:ln>
                  </pic:spPr>
                </pic:pic>
              </a:graphicData>
            </a:graphic>
          </wp:inline>
        </w:drawing>
      </w:r>
      <w:r w:rsidR="00A64C00" w:rsidRPr="002A78D7">
        <w:fldChar w:fldCharType="end"/>
      </w:r>
      <w:r>
        <w:tab/>
      </w:r>
      <w:r w:rsidRPr="00FE4D58">
        <w:rPr>
          <w:rStyle w:val="EquationChar"/>
          <w:sz w:val="20"/>
        </w:rPr>
        <w:t>Equation 1</w:t>
      </w:r>
      <w:r>
        <w:rPr>
          <w:rStyle w:val="EquationChar"/>
          <w:sz w:val="20"/>
        </w:rPr>
        <w:t>7</w:t>
      </w:r>
    </w:p>
    <w:p w:rsidR="0049042A" w:rsidRDefault="0049042A" w:rsidP="00C20D50">
      <w:pPr>
        <w:tabs>
          <w:tab w:val="center" w:pos="4320"/>
          <w:tab w:val="left" w:pos="7920"/>
        </w:tabs>
      </w:pPr>
      <w:proofErr w:type="gramStart"/>
      <w:r>
        <w:t>and</w:t>
      </w:r>
      <w:proofErr w:type="gramEnd"/>
    </w:p>
    <w:p w:rsidR="0049042A" w:rsidRDefault="0049042A" w:rsidP="00C20D50">
      <w:pPr>
        <w:pStyle w:val="NoSpacing"/>
        <w:tabs>
          <w:tab w:val="center" w:pos="4320"/>
          <w:tab w:val="left" w:pos="7920"/>
        </w:tabs>
        <w:rPr>
          <w:position w:val="-32"/>
        </w:rPr>
      </w:pPr>
      <w:r>
        <w:rPr>
          <w:position w:val="-32"/>
        </w:rPr>
        <w:tab/>
      </w:r>
      <w:r w:rsidR="00A64C00" w:rsidRPr="002A78D7">
        <w:fldChar w:fldCharType="begin"/>
      </w:r>
      <w:r w:rsidRPr="002A78D7">
        <w:instrText xml:space="preserve"> QUOTE </w:instrText>
      </w:r>
      <w:r w:rsidR="00CF3C60">
        <w:rPr>
          <w:noProof/>
        </w:rPr>
        <w:drawing>
          <wp:inline distT="0" distB="0" distL="0" distR="0">
            <wp:extent cx="3143250" cy="152400"/>
            <wp:effectExtent l="1905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69" cstate="print">
                      <a:clrChange>
                        <a:clrFrom>
                          <a:srgbClr val="FFFFFF"/>
                        </a:clrFrom>
                        <a:clrTo>
                          <a:srgbClr val="FFFFFF">
                            <a:alpha val="0"/>
                          </a:srgbClr>
                        </a:clrTo>
                      </a:clrChange>
                    </a:blip>
                    <a:srcRect/>
                    <a:stretch>
                      <a:fillRect/>
                    </a:stretch>
                  </pic:blipFill>
                  <pic:spPr bwMode="auto">
                    <a:xfrm>
                      <a:off x="0" y="0"/>
                      <a:ext cx="3143250" cy="152400"/>
                    </a:xfrm>
                    <a:prstGeom prst="rect">
                      <a:avLst/>
                    </a:prstGeom>
                    <a:noFill/>
                    <a:ln w="9525">
                      <a:noFill/>
                      <a:miter lim="800000"/>
                      <a:headEnd/>
                      <a:tailEnd/>
                    </a:ln>
                  </pic:spPr>
                </pic:pic>
              </a:graphicData>
            </a:graphic>
          </wp:inline>
        </w:drawing>
      </w:r>
      <w:r w:rsidRPr="002A78D7">
        <w:instrText xml:space="preserve"> </w:instrText>
      </w:r>
      <w:r w:rsidR="00A64C00" w:rsidRPr="002A78D7">
        <w:fldChar w:fldCharType="separate"/>
      </w:r>
      <w:r w:rsidR="00CF3C60">
        <w:rPr>
          <w:noProof/>
        </w:rPr>
        <w:drawing>
          <wp:inline distT="0" distB="0" distL="0" distR="0">
            <wp:extent cx="3143250" cy="152400"/>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69" cstate="print">
                      <a:clrChange>
                        <a:clrFrom>
                          <a:srgbClr val="FFFFFF"/>
                        </a:clrFrom>
                        <a:clrTo>
                          <a:srgbClr val="FFFFFF">
                            <a:alpha val="0"/>
                          </a:srgbClr>
                        </a:clrTo>
                      </a:clrChange>
                    </a:blip>
                    <a:srcRect/>
                    <a:stretch>
                      <a:fillRect/>
                    </a:stretch>
                  </pic:blipFill>
                  <pic:spPr bwMode="auto">
                    <a:xfrm>
                      <a:off x="0" y="0"/>
                      <a:ext cx="3143250" cy="152400"/>
                    </a:xfrm>
                    <a:prstGeom prst="rect">
                      <a:avLst/>
                    </a:prstGeom>
                    <a:noFill/>
                    <a:ln w="9525">
                      <a:noFill/>
                      <a:miter lim="800000"/>
                      <a:headEnd/>
                      <a:tailEnd/>
                    </a:ln>
                  </pic:spPr>
                </pic:pic>
              </a:graphicData>
            </a:graphic>
          </wp:inline>
        </w:drawing>
      </w:r>
      <w:r w:rsidR="00A64C00" w:rsidRPr="002A78D7">
        <w:fldChar w:fldCharType="end"/>
      </w:r>
      <w:r>
        <w:t>.</w:t>
      </w:r>
      <w:r>
        <w:tab/>
      </w:r>
      <w:r w:rsidRPr="00FE4D58">
        <w:rPr>
          <w:rStyle w:val="EquationChar"/>
          <w:sz w:val="20"/>
        </w:rPr>
        <w:t>Equation 1</w:t>
      </w:r>
      <w:r>
        <w:rPr>
          <w:rStyle w:val="EquationChar"/>
          <w:sz w:val="20"/>
        </w:rPr>
        <w:t>8</w:t>
      </w:r>
    </w:p>
    <w:p w:rsidR="0049042A" w:rsidRDefault="0049042A" w:rsidP="00C20D50">
      <w:pPr>
        <w:rPr>
          <w:b/>
        </w:rPr>
      </w:pPr>
    </w:p>
    <w:p w:rsidR="0049042A" w:rsidRDefault="0049042A" w:rsidP="003E5BB8">
      <w:r>
        <w:lastRenderedPageBreak/>
        <w:t xml:space="preserve">Using frequency data for </w:t>
      </w:r>
      <w:r w:rsidRPr="00E670E1">
        <w:rPr>
          <w:i/>
        </w:rPr>
        <w:t>Psidium cattleianum</w:t>
      </w:r>
      <w:r>
        <w:rPr>
          <w:i/>
          <w:iCs/>
          <w:color w:val="000000"/>
          <w:sz w:val="22"/>
          <w:szCs w:val="24"/>
        </w:rPr>
        <w:t xml:space="preserve"> </w:t>
      </w:r>
      <w:r w:rsidRPr="00236FFA">
        <w:rPr>
          <w:szCs w:val="24"/>
        </w:rPr>
        <w:t>(</w:t>
      </w:r>
      <w:r>
        <w:rPr>
          <w:szCs w:val="24"/>
        </w:rPr>
        <w:t>PSICAT</w:t>
      </w:r>
      <w:r w:rsidRPr="00236FFA">
        <w:rPr>
          <w:szCs w:val="24"/>
        </w:rPr>
        <w:t>)</w:t>
      </w:r>
      <w:r>
        <w:rPr>
          <w:szCs w:val="24"/>
        </w:rPr>
        <w:t xml:space="preserve"> from</w:t>
      </w:r>
      <w:r>
        <w:t xml:space="preserve"> Ainsworth et al. (2008) (table 4)</w:t>
      </w:r>
      <w:proofErr w:type="gramStart"/>
      <w:r>
        <w:t>,</w:t>
      </w:r>
      <w:proofErr w:type="gramEnd"/>
      <w:r>
        <w:t xml:space="preserve"> we demonstrate one way to test the null hypothesis that frequency or the proportion occupied by PSICAT did not change over time. An arcsine-square root transformation is used to meet assumptions of normality. A paired t-test is used to compare the transformed PSICAT means from each year by transect to examine an effect in the year term between the two years. The test results indicate a significant year effect between 2000 and 2008 (t-statistic = -3.557, </w:t>
      </w:r>
      <w:proofErr w:type="gramStart"/>
      <w:r>
        <w:t>df</w:t>
      </w:r>
      <w:proofErr w:type="gramEnd"/>
      <w:r>
        <w:t xml:space="preserve"> = 4, p-value = 0.0237) at the 0.10 level.  A simple linear regression model was used to obtain residuals for evaluation and diagnostics indicated that residuals were approximately normal with homogeneous spread.  </w:t>
      </w:r>
    </w:p>
    <w:p w:rsidR="0049042A" w:rsidRDefault="0049042A" w:rsidP="00E93187"/>
    <w:p w:rsidR="0049042A" w:rsidRPr="00A80536" w:rsidRDefault="0049042A" w:rsidP="00394AEF">
      <w:pPr>
        <w:pStyle w:val="SOPTable"/>
        <w:keepLines w:val="0"/>
        <w:rPr>
          <w:sz w:val="20"/>
          <w:szCs w:val="20"/>
        </w:rPr>
      </w:pPr>
      <w:proofErr w:type="gramStart"/>
      <w:r w:rsidRPr="00A80536">
        <w:rPr>
          <w:b/>
          <w:sz w:val="20"/>
          <w:szCs w:val="20"/>
        </w:rPr>
        <w:t>Table 4.</w:t>
      </w:r>
      <w:proofErr w:type="gramEnd"/>
      <w:r w:rsidRPr="00A80536">
        <w:rPr>
          <w:b/>
          <w:sz w:val="20"/>
          <w:szCs w:val="20"/>
        </w:rPr>
        <w:t xml:space="preserve"> </w:t>
      </w:r>
      <w:proofErr w:type="gramStart"/>
      <w:r w:rsidRPr="00A80536">
        <w:rPr>
          <w:sz w:val="20"/>
          <w:szCs w:val="20"/>
        </w:rPr>
        <w:t xml:space="preserve">Frequency or proportion of plots containing </w:t>
      </w:r>
      <w:r w:rsidRPr="00A80536">
        <w:rPr>
          <w:i/>
          <w:sz w:val="20"/>
          <w:szCs w:val="20"/>
        </w:rPr>
        <w:t>Psidium cattleianum</w:t>
      </w:r>
      <w:r w:rsidRPr="00A80536">
        <w:rPr>
          <w:sz w:val="20"/>
          <w:szCs w:val="20"/>
        </w:rPr>
        <w:t xml:space="preserve"> (PSICAT) from Ainsworth et al. (2008).</w:t>
      </w:r>
      <w:proofErr w:type="gramEnd"/>
    </w:p>
    <w:p w:rsidR="0049042A" w:rsidRDefault="0049042A" w:rsidP="00394AEF"/>
    <w:tbl>
      <w:tblPr>
        <w:tblW w:w="2880" w:type="dxa"/>
        <w:tblLook w:val="00A0" w:firstRow="1" w:lastRow="0" w:firstColumn="1" w:lastColumn="0" w:noHBand="0" w:noVBand="0"/>
      </w:tblPr>
      <w:tblGrid>
        <w:gridCol w:w="1050"/>
        <w:gridCol w:w="960"/>
        <w:gridCol w:w="960"/>
      </w:tblGrid>
      <w:tr w:rsidR="0049042A" w:rsidRPr="005075CE">
        <w:trPr>
          <w:trHeight w:val="300"/>
        </w:trPr>
        <w:tc>
          <w:tcPr>
            <w:tcW w:w="960" w:type="dxa"/>
            <w:vMerge w:val="restart"/>
            <w:tcBorders>
              <w:top w:val="single" w:sz="4" w:space="0" w:color="auto"/>
              <w:left w:val="nil"/>
              <w:bottom w:val="single" w:sz="4" w:space="0" w:color="000000"/>
              <w:right w:val="nil"/>
            </w:tcBorders>
            <w:noWrap/>
            <w:vAlign w:val="bottom"/>
          </w:tcPr>
          <w:p w:rsidR="0049042A" w:rsidRPr="005075CE" w:rsidRDefault="0049042A" w:rsidP="00394AEF">
            <w:pPr>
              <w:jc w:val="center"/>
              <w:rPr>
                <w:rFonts w:ascii="Arial" w:hAnsi="Arial" w:cs="Arial"/>
                <w:b/>
                <w:bCs/>
                <w:color w:val="000000"/>
                <w:sz w:val="20"/>
              </w:rPr>
            </w:pPr>
            <w:r w:rsidRPr="00E670E1">
              <w:rPr>
                <w:rFonts w:ascii="Arial" w:hAnsi="Arial" w:cs="Arial"/>
                <w:b/>
                <w:bCs/>
                <w:color w:val="000000"/>
                <w:sz w:val="20"/>
              </w:rPr>
              <w:t>Transect</w:t>
            </w:r>
          </w:p>
        </w:tc>
        <w:tc>
          <w:tcPr>
            <w:tcW w:w="1920" w:type="dxa"/>
            <w:gridSpan w:val="2"/>
            <w:tcBorders>
              <w:top w:val="single" w:sz="4" w:space="0" w:color="auto"/>
              <w:left w:val="nil"/>
              <w:bottom w:val="nil"/>
              <w:right w:val="nil"/>
            </w:tcBorders>
            <w:noWrap/>
            <w:vAlign w:val="bottom"/>
          </w:tcPr>
          <w:p w:rsidR="0049042A" w:rsidRPr="005075CE" w:rsidRDefault="0049042A" w:rsidP="00394AEF">
            <w:pPr>
              <w:jc w:val="center"/>
              <w:rPr>
                <w:rFonts w:ascii="Arial" w:hAnsi="Arial" w:cs="Arial"/>
                <w:b/>
                <w:bCs/>
                <w:color w:val="000000"/>
                <w:sz w:val="20"/>
              </w:rPr>
            </w:pPr>
            <w:r w:rsidRPr="00E670E1">
              <w:rPr>
                <w:rFonts w:ascii="Arial" w:hAnsi="Arial" w:cs="Arial"/>
                <w:b/>
                <w:bCs/>
                <w:color w:val="000000"/>
                <w:sz w:val="20"/>
              </w:rPr>
              <w:t>% PSICAT</w:t>
            </w:r>
          </w:p>
        </w:tc>
      </w:tr>
      <w:tr w:rsidR="0049042A" w:rsidRPr="005075CE">
        <w:trPr>
          <w:trHeight w:val="300"/>
        </w:trPr>
        <w:tc>
          <w:tcPr>
            <w:tcW w:w="960" w:type="dxa"/>
            <w:vMerge/>
            <w:tcBorders>
              <w:top w:val="single" w:sz="4" w:space="0" w:color="auto"/>
              <w:left w:val="nil"/>
              <w:bottom w:val="single" w:sz="12" w:space="0" w:color="auto"/>
              <w:right w:val="nil"/>
            </w:tcBorders>
            <w:vAlign w:val="center"/>
          </w:tcPr>
          <w:p w:rsidR="0049042A" w:rsidRPr="005075CE" w:rsidRDefault="0049042A" w:rsidP="00394AEF">
            <w:pPr>
              <w:rPr>
                <w:rFonts w:ascii="Arial" w:hAnsi="Arial" w:cs="Arial"/>
                <w:b/>
                <w:bCs/>
                <w:color w:val="000000"/>
                <w:sz w:val="20"/>
              </w:rPr>
            </w:pPr>
          </w:p>
        </w:tc>
        <w:tc>
          <w:tcPr>
            <w:tcW w:w="960" w:type="dxa"/>
            <w:tcBorders>
              <w:top w:val="nil"/>
              <w:left w:val="nil"/>
              <w:bottom w:val="single" w:sz="12" w:space="0" w:color="auto"/>
              <w:right w:val="nil"/>
            </w:tcBorders>
            <w:noWrap/>
            <w:vAlign w:val="bottom"/>
          </w:tcPr>
          <w:p w:rsidR="0049042A" w:rsidRPr="005075CE" w:rsidRDefault="0049042A" w:rsidP="00394AEF">
            <w:pPr>
              <w:jc w:val="center"/>
              <w:rPr>
                <w:rFonts w:ascii="Arial" w:hAnsi="Arial" w:cs="Arial"/>
                <w:b/>
                <w:bCs/>
                <w:color w:val="000000"/>
                <w:sz w:val="20"/>
              </w:rPr>
            </w:pPr>
            <w:r w:rsidRPr="00273541">
              <w:rPr>
                <w:rFonts w:ascii="Arial" w:hAnsi="Arial" w:cs="Arial"/>
                <w:b/>
                <w:bCs/>
                <w:color w:val="000000"/>
                <w:sz w:val="20"/>
              </w:rPr>
              <w:t>2000</w:t>
            </w:r>
          </w:p>
        </w:tc>
        <w:tc>
          <w:tcPr>
            <w:tcW w:w="960" w:type="dxa"/>
            <w:tcBorders>
              <w:top w:val="nil"/>
              <w:left w:val="nil"/>
              <w:bottom w:val="single" w:sz="12" w:space="0" w:color="auto"/>
              <w:right w:val="nil"/>
            </w:tcBorders>
            <w:noWrap/>
            <w:vAlign w:val="bottom"/>
          </w:tcPr>
          <w:p w:rsidR="0049042A" w:rsidRPr="005075CE" w:rsidRDefault="0049042A" w:rsidP="00394AEF">
            <w:pPr>
              <w:jc w:val="center"/>
              <w:rPr>
                <w:rFonts w:ascii="Arial" w:hAnsi="Arial" w:cs="Arial"/>
                <w:b/>
                <w:bCs/>
                <w:color w:val="000000"/>
                <w:sz w:val="20"/>
              </w:rPr>
            </w:pPr>
            <w:r w:rsidRPr="00273541">
              <w:rPr>
                <w:rFonts w:ascii="Arial" w:hAnsi="Arial" w:cs="Arial"/>
                <w:b/>
                <w:bCs/>
                <w:color w:val="000000"/>
                <w:sz w:val="20"/>
              </w:rPr>
              <w:t>2008</w:t>
            </w:r>
          </w:p>
        </w:tc>
      </w:tr>
      <w:tr w:rsidR="0049042A" w:rsidRPr="005075CE">
        <w:trPr>
          <w:trHeight w:val="300"/>
        </w:trPr>
        <w:tc>
          <w:tcPr>
            <w:tcW w:w="960" w:type="dxa"/>
            <w:tcBorders>
              <w:top w:val="single" w:sz="12" w:space="0" w:color="auto"/>
              <w:left w:val="nil"/>
              <w:bottom w:val="nil"/>
              <w:right w:val="nil"/>
            </w:tcBorders>
            <w:noWrap/>
            <w:vAlign w:val="bottom"/>
          </w:tcPr>
          <w:p w:rsidR="0049042A" w:rsidRPr="005075CE" w:rsidRDefault="0049042A" w:rsidP="00394AEF">
            <w:pPr>
              <w:jc w:val="right"/>
              <w:rPr>
                <w:rFonts w:ascii="Arial" w:hAnsi="Arial" w:cs="Arial"/>
                <w:color w:val="000000"/>
                <w:sz w:val="20"/>
              </w:rPr>
            </w:pPr>
            <w:r w:rsidRPr="00E670E1">
              <w:rPr>
                <w:rFonts w:ascii="Arial" w:hAnsi="Arial" w:cs="Arial"/>
                <w:color w:val="000000"/>
                <w:sz w:val="20"/>
              </w:rPr>
              <w:t>1</w:t>
            </w:r>
          </w:p>
        </w:tc>
        <w:tc>
          <w:tcPr>
            <w:tcW w:w="960" w:type="dxa"/>
            <w:tcBorders>
              <w:top w:val="single" w:sz="12" w:space="0" w:color="auto"/>
              <w:left w:val="nil"/>
              <w:bottom w:val="nil"/>
              <w:right w:val="nil"/>
            </w:tcBorders>
            <w:noWrap/>
            <w:vAlign w:val="bottom"/>
          </w:tcPr>
          <w:p w:rsidR="0049042A" w:rsidRPr="005075CE" w:rsidRDefault="0049042A" w:rsidP="00394AEF">
            <w:pPr>
              <w:jc w:val="right"/>
              <w:rPr>
                <w:rFonts w:ascii="Arial" w:hAnsi="Arial" w:cs="Arial"/>
                <w:color w:val="000000"/>
                <w:sz w:val="20"/>
              </w:rPr>
            </w:pPr>
            <w:r w:rsidRPr="00E670E1">
              <w:rPr>
                <w:rFonts w:ascii="Arial" w:hAnsi="Arial" w:cs="Arial"/>
                <w:color w:val="000000"/>
                <w:sz w:val="20"/>
              </w:rPr>
              <w:t>0.100</w:t>
            </w:r>
          </w:p>
        </w:tc>
        <w:tc>
          <w:tcPr>
            <w:tcW w:w="960" w:type="dxa"/>
            <w:tcBorders>
              <w:top w:val="single" w:sz="12" w:space="0" w:color="auto"/>
              <w:left w:val="nil"/>
              <w:bottom w:val="nil"/>
              <w:right w:val="nil"/>
            </w:tcBorders>
            <w:noWrap/>
            <w:vAlign w:val="bottom"/>
          </w:tcPr>
          <w:p w:rsidR="0049042A" w:rsidRPr="005075CE" w:rsidRDefault="0049042A" w:rsidP="00394AEF">
            <w:pPr>
              <w:jc w:val="right"/>
              <w:rPr>
                <w:rFonts w:ascii="Arial" w:hAnsi="Arial" w:cs="Arial"/>
                <w:color w:val="000000"/>
                <w:sz w:val="20"/>
              </w:rPr>
            </w:pPr>
            <w:r w:rsidRPr="00E670E1">
              <w:rPr>
                <w:rFonts w:ascii="Arial" w:hAnsi="Arial" w:cs="Arial"/>
                <w:color w:val="000000"/>
                <w:sz w:val="20"/>
              </w:rPr>
              <w:t>0.400</w:t>
            </w:r>
          </w:p>
        </w:tc>
      </w:tr>
      <w:tr w:rsidR="0049042A" w:rsidRPr="005075CE">
        <w:trPr>
          <w:trHeight w:val="300"/>
        </w:trPr>
        <w:tc>
          <w:tcPr>
            <w:tcW w:w="960" w:type="dxa"/>
            <w:tcBorders>
              <w:top w:val="nil"/>
              <w:left w:val="nil"/>
              <w:bottom w:val="nil"/>
              <w:right w:val="nil"/>
            </w:tcBorders>
            <w:noWrap/>
            <w:vAlign w:val="bottom"/>
          </w:tcPr>
          <w:p w:rsidR="0049042A" w:rsidRPr="005075CE" w:rsidRDefault="0049042A" w:rsidP="00394AEF">
            <w:pPr>
              <w:jc w:val="right"/>
              <w:rPr>
                <w:rFonts w:ascii="Arial" w:hAnsi="Arial" w:cs="Arial"/>
                <w:color w:val="000000"/>
                <w:sz w:val="20"/>
              </w:rPr>
            </w:pPr>
            <w:r w:rsidRPr="00E670E1">
              <w:rPr>
                <w:rFonts w:ascii="Arial" w:hAnsi="Arial" w:cs="Arial"/>
                <w:color w:val="000000"/>
                <w:sz w:val="20"/>
              </w:rPr>
              <w:t>2</w:t>
            </w:r>
          </w:p>
        </w:tc>
        <w:tc>
          <w:tcPr>
            <w:tcW w:w="960" w:type="dxa"/>
            <w:tcBorders>
              <w:top w:val="nil"/>
              <w:left w:val="nil"/>
              <w:bottom w:val="nil"/>
              <w:right w:val="nil"/>
            </w:tcBorders>
            <w:noWrap/>
            <w:vAlign w:val="bottom"/>
          </w:tcPr>
          <w:p w:rsidR="0049042A" w:rsidRPr="005075CE" w:rsidRDefault="0049042A" w:rsidP="00394AEF">
            <w:pPr>
              <w:jc w:val="right"/>
              <w:rPr>
                <w:rFonts w:ascii="Arial" w:hAnsi="Arial" w:cs="Arial"/>
                <w:color w:val="000000"/>
                <w:sz w:val="20"/>
              </w:rPr>
            </w:pPr>
            <w:r w:rsidRPr="00E670E1">
              <w:rPr>
                <w:rFonts w:ascii="Arial" w:hAnsi="Arial" w:cs="Arial"/>
                <w:color w:val="000000"/>
                <w:sz w:val="20"/>
              </w:rPr>
              <w:t>0.000</w:t>
            </w:r>
          </w:p>
        </w:tc>
        <w:tc>
          <w:tcPr>
            <w:tcW w:w="960" w:type="dxa"/>
            <w:tcBorders>
              <w:top w:val="nil"/>
              <w:left w:val="nil"/>
              <w:bottom w:val="nil"/>
              <w:right w:val="nil"/>
            </w:tcBorders>
            <w:noWrap/>
            <w:vAlign w:val="bottom"/>
          </w:tcPr>
          <w:p w:rsidR="0049042A" w:rsidRPr="005075CE" w:rsidRDefault="0049042A" w:rsidP="00394AEF">
            <w:pPr>
              <w:jc w:val="right"/>
              <w:rPr>
                <w:rFonts w:ascii="Arial" w:hAnsi="Arial" w:cs="Arial"/>
                <w:color w:val="000000"/>
                <w:sz w:val="20"/>
              </w:rPr>
            </w:pPr>
            <w:r w:rsidRPr="00E670E1">
              <w:rPr>
                <w:rFonts w:ascii="Arial" w:hAnsi="Arial" w:cs="Arial"/>
                <w:color w:val="000000"/>
                <w:sz w:val="20"/>
              </w:rPr>
              <w:t>0.222</w:t>
            </w:r>
          </w:p>
        </w:tc>
      </w:tr>
      <w:tr w:rsidR="0049042A" w:rsidRPr="005075CE">
        <w:trPr>
          <w:trHeight w:val="300"/>
        </w:trPr>
        <w:tc>
          <w:tcPr>
            <w:tcW w:w="960" w:type="dxa"/>
            <w:tcBorders>
              <w:top w:val="nil"/>
              <w:left w:val="nil"/>
              <w:bottom w:val="nil"/>
              <w:right w:val="nil"/>
            </w:tcBorders>
            <w:noWrap/>
            <w:vAlign w:val="bottom"/>
          </w:tcPr>
          <w:p w:rsidR="0049042A" w:rsidRPr="005075CE" w:rsidRDefault="0049042A" w:rsidP="00394AEF">
            <w:pPr>
              <w:jc w:val="right"/>
              <w:rPr>
                <w:rFonts w:ascii="Arial" w:hAnsi="Arial" w:cs="Arial"/>
                <w:color w:val="000000"/>
                <w:sz w:val="20"/>
              </w:rPr>
            </w:pPr>
            <w:r w:rsidRPr="00E670E1">
              <w:rPr>
                <w:rFonts w:ascii="Arial" w:hAnsi="Arial" w:cs="Arial"/>
                <w:color w:val="000000"/>
                <w:sz w:val="20"/>
              </w:rPr>
              <w:t>3</w:t>
            </w:r>
          </w:p>
        </w:tc>
        <w:tc>
          <w:tcPr>
            <w:tcW w:w="960" w:type="dxa"/>
            <w:tcBorders>
              <w:top w:val="nil"/>
              <w:left w:val="nil"/>
              <w:bottom w:val="nil"/>
              <w:right w:val="nil"/>
            </w:tcBorders>
            <w:noWrap/>
            <w:vAlign w:val="bottom"/>
          </w:tcPr>
          <w:p w:rsidR="0049042A" w:rsidRPr="005075CE" w:rsidRDefault="0049042A" w:rsidP="00394AEF">
            <w:pPr>
              <w:jc w:val="right"/>
              <w:rPr>
                <w:rFonts w:ascii="Arial" w:hAnsi="Arial" w:cs="Arial"/>
                <w:color w:val="000000"/>
                <w:sz w:val="20"/>
              </w:rPr>
            </w:pPr>
            <w:r w:rsidRPr="00E670E1">
              <w:rPr>
                <w:rFonts w:ascii="Arial" w:hAnsi="Arial" w:cs="Arial"/>
                <w:color w:val="000000"/>
                <w:sz w:val="20"/>
              </w:rPr>
              <w:t>0.053</w:t>
            </w:r>
          </w:p>
        </w:tc>
        <w:tc>
          <w:tcPr>
            <w:tcW w:w="960" w:type="dxa"/>
            <w:tcBorders>
              <w:top w:val="nil"/>
              <w:left w:val="nil"/>
              <w:bottom w:val="nil"/>
              <w:right w:val="nil"/>
            </w:tcBorders>
            <w:noWrap/>
            <w:vAlign w:val="bottom"/>
          </w:tcPr>
          <w:p w:rsidR="0049042A" w:rsidRPr="005075CE" w:rsidRDefault="0049042A" w:rsidP="00394AEF">
            <w:pPr>
              <w:jc w:val="right"/>
              <w:rPr>
                <w:rFonts w:ascii="Arial" w:hAnsi="Arial" w:cs="Arial"/>
                <w:color w:val="000000"/>
                <w:sz w:val="20"/>
              </w:rPr>
            </w:pPr>
            <w:r w:rsidRPr="00E670E1">
              <w:rPr>
                <w:rFonts w:ascii="Arial" w:hAnsi="Arial" w:cs="Arial"/>
                <w:color w:val="000000"/>
                <w:sz w:val="20"/>
              </w:rPr>
              <w:t>0.053</w:t>
            </w:r>
          </w:p>
        </w:tc>
      </w:tr>
      <w:tr w:rsidR="0049042A" w:rsidRPr="005075CE">
        <w:trPr>
          <w:trHeight w:val="300"/>
        </w:trPr>
        <w:tc>
          <w:tcPr>
            <w:tcW w:w="960" w:type="dxa"/>
            <w:tcBorders>
              <w:top w:val="nil"/>
              <w:left w:val="nil"/>
              <w:bottom w:val="nil"/>
              <w:right w:val="nil"/>
            </w:tcBorders>
            <w:noWrap/>
            <w:vAlign w:val="bottom"/>
          </w:tcPr>
          <w:p w:rsidR="0049042A" w:rsidRPr="005075CE" w:rsidRDefault="0049042A" w:rsidP="00394AEF">
            <w:pPr>
              <w:jc w:val="right"/>
              <w:rPr>
                <w:rFonts w:ascii="Arial" w:hAnsi="Arial" w:cs="Arial"/>
                <w:color w:val="000000"/>
                <w:sz w:val="20"/>
              </w:rPr>
            </w:pPr>
            <w:r w:rsidRPr="00E670E1">
              <w:rPr>
                <w:rFonts w:ascii="Arial" w:hAnsi="Arial" w:cs="Arial"/>
                <w:color w:val="000000"/>
                <w:sz w:val="20"/>
              </w:rPr>
              <w:t>4</w:t>
            </w:r>
          </w:p>
        </w:tc>
        <w:tc>
          <w:tcPr>
            <w:tcW w:w="960" w:type="dxa"/>
            <w:tcBorders>
              <w:top w:val="nil"/>
              <w:left w:val="nil"/>
              <w:bottom w:val="nil"/>
              <w:right w:val="nil"/>
            </w:tcBorders>
            <w:noWrap/>
            <w:vAlign w:val="bottom"/>
          </w:tcPr>
          <w:p w:rsidR="0049042A" w:rsidRPr="005075CE" w:rsidRDefault="0049042A" w:rsidP="00394AEF">
            <w:pPr>
              <w:jc w:val="right"/>
              <w:rPr>
                <w:rFonts w:ascii="Arial" w:hAnsi="Arial" w:cs="Arial"/>
                <w:color w:val="000000"/>
                <w:sz w:val="20"/>
              </w:rPr>
            </w:pPr>
            <w:r w:rsidRPr="00E670E1">
              <w:rPr>
                <w:rFonts w:ascii="Arial" w:hAnsi="Arial" w:cs="Arial"/>
                <w:color w:val="000000"/>
                <w:sz w:val="20"/>
              </w:rPr>
              <w:t>0.056</w:t>
            </w:r>
          </w:p>
        </w:tc>
        <w:tc>
          <w:tcPr>
            <w:tcW w:w="960" w:type="dxa"/>
            <w:tcBorders>
              <w:top w:val="nil"/>
              <w:left w:val="nil"/>
              <w:bottom w:val="nil"/>
              <w:right w:val="nil"/>
            </w:tcBorders>
            <w:noWrap/>
            <w:vAlign w:val="bottom"/>
          </w:tcPr>
          <w:p w:rsidR="0049042A" w:rsidRPr="005075CE" w:rsidRDefault="0049042A" w:rsidP="00394AEF">
            <w:pPr>
              <w:jc w:val="right"/>
              <w:rPr>
                <w:rFonts w:ascii="Arial" w:hAnsi="Arial" w:cs="Arial"/>
                <w:color w:val="000000"/>
                <w:sz w:val="20"/>
              </w:rPr>
            </w:pPr>
            <w:r w:rsidRPr="00E670E1">
              <w:rPr>
                <w:rFonts w:ascii="Arial" w:hAnsi="Arial" w:cs="Arial"/>
                <w:color w:val="000000"/>
                <w:sz w:val="20"/>
              </w:rPr>
              <w:t>0.333</w:t>
            </w:r>
          </w:p>
        </w:tc>
      </w:tr>
      <w:tr w:rsidR="0049042A" w:rsidRPr="005075CE">
        <w:trPr>
          <w:trHeight w:val="300"/>
        </w:trPr>
        <w:tc>
          <w:tcPr>
            <w:tcW w:w="960" w:type="dxa"/>
            <w:tcBorders>
              <w:top w:val="nil"/>
              <w:left w:val="nil"/>
              <w:bottom w:val="single" w:sz="4" w:space="0" w:color="auto"/>
              <w:right w:val="nil"/>
            </w:tcBorders>
            <w:noWrap/>
            <w:vAlign w:val="bottom"/>
          </w:tcPr>
          <w:p w:rsidR="0049042A" w:rsidRPr="005075CE" w:rsidRDefault="0049042A" w:rsidP="00394AEF">
            <w:pPr>
              <w:jc w:val="right"/>
              <w:rPr>
                <w:rFonts w:ascii="Arial" w:hAnsi="Arial" w:cs="Arial"/>
                <w:color w:val="000000"/>
                <w:sz w:val="20"/>
              </w:rPr>
            </w:pPr>
            <w:r w:rsidRPr="00E670E1">
              <w:rPr>
                <w:rFonts w:ascii="Arial" w:hAnsi="Arial" w:cs="Arial"/>
                <w:color w:val="000000"/>
                <w:sz w:val="20"/>
              </w:rPr>
              <w:t>5</w:t>
            </w:r>
          </w:p>
        </w:tc>
        <w:tc>
          <w:tcPr>
            <w:tcW w:w="960" w:type="dxa"/>
            <w:tcBorders>
              <w:top w:val="nil"/>
              <w:left w:val="nil"/>
              <w:bottom w:val="single" w:sz="4" w:space="0" w:color="auto"/>
              <w:right w:val="nil"/>
            </w:tcBorders>
            <w:noWrap/>
            <w:vAlign w:val="bottom"/>
          </w:tcPr>
          <w:p w:rsidR="0049042A" w:rsidRPr="005075CE" w:rsidRDefault="0049042A" w:rsidP="00394AEF">
            <w:pPr>
              <w:jc w:val="right"/>
              <w:rPr>
                <w:rFonts w:ascii="Arial" w:hAnsi="Arial" w:cs="Arial"/>
                <w:color w:val="000000"/>
                <w:sz w:val="20"/>
              </w:rPr>
            </w:pPr>
            <w:r w:rsidRPr="00E670E1">
              <w:rPr>
                <w:rFonts w:ascii="Arial" w:hAnsi="Arial" w:cs="Arial"/>
                <w:color w:val="000000"/>
                <w:sz w:val="20"/>
              </w:rPr>
              <w:t>0.412</w:t>
            </w:r>
          </w:p>
        </w:tc>
        <w:tc>
          <w:tcPr>
            <w:tcW w:w="960" w:type="dxa"/>
            <w:tcBorders>
              <w:top w:val="nil"/>
              <w:left w:val="nil"/>
              <w:bottom w:val="single" w:sz="4" w:space="0" w:color="auto"/>
              <w:right w:val="nil"/>
            </w:tcBorders>
            <w:noWrap/>
            <w:vAlign w:val="bottom"/>
          </w:tcPr>
          <w:p w:rsidR="0049042A" w:rsidRPr="005075CE" w:rsidRDefault="0049042A" w:rsidP="00394AEF">
            <w:pPr>
              <w:jc w:val="right"/>
              <w:rPr>
                <w:rFonts w:ascii="Arial" w:hAnsi="Arial" w:cs="Arial"/>
                <w:color w:val="000000"/>
                <w:sz w:val="20"/>
              </w:rPr>
            </w:pPr>
            <w:r w:rsidRPr="00E670E1">
              <w:rPr>
                <w:rFonts w:ascii="Arial" w:hAnsi="Arial" w:cs="Arial"/>
                <w:color w:val="000000"/>
                <w:sz w:val="20"/>
              </w:rPr>
              <w:t>0.941</w:t>
            </w:r>
          </w:p>
        </w:tc>
      </w:tr>
    </w:tbl>
    <w:p w:rsidR="0049042A" w:rsidRDefault="0049042A" w:rsidP="00E93187"/>
    <w:p w:rsidR="0049042A" w:rsidRDefault="0049042A" w:rsidP="003E5BB8">
      <w:r>
        <w:t xml:space="preserve">Using frequency data for </w:t>
      </w:r>
      <w:r w:rsidRPr="008E0DF2">
        <w:rPr>
          <w:i/>
          <w:iCs/>
          <w:color w:val="000000"/>
          <w:sz w:val="22"/>
          <w:szCs w:val="24"/>
        </w:rPr>
        <w:t>Passiflora tarminiana</w:t>
      </w:r>
      <w:r>
        <w:rPr>
          <w:i/>
        </w:rPr>
        <w:t xml:space="preserve"> </w:t>
      </w:r>
      <w:r>
        <w:rPr>
          <w:szCs w:val="24"/>
        </w:rPr>
        <w:t>(PASTAR</w:t>
      </w:r>
      <w:r w:rsidRPr="00236FFA">
        <w:rPr>
          <w:szCs w:val="24"/>
        </w:rPr>
        <w:t>)</w:t>
      </w:r>
      <w:r>
        <w:rPr>
          <w:szCs w:val="24"/>
        </w:rPr>
        <w:t xml:space="preserve"> from </w:t>
      </w:r>
      <w:r>
        <w:t>Ainsworth et al. (2008) (</w:t>
      </w:r>
      <w:r w:rsidR="00CE6B63">
        <w:t xml:space="preserve">table </w:t>
      </w:r>
      <w:r>
        <w:t xml:space="preserve">5), we examine another approach to trend detection. Residuals from a simple linear regression of the transect factor and the indicator for a single year on the annual transect-level means exhibit non-normality. Using a zero-inflated beta distribution which is appropriate for rates and proportions that are also subject to zero inflation (Opsina and Ferrari, 2010), we fit two separate non-linear mixed models that differed only in the inclusion (full model) or exclusion (reduced model) of the variable for year and computed the log likelihoods for each model. Then using the likelihood ratio test, we compared the log-likelihoods of the two models. In this case, there was no significant difference between the models (p = 0.3193), so we conclude that PASTAR did not significantly change between years. The R code for calculating the likelihood ratio test is presented at the end of SOP 19. </w:t>
      </w:r>
    </w:p>
    <w:p w:rsidR="0049042A" w:rsidRDefault="0049042A" w:rsidP="003E5BB8"/>
    <w:p w:rsidR="0049042A" w:rsidRPr="00A80536" w:rsidRDefault="0049042A" w:rsidP="003E5BB8">
      <w:pPr>
        <w:pStyle w:val="SOPTable"/>
        <w:keepLines w:val="0"/>
        <w:rPr>
          <w:sz w:val="20"/>
          <w:szCs w:val="20"/>
        </w:rPr>
      </w:pPr>
      <w:proofErr w:type="gramStart"/>
      <w:r w:rsidRPr="00A80536">
        <w:rPr>
          <w:b/>
          <w:sz w:val="20"/>
          <w:szCs w:val="20"/>
        </w:rPr>
        <w:t>Table 5.</w:t>
      </w:r>
      <w:proofErr w:type="gramEnd"/>
      <w:r w:rsidRPr="00A80536">
        <w:rPr>
          <w:b/>
          <w:sz w:val="20"/>
          <w:szCs w:val="20"/>
        </w:rPr>
        <w:t xml:space="preserve"> </w:t>
      </w:r>
      <w:proofErr w:type="gramStart"/>
      <w:r w:rsidRPr="00A80536">
        <w:rPr>
          <w:sz w:val="20"/>
          <w:szCs w:val="20"/>
        </w:rPr>
        <w:t xml:space="preserve">Frequency or proportion of plots containing </w:t>
      </w:r>
      <w:r w:rsidRPr="00A80536">
        <w:rPr>
          <w:i/>
          <w:iCs/>
          <w:color w:val="000000"/>
          <w:sz w:val="20"/>
          <w:szCs w:val="20"/>
        </w:rPr>
        <w:t>Passiflora tarminiana</w:t>
      </w:r>
      <w:r w:rsidRPr="00A80536">
        <w:rPr>
          <w:i/>
          <w:sz w:val="20"/>
          <w:szCs w:val="20"/>
        </w:rPr>
        <w:t xml:space="preserve"> </w:t>
      </w:r>
      <w:r w:rsidRPr="00A80536">
        <w:rPr>
          <w:sz w:val="20"/>
          <w:szCs w:val="20"/>
        </w:rPr>
        <w:t>(PASTAR) from Ainsworth et al. (2008).</w:t>
      </w:r>
      <w:proofErr w:type="gramEnd"/>
    </w:p>
    <w:p w:rsidR="0049042A" w:rsidRDefault="0049042A" w:rsidP="003E5BB8"/>
    <w:tbl>
      <w:tblPr>
        <w:tblW w:w="2970" w:type="dxa"/>
        <w:tblLook w:val="00A0" w:firstRow="1" w:lastRow="0" w:firstColumn="1" w:lastColumn="0" w:noHBand="0" w:noVBand="0"/>
      </w:tblPr>
      <w:tblGrid>
        <w:gridCol w:w="1050"/>
        <w:gridCol w:w="960"/>
        <w:gridCol w:w="960"/>
      </w:tblGrid>
      <w:tr w:rsidR="0049042A" w:rsidRPr="005075CE">
        <w:trPr>
          <w:trHeight w:val="300"/>
        </w:trPr>
        <w:tc>
          <w:tcPr>
            <w:tcW w:w="1050" w:type="dxa"/>
            <w:vMerge w:val="restart"/>
            <w:tcBorders>
              <w:top w:val="single" w:sz="4" w:space="0" w:color="auto"/>
              <w:left w:val="nil"/>
              <w:bottom w:val="single" w:sz="4" w:space="0" w:color="000000"/>
              <w:right w:val="nil"/>
            </w:tcBorders>
            <w:noWrap/>
            <w:vAlign w:val="bottom"/>
          </w:tcPr>
          <w:p w:rsidR="0049042A" w:rsidRPr="005075CE" w:rsidRDefault="0049042A" w:rsidP="003E5BB8">
            <w:pPr>
              <w:jc w:val="center"/>
              <w:rPr>
                <w:rFonts w:ascii="Arial" w:hAnsi="Arial" w:cs="Arial"/>
                <w:b/>
                <w:bCs/>
                <w:color w:val="000000"/>
                <w:sz w:val="20"/>
              </w:rPr>
            </w:pPr>
            <w:r w:rsidRPr="00E670E1">
              <w:rPr>
                <w:rFonts w:ascii="Arial" w:hAnsi="Arial" w:cs="Arial"/>
                <w:b/>
                <w:bCs/>
                <w:color w:val="000000"/>
                <w:sz w:val="20"/>
              </w:rPr>
              <w:t>Transect</w:t>
            </w:r>
          </w:p>
        </w:tc>
        <w:tc>
          <w:tcPr>
            <w:tcW w:w="1920" w:type="dxa"/>
            <w:gridSpan w:val="2"/>
            <w:tcBorders>
              <w:top w:val="single" w:sz="4" w:space="0" w:color="auto"/>
              <w:left w:val="nil"/>
              <w:bottom w:val="nil"/>
              <w:right w:val="nil"/>
            </w:tcBorders>
            <w:noWrap/>
            <w:vAlign w:val="bottom"/>
          </w:tcPr>
          <w:p w:rsidR="0049042A" w:rsidRPr="005075CE" w:rsidRDefault="0049042A" w:rsidP="003E5BB8">
            <w:pPr>
              <w:jc w:val="center"/>
              <w:rPr>
                <w:rFonts w:ascii="Arial" w:hAnsi="Arial" w:cs="Arial"/>
                <w:b/>
                <w:bCs/>
                <w:color w:val="000000"/>
                <w:sz w:val="20"/>
              </w:rPr>
            </w:pPr>
            <w:r w:rsidRPr="00E670E1">
              <w:rPr>
                <w:rFonts w:ascii="Arial" w:hAnsi="Arial" w:cs="Arial"/>
                <w:b/>
                <w:bCs/>
                <w:color w:val="000000"/>
                <w:sz w:val="20"/>
              </w:rPr>
              <w:t xml:space="preserve">% </w:t>
            </w:r>
            <w:r>
              <w:rPr>
                <w:rFonts w:ascii="Arial" w:hAnsi="Arial" w:cs="Arial"/>
                <w:b/>
                <w:bCs/>
                <w:color w:val="000000"/>
                <w:sz w:val="20"/>
              </w:rPr>
              <w:t>PASTAR</w:t>
            </w:r>
          </w:p>
        </w:tc>
      </w:tr>
      <w:tr w:rsidR="0049042A" w:rsidRPr="005075CE">
        <w:trPr>
          <w:trHeight w:val="300"/>
        </w:trPr>
        <w:tc>
          <w:tcPr>
            <w:tcW w:w="1050" w:type="dxa"/>
            <w:vMerge/>
            <w:tcBorders>
              <w:top w:val="single" w:sz="4" w:space="0" w:color="auto"/>
              <w:left w:val="nil"/>
              <w:bottom w:val="single" w:sz="12" w:space="0" w:color="auto"/>
              <w:right w:val="nil"/>
            </w:tcBorders>
            <w:vAlign w:val="center"/>
          </w:tcPr>
          <w:p w:rsidR="0049042A" w:rsidRPr="005075CE" w:rsidRDefault="0049042A" w:rsidP="003E5BB8">
            <w:pPr>
              <w:rPr>
                <w:rFonts w:ascii="Arial" w:hAnsi="Arial" w:cs="Arial"/>
                <w:b/>
                <w:bCs/>
                <w:color w:val="000000"/>
                <w:sz w:val="20"/>
              </w:rPr>
            </w:pPr>
          </w:p>
        </w:tc>
        <w:tc>
          <w:tcPr>
            <w:tcW w:w="960" w:type="dxa"/>
            <w:tcBorders>
              <w:top w:val="nil"/>
              <w:left w:val="nil"/>
              <w:bottom w:val="single" w:sz="12" w:space="0" w:color="auto"/>
              <w:right w:val="nil"/>
            </w:tcBorders>
            <w:noWrap/>
            <w:vAlign w:val="bottom"/>
          </w:tcPr>
          <w:p w:rsidR="0049042A" w:rsidRPr="005075CE" w:rsidRDefault="0049042A" w:rsidP="003E5BB8">
            <w:pPr>
              <w:jc w:val="center"/>
              <w:rPr>
                <w:rFonts w:ascii="Arial" w:hAnsi="Arial" w:cs="Arial"/>
                <w:b/>
                <w:bCs/>
                <w:color w:val="000000"/>
                <w:sz w:val="20"/>
              </w:rPr>
            </w:pPr>
            <w:r w:rsidRPr="00273541">
              <w:rPr>
                <w:rFonts w:ascii="Arial" w:hAnsi="Arial" w:cs="Arial"/>
                <w:b/>
                <w:bCs/>
                <w:color w:val="000000"/>
                <w:sz w:val="20"/>
              </w:rPr>
              <w:t>2000</w:t>
            </w:r>
          </w:p>
        </w:tc>
        <w:tc>
          <w:tcPr>
            <w:tcW w:w="960" w:type="dxa"/>
            <w:tcBorders>
              <w:top w:val="nil"/>
              <w:left w:val="nil"/>
              <w:bottom w:val="single" w:sz="12" w:space="0" w:color="auto"/>
              <w:right w:val="nil"/>
            </w:tcBorders>
            <w:noWrap/>
            <w:vAlign w:val="bottom"/>
          </w:tcPr>
          <w:p w:rsidR="0049042A" w:rsidRPr="005075CE" w:rsidRDefault="0049042A" w:rsidP="003E5BB8">
            <w:pPr>
              <w:jc w:val="center"/>
              <w:rPr>
                <w:rFonts w:ascii="Arial" w:hAnsi="Arial" w:cs="Arial"/>
                <w:b/>
                <w:bCs/>
                <w:color w:val="000000"/>
                <w:sz w:val="20"/>
              </w:rPr>
            </w:pPr>
            <w:r w:rsidRPr="00273541">
              <w:rPr>
                <w:rFonts w:ascii="Arial" w:hAnsi="Arial" w:cs="Arial"/>
                <w:b/>
                <w:bCs/>
                <w:color w:val="000000"/>
                <w:sz w:val="20"/>
              </w:rPr>
              <w:t>2008</w:t>
            </w:r>
          </w:p>
        </w:tc>
      </w:tr>
      <w:tr w:rsidR="0049042A" w:rsidRPr="005075CE">
        <w:trPr>
          <w:trHeight w:val="300"/>
        </w:trPr>
        <w:tc>
          <w:tcPr>
            <w:tcW w:w="1050" w:type="dxa"/>
            <w:tcBorders>
              <w:top w:val="single" w:sz="12" w:space="0" w:color="auto"/>
              <w:left w:val="nil"/>
              <w:bottom w:val="nil"/>
              <w:right w:val="nil"/>
            </w:tcBorders>
            <w:noWrap/>
            <w:vAlign w:val="bottom"/>
          </w:tcPr>
          <w:p w:rsidR="0049042A" w:rsidRPr="005075CE" w:rsidRDefault="0049042A" w:rsidP="003E5BB8">
            <w:pPr>
              <w:jc w:val="right"/>
              <w:rPr>
                <w:rFonts w:ascii="Arial" w:hAnsi="Arial" w:cs="Arial"/>
                <w:color w:val="000000"/>
                <w:sz w:val="20"/>
              </w:rPr>
            </w:pPr>
            <w:r w:rsidRPr="00E670E1">
              <w:rPr>
                <w:rFonts w:ascii="Arial" w:hAnsi="Arial" w:cs="Arial"/>
                <w:color w:val="000000"/>
                <w:sz w:val="20"/>
              </w:rPr>
              <w:t>1</w:t>
            </w:r>
          </w:p>
        </w:tc>
        <w:tc>
          <w:tcPr>
            <w:tcW w:w="960" w:type="dxa"/>
            <w:tcBorders>
              <w:top w:val="single" w:sz="12" w:space="0" w:color="auto"/>
              <w:left w:val="nil"/>
              <w:bottom w:val="nil"/>
              <w:right w:val="nil"/>
            </w:tcBorders>
            <w:noWrap/>
            <w:vAlign w:val="bottom"/>
          </w:tcPr>
          <w:p w:rsidR="0049042A" w:rsidRPr="005075CE" w:rsidRDefault="0049042A" w:rsidP="003E5BB8">
            <w:pPr>
              <w:jc w:val="right"/>
              <w:rPr>
                <w:rFonts w:ascii="Arial" w:hAnsi="Arial" w:cs="Arial"/>
                <w:color w:val="000000"/>
                <w:sz w:val="20"/>
              </w:rPr>
            </w:pPr>
            <w:r w:rsidRPr="00E670E1">
              <w:rPr>
                <w:rFonts w:ascii="Arial" w:hAnsi="Arial" w:cs="Arial"/>
                <w:color w:val="000000"/>
                <w:sz w:val="20"/>
              </w:rPr>
              <w:t>0.000</w:t>
            </w:r>
          </w:p>
        </w:tc>
        <w:tc>
          <w:tcPr>
            <w:tcW w:w="960" w:type="dxa"/>
            <w:tcBorders>
              <w:top w:val="single" w:sz="12" w:space="0" w:color="auto"/>
              <w:left w:val="nil"/>
              <w:bottom w:val="nil"/>
              <w:right w:val="nil"/>
            </w:tcBorders>
            <w:noWrap/>
            <w:vAlign w:val="bottom"/>
          </w:tcPr>
          <w:p w:rsidR="0049042A" w:rsidRPr="005075CE" w:rsidRDefault="0049042A" w:rsidP="003E5BB8">
            <w:pPr>
              <w:jc w:val="right"/>
              <w:rPr>
                <w:rFonts w:ascii="Arial" w:hAnsi="Arial" w:cs="Arial"/>
                <w:color w:val="000000"/>
                <w:sz w:val="20"/>
              </w:rPr>
            </w:pPr>
            <w:r w:rsidRPr="00E670E1">
              <w:rPr>
                <w:rFonts w:ascii="Arial" w:hAnsi="Arial" w:cs="Arial"/>
                <w:color w:val="000000"/>
                <w:sz w:val="20"/>
              </w:rPr>
              <w:t>0.000</w:t>
            </w:r>
          </w:p>
        </w:tc>
      </w:tr>
      <w:tr w:rsidR="0049042A" w:rsidRPr="005075CE">
        <w:trPr>
          <w:trHeight w:val="300"/>
        </w:trPr>
        <w:tc>
          <w:tcPr>
            <w:tcW w:w="1050" w:type="dxa"/>
            <w:tcBorders>
              <w:top w:val="nil"/>
              <w:left w:val="nil"/>
              <w:bottom w:val="nil"/>
              <w:right w:val="nil"/>
            </w:tcBorders>
            <w:noWrap/>
            <w:vAlign w:val="bottom"/>
          </w:tcPr>
          <w:p w:rsidR="0049042A" w:rsidRPr="005075CE" w:rsidRDefault="0049042A" w:rsidP="003E5BB8">
            <w:pPr>
              <w:jc w:val="right"/>
              <w:rPr>
                <w:rFonts w:ascii="Arial" w:hAnsi="Arial" w:cs="Arial"/>
                <w:color w:val="000000"/>
                <w:sz w:val="20"/>
              </w:rPr>
            </w:pPr>
            <w:r w:rsidRPr="00E670E1">
              <w:rPr>
                <w:rFonts w:ascii="Arial" w:hAnsi="Arial" w:cs="Arial"/>
                <w:color w:val="000000"/>
                <w:sz w:val="20"/>
              </w:rPr>
              <w:t>2</w:t>
            </w:r>
          </w:p>
        </w:tc>
        <w:tc>
          <w:tcPr>
            <w:tcW w:w="960" w:type="dxa"/>
            <w:tcBorders>
              <w:top w:val="nil"/>
              <w:left w:val="nil"/>
              <w:bottom w:val="nil"/>
              <w:right w:val="nil"/>
            </w:tcBorders>
            <w:noWrap/>
            <w:vAlign w:val="bottom"/>
          </w:tcPr>
          <w:p w:rsidR="0049042A" w:rsidRPr="005075CE" w:rsidRDefault="0049042A" w:rsidP="003E5BB8">
            <w:pPr>
              <w:jc w:val="right"/>
              <w:rPr>
                <w:rFonts w:ascii="Arial" w:hAnsi="Arial" w:cs="Arial"/>
                <w:color w:val="000000"/>
                <w:sz w:val="20"/>
              </w:rPr>
            </w:pPr>
            <w:r w:rsidRPr="00E670E1">
              <w:rPr>
                <w:rFonts w:ascii="Arial" w:hAnsi="Arial" w:cs="Arial"/>
                <w:color w:val="000000"/>
                <w:sz w:val="20"/>
              </w:rPr>
              <w:t>0.000</w:t>
            </w:r>
          </w:p>
        </w:tc>
        <w:tc>
          <w:tcPr>
            <w:tcW w:w="960" w:type="dxa"/>
            <w:tcBorders>
              <w:top w:val="nil"/>
              <w:left w:val="nil"/>
              <w:bottom w:val="nil"/>
              <w:right w:val="nil"/>
            </w:tcBorders>
            <w:noWrap/>
            <w:vAlign w:val="bottom"/>
          </w:tcPr>
          <w:p w:rsidR="0049042A" w:rsidRPr="005075CE" w:rsidRDefault="0049042A" w:rsidP="003E5BB8">
            <w:pPr>
              <w:jc w:val="right"/>
              <w:rPr>
                <w:rFonts w:ascii="Arial" w:hAnsi="Arial" w:cs="Arial"/>
                <w:color w:val="000000"/>
                <w:sz w:val="20"/>
              </w:rPr>
            </w:pPr>
            <w:r w:rsidRPr="00E670E1">
              <w:rPr>
                <w:rFonts w:ascii="Arial" w:hAnsi="Arial" w:cs="Arial"/>
                <w:color w:val="000000"/>
                <w:sz w:val="20"/>
              </w:rPr>
              <w:t>0.000</w:t>
            </w:r>
          </w:p>
        </w:tc>
      </w:tr>
      <w:tr w:rsidR="0049042A" w:rsidRPr="005075CE">
        <w:trPr>
          <w:trHeight w:val="300"/>
        </w:trPr>
        <w:tc>
          <w:tcPr>
            <w:tcW w:w="1050" w:type="dxa"/>
            <w:tcBorders>
              <w:top w:val="nil"/>
              <w:left w:val="nil"/>
              <w:bottom w:val="nil"/>
              <w:right w:val="nil"/>
            </w:tcBorders>
            <w:noWrap/>
            <w:vAlign w:val="bottom"/>
          </w:tcPr>
          <w:p w:rsidR="0049042A" w:rsidRPr="005075CE" w:rsidRDefault="0049042A" w:rsidP="003E5BB8">
            <w:pPr>
              <w:jc w:val="right"/>
              <w:rPr>
                <w:rFonts w:ascii="Arial" w:hAnsi="Arial" w:cs="Arial"/>
                <w:color w:val="000000"/>
                <w:sz w:val="20"/>
              </w:rPr>
            </w:pPr>
            <w:r w:rsidRPr="00E670E1">
              <w:rPr>
                <w:rFonts w:ascii="Arial" w:hAnsi="Arial" w:cs="Arial"/>
                <w:color w:val="000000"/>
                <w:sz w:val="20"/>
              </w:rPr>
              <w:t>3</w:t>
            </w:r>
          </w:p>
        </w:tc>
        <w:tc>
          <w:tcPr>
            <w:tcW w:w="960" w:type="dxa"/>
            <w:tcBorders>
              <w:top w:val="nil"/>
              <w:left w:val="nil"/>
              <w:bottom w:val="nil"/>
              <w:right w:val="nil"/>
            </w:tcBorders>
            <w:noWrap/>
            <w:vAlign w:val="bottom"/>
          </w:tcPr>
          <w:p w:rsidR="0049042A" w:rsidRPr="005075CE" w:rsidRDefault="0049042A" w:rsidP="003E5BB8">
            <w:pPr>
              <w:jc w:val="right"/>
              <w:rPr>
                <w:rFonts w:ascii="Arial" w:hAnsi="Arial" w:cs="Arial"/>
                <w:color w:val="000000"/>
                <w:sz w:val="20"/>
              </w:rPr>
            </w:pPr>
            <w:r w:rsidRPr="00E670E1">
              <w:rPr>
                <w:rFonts w:ascii="Arial" w:hAnsi="Arial" w:cs="Arial"/>
                <w:color w:val="000000"/>
                <w:sz w:val="20"/>
              </w:rPr>
              <w:t>0.000</w:t>
            </w:r>
          </w:p>
        </w:tc>
        <w:tc>
          <w:tcPr>
            <w:tcW w:w="960" w:type="dxa"/>
            <w:tcBorders>
              <w:top w:val="nil"/>
              <w:left w:val="nil"/>
              <w:bottom w:val="nil"/>
              <w:right w:val="nil"/>
            </w:tcBorders>
            <w:noWrap/>
            <w:vAlign w:val="bottom"/>
          </w:tcPr>
          <w:p w:rsidR="0049042A" w:rsidRPr="005075CE" w:rsidRDefault="0049042A" w:rsidP="003E5BB8">
            <w:pPr>
              <w:jc w:val="right"/>
              <w:rPr>
                <w:rFonts w:ascii="Arial" w:hAnsi="Arial" w:cs="Arial"/>
                <w:color w:val="000000"/>
                <w:sz w:val="20"/>
              </w:rPr>
            </w:pPr>
            <w:r w:rsidRPr="00E670E1">
              <w:rPr>
                <w:rFonts w:ascii="Arial" w:hAnsi="Arial" w:cs="Arial"/>
                <w:color w:val="000000"/>
                <w:sz w:val="20"/>
              </w:rPr>
              <w:t>0.000</w:t>
            </w:r>
          </w:p>
        </w:tc>
      </w:tr>
      <w:tr w:rsidR="0049042A" w:rsidRPr="005075CE">
        <w:trPr>
          <w:trHeight w:val="300"/>
        </w:trPr>
        <w:tc>
          <w:tcPr>
            <w:tcW w:w="1050" w:type="dxa"/>
            <w:tcBorders>
              <w:top w:val="nil"/>
              <w:left w:val="nil"/>
              <w:bottom w:val="nil"/>
              <w:right w:val="nil"/>
            </w:tcBorders>
            <w:noWrap/>
            <w:vAlign w:val="bottom"/>
          </w:tcPr>
          <w:p w:rsidR="0049042A" w:rsidRPr="005075CE" w:rsidRDefault="0049042A" w:rsidP="003E5BB8">
            <w:pPr>
              <w:jc w:val="right"/>
              <w:rPr>
                <w:rFonts w:ascii="Arial" w:hAnsi="Arial" w:cs="Arial"/>
                <w:color w:val="000000"/>
                <w:sz w:val="20"/>
              </w:rPr>
            </w:pPr>
            <w:r w:rsidRPr="00E670E1">
              <w:rPr>
                <w:rFonts w:ascii="Arial" w:hAnsi="Arial" w:cs="Arial"/>
                <w:color w:val="000000"/>
                <w:sz w:val="20"/>
              </w:rPr>
              <w:t>4</w:t>
            </w:r>
          </w:p>
        </w:tc>
        <w:tc>
          <w:tcPr>
            <w:tcW w:w="960" w:type="dxa"/>
            <w:tcBorders>
              <w:top w:val="nil"/>
              <w:left w:val="nil"/>
              <w:bottom w:val="nil"/>
              <w:right w:val="nil"/>
            </w:tcBorders>
            <w:noWrap/>
            <w:vAlign w:val="bottom"/>
          </w:tcPr>
          <w:p w:rsidR="0049042A" w:rsidRPr="005075CE" w:rsidRDefault="0049042A" w:rsidP="003E5BB8">
            <w:pPr>
              <w:jc w:val="right"/>
              <w:rPr>
                <w:rFonts w:ascii="Arial" w:hAnsi="Arial" w:cs="Arial"/>
                <w:color w:val="000000"/>
                <w:sz w:val="20"/>
              </w:rPr>
            </w:pPr>
            <w:r w:rsidRPr="00E670E1">
              <w:rPr>
                <w:rFonts w:ascii="Arial" w:hAnsi="Arial" w:cs="Arial"/>
                <w:color w:val="000000"/>
                <w:sz w:val="20"/>
              </w:rPr>
              <w:t>0.000</w:t>
            </w:r>
          </w:p>
        </w:tc>
        <w:tc>
          <w:tcPr>
            <w:tcW w:w="960" w:type="dxa"/>
            <w:tcBorders>
              <w:top w:val="nil"/>
              <w:left w:val="nil"/>
              <w:bottom w:val="nil"/>
              <w:right w:val="nil"/>
            </w:tcBorders>
            <w:noWrap/>
            <w:vAlign w:val="bottom"/>
          </w:tcPr>
          <w:p w:rsidR="0049042A" w:rsidRPr="005075CE" w:rsidRDefault="0049042A" w:rsidP="003E5BB8">
            <w:pPr>
              <w:jc w:val="right"/>
              <w:rPr>
                <w:rFonts w:ascii="Arial" w:hAnsi="Arial" w:cs="Arial"/>
                <w:color w:val="000000"/>
                <w:sz w:val="20"/>
              </w:rPr>
            </w:pPr>
            <w:r w:rsidRPr="00E670E1">
              <w:rPr>
                <w:rFonts w:ascii="Arial" w:hAnsi="Arial" w:cs="Arial"/>
                <w:color w:val="000000"/>
                <w:sz w:val="20"/>
              </w:rPr>
              <w:t>0.</w:t>
            </w:r>
            <w:r>
              <w:rPr>
                <w:rFonts w:ascii="Arial" w:hAnsi="Arial" w:cs="Arial"/>
                <w:color w:val="000000"/>
                <w:sz w:val="20"/>
              </w:rPr>
              <w:t>056</w:t>
            </w:r>
          </w:p>
        </w:tc>
      </w:tr>
      <w:tr w:rsidR="0049042A" w:rsidRPr="005075CE">
        <w:trPr>
          <w:trHeight w:val="300"/>
        </w:trPr>
        <w:tc>
          <w:tcPr>
            <w:tcW w:w="1050" w:type="dxa"/>
            <w:tcBorders>
              <w:top w:val="nil"/>
              <w:left w:val="nil"/>
              <w:bottom w:val="single" w:sz="4" w:space="0" w:color="auto"/>
              <w:right w:val="nil"/>
            </w:tcBorders>
            <w:noWrap/>
            <w:vAlign w:val="bottom"/>
          </w:tcPr>
          <w:p w:rsidR="0049042A" w:rsidRPr="005075CE" w:rsidRDefault="0049042A" w:rsidP="003E5BB8">
            <w:pPr>
              <w:jc w:val="right"/>
              <w:rPr>
                <w:rFonts w:ascii="Arial" w:hAnsi="Arial" w:cs="Arial"/>
                <w:color w:val="000000"/>
                <w:sz w:val="20"/>
              </w:rPr>
            </w:pPr>
            <w:r w:rsidRPr="00E670E1">
              <w:rPr>
                <w:rFonts w:ascii="Arial" w:hAnsi="Arial" w:cs="Arial"/>
                <w:color w:val="000000"/>
                <w:sz w:val="20"/>
              </w:rPr>
              <w:t>5</w:t>
            </w:r>
          </w:p>
        </w:tc>
        <w:tc>
          <w:tcPr>
            <w:tcW w:w="960" w:type="dxa"/>
            <w:tcBorders>
              <w:top w:val="nil"/>
              <w:left w:val="nil"/>
              <w:bottom w:val="single" w:sz="4" w:space="0" w:color="auto"/>
              <w:right w:val="nil"/>
            </w:tcBorders>
            <w:noWrap/>
            <w:vAlign w:val="bottom"/>
          </w:tcPr>
          <w:p w:rsidR="0049042A" w:rsidRPr="005075CE" w:rsidRDefault="0049042A" w:rsidP="003E5BB8">
            <w:pPr>
              <w:jc w:val="right"/>
              <w:rPr>
                <w:rFonts w:ascii="Arial" w:hAnsi="Arial" w:cs="Arial"/>
                <w:color w:val="000000"/>
                <w:sz w:val="20"/>
              </w:rPr>
            </w:pPr>
            <w:r w:rsidRPr="00E670E1">
              <w:rPr>
                <w:rFonts w:ascii="Arial" w:hAnsi="Arial" w:cs="Arial"/>
                <w:color w:val="000000"/>
                <w:sz w:val="20"/>
              </w:rPr>
              <w:t>0.</w:t>
            </w:r>
            <w:r>
              <w:rPr>
                <w:rFonts w:ascii="Arial" w:hAnsi="Arial" w:cs="Arial"/>
                <w:color w:val="000000"/>
                <w:sz w:val="20"/>
              </w:rPr>
              <w:t>059</w:t>
            </w:r>
          </w:p>
        </w:tc>
        <w:tc>
          <w:tcPr>
            <w:tcW w:w="960" w:type="dxa"/>
            <w:tcBorders>
              <w:top w:val="nil"/>
              <w:left w:val="nil"/>
              <w:bottom w:val="single" w:sz="4" w:space="0" w:color="auto"/>
              <w:right w:val="nil"/>
            </w:tcBorders>
            <w:noWrap/>
            <w:vAlign w:val="bottom"/>
          </w:tcPr>
          <w:p w:rsidR="0049042A" w:rsidRPr="005075CE" w:rsidRDefault="0049042A" w:rsidP="003E5BB8">
            <w:pPr>
              <w:jc w:val="right"/>
              <w:rPr>
                <w:rFonts w:ascii="Arial" w:hAnsi="Arial" w:cs="Arial"/>
                <w:color w:val="000000"/>
                <w:sz w:val="20"/>
              </w:rPr>
            </w:pPr>
            <w:r w:rsidRPr="00E670E1">
              <w:rPr>
                <w:rFonts w:ascii="Arial" w:hAnsi="Arial" w:cs="Arial"/>
                <w:color w:val="000000"/>
                <w:sz w:val="20"/>
              </w:rPr>
              <w:t>0.</w:t>
            </w:r>
            <w:r>
              <w:rPr>
                <w:rFonts w:ascii="Arial" w:hAnsi="Arial" w:cs="Arial"/>
                <w:color w:val="000000"/>
                <w:sz w:val="20"/>
              </w:rPr>
              <w:t>412</w:t>
            </w:r>
          </w:p>
        </w:tc>
      </w:tr>
    </w:tbl>
    <w:p w:rsidR="0049042A" w:rsidRDefault="0049042A" w:rsidP="00E93187"/>
    <w:p w:rsidR="0049042A" w:rsidRDefault="0049042A">
      <w:r w:rsidRPr="003443EA">
        <w:lastRenderedPageBreak/>
        <w:t>While trends may be measured on other temporal scales (e.g. quadratic, cyclic), trends for triggering management action will contain a significant linear component that implies a directional change in the outcome of</w:t>
      </w:r>
      <w:r>
        <w:t xml:space="preserve"> interest (Urquhart and Kincaid</w:t>
      </w:r>
      <w:r w:rsidRPr="003443EA">
        <w:t xml:space="preserve"> 1999). When three or more years of monitoring data are available, then a linear slope will replace the individual year effects in the parametric </w:t>
      </w:r>
      <w:r>
        <w:t xml:space="preserve">trend model. </w:t>
      </w:r>
      <w:r w:rsidRPr="003443EA">
        <w:t>The slope effect will measure the linear rate of change of the population outcome. A fixed slope effect can be used in any of the regression modeling approaches for trend as well as the zero-inflated models.</w:t>
      </w:r>
    </w:p>
    <w:p w:rsidR="0049042A" w:rsidRDefault="0049042A" w:rsidP="00A62E0D">
      <w:pPr>
        <w:pStyle w:val="SOP3rd"/>
      </w:pPr>
    </w:p>
    <w:p w:rsidR="0049042A" w:rsidRDefault="0049042A" w:rsidP="00A62E0D">
      <w:pPr>
        <w:pStyle w:val="SOP3rd"/>
      </w:pPr>
      <w:r>
        <w:t>Cover Class</w:t>
      </w:r>
    </w:p>
    <w:p w:rsidR="0049042A" w:rsidRPr="006018D6" w:rsidRDefault="0049042A" w:rsidP="006018D6">
      <w:r>
        <w:t xml:space="preserve">There are eight total cover classes. </w:t>
      </w:r>
      <w:r w:rsidRPr="003443EA">
        <w:t xml:space="preserve">Research on trend detection of abundance measures from ordinal cover classes indicates that as high as a 15-point cover class scale may be effective for skewed populations (Irvine and Rodhouse, 2010). If cover classes can be determined accurately, then combining classes will be possible to increase within-class observations. </w:t>
      </w:r>
      <w:r>
        <w:t xml:space="preserve">Alternatively, methods to account for zero inflation are also considered. </w:t>
      </w:r>
      <w:r w:rsidRPr="003443EA">
        <w:t>Trends in cover class data may be detected with ordinary or generalized least squares only if the assumptions of constant variance and linearity are met (Agresti, 2010) or can be detected with the proportional odds logistic regression model (Irvine and Rodhouse, 2010). A linear effect of time is modeled as the slope coefficient to the year term in the model and can be used in standard linear modeling or in the proportional odds logistic regression model.</w:t>
      </w:r>
    </w:p>
    <w:p w:rsidR="0049042A" w:rsidRDefault="0049042A" w:rsidP="00A17872"/>
    <w:p w:rsidR="0049042A" w:rsidRPr="002530D2" w:rsidRDefault="0049042A" w:rsidP="00A17872">
      <w:r>
        <w:t>The cover class data are categorical instead of continuous; therefore we must use a different model to fit these data than those used for the presence data. Our preferred model is the proportional odds model also known as the ordered logit model. For the full model, we assume</w:t>
      </w:r>
    </w:p>
    <w:p w:rsidR="0049042A" w:rsidRDefault="0049042A" w:rsidP="00A17872"/>
    <w:p w:rsidR="0049042A" w:rsidRDefault="0049042A" w:rsidP="00A17872">
      <w:pPr>
        <w:tabs>
          <w:tab w:val="center" w:pos="4320"/>
          <w:tab w:val="left" w:pos="7920"/>
        </w:tabs>
      </w:pPr>
      <w:r>
        <w:tab/>
      </w:r>
      <w:r w:rsidR="00A64C00" w:rsidRPr="002A78D7">
        <w:fldChar w:fldCharType="begin"/>
      </w:r>
      <w:r w:rsidRPr="002A78D7">
        <w:instrText xml:space="preserve"> QUOTE </w:instrText>
      </w:r>
      <w:r w:rsidR="00CF3C60">
        <w:rPr>
          <w:noProof/>
        </w:rPr>
        <w:drawing>
          <wp:inline distT="0" distB="0" distL="0" distR="0">
            <wp:extent cx="2619375" cy="152400"/>
            <wp:effectExtent l="1905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95" cstate="print">
                      <a:clrChange>
                        <a:clrFrom>
                          <a:srgbClr val="FFFFFF"/>
                        </a:clrFrom>
                        <a:clrTo>
                          <a:srgbClr val="FFFFFF">
                            <a:alpha val="0"/>
                          </a:srgbClr>
                        </a:clrTo>
                      </a:clrChange>
                    </a:blip>
                    <a:srcRect/>
                    <a:stretch>
                      <a:fillRect/>
                    </a:stretch>
                  </pic:blipFill>
                  <pic:spPr bwMode="auto">
                    <a:xfrm>
                      <a:off x="0" y="0"/>
                      <a:ext cx="2619375" cy="152400"/>
                    </a:xfrm>
                    <a:prstGeom prst="rect">
                      <a:avLst/>
                    </a:prstGeom>
                    <a:noFill/>
                    <a:ln w="9525">
                      <a:noFill/>
                      <a:miter lim="800000"/>
                      <a:headEnd/>
                      <a:tailEnd/>
                    </a:ln>
                  </pic:spPr>
                </pic:pic>
              </a:graphicData>
            </a:graphic>
          </wp:inline>
        </w:drawing>
      </w:r>
      <w:r w:rsidRPr="002A78D7">
        <w:instrText xml:space="preserve"> </w:instrText>
      </w:r>
      <w:r w:rsidR="00A64C00" w:rsidRPr="002A78D7">
        <w:fldChar w:fldCharType="separate"/>
      </w:r>
      <w:r w:rsidR="00CF3C60">
        <w:rPr>
          <w:noProof/>
        </w:rPr>
        <w:drawing>
          <wp:inline distT="0" distB="0" distL="0" distR="0">
            <wp:extent cx="2619375" cy="152400"/>
            <wp:effectExtent l="1905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95" cstate="print">
                      <a:clrChange>
                        <a:clrFrom>
                          <a:srgbClr val="FFFFFF"/>
                        </a:clrFrom>
                        <a:clrTo>
                          <a:srgbClr val="FFFFFF">
                            <a:alpha val="0"/>
                          </a:srgbClr>
                        </a:clrTo>
                      </a:clrChange>
                    </a:blip>
                    <a:srcRect/>
                    <a:stretch>
                      <a:fillRect/>
                    </a:stretch>
                  </pic:blipFill>
                  <pic:spPr bwMode="auto">
                    <a:xfrm>
                      <a:off x="0" y="0"/>
                      <a:ext cx="2619375" cy="152400"/>
                    </a:xfrm>
                    <a:prstGeom prst="rect">
                      <a:avLst/>
                    </a:prstGeom>
                    <a:noFill/>
                    <a:ln w="9525">
                      <a:noFill/>
                      <a:miter lim="800000"/>
                      <a:headEnd/>
                      <a:tailEnd/>
                    </a:ln>
                  </pic:spPr>
                </pic:pic>
              </a:graphicData>
            </a:graphic>
          </wp:inline>
        </w:drawing>
      </w:r>
      <w:r w:rsidR="00A64C00" w:rsidRPr="002A78D7">
        <w:fldChar w:fldCharType="end"/>
      </w:r>
      <w:r>
        <w:tab/>
      </w:r>
      <w:r w:rsidRPr="00FE4D58">
        <w:rPr>
          <w:rStyle w:val="EquationChar"/>
          <w:sz w:val="20"/>
        </w:rPr>
        <w:t xml:space="preserve">Equation </w:t>
      </w:r>
      <w:r>
        <w:rPr>
          <w:rStyle w:val="EquationChar"/>
          <w:sz w:val="20"/>
        </w:rPr>
        <w:t>19</w:t>
      </w:r>
    </w:p>
    <w:p w:rsidR="0049042A" w:rsidRDefault="0049042A" w:rsidP="00A17872"/>
    <w:p w:rsidR="0049042A" w:rsidRDefault="0049042A">
      <w:pPr>
        <w:tabs>
          <w:tab w:val="center" w:pos="4320"/>
          <w:tab w:val="left" w:pos="7920"/>
        </w:tabs>
        <w:spacing w:after="60"/>
        <w:ind w:left="2160" w:hanging="720"/>
      </w:pPr>
      <w:proofErr w:type="gramStart"/>
      <w:r>
        <w:t>where</w:t>
      </w:r>
      <w:proofErr w:type="gramEnd"/>
      <w:r>
        <w:t xml:space="preserve"> </w:t>
      </w:r>
      <w:r>
        <w:tab/>
        <w:t>p</w:t>
      </w:r>
      <w:r w:rsidRPr="002530D2">
        <w:rPr>
          <w:i/>
          <w:vertAlign w:val="subscript"/>
        </w:rPr>
        <w:t>k</w:t>
      </w:r>
      <w:r>
        <w:rPr>
          <w:i/>
          <w:vertAlign w:val="subscript"/>
        </w:rPr>
        <w:t xml:space="preserve"> </w:t>
      </w:r>
      <w:r>
        <w:t xml:space="preserve">represents the probability of category </w:t>
      </w:r>
      <w:r>
        <w:rPr>
          <w:i/>
        </w:rPr>
        <w:t>k,</w:t>
      </w:r>
      <w:r>
        <w:t xml:space="preserve"> </w:t>
      </w:r>
    </w:p>
    <w:p w:rsidR="0049042A" w:rsidRDefault="0049042A">
      <w:pPr>
        <w:tabs>
          <w:tab w:val="center" w:pos="4320"/>
          <w:tab w:val="left" w:pos="7920"/>
        </w:tabs>
        <w:spacing w:after="60"/>
        <w:ind w:left="2160" w:hanging="720"/>
      </w:pPr>
      <w:r>
        <w:tab/>
      </w:r>
      <w:r>
        <w:rPr>
          <w:szCs w:val="24"/>
        </w:rPr>
        <w:sym w:font="Symbol" w:char="F067"/>
      </w:r>
      <w:r>
        <w:rPr>
          <w:vertAlign w:val="subscript"/>
        </w:rPr>
        <w:t>0</w:t>
      </w:r>
      <w:r>
        <w:t xml:space="preserve"> is the intercept,</w:t>
      </w:r>
    </w:p>
    <w:p w:rsidR="0049042A" w:rsidRDefault="0049042A">
      <w:pPr>
        <w:tabs>
          <w:tab w:val="center" w:pos="4320"/>
          <w:tab w:val="left" w:pos="7920"/>
        </w:tabs>
        <w:spacing w:after="60"/>
        <w:ind w:left="2160" w:hanging="720"/>
      </w:pPr>
      <w:r>
        <w:tab/>
      </w:r>
      <w:proofErr w:type="gramStart"/>
      <w:r w:rsidRPr="00C1085A">
        <w:rPr>
          <w:i/>
        </w:rPr>
        <w:t>tr</w:t>
      </w:r>
      <w:r w:rsidRPr="00C1085A">
        <w:rPr>
          <w:i/>
          <w:vertAlign w:val="subscript"/>
        </w:rPr>
        <w:t>i</w:t>
      </w:r>
      <w:proofErr w:type="gramEnd"/>
      <w:r>
        <w:t xml:space="preserve"> is the random effect of the </w:t>
      </w:r>
      <w:r w:rsidRPr="00C1085A">
        <w:rPr>
          <w:i/>
        </w:rPr>
        <w:t>i</w:t>
      </w:r>
      <w:r>
        <w:t xml:space="preserve">-th transect, and </w:t>
      </w:r>
    </w:p>
    <w:p w:rsidR="0049042A" w:rsidRDefault="0049042A">
      <w:pPr>
        <w:tabs>
          <w:tab w:val="center" w:pos="4320"/>
          <w:tab w:val="left" w:pos="7920"/>
        </w:tabs>
        <w:spacing w:after="60"/>
        <w:ind w:left="2160" w:hanging="720"/>
      </w:pPr>
      <w:r>
        <w:rPr>
          <w:i/>
        </w:rPr>
        <w:tab/>
      </w:r>
      <w:r>
        <w:rPr>
          <w:szCs w:val="24"/>
        </w:rPr>
        <w:sym w:font="Symbol" w:char="F067"/>
      </w:r>
      <w:proofErr w:type="gramStart"/>
      <w:r>
        <w:rPr>
          <w:vertAlign w:val="subscript"/>
        </w:rPr>
        <w:t>j</w:t>
      </w:r>
      <w:proofErr w:type="gramEnd"/>
      <w:r>
        <w:t xml:space="preserve"> is the effect of year </w:t>
      </w:r>
      <w:r w:rsidRPr="00C1085A">
        <w:rPr>
          <w:i/>
        </w:rPr>
        <w:t>j</w:t>
      </w:r>
      <w:r>
        <w:t>.</w:t>
      </w:r>
    </w:p>
    <w:p w:rsidR="0049042A" w:rsidRDefault="0049042A" w:rsidP="00A17872"/>
    <w:p w:rsidR="0049042A" w:rsidRDefault="0049042A" w:rsidP="00A17872">
      <w:r>
        <w:t xml:space="preserve">As for the frequency trend analysis, we also fit a reduced model with year excluded and then compare the models using the likelihood ratio test. </w:t>
      </w:r>
    </w:p>
    <w:p w:rsidR="0049042A" w:rsidRDefault="0049042A" w:rsidP="00A17872"/>
    <w:p w:rsidR="0049042A" w:rsidRPr="004906F5" w:rsidRDefault="0049042A" w:rsidP="00BC2969">
      <w:pPr>
        <w:pStyle w:val="SOP2nd"/>
      </w:pPr>
      <w:bookmarkStart w:id="746" w:name="_Toc262050590"/>
      <w:r w:rsidRPr="004906F5">
        <w:t>Literature Cited</w:t>
      </w:r>
      <w:bookmarkEnd w:id="746"/>
    </w:p>
    <w:p w:rsidR="0049042A" w:rsidRDefault="0049042A">
      <w:pPr>
        <w:spacing w:after="240"/>
        <w:rPr>
          <w:szCs w:val="24"/>
        </w:rPr>
      </w:pPr>
      <w:proofErr w:type="gramStart"/>
      <w:r>
        <w:t>Agresti, A. 2010.</w:t>
      </w:r>
      <w:proofErr w:type="gramEnd"/>
      <w:r>
        <w:t xml:space="preserve"> </w:t>
      </w:r>
      <w:proofErr w:type="gramStart"/>
      <w:r>
        <w:t>Analysis of ordinal categorical data.</w:t>
      </w:r>
      <w:proofErr w:type="gramEnd"/>
      <w:r>
        <w:t xml:space="preserve"> John Wiley and Sons: Hoboken, NJ.</w:t>
      </w:r>
    </w:p>
    <w:p w:rsidR="0049042A" w:rsidRPr="00AE451C" w:rsidRDefault="00A64C00" w:rsidP="00C5424E">
      <w:pPr>
        <w:spacing w:after="240"/>
        <w:ind w:left="720" w:hanging="720"/>
        <w:rPr>
          <w:noProof/>
          <w:szCs w:val="24"/>
        </w:rPr>
      </w:pPr>
      <w:r w:rsidRPr="00AE451C">
        <w:rPr>
          <w:szCs w:val="24"/>
        </w:rPr>
        <w:fldChar w:fldCharType="begin"/>
      </w:r>
      <w:r w:rsidR="0049042A" w:rsidRPr="00AE451C">
        <w:rPr>
          <w:szCs w:val="24"/>
        </w:rPr>
        <w:instrText xml:space="preserve"> ADDIN EN.SECTION.REFLIST </w:instrText>
      </w:r>
      <w:r w:rsidRPr="00AE451C">
        <w:rPr>
          <w:szCs w:val="24"/>
        </w:rPr>
        <w:fldChar w:fldCharType="separate"/>
      </w:r>
      <w:r w:rsidR="0049042A" w:rsidRPr="00AE451C">
        <w:rPr>
          <w:noProof/>
          <w:szCs w:val="24"/>
        </w:rPr>
        <w:t>Ainsworth, A., B. Stevens, L. Hadway, N. Agorastos, I. Cole, and C. M. Litton. 2008. Vegetation response to eight years of feral pig (</w:t>
      </w:r>
      <w:r w:rsidR="0049042A" w:rsidRPr="003443EA">
        <w:rPr>
          <w:noProof/>
          <w:szCs w:val="24"/>
        </w:rPr>
        <w:t>Sus scrofa</w:t>
      </w:r>
      <w:r w:rsidR="0049042A" w:rsidRPr="00AE451C">
        <w:rPr>
          <w:noProof/>
          <w:szCs w:val="24"/>
        </w:rPr>
        <w:t>) removal in Pu‘u Maka‘ala Natural Area Reserve, Hawai‘i. State of Hawaii, Division of Forestry and Wildlife Unpublished Report, Hilo, Hawaii.</w:t>
      </w:r>
    </w:p>
    <w:p w:rsidR="0049042A" w:rsidRDefault="0049042A">
      <w:pPr>
        <w:autoSpaceDE w:val="0"/>
        <w:autoSpaceDN w:val="0"/>
        <w:adjustRightInd w:val="0"/>
        <w:ind w:left="720" w:hanging="720"/>
        <w:rPr>
          <w:szCs w:val="24"/>
        </w:rPr>
      </w:pPr>
      <w:r w:rsidRPr="003443EA">
        <w:rPr>
          <w:szCs w:val="24"/>
        </w:rPr>
        <w:t xml:space="preserve">Buhl-Mortensen, L. 1996. Type-II statistical errors in environmental science and the precautionary principle.  </w:t>
      </w:r>
      <w:r w:rsidRPr="003443EA">
        <w:rPr>
          <w:iCs/>
          <w:szCs w:val="24"/>
        </w:rPr>
        <w:t>Marine Pollution Bulletin</w:t>
      </w:r>
      <w:r w:rsidRPr="003443EA">
        <w:rPr>
          <w:szCs w:val="24"/>
        </w:rPr>
        <w:t xml:space="preserve"> 32:528-531. </w:t>
      </w:r>
    </w:p>
    <w:p w:rsidR="0049042A" w:rsidRPr="00AE451C" w:rsidRDefault="0049042A" w:rsidP="00C5424E">
      <w:pPr>
        <w:spacing w:after="240"/>
        <w:ind w:left="720" w:hanging="720"/>
        <w:rPr>
          <w:noProof/>
          <w:szCs w:val="24"/>
        </w:rPr>
      </w:pPr>
    </w:p>
    <w:p w:rsidR="0049042A" w:rsidRDefault="0049042A">
      <w:pPr>
        <w:autoSpaceDE w:val="0"/>
        <w:autoSpaceDN w:val="0"/>
        <w:adjustRightInd w:val="0"/>
        <w:ind w:left="720" w:hanging="720"/>
        <w:rPr>
          <w:szCs w:val="24"/>
        </w:rPr>
      </w:pPr>
      <w:r w:rsidRPr="003443EA">
        <w:rPr>
          <w:szCs w:val="24"/>
        </w:rPr>
        <w:lastRenderedPageBreak/>
        <w:t xml:space="preserve">Gibbs, J.P., S. Droege, and P. Eagle. 1998.  Monitoring populations of plants and animals.  </w:t>
      </w:r>
      <w:r w:rsidRPr="003443EA">
        <w:rPr>
          <w:iCs/>
          <w:szCs w:val="24"/>
        </w:rPr>
        <w:t>BioScience</w:t>
      </w:r>
      <w:r w:rsidRPr="003443EA">
        <w:rPr>
          <w:szCs w:val="24"/>
        </w:rPr>
        <w:t xml:space="preserve"> 48:935-940. </w:t>
      </w:r>
    </w:p>
    <w:p w:rsidR="0049042A" w:rsidRPr="00AE451C" w:rsidRDefault="0049042A" w:rsidP="00B77821">
      <w:pPr>
        <w:ind w:left="720" w:hanging="720"/>
        <w:rPr>
          <w:noProof/>
          <w:szCs w:val="24"/>
        </w:rPr>
      </w:pPr>
    </w:p>
    <w:p w:rsidR="0049042A" w:rsidRDefault="0049042A">
      <w:pPr>
        <w:ind w:left="720" w:hanging="720"/>
        <w:rPr>
          <w:szCs w:val="24"/>
        </w:rPr>
      </w:pPr>
      <w:r w:rsidRPr="003443EA">
        <w:rPr>
          <w:szCs w:val="24"/>
          <w:lang w:val="nb-NO"/>
        </w:rPr>
        <w:t xml:space="preserve">Helsel, D.R. and L.M. Frans. 2006. </w:t>
      </w:r>
      <w:r w:rsidRPr="003443EA">
        <w:rPr>
          <w:szCs w:val="24"/>
        </w:rPr>
        <w:t>The Regional Kendall test for trend.   Environmental Science and Technology 40:4066-4073.</w:t>
      </w:r>
    </w:p>
    <w:p w:rsidR="0049042A" w:rsidRPr="00AE451C" w:rsidRDefault="0049042A" w:rsidP="00B77821">
      <w:pPr>
        <w:ind w:left="720" w:hanging="720"/>
        <w:rPr>
          <w:noProof/>
          <w:szCs w:val="24"/>
        </w:rPr>
      </w:pPr>
    </w:p>
    <w:p w:rsidR="0049042A" w:rsidRDefault="0049042A">
      <w:pPr>
        <w:ind w:left="720" w:hanging="720"/>
        <w:rPr>
          <w:szCs w:val="24"/>
        </w:rPr>
      </w:pPr>
      <w:r w:rsidRPr="00AE451C">
        <w:rPr>
          <w:szCs w:val="24"/>
        </w:rPr>
        <w:t xml:space="preserve">Hirsch, R. A. and J. R. Slack. 1984. A nonparametric trend test for seasonal data with serial dependence. Water Resources Research </w:t>
      </w:r>
      <w:r w:rsidRPr="003443EA">
        <w:rPr>
          <w:szCs w:val="24"/>
        </w:rPr>
        <w:t>20</w:t>
      </w:r>
      <w:r w:rsidRPr="00AE451C">
        <w:rPr>
          <w:szCs w:val="24"/>
        </w:rPr>
        <w:t>:727-732.</w:t>
      </w:r>
    </w:p>
    <w:p w:rsidR="0049042A" w:rsidRPr="00AE451C" w:rsidRDefault="0049042A" w:rsidP="00B77821">
      <w:pPr>
        <w:ind w:left="720" w:hanging="720"/>
        <w:rPr>
          <w:noProof/>
          <w:szCs w:val="24"/>
        </w:rPr>
      </w:pPr>
    </w:p>
    <w:p w:rsidR="0049042A" w:rsidRDefault="0049042A">
      <w:pPr>
        <w:ind w:left="720" w:hanging="720"/>
        <w:rPr>
          <w:szCs w:val="20"/>
        </w:rPr>
      </w:pPr>
      <w:r w:rsidRPr="003443EA">
        <w:t xml:space="preserve">Irvine, K.M. and T.J. Rodhouse. 2010. Power analysis for trend in ordinal cover classes: implications for long-term vegetation monitoring. Journal of Vegetation Science 21:1152-1161.  </w:t>
      </w:r>
    </w:p>
    <w:p w:rsidR="0049042A" w:rsidRDefault="0049042A" w:rsidP="00B77821">
      <w:pPr>
        <w:ind w:left="720" w:hanging="720"/>
        <w:rPr>
          <w:noProof/>
          <w:szCs w:val="24"/>
        </w:rPr>
      </w:pPr>
    </w:p>
    <w:p w:rsidR="00B77821" w:rsidRDefault="0049042A" w:rsidP="00C5424E">
      <w:pPr>
        <w:spacing w:after="240"/>
        <w:ind w:left="720" w:hanging="720"/>
        <w:rPr>
          <w:noProof/>
          <w:szCs w:val="24"/>
        </w:rPr>
      </w:pPr>
      <w:r w:rsidRPr="00AE451C">
        <w:rPr>
          <w:noProof/>
          <w:szCs w:val="24"/>
        </w:rPr>
        <w:t xml:space="preserve">Jacobi, J. D. and K. Bio. 2001. Invasive </w:t>
      </w:r>
      <w:r w:rsidR="007C5C43">
        <w:rPr>
          <w:noProof/>
          <w:szCs w:val="24"/>
        </w:rPr>
        <w:t>p</w:t>
      </w:r>
      <w:r w:rsidRPr="00AE451C">
        <w:rPr>
          <w:noProof/>
          <w:szCs w:val="24"/>
        </w:rPr>
        <w:t xml:space="preserve">lant </w:t>
      </w:r>
      <w:r w:rsidR="007C5C43">
        <w:rPr>
          <w:noProof/>
          <w:szCs w:val="24"/>
        </w:rPr>
        <w:t>s</w:t>
      </w:r>
      <w:r w:rsidRPr="00AE451C">
        <w:rPr>
          <w:noProof/>
          <w:szCs w:val="24"/>
        </w:rPr>
        <w:t xml:space="preserve">pecies </w:t>
      </w:r>
      <w:r w:rsidR="007C5C43">
        <w:rPr>
          <w:noProof/>
          <w:szCs w:val="24"/>
        </w:rPr>
        <w:t>s</w:t>
      </w:r>
      <w:r w:rsidRPr="00AE451C">
        <w:rPr>
          <w:noProof/>
          <w:szCs w:val="24"/>
        </w:rPr>
        <w:t>urveys, Olaa-Kilauea Management Area. Department of the Interior, US Geological Survey, Biological Resources Division, Kilauea Field Station Unpublished Report, Hawaii National Park, Hawaii.</w:t>
      </w:r>
    </w:p>
    <w:p w:rsidR="00B64994" w:rsidRPr="00AE451C" w:rsidRDefault="00A508C2" w:rsidP="00C5424E">
      <w:pPr>
        <w:spacing w:after="240"/>
        <w:ind w:left="720" w:hanging="720"/>
        <w:rPr>
          <w:noProof/>
          <w:szCs w:val="24"/>
        </w:rPr>
      </w:pPr>
      <w:r>
        <w:rPr>
          <w:noProof/>
          <w:szCs w:val="24"/>
        </w:rPr>
        <w:t xml:space="preserve">Kery, M. </w:t>
      </w:r>
      <w:r w:rsidR="00B64994">
        <w:rPr>
          <w:noProof/>
          <w:szCs w:val="24"/>
        </w:rPr>
        <w:t xml:space="preserve">and </w:t>
      </w:r>
      <w:r>
        <w:rPr>
          <w:noProof/>
          <w:szCs w:val="24"/>
        </w:rPr>
        <w:t xml:space="preserve">J. S. </w:t>
      </w:r>
      <w:r w:rsidR="00B64994">
        <w:rPr>
          <w:noProof/>
          <w:szCs w:val="24"/>
        </w:rPr>
        <w:t>Hatfield</w:t>
      </w:r>
      <w:r>
        <w:rPr>
          <w:noProof/>
          <w:szCs w:val="24"/>
        </w:rPr>
        <w:t>.</w:t>
      </w:r>
      <w:r w:rsidR="00B64994">
        <w:rPr>
          <w:noProof/>
          <w:szCs w:val="24"/>
        </w:rPr>
        <w:t xml:space="preserve"> 2003</w:t>
      </w:r>
      <w:r>
        <w:rPr>
          <w:noProof/>
          <w:szCs w:val="24"/>
        </w:rPr>
        <w:t>. Normality of raw data in general linear models: the most widespread myth in statistics. Bulletin of the Ecological Society of America 84:92-94.</w:t>
      </w:r>
    </w:p>
    <w:p w:rsidR="0049042A" w:rsidRPr="00AE451C" w:rsidRDefault="0049042A" w:rsidP="00C5424E">
      <w:pPr>
        <w:spacing w:after="240"/>
        <w:ind w:left="720" w:hanging="720"/>
        <w:rPr>
          <w:noProof/>
          <w:szCs w:val="24"/>
        </w:rPr>
      </w:pPr>
      <w:r w:rsidRPr="00AE451C">
        <w:rPr>
          <w:noProof/>
          <w:szCs w:val="24"/>
        </w:rPr>
        <w:t>Lohr, S. L. 2010. Sampling: Design and Analysis. Brooks/Cole, Cengate Learning, Boston, MA.</w:t>
      </w:r>
    </w:p>
    <w:p w:rsidR="0049042A" w:rsidRDefault="0049042A">
      <w:pPr>
        <w:autoSpaceDE w:val="0"/>
        <w:autoSpaceDN w:val="0"/>
        <w:adjustRightInd w:val="0"/>
        <w:ind w:left="720" w:hanging="720"/>
        <w:rPr>
          <w:szCs w:val="24"/>
        </w:rPr>
      </w:pPr>
      <w:r w:rsidRPr="003443EA">
        <w:rPr>
          <w:szCs w:val="24"/>
        </w:rPr>
        <w:t xml:space="preserve">Mapstone, B.D. 1995. Scalable decision rules for environmental impact studies: effect size, Type I, and Type II errors.  </w:t>
      </w:r>
      <w:r w:rsidRPr="003443EA">
        <w:rPr>
          <w:iCs/>
          <w:szCs w:val="24"/>
        </w:rPr>
        <w:t>Ecological Applications</w:t>
      </w:r>
      <w:r w:rsidRPr="003443EA">
        <w:rPr>
          <w:szCs w:val="24"/>
        </w:rPr>
        <w:t xml:space="preserve"> 5:401-410. </w:t>
      </w:r>
    </w:p>
    <w:p w:rsidR="0049042A" w:rsidRDefault="0049042A" w:rsidP="00B77821">
      <w:pPr>
        <w:ind w:left="720" w:hanging="720"/>
        <w:rPr>
          <w:szCs w:val="24"/>
        </w:rPr>
      </w:pPr>
    </w:p>
    <w:p w:rsidR="0049042A" w:rsidRPr="00AE451C" w:rsidRDefault="0049042A" w:rsidP="003E5BB8">
      <w:pPr>
        <w:spacing w:after="240"/>
        <w:ind w:left="720" w:hanging="720"/>
        <w:rPr>
          <w:szCs w:val="24"/>
        </w:rPr>
      </w:pPr>
      <w:r w:rsidRPr="00AE451C">
        <w:rPr>
          <w:szCs w:val="24"/>
        </w:rPr>
        <w:t xml:space="preserve">Opsina, R. and S.L.P. Ferrari. 2010. </w:t>
      </w:r>
      <w:r w:rsidRPr="003443EA">
        <w:rPr>
          <w:szCs w:val="24"/>
        </w:rPr>
        <w:t xml:space="preserve">Inflated beta distributions.  Statistical Papers 51: 111-126.  </w:t>
      </w:r>
    </w:p>
    <w:p w:rsidR="0049042A" w:rsidRDefault="0049042A">
      <w:pPr>
        <w:ind w:left="720" w:hanging="720"/>
        <w:rPr>
          <w:szCs w:val="24"/>
        </w:rPr>
      </w:pPr>
      <w:r w:rsidRPr="00AE451C">
        <w:rPr>
          <w:szCs w:val="24"/>
        </w:rPr>
        <w:t xml:space="preserve">Piepho, H.P. and J.O. Ogutu. 2002. A simple mixed model for trend analysis in wildlife populations. </w:t>
      </w:r>
      <w:r w:rsidRPr="003443EA">
        <w:rPr>
          <w:szCs w:val="24"/>
        </w:rPr>
        <w:t>Journal of Agricultural, Biological, and Environmental Statistics</w:t>
      </w:r>
      <w:r w:rsidRPr="00AE451C">
        <w:rPr>
          <w:szCs w:val="24"/>
        </w:rPr>
        <w:t xml:space="preserve"> 7:350-360.  </w:t>
      </w:r>
    </w:p>
    <w:p w:rsidR="0049042A" w:rsidRPr="00AE451C" w:rsidRDefault="0049042A" w:rsidP="00B77821">
      <w:pPr>
        <w:ind w:left="720" w:hanging="720"/>
        <w:rPr>
          <w:szCs w:val="24"/>
        </w:rPr>
      </w:pPr>
    </w:p>
    <w:p w:rsidR="0049042A" w:rsidRPr="00AE451C" w:rsidRDefault="0049042A" w:rsidP="003E5BB8">
      <w:pPr>
        <w:spacing w:after="240"/>
        <w:ind w:left="720" w:hanging="720"/>
        <w:rPr>
          <w:noProof/>
          <w:szCs w:val="24"/>
        </w:rPr>
      </w:pPr>
      <w:r w:rsidRPr="003443EA">
        <w:rPr>
          <w:szCs w:val="24"/>
        </w:rPr>
        <w:t>SAS software, Version 9.2 of the SAS System for Windows XP. Copyright © 2008 SAS Institute Inc. SAS and all other SAS Institute Inc. product or service names are registered trademarks or trademarks of SAS Institute Inc., Cary, NC, USA.</w:t>
      </w:r>
    </w:p>
    <w:p w:rsidR="0049042A" w:rsidRPr="00AE451C" w:rsidRDefault="0049042A" w:rsidP="00C5424E">
      <w:pPr>
        <w:spacing w:after="240"/>
        <w:ind w:left="720" w:hanging="720"/>
        <w:rPr>
          <w:noProof/>
          <w:szCs w:val="24"/>
        </w:rPr>
      </w:pPr>
      <w:r w:rsidRPr="00AE451C">
        <w:rPr>
          <w:noProof/>
          <w:szCs w:val="24"/>
        </w:rPr>
        <w:t>Schneider, D. 2007. Example of Generalized Model (GzLM) Using Splus. National Park Service, Pacific Island Network Unpublished Report, Hawaii National Park, Hawaii.</w:t>
      </w:r>
    </w:p>
    <w:p w:rsidR="0049042A" w:rsidRPr="00AE451C" w:rsidRDefault="0049042A" w:rsidP="00C5424E">
      <w:pPr>
        <w:spacing w:after="240"/>
        <w:ind w:left="720" w:hanging="720"/>
        <w:rPr>
          <w:noProof/>
          <w:szCs w:val="24"/>
        </w:rPr>
      </w:pPr>
      <w:r w:rsidRPr="00AE451C">
        <w:rPr>
          <w:noProof/>
          <w:szCs w:val="24"/>
        </w:rPr>
        <w:t>Skalski, J. R. 2005. Long-term monitoring: Basic study designs, estimators, and precision and power calculations. National Park Service, Pacific Island Network Unpublished Report, Hawaii National Park, Hawaii.</w:t>
      </w:r>
    </w:p>
    <w:p w:rsidR="000517AF" w:rsidRDefault="0049042A">
      <w:pPr>
        <w:ind w:left="720" w:hanging="720"/>
        <w:rPr>
          <w:noProof/>
          <w:szCs w:val="24"/>
        </w:rPr>
      </w:pPr>
      <w:r w:rsidRPr="00AE451C">
        <w:rPr>
          <w:szCs w:val="24"/>
        </w:rPr>
        <w:t xml:space="preserve">Spilke, J., H.P. Piepho, and X. Hu. 2005. Analysis of unbalanced data by mixed linear models using the MIXED procedure of the SAS system. Journal of Agronomy and Crop Science 191:47-54.  </w:t>
      </w:r>
    </w:p>
    <w:p w:rsidR="00B64994" w:rsidRPr="00AE451C" w:rsidRDefault="0049042A" w:rsidP="008968EA">
      <w:pPr>
        <w:rPr>
          <w:szCs w:val="24"/>
        </w:rPr>
      </w:pPr>
      <w:r w:rsidRPr="00AE451C">
        <w:rPr>
          <w:noProof/>
          <w:szCs w:val="24"/>
        </w:rPr>
        <w:t>Thompson, S. K. 2002. Sampling. John Wiley and Sons, New York, NY.</w:t>
      </w:r>
      <w:r w:rsidR="00A64C00" w:rsidRPr="00AE451C">
        <w:rPr>
          <w:szCs w:val="24"/>
        </w:rPr>
        <w:fldChar w:fldCharType="end"/>
      </w:r>
    </w:p>
    <w:p w:rsidR="00B64994" w:rsidRDefault="00B64994" w:rsidP="00DF2D24"/>
    <w:p w:rsidR="00A508C2" w:rsidRDefault="00A508C2" w:rsidP="00A508C2">
      <w:pPr>
        <w:autoSpaceDE w:val="0"/>
        <w:autoSpaceDN w:val="0"/>
        <w:adjustRightInd w:val="0"/>
        <w:ind w:left="720" w:hanging="720"/>
        <w:rPr>
          <w:color w:val="000000"/>
          <w:szCs w:val="24"/>
        </w:rPr>
      </w:pPr>
      <w:proofErr w:type="gramStart"/>
      <w:r w:rsidRPr="003443EA">
        <w:rPr>
          <w:color w:val="000000"/>
          <w:szCs w:val="24"/>
        </w:rPr>
        <w:lastRenderedPageBreak/>
        <w:t>Urquhart,</w:t>
      </w:r>
      <w:r>
        <w:rPr>
          <w:color w:val="000000"/>
          <w:szCs w:val="24"/>
        </w:rPr>
        <w:t xml:space="preserve"> N.S. and T.M. Kincaid (1999).</w:t>
      </w:r>
      <w:proofErr w:type="gramEnd"/>
      <w:r>
        <w:rPr>
          <w:color w:val="000000"/>
          <w:szCs w:val="24"/>
        </w:rPr>
        <w:t xml:space="preserve"> </w:t>
      </w:r>
      <w:proofErr w:type="gramStart"/>
      <w:r w:rsidRPr="003443EA">
        <w:rPr>
          <w:color w:val="000000"/>
          <w:szCs w:val="24"/>
        </w:rPr>
        <w:t>Designs for detecting trend from repeated surveys of ecological resources.</w:t>
      </w:r>
      <w:proofErr w:type="gramEnd"/>
      <w:r w:rsidRPr="003443EA">
        <w:rPr>
          <w:color w:val="000000"/>
          <w:szCs w:val="24"/>
        </w:rPr>
        <w:t xml:space="preserve">  </w:t>
      </w:r>
      <w:r w:rsidR="0085577D" w:rsidRPr="0085577D">
        <w:rPr>
          <w:iCs/>
          <w:color w:val="000000"/>
          <w:szCs w:val="24"/>
        </w:rPr>
        <w:t>Journal of Agricultural, Biological, and Environmental Statistics</w:t>
      </w:r>
      <w:r w:rsidRPr="003443EA">
        <w:rPr>
          <w:color w:val="000000"/>
          <w:szCs w:val="24"/>
        </w:rPr>
        <w:t xml:space="preserve"> 4:404-414.</w:t>
      </w:r>
    </w:p>
    <w:p w:rsidR="0049042A" w:rsidRDefault="00B35C4D" w:rsidP="00DF2D24">
      <w:r>
        <w:br w:type="page"/>
      </w:r>
      <w:r w:rsidR="0049042A">
        <w:lastRenderedPageBreak/>
        <w:t>Code in R for Calculating the Likelihood Ratio Test for Pastar Frequency Data</w:t>
      </w:r>
    </w:p>
    <w:p w:rsidR="00A80536" w:rsidRPr="00A80536" w:rsidRDefault="00A80536" w:rsidP="00831C13">
      <w:pPr>
        <w:rPr>
          <w:rFonts w:ascii="Arial" w:hAnsi="Arial" w:cs="Arial"/>
          <w:b/>
        </w:rPr>
      </w:pPr>
      <w:r w:rsidRPr="00A80536">
        <w:rPr>
          <w:rFonts w:ascii="Arial" w:hAnsi="Arial" w:cs="Arial"/>
          <w:b/>
        </w:rPr>
        <w:t xml:space="preserve"> Likelihood Ratio Test R Code </w:t>
      </w:r>
    </w:p>
    <w:p w:rsidR="0049042A" w:rsidRDefault="0049042A" w:rsidP="00831C13">
      <w:r>
        <w:t># Read in data file</w:t>
      </w:r>
    </w:p>
    <w:p w:rsidR="0049042A" w:rsidRDefault="0049042A" w:rsidP="00831C13">
      <w:pPr>
        <w:ind w:left="720"/>
      </w:pPr>
    </w:p>
    <w:p w:rsidR="0049042A" w:rsidRDefault="0049042A" w:rsidP="00831C13">
      <w:pPr>
        <w:rPr>
          <w:rFonts w:ascii="Courier New" w:hAnsi="Courier New" w:cs="Courier New"/>
          <w:sz w:val="20"/>
          <w:szCs w:val="20"/>
        </w:rPr>
      </w:pPr>
      <w:r>
        <w:rPr>
          <w:rFonts w:ascii="Courier New" w:hAnsi="Courier New" w:cs="Courier New"/>
          <w:sz w:val="20"/>
          <w:szCs w:val="20"/>
        </w:rPr>
        <w:t>AkuPlot&lt;-</w:t>
      </w:r>
      <w:proofErr w:type="gramStart"/>
      <w:r>
        <w:rPr>
          <w:rFonts w:ascii="Courier New" w:hAnsi="Courier New" w:cs="Courier New"/>
          <w:sz w:val="20"/>
          <w:szCs w:val="20"/>
        </w:rPr>
        <w:t>read.table(</w:t>
      </w:r>
      <w:proofErr w:type="gramEnd"/>
      <w:r>
        <w:rPr>
          <w:rFonts w:ascii="Courier New" w:hAnsi="Courier New" w:cs="Courier New"/>
          <w:sz w:val="20"/>
          <w:szCs w:val="20"/>
        </w:rPr>
        <w:t>"Aku_All</w:t>
      </w:r>
      <w:r w:rsidRPr="00665494">
        <w:rPr>
          <w:rFonts w:ascii="Courier New" w:hAnsi="Courier New" w:cs="Courier New"/>
          <w:sz w:val="20"/>
          <w:szCs w:val="20"/>
        </w:rPr>
        <w:t>.txt</w:t>
      </w:r>
      <w:r>
        <w:rPr>
          <w:rFonts w:ascii="Courier New" w:hAnsi="Courier New" w:cs="Courier New"/>
          <w:sz w:val="20"/>
          <w:szCs w:val="20"/>
        </w:rPr>
        <w:t>", header=TRUE, sep="\t")</w:t>
      </w:r>
    </w:p>
    <w:p w:rsidR="0049042A" w:rsidRDefault="0049042A" w:rsidP="00831C13">
      <w:pPr>
        <w:rPr>
          <w:rFonts w:ascii="Courier New" w:hAnsi="Courier New" w:cs="Courier New"/>
          <w:sz w:val="20"/>
          <w:szCs w:val="20"/>
        </w:rPr>
      </w:pPr>
      <w:proofErr w:type="gramStart"/>
      <w:r>
        <w:rPr>
          <w:rFonts w:ascii="Courier New" w:hAnsi="Courier New" w:cs="Courier New"/>
          <w:sz w:val="20"/>
          <w:szCs w:val="20"/>
        </w:rPr>
        <w:t>names(</w:t>
      </w:r>
      <w:proofErr w:type="gramEnd"/>
      <w:r>
        <w:rPr>
          <w:rFonts w:ascii="Courier New" w:hAnsi="Courier New" w:cs="Courier New"/>
          <w:sz w:val="20"/>
          <w:szCs w:val="20"/>
        </w:rPr>
        <w:t>AkuPlot)</w:t>
      </w:r>
    </w:p>
    <w:p w:rsidR="0049042A" w:rsidRDefault="0049042A" w:rsidP="00831C13">
      <w:pPr>
        <w:rPr>
          <w:rFonts w:ascii="Courier New" w:hAnsi="Courier New" w:cs="Courier New"/>
          <w:sz w:val="20"/>
          <w:szCs w:val="20"/>
        </w:rPr>
      </w:pPr>
    </w:p>
    <w:p w:rsidR="0049042A" w:rsidRDefault="0049042A" w:rsidP="00831C13">
      <w:r>
        <w:t># Download the following libraries into R</w:t>
      </w:r>
    </w:p>
    <w:p w:rsidR="0049042A" w:rsidRDefault="0049042A" w:rsidP="00831C13">
      <w:pPr>
        <w:pStyle w:val="HTMLPreformatted"/>
        <w:rPr>
          <w:rFonts w:ascii="Times New Roman" w:hAnsi="Times New Roman"/>
          <w:bCs w:val="0"/>
          <w:color w:val="auto"/>
        </w:rPr>
      </w:pPr>
    </w:p>
    <w:p w:rsidR="0049042A" w:rsidRDefault="0049042A" w:rsidP="00831C13">
      <w:pPr>
        <w:pStyle w:val="HTMLPreformatted"/>
        <w:rPr>
          <w:sz w:val="20"/>
          <w:szCs w:val="20"/>
        </w:rPr>
      </w:pPr>
      <w:proofErr w:type="gramStart"/>
      <w:r>
        <w:rPr>
          <w:sz w:val="20"/>
          <w:szCs w:val="20"/>
        </w:rPr>
        <w:t>library(</w:t>
      </w:r>
      <w:proofErr w:type="gramEnd"/>
      <w:r>
        <w:rPr>
          <w:sz w:val="20"/>
          <w:szCs w:val="20"/>
        </w:rPr>
        <w:t>gamlss)</w:t>
      </w:r>
    </w:p>
    <w:p w:rsidR="0049042A" w:rsidRDefault="0049042A" w:rsidP="00831C13">
      <w:pPr>
        <w:rPr>
          <w:rFonts w:ascii="Courier New" w:hAnsi="Courier New" w:cs="Courier New"/>
          <w:sz w:val="20"/>
          <w:szCs w:val="20"/>
        </w:rPr>
      </w:pPr>
      <w:proofErr w:type="gramStart"/>
      <w:r w:rsidRPr="00324067">
        <w:rPr>
          <w:rFonts w:ascii="Courier New" w:hAnsi="Courier New" w:cs="Courier New"/>
          <w:sz w:val="20"/>
          <w:szCs w:val="20"/>
        </w:rPr>
        <w:t>library(</w:t>
      </w:r>
      <w:proofErr w:type="gramEnd"/>
      <w:r w:rsidRPr="00324067">
        <w:rPr>
          <w:rFonts w:ascii="Courier New" w:hAnsi="Courier New" w:cs="Courier New"/>
          <w:sz w:val="20"/>
          <w:szCs w:val="20"/>
        </w:rPr>
        <w:t>betareg)</w:t>
      </w:r>
    </w:p>
    <w:p w:rsidR="0049042A" w:rsidRDefault="0049042A" w:rsidP="00831C13"/>
    <w:p w:rsidR="0049042A" w:rsidRDefault="0049042A" w:rsidP="00831C13">
      <w:r>
        <w:t># Copy and paste these functions into R for summarizing results:</w:t>
      </w:r>
    </w:p>
    <w:p w:rsidR="0049042A" w:rsidRDefault="0049042A" w:rsidP="00831C13">
      <w:pPr>
        <w:pStyle w:val="HTMLPreformatted"/>
        <w:rPr>
          <w:rFonts w:ascii="Times New Roman" w:hAnsi="Times New Roman"/>
          <w:bCs w:val="0"/>
          <w:color w:val="auto"/>
          <w:sz w:val="20"/>
          <w:szCs w:val="20"/>
        </w:rPr>
      </w:pPr>
    </w:p>
    <w:p w:rsidR="0049042A" w:rsidRPr="00E43BB4" w:rsidRDefault="0049042A" w:rsidP="00831C13">
      <w:pPr>
        <w:pStyle w:val="HTMLPreformatted"/>
        <w:rPr>
          <w:sz w:val="20"/>
          <w:szCs w:val="20"/>
        </w:rPr>
      </w:pPr>
      <w:proofErr w:type="gramStart"/>
      <w:r w:rsidRPr="00E43BB4">
        <w:rPr>
          <w:sz w:val="20"/>
          <w:szCs w:val="20"/>
        </w:rPr>
        <w:t>expit</w:t>
      </w:r>
      <w:proofErr w:type="gramEnd"/>
      <w:r w:rsidRPr="00E43BB4">
        <w:rPr>
          <w:sz w:val="20"/>
          <w:szCs w:val="20"/>
        </w:rPr>
        <w:t xml:space="preserve">&lt;-function(x) ifelse(x&gt;700,1,exp(x)/(1+exp(x))) </w:t>
      </w:r>
    </w:p>
    <w:p w:rsidR="0049042A" w:rsidRDefault="0049042A" w:rsidP="00831C13">
      <w:pPr>
        <w:pStyle w:val="HTMLPreformatted"/>
        <w:rPr>
          <w:sz w:val="20"/>
          <w:szCs w:val="20"/>
        </w:rPr>
      </w:pPr>
      <w:proofErr w:type="gramStart"/>
      <w:r w:rsidRPr="00E43BB4">
        <w:rPr>
          <w:sz w:val="20"/>
          <w:szCs w:val="20"/>
        </w:rPr>
        <w:t>logit</w:t>
      </w:r>
      <w:proofErr w:type="gramEnd"/>
      <w:r w:rsidRPr="00E43BB4">
        <w:rPr>
          <w:sz w:val="20"/>
          <w:szCs w:val="20"/>
        </w:rPr>
        <w:t>&lt;-function(x) log(x/(1-x))</w:t>
      </w:r>
    </w:p>
    <w:p w:rsidR="0049042A" w:rsidRDefault="0049042A" w:rsidP="00831C13">
      <w:pPr>
        <w:pStyle w:val="HTMLPreformatted"/>
        <w:rPr>
          <w:sz w:val="20"/>
          <w:szCs w:val="20"/>
        </w:rPr>
      </w:pPr>
    </w:p>
    <w:p w:rsidR="0049042A" w:rsidRPr="006858AC" w:rsidRDefault="0049042A" w:rsidP="00831C13">
      <w:pPr>
        <w:pStyle w:val="HTMLPreformatted"/>
        <w:rPr>
          <w:sz w:val="20"/>
          <w:szCs w:val="20"/>
        </w:rPr>
      </w:pPr>
      <w:r>
        <w:rPr>
          <w:sz w:val="20"/>
          <w:szCs w:val="20"/>
        </w:rPr>
        <w:t>AkuLik &lt;-</w:t>
      </w:r>
      <w:proofErr w:type="gramStart"/>
      <w:r>
        <w:rPr>
          <w:sz w:val="20"/>
          <w:szCs w:val="20"/>
        </w:rPr>
        <w:t>function(</w:t>
      </w:r>
      <w:proofErr w:type="gramEnd"/>
      <w:r>
        <w:rPr>
          <w:sz w:val="20"/>
          <w:szCs w:val="20"/>
        </w:rPr>
        <w:t>parms</w:t>
      </w:r>
      <w:r w:rsidRPr="006858AC">
        <w:rPr>
          <w:sz w:val="20"/>
          <w:szCs w:val="20"/>
        </w:rPr>
        <w:t>,vars, data</w:t>
      </w:r>
      <w:r>
        <w:rPr>
          <w:sz w:val="20"/>
          <w:szCs w:val="20"/>
        </w:rPr>
        <w:t>, full=TRUE, ymat</w:t>
      </w:r>
      <w:r w:rsidRPr="006858AC">
        <w:rPr>
          <w:sz w:val="20"/>
          <w:szCs w:val="20"/>
        </w:rPr>
        <w:t>){</w:t>
      </w:r>
    </w:p>
    <w:p w:rsidR="0049042A" w:rsidRPr="006858AC" w:rsidRDefault="0049042A" w:rsidP="00831C13">
      <w:pPr>
        <w:pStyle w:val="HTMLPreformatted"/>
        <w:ind w:left="720"/>
        <w:rPr>
          <w:sz w:val="20"/>
          <w:szCs w:val="20"/>
        </w:rPr>
      </w:pPr>
    </w:p>
    <w:p w:rsidR="0049042A" w:rsidRPr="006858AC" w:rsidRDefault="0049042A" w:rsidP="00831C13">
      <w:pPr>
        <w:pStyle w:val="HTMLPreformatted"/>
        <w:ind w:left="720"/>
        <w:rPr>
          <w:sz w:val="20"/>
          <w:szCs w:val="20"/>
        </w:rPr>
      </w:pPr>
      <w:proofErr w:type="gramStart"/>
      <w:r w:rsidRPr="006858AC">
        <w:rPr>
          <w:sz w:val="20"/>
          <w:szCs w:val="20"/>
        </w:rPr>
        <w:t>tmp</w:t>
      </w:r>
      <w:proofErr w:type="gramEnd"/>
      <w:r w:rsidRPr="006858AC">
        <w:rPr>
          <w:sz w:val="20"/>
          <w:szCs w:val="20"/>
        </w:rPr>
        <w:t>&lt;-rep(0,</w:t>
      </w:r>
      <w:r>
        <w:rPr>
          <w:sz w:val="20"/>
          <w:szCs w:val="20"/>
        </w:rPr>
        <w:t>7</w:t>
      </w:r>
      <w:r w:rsidRPr="006858AC">
        <w:rPr>
          <w:sz w:val="20"/>
          <w:szCs w:val="20"/>
        </w:rPr>
        <w:t>)</w:t>
      </w:r>
    </w:p>
    <w:p w:rsidR="0049042A" w:rsidRPr="006858AC" w:rsidRDefault="0049042A" w:rsidP="00831C13">
      <w:pPr>
        <w:pStyle w:val="HTMLPreformatted"/>
        <w:ind w:left="720"/>
        <w:rPr>
          <w:sz w:val="20"/>
          <w:szCs w:val="20"/>
        </w:rPr>
      </w:pPr>
      <w:r w:rsidRPr="006858AC">
        <w:rPr>
          <w:sz w:val="20"/>
          <w:szCs w:val="20"/>
        </w:rPr>
        <w:t>names(tmp)&lt;-c("const</w:t>
      </w:r>
      <w:r>
        <w:rPr>
          <w:sz w:val="20"/>
          <w:szCs w:val="20"/>
        </w:rPr>
        <w:t>.p</w:t>
      </w:r>
      <w:r w:rsidRPr="006858AC">
        <w:rPr>
          <w:sz w:val="20"/>
          <w:szCs w:val="20"/>
        </w:rPr>
        <w:t>","const", "</w:t>
      </w:r>
      <w:r>
        <w:rPr>
          <w:sz w:val="20"/>
          <w:szCs w:val="20"/>
        </w:rPr>
        <w:t>Y1.p</w:t>
      </w:r>
      <w:r w:rsidRPr="006858AC">
        <w:rPr>
          <w:sz w:val="20"/>
          <w:szCs w:val="20"/>
        </w:rPr>
        <w:t xml:space="preserve">", </w:t>
      </w:r>
      <w:r>
        <w:rPr>
          <w:sz w:val="20"/>
          <w:szCs w:val="20"/>
        </w:rPr>
        <w:t>"Y2.p</w:t>
      </w:r>
      <w:r w:rsidRPr="006858AC">
        <w:rPr>
          <w:sz w:val="20"/>
          <w:szCs w:val="20"/>
        </w:rPr>
        <w:t>", "</w:t>
      </w:r>
      <w:r>
        <w:rPr>
          <w:sz w:val="20"/>
          <w:szCs w:val="20"/>
        </w:rPr>
        <w:t>Y1</w:t>
      </w:r>
      <w:r w:rsidRPr="006858AC">
        <w:rPr>
          <w:sz w:val="20"/>
          <w:szCs w:val="20"/>
        </w:rPr>
        <w:t xml:space="preserve">", </w:t>
      </w:r>
      <w:r>
        <w:rPr>
          <w:sz w:val="20"/>
          <w:szCs w:val="20"/>
        </w:rPr>
        <w:t>"Y2", "phi"</w:t>
      </w:r>
      <w:r w:rsidRPr="006858AC">
        <w:rPr>
          <w:sz w:val="20"/>
          <w:szCs w:val="20"/>
        </w:rPr>
        <w:t>)</w:t>
      </w:r>
    </w:p>
    <w:p w:rsidR="0049042A" w:rsidRPr="006858AC" w:rsidRDefault="0049042A" w:rsidP="00831C13">
      <w:pPr>
        <w:pStyle w:val="HTMLPreformatted"/>
        <w:ind w:left="720"/>
        <w:rPr>
          <w:sz w:val="20"/>
          <w:szCs w:val="20"/>
        </w:rPr>
      </w:pPr>
      <w:proofErr w:type="gramStart"/>
      <w:r>
        <w:rPr>
          <w:sz w:val="20"/>
          <w:szCs w:val="20"/>
        </w:rPr>
        <w:t>tmp[</w:t>
      </w:r>
      <w:proofErr w:type="gramEnd"/>
      <w:r>
        <w:rPr>
          <w:sz w:val="20"/>
          <w:szCs w:val="20"/>
        </w:rPr>
        <w:t>vars]&lt;-parms</w:t>
      </w:r>
    </w:p>
    <w:p w:rsidR="0049042A" w:rsidRDefault="0049042A" w:rsidP="00831C13">
      <w:pPr>
        <w:pStyle w:val="HTMLPreformatted"/>
        <w:ind w:left="720"/>
        <w:rPr>
          <w:sz w:val="20"/>
          <w:szCs w:val="20"/>
        </w:rPr>
      </w:pPr>
    </w:p>
    <w:p w:rsidR="0049042A" w:rsidRPr="006858AC" w:rsidRDefault="0049042A" w:rsidP="00831C13">
      <w:pPr>
        <w:pStyle w:val="HTMLPreformatted"/>
        <w:ind w:left="720"/>
        <w:rPr>
          <w:sz w:val="20"/>
          <w:szCs w:val="20"/>
        </w:rPr>
      </w:pPr>
      <w:r w:rsidRPr="006858AC">
        <w:rPr>
          <w:sz w:val="20"/>
          <w:szCs w:val="20"/>
        </w:rPr>
        <w:t xml:space="preserve">Rows&lt;- </w:t>
      </w:r>
      <w:proofErr w:type="gramStart"/>
      <w:r w:rsidRPr="006858AC">
        <w:rPr>
          <w:sz w:val="20"/>
          <w:szCs w:val="20"/>
        </w:rPr>
        <w:t>dim(</w:t>
      </w:r>
      <w:proofErr w:type="gramEnd"/>
      <w:r w:rsidRPr="006858AC">
        <w:rPr>
          <w:sz w:val="20"/>
          <w:szCs w:val="20"/>
        </w:rPr>
        <w:t>data)[1]</w:t>
      </w:r>
    </w:p>
    <w:p w:rsidR="0049042A" w:rsidRPr="006858AC" w:rsidRDefault="0049042A" w:rsidP="00831C13">
      <w:pPr>
        <w:pStyle w:val="HTMLPreformatted"/>
        <w:ind w:left="720"/>
        <w:rPr>
          <w:sz w:val="20"/>
          <w:szCs w:val="20"/>
        </w:rPr>
      </w:pPr>
      <w:r>
        <w:rPr>
          <w:sz w:val="20"/>
          <w:szCs w:val="20"/>
        </w:rPr>
        <w:t>Y1</w:t>
      </w:r>
      <w:r w:rsidRPr="006858AC">
        <w:rPr>
          <w:sz w:val="20"/>
          <w:szCs w:val="20"/>
        </w:rPr>
        <w:t xml:space="preserve">&lt;- </w:t>
      </w:r>
      <w:r>
        <w:rPr>
          <w:sz w:val="20"/>
          <w:szCs w:val="20"/>
        </w:rPr>
        <w:t>d</w:t>
      </w:r>
      <w:r w:rsidRPr="006858AC">
        <w:rPr>
          <w:sz w:val="20"/>
          <w:szCs w:val="20"/>
        </w:rPr>
        <w:t>ata$Y</w:t>
      </w:r>
      <w:r>
        <w:rPr>
          <w:sz w:val="20"/>
          <w:szCs w:val="20"/>
        </w:rPr>
        <w:t>1</w:t>
      </w:r>
    </w:p>
    <w:p w:rsidR="0049042A" w:rsidRPr="006858AC" w:rsidRDefault="0049042A" w:rsidP="00831C13">
      <w:pPr>
        <w:pStyle w:val="HTMLPreformatted"/>
        <w:ind w:left="720"/>
        <w:rPr>
          <w:sz w:val="20"/>
          <w:szCs w:val="20"/>
        </w:rPr>
      </w:pPr>
      <w:r>
        <w:rPr>
          <w:sz w:val="20"/>
          <w:szCs w:val="20"/>
        </w:rPr>
        <w:t>Y2</w:t>
      </w:r>
      <w:r w:rsidRPr="006858AC">
        <w:rPr>
          <w:sz w:val="20"/>
          <w:szCs w:val="20"/>
        </w:rPr>
        <w:t xml:space="preserve">&lt;- </w:t>
      </w:r>
      <w:r>
        <w:rPr>
          <w:sz w:val="20"/>
          <w:szCs w:val="20"/>
        </w:rPr>
        <w:t>d</w:t>
      </w:r>
      <w:r w:rsidRPr="006858AC">
        <w:rPr>
          <w:sz w:val="20"/>
          <w:szCs w:val="20"/>
        </w:rPr>
        <w:t>ata$Y</w:t>
      </w:r>
      <w:r>
        <w:rPr>
          <w:sz w:val="20"/>
          <w:szCs w:val="20"/>
        </w:rPr>
        <w:t>2</w:t>
      </w:r>
    </w:p>
    <w:p w:rsidR="0049042A" w:rsidRDefault="0049042A" w:rsidP="00831C13">
      <w:pPr>
        <w:pStyle w:val="HTMLPreformatted"/>
        <w:ind w:left="720"/>
        <w:rPr>
          <w:sz w:val="20"/>
          <w:szCs w:val="20"/>
        </w:rPr>
      </w:pPr>
      <w:proofErr w:type="gramStart"/>
      <w:r w:rsidRPr="006858AC">
        <w:rPr>
          <w:sz w:val="20"/>
          <w:szCs w:val="20"/>
        </w:rPr>
        <w:t>ones</w:t>
      </w:r>
      <w:proofErr w:type="gramEnd"/>
      <w:r w:rsidRPr="006858AC">
        <w:rPr>
          <w:sz w:val="20"/>
          <w:szCs w:val="20"/>
        </w:rPr>
        <w:t xml:space="preserve"> &lt;-rep(1,</w:t>
      </w:r>
      <w:r>
        <w:rPr>
          <w:sz w:val="20"/>
          <w:szCs w:val="20"/>
        </w:rPr>
        <w:t>Rows</w:t>
      </w:r>
      <w:r w:rsidRPr="006858AC">
        <w:rPr>
          <w:sz w:val="20"/>
          <w:szCs w:val="20"/>
        </w:rPr>
        <w:t>)</w:t>
      </w:r>
      <w:r>
        <w:rPr>
          <w:sz w:val="20"/>
          <w:szCs w:val="20"/>
        </w:rPr>
        <w:t xml:space="preserve">  </w:t>
      </w:r>
      <w:r>
        <w:rPr>
          <w:sz w:val="20"/>
          <w:szCs w:val="20"/>
        </w:rPr>
        <w:tab/>
      </w:r>
    </w:p>
    <w:p w:rsidR="0049042A" w:rsidRDefault="0049042A" w:rsidP="00831C13">
      <w:pPr>
        <w:pStyle w:val="HTMLPreformatted"/>
        <w:ind w:left="720"/>
        <w:rPr>
          <w:sz w:val="20"/>
          <w:szCs w:val="20"/>
        </w:rPr>
      </w:pPr>
    </w:p>
    <w:p w:rsidR="0049042A" w:rsidRDefault="0049042A" w:rsidP="00831C13">
      <w:pPr>
        <w:pStyle w:val="HTMLPreformatted"/>
        <w:ind w:left="720"/>
        <w:rPr>
          <w:sz w:val="20"/>
          <w:szCs w:val="20"/>
        </w:rPr>
      </w:pPr>
      <w:r w:rsidRPr="006858AC">
        <w:rPr>
          <w:sz w:val="20"/>
          <w:szCs w:val="20"/>
        </w:rPr>
        <w:t xml:space="preserve"># Model detection probs: </w:t>
      </w:r>
    </w:p>
    <w:p w:rsidR="0049042A" w:rsidRPr="00324067" w:rsidRDefault="0049042A" w:rsidP="00831C13">
      <w:pPr>
        <w:pStyle w:val="HTMLPreformatted"/>
        <w:ind w:left="720"/>
        <w:rPr>
          <w:sz w:val="20"/>
          <w:szCs w:val="20"/>
        </w:rPr>
      </w:pPr>
    </w:p>
    <w:p w:rsidR="0049042A" w:rsidRPr="00324067" w:rsidRDefault="0049042A" w:rsidP="00831C13">
      <w:pPr>
        <w:pStyle w:val="HTMLPreformatted"/>
        <w:ind w:left="720"/>
        <w:rPr>
          <w:sz w:val="20"/>
          <w:szCs w:val="20"/>
        </w:rPr>
      </w:pPr>
      <w:proofErr w:type="gramStart"/>
      <w:r>
        <w:rPr>
          <w:sz w:val="20"/>
          <w:szCs w:val="20"/>
        </w:rPr>
        <w:t>if(</w:t>
      </w:r>
      <w:proofErr w:type="gramEnd"/>
      <w:r>
        <w:rPr>
          <w:sz w:val="20"/>
          <w:szCs w:val="20"/>
        </w:rPr>
        <w:t>full==TRUE</w:t>
      </w:r>
      <w:r w:rsidRPr="00324067">
        <w:rPr>
          <w:sz w:val="20"/>
          <w:szCs w:val="20"/>
        </w:rPr>
        <w:t>) etap&lt;- tmp[3]*Y1 + tmp[4]*Y2</w:t>
      </w:r>
    </w:p>
    <w:p w:rsidR="0049042A" w:rsidRPr="00324067" w:rsidRDefault="0049042A" w:rsidP="00831C13">
      <w:pPr>
        <w:pStyle w:val="HTMLPreformatted"/>
        <w:ind w:left="720"/>
        <w:rPr>
          <w:sz w:val="20"/>
          <w:szCs w:val="20"/>
        </w:rPr>
      </w:pPr>
      <w:proofErr w:type="gramStart"/>
      <w:r>
        <w:rPr>
          <w:sz w:val="20"/>
          <w:szCs w:val="20"/>
        </w:rPr>
        <w:t>if(</w:t>
      </w:r>
      <w:proofErr w:type="gramEnd"/>
      <w:r>
        <w:rPr>
          <w:sz w:val="20"/>
          <w:szCs w:val="20"/>
        </w:rPr>
        <w:t>full==FALSE</w:t>
      </w:r>
      <w:r w:rsidRPr="00324067">
        <w:rPr>
          <w:sz w:val="20"/>
          <w:szCs w:val="20"/>
        </w:rPr>
        <w:t>) etap&lt;- tmp[1]*ones</w:t>
      </w:r>
    </w:p>
    <w:p w:rsidR="0049042A" w:rsidRPr="00324067" w:rsidRDefault="0049042A" w:rsidP="00831C13">
      <w:pPr>
        <w:pStyle w:val="PlainText"/>
        <w:ind w:left="720"/>
      </w:pPr>
      <w:r w:rsidRPr="00324067">
        <w:t>p0 &lt;- 1</w:t>
      </w:r>
      <w:proofErr w:type="gramStart"/>
      <w:r w:rsidRPr="00324067">
        <w:t>/(</w:t>
      </w:r>
      <w:proofErr w:type="gramEnd"/>
      <w:r w:rsidRPr="00324067">
        <w:t>1+exp(-etap))</w:t>
      </w:r>
    </w:p>
    <w:p w:rsidR="0049042A" w:rsidRPr="00324067" w:rsidRDefault="0049042A" w:rsidP="00831C13">
      <w:pPr>
        <w:pStyle w:val="PlainText"/>
        <w:ind w:left="720"/>
      </w:pPr>
      <w:r w:rsidRPr="00324067">
        <w:t>q0 &lt;- 1-p0</w:t>
      </w:r>
    </w:p>
    <w:p w:rsidR="0049042A" w:rsidRPr="00324067" w:rsidRDefault="0049042A" w:rsidP="00831C13">
      <w:pPr>
        <w:pStyle w:val="HTMLPreformatted"/>
        <w:ind w:left="720"/>
        <w:rPr>
          <w:sz w:val="20"/>
          <w:szCs w:val="20"/>
        </w:rPr>
      </w:pPr>
    </w:p>
    <w:p w:rsidR="0049042A" w:rsidRPr="006858AC" w:rsidRDefault="0049042A" w:rsidP="00831C13">
      <w:pPr>
        <w:pStyle w:val="HTMLPreformatted"/>
        <w:ind w:left="720"/>
        <w:rPr>
          <w:sz w:val="20"/>
          <w:szCs w:val="20"/>
        </w:rPr>
      </w:pPr>
      <w:r w:rsidRPr="006858AC">
        <w:rPr>
          <w:sz w:val="20"/>
          <w:szCs w:val="20"/>
        </w:rPr>
        <w:t># Model occupancy rates</w:t>
      </w:r>
    </w:p>
    <w:p w:rsidR="0049042A" w:rsidRPr="006858AC" w:rsidRDefault="0049042A" w:rsidP="00831C13">
      <w:pPr>
        <w:pStyle w:val="HTMLPreformatted"/>
        <w:ind w:left="720"/>
        <w:rPr>
          <w:sz w:val="20"/>
          <w:szCs w:val="20"/>
        </w:rPr>
      </w:pPr>
      <w:proofErr w:type="gramStart"/>
      <w:r>
        <w:rPr>
          <w:sz w:val="20"/>
          <w:szCs w:val="20"/>
        </w:rPr>
        <w:t>if(</w:t>
      </w:r>
      <w:proofErr w:type="gramEnd"/>
      <w:r>
        <w:rPr>
          <w:sz w:val="20"/>
          <w:szCs w:val="20"/>
        </w:rPr>
        <w:t>full==TRUE) eta&lt;-</w:t>
      </w:r>
      <w:r w:rsidRPr="006858AC">
        <w:rPr>
          <w:sz w:val="20"/>
          <w:szCs w:val="20"/>
        </w:rPr>
        <w:t xml:space="preserve"> tmp[</w:t>
      </w:r>
      <w:r>
        <w:rPr>
          <w:sz w:val="20"/>
          <w:szCs w:val="20"/>
        </w:rPr>
        <w:t>5</w:t>
      </w:r>
      <w:r w:rsidRPr="006858AC">
        <w:rPr>
          <w:sz w:val="20"/>
          <w:szCs w:val="20"/>
        </w:rPr>
        <w:t>]*</w:t>
      </w:r>
      <w:r>
        <w:rPr>
          <w:sz w:val="20"/>
          <w:szCs w:val="20"/>
        </w:rPr>
        <w:t>Y1</w:t>
      </w:r>
      <w:r w:rsidRPr="006858AC">
        <w:rPr>
          <w:sz w:val="20"/>
          <w:szCs w:val="20"/>
        </w:rPr>
        <w:t xml:space="preserve"> + tmp[</w:t>
      </w:r>
      <w:r>
        <w:rPr>
          <w:sz w:val="20"/>
          <w:szCs w:val="20"/>
        </w:rPr>
        <w:t>6</w:t>
      </w:r>
      <w:r w:rsidRPr="006858AC">
        <w:rPr>
          <w:sz w:val="20"/>
          <w:szCs w:val="20"/>
        </w:rPr>
        <w:t>]*</w:t>
      </w:r>
      <w:r>
        <w:rPr>
          <w:sz w:val="20"/>
          <w:szCs w:val="20"/>
        </w:rPr>
        <w:t>Y2</w:t>
      </w:r>
    </w:p>
    <w:p w:rsidR="0049042A" w:rsidRPr="006858AC" w:rsidRDefault="0049042A" w:rsidP="00831C13">
      <w:pPr>
        <w:pStyle w:val="HTMLPreformatted"/>
        <w:ind w:left="720"/>
        <w:rPr>
          <w:sz w:val="20"/>
          <w:szCs w:val="20"/>
        </w:rPr>
      </w:pPr>
      <w:proofErr w:type="gramStart"/>
      <w:r>
        <w:rPr>
          <w:sz w:val="20"/>
          <w:szCs w:val="20"/>
        </w:rPr>
        <w:t>if(</w:t>
      </w:r>
      <w:proofErr w:type="gramEnd"/>
      <w:r>
        <w:rPr>
          <w:sz w:val="20"/>
          <w:szCs w:val="20"/>
        </w:rPr>
        <w:t>full==FALSE) eta&lt;- tmp[2]*ones</w:t>
      </w:r>
    </w:p>
    <w:p w:rsidR="0049042A" w:rsidRPr="003648A8" w:rsidRDefault="0049042A" w:rsidP="00831C13">
      <w:pPr>
        <w:pStyle w:val="HTMLPreformatted"/>
        <w:ind w:left="720"/>
        <w:rPr>
          <w:sz w:val="20"/>
          <w:szCs w:val="20"/>
        </w:rPr>
      </w:pPr>
      <w:proofErr w:type="gramStart"/>
      <w:r w:rsidRPr="003648A8">
        <w:rPr>
          <w:sz w:val="20"/>
          <w:szCs w:val="20"/>
        </w:rPr>
        <w:t>mu</w:t>
      </w:r>
      <w:proofErr w:type="gramEnd"/>
      <w:r w:rsidRPr="003648A8">
        <w:rPr>
          <w:sz w:val="20"/>
          <w:szCs w:val="20"/>
        </w:rPr>
        <w:t xml:space="preserve"> &lt;- 1/(1+exp(-eta))</w:t>
      </w:r>
    </w:p>
    <w:p w:rsidR="0049042A" w:rsidRPr="006858AC" w:rsidRDefault="0049042A" w:rsidP="00831C13">
      <w:pPr>
        <w:pStyle w:val="HTMLPreformatted"/>
        <w:ind w:left="720"/>
        <w:rPr>
          <w:sz w:val="20"/>
          <w:szCs w:val="20"/>
        </w:rPr>
      </w:pPr>
      <w:proofErr w:type="gramStart"/>
      <w:r w:rsidRPr="006858AC">
        <w:rPr>
          <w:sz w:val="20"/>
          <w:szCs w:val="20"/>
        </w:rPr>
        <w:t>prob</w:t>
      </w:r>
      <w:proofErr w:type="gramEnd"/>
      <w:r w:rsidRPr="006858AC">
        <w:rPr>
          <w:sz w:val="20"/>
          <w:szCs w:val="20"/>
        </w:rPr>
        <w:t>&lt;-</w:t>
      </w:r>
      <w:r w:rsidRPr="006F5AC4">
        <w:rPr>
          <w:sz w:val="20"/>
          <w:szCs w:val="20"/>
        </w:rPr>
        <w:t xml:space="preserve"> </w:t>
      </w:r>
      <w:r w:rsidRPr="006858AC">
        <w:rPr>
          <w:sz w:val="20"/>
          <w:szCs w:val="20"/>
        </w:rPr>
        <w:t>rep(</w:t>
      </w:r>
      <w:r>
        <w:rPr>
          <w:sz w:val="20"/>
          <w:szCs w:val="20"/>
        </w:rPr>
        <w:t>1</w:t>
      </w:r>
      <w:r w:rsidRPr="006858AC">
        <w:rPr>
          <w:sz w:val="20"/>
          <w:szCs w:val="20"/>
        </w:rPr>
        <w:t>,</w:t>
      </w:r>
      <w:r>
        <w:rPr>
          <w:sz w:val="20"/>
          <w:szCs w:val="20"/>
        </w:rPr>
        <w:t>Rows</w:t>
      </w:r>
      <w:r w:rsidRPr="006858AC">
        <w:rPr>
          <w:sz w:val="20"/>
          <w:szCs w:val="20"/>
        </w:rPr>
        <w:t>)</w:t>
      </w:r>
    </w:p>
    <w:p w:rsidR="0049042A" w:rsidRDefault="0049042A" w:rsidP="00831C13">
      <w:pPr>
        <w:pStyle w:val="HTMLPreformatted"/>
        <w:ind w:left="720"/>
        <w:rPr>
          <w:sz w:val="20"/>
          <w:szCs w:val="20"/>
        </w:rPr>
      </w:pPr>
      <w:proofErr w:type="gramStart"/>
      <w:r>
        <w:rPr>
          <w:sz w:val="20"/>
          <w:szCs w:val="20"/>
        </w:rPr>
        <w:t>phi</w:t>
      </w:r>
      <w:proofErr w:type="gramEnd"/>
      <w:r>
        <w:rPr>
          <w:sz w:val="20"/>
          <w:szCs w:val="20"/>
        </w:rPr>
        <w:t>&lt;- tmp[7]</w:t>
      </w:r>
    </w:p>
    <w:p w:rsidR="0049042A" w:rsidRPr="006858AC" w:rsidRDefault="0049042A" w:rsidP="00831C13">
      <w:pPr>
        <w:pStyle w:val="HTMLPreformatted"/>
        <w:ind w:left="720"/>
        <w:rPr>
          <w:sz w:val="20"/>
          <w:szCs w:val="20"/>
        </w:rPr>
      </w:pPr>
    </w:p>
    <w:p w:rsidR="0049042A" w:rsidRDefault="0049042A" w:rsidP="00831C13">
      <w:pPr>
        <w:pStyle w:val="HTMLPreformatted"/>
        <w:tabs>
          <w:tab w:val="clear" w:pos="916"/>
          <w:tab w:val="left" w:pos="720"/>
        </w:tabs>
        <w:rPr>
          <w:sz w:val="20"/>
          <w:szCs w:val="20"/>
        </w:rPr>
      </w:pPr>
      <w:r>
        <w:rPr>
          <w:sz w:val="20"/>
          <w:szCs w:val="20"/>
        </w:rPr>
        <w:tab/>
      </w:r>
      <w:r w:rsidRPr="006858AC">
        <w:rPr>
          <w:sz w:val="20"/>
          <w:szCs w:val="20"/>
        </w:rPr>
        <w:t># Calc Log likelihood</w:t>
      </w:r>
    </w:p>
    <w:p w:rsidR="0049042A" w:rsidRPr="003941C0" w:rsidRDefault="0049042A" w:rsidP="00831C13">
      <w:pPr>
        <w:pStyle w:val="HTMLPreformatted"/>
        <w:ind w:left="720"/>
        <w:rPr>
          <w:sz w:val="20"/>
          <w:szCs w:val="20"/>
          <w:lang w:val="de-DE"/>
        </w:rPr>
      </w:pPr>
      <w:r w:rsidRPr="003941C0">
        <w:rPr>
          <w:sz w:val="20"/>
          <w:szCs w:val="20"/>
          <w:lang w:val="de-DE"/>
        </w:rPr>
        <w:t>print(p0)</w:t>
      </w:r>
    </w:p>
    <w:p w:rsidR="0049042A" w:rsidRPr="003941C0" w:rsidRDefault="0049042A" w:rsidP="00831C13">
      <w:pPr>
        <w:pStyle w:val="HTMLPreformatted"/>
        <w:ind w:left="720"/>
        <w:rPr>
          <w:sz w:val="20"/>
          <w:szCs w:val="20"/>
          <w:lang w:val="de-DE"/>
        </w:rPr>
      </w:pPr>
      <w:r w:rsidRPr="003941C0">
        <w:rPr>
          <w:sz w:val="20"/>
          <w:szCs w:val="20"/>
          <w:lang w:val="de-DE"/>
        </w:rPr>
        <w:t>prob&lt;- dBEZI(x=ymat, mu=</w:t>
      </w:r>
      <w:r w:rsidRPr="003941C0">
        <w:rPr>
          <w:sz w:val="20"/>
          <w:szCs w:val="20"/>
          <w:shd w:val="clear" w:color="auto" w:fill="FFFFFF"/>
          <w:lang w:val="de-DE"/>
        </w:rPr>
        <w:t>mu</w:t>
      </w:r>
      <w:r w:rsidRPr="003941C0">
        <w:rPr>
          <w:sz w:val="20"/>
          <w:szCs w:val="20"/>
          <w:lang w:val="de-DE"/>
        </w:rPr>
        <w:t xml:space="preserve">, </w:t>
      </w:r>
      <w:r w:rsidRPr="003941C0">
        <w:rPr>
          <w:sz w:val="20"/>
          <w:szCs w:val="20"/>
          <w:shd w:val="clear" w:color="auto" w:fill="FFFFFF"/>
          <w:lang w:val="de-DE"/>
        </w:rPr>
        <w:t>sigma=phi</w:t>
      </w:r>
      <w:r w:rsidRPr="003941C0">
        <w:rPr>
          <w:sz w:val="20"/>
          <w:szCs w:val="20"/>
          <w:lang w:val="de-DE"/>
        </w:rPr>
        <w:t>, nu=p0, log=TRUE)</w:t>
      </w:r>
    </w:p>
    <w:p w:rsidR="0049042A" w:rsidRDefault="0049042A" w:rsidP="00831C13">
      <w:pPr>
        <w:pStyle w:val="HTMLPreformatted"/>
        <w:rPr>
          <w:sz w:val="20"/>
          <w:szCs w:val="20"/>
        </w:rPr>
      </w:pPr>
      <w:r w:rsidRPr="003941C0">
        <w:rPr>
          <w:sz w:val="20"/>
          <w:szCs w:val="20"/>
          <w:lang w:val="de-DE"/>
        </w:rPr>
        <w:t xml:space="preserve">      </w:t>
      </w:r>
      <w:r>
        <w:rPr>
          <w:sz w:val="20"/>
          <w:szCs w:val="20"/>
        </w:rPr>
        <w:t>-</w:t>
      </w:r>
      <w:proofErr w:type="gramStart"/>
      <w:r>
        <w:rPr>
          <w:sz w:val="20"/>
          <w:szCs w:val="20"/>
        </w:rPr>
        <w:t>sum(</w:t>
      </w:r>
      <w:proofErr w:type="gramEnd"/>
      <w:r w:rsidRPr="006858AC">
        <w:rPr>
          <w:sz w:val="20"/>
          <w:szCs w:val="20"/>
        </w:rPr>
        <w:t>prob)</w:t>
      </w:r>
    </w:p>
    <w:p w:rsidR="0049042A" w:rsidRDefault="0049042A" w:rsidP="00831C13">
      <w:pPr>
        <w:pStyle w:val="HTMLPreformatted"/>
        <w:rPr>
          <w:sz w:val="20"/>
          <w:szCs w:val="20"/>
        </w:rPr>
      </w:pPr>
    </w:p>
    <w:p w:rsidR="0049042A" w:rsidRDefault="0049042A" w:rsidP="00831C13">
      <w:pPr>
        <w:pStyle w:val="HTMLPreformatted"/>
        <w:rPr>
          <w:sz w:val="20"/>
          <w:szCs w:val="20"/>
        </w:rPr>
      </w:pPr>
      <w:r w:rsidRPr="006858AC">
        <w:rPr>
          <w:sz w:val="20"/>
          <w:szCs w:val="20"/>
        </w:rPr>
        <w:t xml:space="preserve">} </w:t>
      </w:r>
    </w:p>
    <w:p w:rsidR="0049042A" w:rsidRDefault="0049042A" w:rsidP="00831C13">
      <w:pPr>
        <w:pStyle w:val="HTMLPreformatted"/>
        <w:rPr>
          <w:sz w:val="20"/>
          <w:szCs w:val="20"/>
        </w:rPr>
      </w:pPr>
    </w:p>
    <w:p w:rsidR="0049042A" w:rsidRPr="00B45CA3" w:rsidRDefault="0049042A" w:rsidP="00831C13">
      <w:pPr>
        <w:pStyle w:val="HTMLPreformatted"/>
        <w:rPr>
          <w:sz w:val="20"/>
          <w:szCs w:val="20"/>
        </w:rPr>
      </w:pPr>
      <w:r w:rsidRPr="00B45CA3">
        <w:rPr>
          <w:sz w:val="20"/>
          <w:szCs w:val="20"/>
        </w:rPr>
        <w:t>ResidDiagnostic</w:t>
      </w:r>
      <w:r>
        <w:rPr>
          <w:sz w:val="20"/>
          <w:szCs w:val="20"/>
        </w:rPr>
        <w:t>&lt;-</w:t>
      </w:r>
      <w:proofErr w:type="gramStart"/>
      <w:r w:rsidRPr="00B45CA3">
        <w:rPr>
          <w:sz w:val="20"/>
          <w:szCs w:val="20"/>
        </w:rPr>
        <w:t>function(</w:t>
      </w:r>
      <w:proofErr w:type="gramEnd"/>
      <w:r w:rsidRPr="00B45CA3">
        <w:rPr>
          <w:sz w:val="20"/>
          <w:szCs w:val="20"/>
        </w:rPr>
        <w:t>fit)  {</w:t>
      </w:r>
    </w:p>
    <w:p w:rsidR="0049042A" w:rsidRPr="00B45CA3" w:rsidRDefault="0049042A" w:rsidP="00831C13">
      <w:pPr>
        <w:pStyle w:val="HTMLPreformatted"/>
        <w:rPr>
          <w:sz w:val="20"/>
          <w:szCs w:val="20"/>
        </w:rPr>
      </w:pPr>
      <w:r>
        <w:rPr>
          <w:sz w:val="20"/>
          <w:szCs w:val="20"/>
        </w:rPr>
        <w:tab/>
      </w:r>
      <w:proofErr w:type="gramStart"/>
      <w:r w:rsidRPr="00B45CA3">
        <w:rPr>
          <w:sz w:val="20"/>
          <w:szCs w:val="20"/>
        </w:rPr>
        <w:t>par(</w:t>
      </w:r>
      <w:proofErr w:type="gramEnd"/>
      <w:r w:rsidRPr="00B45CA3">
        <w:rPr>
          <w:sz w:val="20"/>
          <w:szCs w:val="20"/>
        </w:rPr>
        <w:t>mfrow=c(2,2))</w:t>
      </w:r>
    </w:p>
    <w:p w:rsidR="0049042A" w:rsidRPr="00B45CA3" w:rsidRDefault="0049042A" w:rsidP="00831C13">
      <w:pPr>
        <w:pStyle w:val="HTMLPreformatted"/>
        <w:rPr>
          <w:sz w:val="20"/>
          <w:szCs w:val="20"/>
        </w:rPr>
      </w:pPr>
      <w:r>
        <w:rPr>
          <w:sz w:val="20"/>
          <w:szCs w:val="20"/>
        </w:rPr>
        <w:tab/>
      </w:r>
      <w:proofErr w:type="gramStart"/>
      <w:r w:rsidRPr="00B45CA3">
        <w:rPr>
          <w:sz w:val="20"/>
          <w:szCs w:val="20"/>
        </w:rPr>
        <w:t>plot(</w:t>
      </w:r>
      <w:proofErr w:type="gramEnd"/>
      <w:r w:rsidRPr="00B45CA3">
        <w:rPr>
          <w:sz w:val="20"/>
          <w:szCs w:val="20"/>
        </w:rPr>
        <w:t>fitted(fit), resid(fit))</w:t>
      </w:r>
    </w:p>
    <w:p w:rsidR="0049042A" w:rsidRPr="00B45CA3" w:rsidRDefault="0049042A" w:rsidP="00831C13">
      <w:pPr>
        <w:pStyle w:val="HTMLPreformatted"/>
        <w:rPr>
          <w:sz w:val="20"/>
          <w:szCs w:val="20"/>
        </w:rPr>
      </w:pPr>
      <w:r>
        <w:rPr>
          <w:sz w:val="20"/>
          <w:szCs w:val="20"/>
        </w:rPr>
        <w:tab/>
      </w:r>
      <w:proofErr w:type="gramStart"/>
      <w:r w:rsidRPr="00B45CA3">
        <w:rPr>
          <w:sz w:val="20"/>
          <w:szCs w:val="20"/>
        </w:rPr>
        <w:t>qqnorm(</w:t>
      </w:r>
      <w:proofErr w:type="gramEnd"/>
      <w:r w:rsidRPr="00B45CA3">
        <w:rPr>
          <w:sz w:val="20"/>
          <w:szCs w:val="20"/>
        </w:rPr>
        <w:t>resid(fit))</w:t>
      </w:r>
    </w:p>
    <w:p w:rsidR="0049042A" w:rsidRPr="00B45CA3" w:rsidRDefault="0049042A" w:rsidP="00831C13">
      <w:pPr>
        <w:pStyle w:val="HTMLPreformatted"/>
        <w:rPr>
          <w:sz w:val="20"/>
          <w:szCs w:val="20"/>
        </w:rPr>
      </w:pPr>
      <w:r>
        <w:rPr>
          <w:sz w:val="20"/>
          <w:szCs w:val="20"/>
        </w:rPr>
        <w:tab/>
      </w:r>
      <w:proofErr w:type="gramStart"/>
      <w:r w:rsidRPr="00B45CA3">
        <w:rPr>
          <w:sz w:val="20"/>
          <w:szCs w:val="20"/>
        </w:rPr>
        <w:t>hist(</w:t>
      </w:r>
      <w:proofErr w:type="gramEnd"/>
      <w:r w:rsidRPr="00B45CA3">
        <w:rPr>
          <w:sz w:val="20"/>
          <w:szCs w:val="20"/>
        </w:rPr>
        <w:t>resid(fit))</w:t>
      </w:r>
    </w:p>
    <w:p w:rsidR="0049042A" w:rsidRDefault="0049042A" w:rsidP="00831C13">
      <w:pPr>
        <w:pStyle w:val="HTMLPreformatted"/>
        <w:rPr>
          <w:sz w:val="20"/>
          <w:szCs w:val="20"/>
        </w:rPr>
      </w:pPr>
      <w:r w:rsidRPr="00B45CA3">
        <w:rPr>
          <w:sz w:val="20"/>
          <w:szCs w:val="20"/>
        </w:rPr>
        <w:t>}</w:t>
      </w:r>
    </w:p>
    <w:p w:rsidR="0049042A" w:rsidRDefault="0049042A" w:rsidP="00831C13">
      <w:pPr>
        <w:pStyle w:val="HTMLPreformatted"/>
        <w:rPr>
          <w:sz w:val="20"/>
          <w:szCs w:val="20"/>
        </w:rPr>
      </w:pPr>
      <w:r>
        <w:rPr>
          <w:sz w:val="20"/>
          <w:szCs w:val="20"/>
        </w:rPr>
        <w:br w:type="page"/>
      </w:r>
      <w:r>
        <w:rPr>
          <w:sz w:val="20"/>
          <w:szCs w:val="20"/>
        </w:rPr>
        <w:lastRenderedPageBreak/>
        <w:t># Psicat</w:t>
      </w:r>
    </w:p>
    <w:p w:rsidR="0049042A" w:rsidRDefault="0049042A" w:rsidP="00831C13">
      <w:pPr>
        <w:pStyle w:val="HTMLPreformatted"/>
        <w:rPr>
          <w:sz w:val="20"/>
          <w:szCs w:val="20"/>
        </w:rPr>
      </w:pPr>
    </w:p>
    <w:p w:rsidR="0049042A" w:rsidRPr="00665494" w:rsidRDefault="0049042A" w:rsidP="00831C13">
      <w:pPr>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Calculate</w:t>
      </w:r>
      <w:proofErr w:type="gramEnd"/>
      <w:r>
        <w:rPr>
          <w:rFonts w:ascii="Courier New" w:hAnsi="Courier New" w:cs="Courier New"/>
          <w:sz w:val="20"/>
          <w:szCs w:val="20"/>
        </w:rPr>
        <w:t xml:space="preserve"> transect-level means</w:t>
      </w:r>
    </w:p>
    <w:p w:rsidR="0049042A" w:rsidRDefault="0049042A" w:rsidP="00831C13">
      <w:pPr>
        <w:rPr>
          <w:rFonts w:ascii="Courier New" w:hAnsi="Courier New" w:cs="Courier New"/>
          <w:sz w:val="20"/>
          <w:szCs w:val="20"/>
        </w:rPr>
      </w:pPr>
      <w:r>
        <w:rPr>
          <w:rFonts w:ascii="Courier New" w:hAnsi="Courier New" w:cs="Courier New"/>
          <w:sz w:val="20"/>
          <w:szCs w:val="20"/>
        </w:rPr>
        <w:t>Psicat_means&lt;-</w:t>
      </w:r>
      <w:proofErr w:type="gramStart"/>
      <w:r>
        <w:rPr>
          <w:rFonts w:ascii="Courier New" w:hAnsi="Courier New" w:cs="Courier New"/>
          <w:sz w:val="20"/>
          <w:szCs w:val="20"/>
        </w:rPr>
        <w:t>tapply(</w:t>
      </w:r>
      <w:proofErr w:type="gramEnd"/>
      <w:r>
        <w:rPr>
          <w:rFonts w:ascii="Courier New" w:hAnsi="Courier New" w:cs="Courier New"/>
          <w:sz w:val="20"/>
          <w:szCs w:val="20"/>
        </w:rPr>
        <w:t>AkuPlot$Psicat, list(AkuPlot$Year, AkuPlot$Transect), mean)</w:t>
      </w:r>
    </w:p>
    <w:p w:rsidR="0049042A" w:rsidRDefault="0049042A" w:rsidP="00831C13">
      <w:pPr>
        <w:rPr>
          <w:rFonts w:ascii="Courier New" w:hAnsi="Courier New" w:cs="Courier New"/>
          <w:sz w:val="20"/>
          <w:szCs w:val="20"/>
        </w:rPr>
      </w:pPr>
    </w:p>
    <w:p w:rsidR="0049042A" w:rsidRDefault="0049042A" w:rsidP="00831C13">
      <w:pPr>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Create</w:t>
      </w:r>
      <w:proofErr w:type="gramEnd"/>
      <w:r>
        <w:rPr>
          <w:rFonts w:ascii="Courier New" w:hAnsi="Courier New" w:cs="Courier New"/>
          <w:sz w:val="20"/>
          <w:szCs w:val="20"/>
        </w:rPr>
        <w:t xml:space="preserve"> data set for trend analysis </w:t>
      </w:r>
    </w:p>
    <w:p w:rsidR="0049042A" w:rsidRDefault="0049042A" w:rsidP="00831C13">
      <w:pPr>
        <w:rPr>
          <w:rFonts w:ascii="Courier New" w:hAnsi="Courier New" w:cs="Courier New"/>
          <w:sz w:val="20"/>
          <w:szCs w:val="20"/>
        </w:rPr>
      </w:pPr>
      <w:r>
        <w:rPr>
          <w:rFonts w:ascii="Courier New" w:hAnsi="Courier New" w:cs="Courier New"/>
          <w:sz w:val="20"/>
          <w:szCs w:val="20"/>
        </w:rPr>
        <w:t>Psicat&lt;-data.frame(cbind(Transect=c(1,1,2,2,3,3,4,4,5,5), Year=rep(c(2000,2008),5), Y1=</w:t>
      </w:r>
      <w:r w:rsidRPr="00AB4A1F">
        <w:rPr>
          <w:rFonts w:ascii="Courier New" w:hAnsi="Courier New" w:cs="Courier New"/>
          <w:sz w:val="20"/>
          <w:szCs w:val="20"/>
        </w:rPr>
        <w:t xml:space="preserve"> </w:t>
      </w:r>
      <w:r>
        <w:rPr>
          <w:rFonts w:ascii="Courier New" w:hAnsi="Courier New" w:cs="Courier New"/>
          <w:sz w:val="20"/>
          <w:szCs w:val="20"/>
        </w:rPr>
        <w:t>rep(c(1,0),5), Y2=</w:t>
      </w:r>
      <w:r w:rsidRPr="00AB4A1F">
        <w:rPr>
          <w:rFonts w:ascii="Courier New" w:hAnsi="Courier New" w:cs="Courier New"/>
          <w:sz w:val="20"/>
          <w:szCs w:val="20"/>
        </w:rPr>
        <w:t xml:space="preserve"> </w:t>
      </w:r>
      <w:r>
        <w:rPr>
          <w:rFonts w:ascii="Courier New" w:hAnsi="Courier New" w:cs="Courier New"/>
          <w:sz w:val="20"/>
          <w:szCs w:val="20"/>
        </w:rPr>
        <w:t xml:space="preserve">rep(c(0,1),5), Psicat= </w:t>
      </w:r>
      <w:r w:rsidRPr="00AB4A1F">
        <w:rPr>
          <w:rFonts w:ascii="Courier New" w:hAnsi="Courier New" w:cs="Courier New"/>
          <w:sz w:val="20"/>
          <w:szCs w:val="20"/>
        </w:rPr>
        <w:t>matrix(</w:t>
      </w:r>
      <w:r>
        <w:rPr>
          <w:rFonts w:ascii="Courier New" w:hAnsi="Courier New" w:cs="Courier New"/>
          <w:sz w:val="20"/>
          <w:szCs w:val="20"/>
        </w:rPr>
        <w:t>Psicat</w:t>
      </w:r>
      <w:r w:rsidRPr="00AB4A1F">
        <w:rPr>
          <w:rFonts w:ascii="Courier New" w:hAnsi="Courier New" w:cs="Courier New"/>
          <w:sz w:val="20"/>
          <w:szCs w:val="20"/>
        </w:rPr>
        <w:t>_means,10,1)</w:t>
      </w:r>
      <w:r>
        <w:rPr>
          <w:rFonts w:ascii="Courier New" w:hAnsi="Courier New" w:cs="Courier New"/>
          <w:sz w:val="20"/>
          <w:szCs w:val="20"/>
        </w:rPr>
        <w:t>))</w:t>
      </w:r>
    </w:p>
    <w:p w:rsidR="0049042A" w:rsidRPr="00AB4A1F" w:rsidRDefault="0049042A" w:rsidP="00831C13">
      <w:pPr>
        <w:rPr>
          <w:rFonts w:ascii="Courier New" w:hAnsi="Courier New" w:cs="Courier New"/>
          <w:sz w:val="20"/>
          <w:szCs w:val="20"/>
        </w:rPr>
      </w:pPr>
      <w:proofErr w:type="gramStart"/>
      <w:r>
        <w:rPr>
          <w:rFonts w:ascii="Courier New" w:hAnsi="Courier New" w:cs="Courier New"/>
          <w:sz w:val="20"/>
          <w:szCs w:val="20"/>
        </w:rPr>
        <w:t>names(</w:t>
      </w:r>
      <w:proofErr w:type="gramEnd"/>
      <w:r>
        <w:rPr>
          <w:rFonts w:ascii="Courier New" w:hAnsi="Courier New" w:cs="Courier New"/>
          <w:sz w:val="20"/>
          <w:szCs w:val="20"/>
        </w:rPr>
        <w:t>Psicat)[5]&lt;-"Psicat"</w:t>
      </w:r>
    </w:p>
    <w:p w:rsidR="0049042A" w:rsidRDefault="0049042A" w:rsidP="00831C13">
      <w:pPr>
        <w:rPr>
          <w:rFonts w:ascii="Courier New" w:hAnsi="Courier New" w:cs="Courier New"/>
          <w:bCs/>
          <w:color w:val="000000"/>
          <w:sz w:val="20"/>
          <w:szCs w:val="20"/>
        </w:rPr>
      </w:pPr>
    </w:p>
    <w:p w:rsidR="0049042A" w:rsidRDefault="0049042A" w:rsidP="00831C13">
      <w:pPr>
        <w:pStyle w:val="HTMLPreformatted"/>
        <w:rPr>
          <w:sz w:val="20"/>
          <w:szCs w:val="20"/>
        </w:rPr>
      </w:pPr>
    </w:p>
    <w:p w:rsidR="0049042A" w:rsidRDefault="0049042A" w:rsidP="00831C13">
      <w:pPr>
        <w:rPr>
          <w:rFonts w:ascii="Courier New" w:hAnsi="Courier New" w:cs="Courier New"/>
          <w:sz w:val="20"/>
          <w:szCs w:val="20"/>
        </w:rPr>
      </w:pPr>
      <w:r>
        <w:rPr>
          <w:sz w:val="20"/>
          <w:szCs w:val="20"/>
        </w:rPr>
        <w:t xml:space="preserve"># </w:t>
      </w:r>
      <w:r>
        <w:rPr>
          <w:rFonts w:ascii="Courier New" w:hAnsi="Courier New" w:cs="Courier New"/>
          <w:sz w:val="20"/>
          <w:szCs w:val="20"/>
        </w:rPr>
        <w:t>Psicat$asPsicat&lt;-</w:t>
      </w:r>
      <w:proofErr w:type="gramStart"/>
      <w:r>
        <w:rPr>
          <w:rFonts w:ascii="Courier New" w:hAnsi="Courier New" w:cs="Courier New"/>
          <w:sz w:val="20"/>
          <w:szCs w:val="20"/>
        </w:rPr>
        <w:t>asin(</w:t>
      </w:r>
      <w:proofErr w:type="gramEnd"/>
      <w:r>
        <w:rPr>
          <w:rFonts w:ascii="Courier New" w:hAnsi="Courier New" w:cs="Courier New"/>
          <w:sz w:val="20"/>
          <w:szCs w:val="20"/>
        </w:rPr>
        <w:t>sqrt(Psicat$Psicat))</w:t>
      </w:r>
    </w:p>
    <w:p w:rsidR="0049042A" w:rsidRDefault="0049042A" w:rsidP="00831C13">
      <w:pPr>
        <w:rPr>
          <w:rFonts w:ascii="Courier New" w:hAnsi="Courier New" w:cs="Courier New"/>
          <w:sz w:val="20"/>
          <w:szCs w:val="20"/>
        </w:rPr>
      </w:pPr>
      <w:r>
        <w:rPr>
          <w:rFonts w:ascii="Courier New" w:hAnsi="Courier New" w:cs="Courier New"/>
          <w:sz w:val="20"/>
          <w:szCs w:val="20"/>
        </w:rPr>
        <w:t>Psicat$Transect&lt;-</w:t>
      </w:r>
      <w:proofErr w:type="gramStart"/>
      <w:r>
        <w:rPr>
          <w:rFonts w:ascii="Courier New" w:hAnsi="Courier New" w:cs="Courier New"/>
          <w:sz w:val="20"/>
          <w:szCs w:val="20"/>
        </w:rPr>
        <w:t>as.factor(</w:t>
      </w:r>
      <w:proofErr w:type="gramEnd"/>
      <w:r>
        <w:rPr>
          <w:rFonts w:ascii="Courier New" w:hAnsi="Courier New" w:cs="Courier New"/>
          <w:sz w:val="20"/>
          <w:szCs w:val="20"/>
        </w:rPr>
        <w:t>Psicat$Transect)</w:t>
      </w:r>
    </w:p>
    <w:p w:rsidR="0049042A" w:rsidRDefault="0049042A" w:rsidP="00831C13">
      <w:pPr>
        <w:rPr>
          <w:rFonts w:ascii="Courier New" w:hAnsi="Courier New" w:cs="Courier New"/>
          <w:sz w:val="20"/>
          <w:szCs w:val="20"/>
        </w:rPr>
      </w:pPr>
      <w:r>
        <w:rPr>
          <w:rFonts w:ascii="Courier New" w:hAnsi="Courier New" w:cs="Courier New"/>
          <w:sz w:val="20"/>
          <w:szCs w:val="20"/>
        </w:rPr>
        <w:t>Psicat$Y1&lt;-</w:t>
      </w:r>
      <w:r w:rsidRPr="00784DA1">
        <w:rPr>
          <w:rFonts w:ascii="Courier New" w:hAnsi="Courier New" w:cs="Courier New"/>
          <w:sz w:val="20"/>
          <w:szCs w:val="20"/>
        </w:rPr>
        <w:t xml:space="preserve"> </w:t>
      </w:r>
      <w:r>
        <w:rPr>
          <w:rFonts w:ascii="Courier New" w:hAnsi="Courier New" w:cs="Courier New"/>
          <w:sz w:val="20"/>
          <w:szCs w:val="20"/>
        </w:rPr>
        <w:t>Psicat$Year==2000</w:t>
      </w:r>
    </w:p>
    <w:p w:rsidR="0049042A" w:rsidRDefault="0049042A" w:rsidP="00831C13">
      <w:pPr>
        <w:rPr>
          <w:rFonts w:ascii="Courier New" w:hAnsi="Courier New" w:cs="Courier New"/>
          <w:sz w:val="20"/>
          <w:szCs w:val="20"/>
        </w:rPr>
      </w:pPr>
      <w:r>
        <w:rPr>
          <w:rFonts w:ascii="Courier New" w:hAnsi="Courier New" w:cs="Courier New"/>
          <w:sz w:val="20"/>
          <w:szCs w:val="20"/>
        </w:rPr>
        <w:t>fit.1&lt;-</w:t>
      </w:r>
      <w:proofErr w:type="gramStart"/>
      <w:r>
        <w:rPr>
          <w:rFonts w:ascii="Courier New" w:hAnsi="Courier New" w:cs="Courier New"/>
          <w:sz w:val="20"/>
          <w:szCs w:val="20"/>
        </w:rPr>
        <w:t>lm(</w:t>
      </w:r>
      <w:proofErr w:type="gramEnd"/>
      <w:r>
        <w:rPr>
          <w:rFonts w:ascii="Courier New" w:hAnsi="Courier New" w:cs="Courier New"/>
          <w:sz w:val="20"/>
          <w:szCs w:val="20"/>
        </w:rPr>
        <w:t>asPsicat~Y1+ Transect, data = Psicat)</w:t>
      </w:r>
    </w:p>
    <w:p w:rsidR="0049042A" w:rsidRDefault="0049042A" w:rsidP="00831C13">
      <w:pPr>
        <w:rPr>
          <w:rFonts w:ascii="Courier New" w:hAnsi="Courier New" w:cs="Courier New"/>
          <w:sz w:val="20"/>
          <w:szCs w:val="20"/>
        </w:rPr>
      </w:pPr>
      <w:proofErr w:type="gramStart"/>
      <w:r>
        <w:rPr>
          <w:rFonts w:ascii="Courier New" w:hAnsi="Courier New" w:cs="Courier New"/>
          <w:sz w:val="20"/>
          <w:szCs w:val="20"/>
        </w:rPr>
        <w:t>summary(</w:t>
      </w:r>
      <w:proofErr w:type="gramEnd"/>
      <w:r>
        <w:rPr>
          <w:rFonts w:ascii="Courier New" w:hAnsi="Courier New" w:cs="Courier New"/>
          <w:sz w:val="20"/>
          <w:szCs w:val="20"/>
        </w:rPr>
        <w:t>fit.1)</w:t>
      </w:r>
    </w:p>
    <w:p w:rsidR="0049042A" w:rsidRDefault="0049042A" w:rsidP="00831C13">
      <w:pPr>
        <w:rPr>
          <w:rFonts w:ascii="Courier New" w:hAnsi="Courier New" w:cs="Courier New"/>
          <w:sz w:val="20"/>
          <w:szCs w:val="20"/>
        </w:rPr>
      </w:pPr>
      <w:proofErr w:type="gramStart"/>
      <w:r>
        <w:rPr>
          <w:rFonts w:ascii="Courier New" w:hAnsi="Courier New" w:cs="Courier New"/>
          <w:sz w:val="20"/>
          <w:szCs w:val="20"/>
        </w:rPr>
        <w:t>ResidDiagnostic(</w:t>
      </w:r>
      <w:proofErr w:type="gramEnd"/>
      <w:r>
        <w:rPr>
          <w:rFonts w:ascii="Courier New" w:hAnsi="Courier New" w:cs="Courier New"/>
          <w:sz w:val="20"/>
          <w:szCs w:val="20"/>
        </w:rPr>
        <w:t>fit.1)</w:t>
      </w:r>
    </w:p>
    <w:p w:rsidR="0049042A" w:rsidRDefault="0049042A" w:rsidP="00831C13">
      <w:pPr>
        <w:pStyle w:val="HTMLPreformatted"/>
        <w:tabs>
          <w:tab w:val="left" w:pos="0"/>
        </w:tabs>
        <w:rPr>
          <w:sz w:val="20"/>
          <w:szCs w:val="20"/>
        </w:rPr>
      </w:pPr>
    </w:p>
    <w:p w:rsidR="0049042A" w:rsidRDefault="0049042A" w:rsidP="00831C13">
      <w:pPr>
        <w:rPr>
          <w:rFonts w:ascii="Courier New" w:hAnsi="Courier New" w:cs="Courier New"/>
          <w:sz w:val="20"/>
          <w:szCs w:val="20"/>
        </w:rPr>
      </w:pPr>
      <w:r>
        <w:rPr>
          <w:rFonts w:ascii="Courier New" w:hAnsi="Courier New" w:cs="Courier New"/>
          <w:sz w:val="20"/>
          <w:szCs w:val="20"/>
        </w:rPr>
        <w:t xml:space="preserve"># From R output </w:t>
      </w:r>
    </w:p>
    <w:p w:rsidR="0049042A" w:rsidRPr="00B45CA3" w:rsidRDefault="0049042A" w:rsidP="00831C13">
      <w:pPr>
        <w:rPr>
          <w:rFonts w:ascii="Courier New" w:hAnsi="Courier New" w:cs="Courier New"/>
          <w:sz w:val="20"/>
          <w:szCs w:val="20"/>
        </w:rPr>
      </w:pPr>
      <w:proofErr w:type="gramStart"/>
      <w:r w:rsidRPr="00B45CA3">
        <w:rPr>
          <w:rFonts w:ascii="Courier New" w:hAnsi="Courier New" w:cs="Courier New"/>
          <w:sz w:val="20"/>
          <w:szCs w:val="20"/>
        </w:rPr>
        <w:t>summary(</w:t>
      </w:r>
      <w:proofErr w:type="gramEnd"/>
      <w:r w:rsidRPr="00B45CA3">
        <w:rPr>
          <w:rFonts w:ascii="Courier New" w:hAnsi="Courier New" w:cs="Courier New"/>
          <w:sz w:val="20"/>
          <w:szCs w:val="20"/>
        </w:rPr>
        <w:t>fit.1)</w:t>
      </w:r>
    </w:p>
    <w:p w:rsidR="0049042A" w:rsidRPr="00B45CA3" w:rsidRDefault="0049042A" w:rsidP="00831C13">
      <w:pPr>
        <w:rPr>
          <w:rFonts w:ascii="Courier New" w:hAnsi="Courier New" w:cs="Courier New"/>
          <w:sz w:val="20"/>
          <w:szCs w:val="20"/>
        </w:rPr>
      </w:pPr>
    </w:p>
    <w:p w:rsidR="0049042A" w:rsidRPr="00833F23" w:rsidRDefault="0049042A" w:rsidP="00831C13">
      <w:pPr>
        <w:rPr>
          <w:rFonts w:ascii="Courier New" w:hAnsi="Courier New" w:cs="Courier New"/>
          <w:i/>
          <w:sz w:val="20"/>
          <w:szCs w:val="20"/>
        </w:rPr>
      </w:pPr>
      <w:r w:rsidRPr="00833F23">
        <w:rPr>
          <w:rFonts w:ascii="Courier New" w:hAnsi="Courier New" w:cs="Courier New"/>
          <w:i/>
          <w:sz w:val="20"/>
          <w:szCs w:val="20"/>
        </w:rPr>
        <w:t>Call:</w:t>
      </w:r>
    </w:p>
    <w:p w:rsidR="0049042A" w:rsidRPr="00833F23" w:rsidRDefault="0049042A" w:rsidP="00831C13">
      <w:pPr>
        <w:rPr>
          <w:rFonts w:ascii="Courier New" w:hAnsi="Courier New" w:cs="Courier New"/>
          <w:i/>
          <w:sz w:val="20"/>
          <w:szCs w:val="20"/>
        </w:rPr>
      </w:pPr>
      <w:proofErr w:type="gramStart"/>
      <w:r w:rsidRPr="00833F23">
        <w:rPr>
          <w:rFonts w:ascii="Courier New" w:hAnsi="Courier New" w:cs="Courier New"/>
          <w:i/>
          <w:sz w:val="20"/>
          <w:szCs w:val="20"/>
        </w:rPr>
        <w:t>lm(</w:t>
      </w:r>
      <w:proofErr w:type="gramEnd"/>
      <w:r w:rsidRPr="00833F23">
        <w:rPr>
          <w:rFonts w:ascii="Courier New" w:hAnsi="Courier New" w:cs="Courier New"/>
          <w:i/>
          <w:sz w:val="20"/>
          <w:szCs w:val="20"/>
        </w:rPr>
        <w:t>formula = asPsicat ~ Y1 + Transect, data = Psicat)</w:t>
      </w:r>
    </w:p>
    <w:p w:rsidR="0049042A" w:rsidRPr="00833F23" w:rsidRDefault="0049042A" w:rsidP="00831C13">
      <w:pPr>
        <w:rPr>
          <w:rFonts w:ascii="Courier New" w:hAnsi="Courier New" w:cs="Courier New"/>
          <w:i/>
          <w:sz w:val="20"/>
          <w:szCs w:val="20"/>
        </w:rPr>
      </w:pPr>
      <w:r w:rsidRPr="00833F23">
        <w:rPr>
          <w:rFonts w:ascii="Courier New" w:hAnsi="Courier New" w:cs="Courier New"/>
          <w:i/>
          <w:sz w:val="20"/>
          <w:szCs w:val="20"/>
        </w:rPr>
        <w:t>Coefficients:</w:t>
      </w:r>
    </w:p>
    <w:p w:rsidR="0049042A" w:rsidRPr="00833F23" w:rsidRDefault="0049042A" w:rsidP="00831C13">
      <w:pPr>
        <w:rPr>
          <w:rFonts w:ascii="Courier New" w:hAnsi="Courier New" w:cs="Courier New"/>
          <w:i/>
          <w:sz w:val="20"/>
          <w:szCs w:val="20"/>
        </w:rPr>
      </w:pPr>
      <w:r w:rsidRPr="00833F23">
        <w:rPr>
          <w:rFonts w:ascii="Courier New" w:hAnsi="Courier New" w:cs="Courier New"/>
          <w:i/>
          <w:sz w:val="20"/>
          <w:szCs w:val="20"/>
        </w:rPr>
        <w:t xml:space="preserve">            Estimate Std. Error t value </w:t>
      </w:r>
      <w:proofErr w:type="gramStart"/>
      <w:r w:rsidRPr="00833F23">
        <w:rPr>
          <w:rFonts w:ascii="Courier New" w:hAnsi="Courier New" w:cs="Courier New"/>
          <w:i/>
          <w:sz w:val="20"/>
          <w:szCs w:val="20"/>
        </w:rPr>
        <w:t>Pr(</w:t>
      </w:r>
      <w:proofErr w:type="gramEnd"/>
      <w:r w:rsidRPr="00833F23">
        <w:rPr>
          <w:rFonts w:ascii="Courier New" w:hAnsi="Courier New" w:cs="Courier New"/>
          <w:i/>
          <w:sz w:val="20"/>
          <w:szCs w:val="20"/>
        </w:rPr>
        <w:t xml:space="preserve">&gt;|t|)   </w:t>
      </w:r>
    </w:p>
    <w:p w:rsidR="0049042A" w:rsidRPr="00833F23" w:rsidRDefault="0049042A" w:rsidP="00831C13">
      <w:pPr>
        <w:rPr>
          <w:rFonts w:ascii="Courier New" w:hAnsi="Courier New" w:cs="Courier New"/>
          <w:i/>
          <w:sz w:val="20"/>
          <w:szCs w:val="20"/>
        </w:rPr>
      </w:pPr>
      <w:r w:rsidRPr="00833F23">
        <w:rPr>
          <w:rFonts w:ascii="Courier New" w:hAnsi="Courier New" w:cs="Courier New"/>
          <w:i/>
          <w:sz w:val="20"/>
          <w:szCs w:val="20"/>
        </w:rPr>
        <w:t xml:space="preserve">(Intercept)  0.68929    0.12808   </w:t>
      </w:r>
      <w:proofErr w:type="gramStart"/>
      <w:r w:rsidRPr="00833F23">
        <w:rPr>
          <w:rFonts w:ascii="Courier New" w:hAnsi="Courier New" w:cs="Courier New"/>
          <w:i/>
          <w:sz w:val="20"/>
          <w:szCs w:val="20"/>
        </w:rPr>
        <w:t>5.382  0.00576</w:t>
      </w:r>
      <w:proofErr w:type="gramEnd"/>
      <w:r w:rsidRPr="00833F23">
        <w:rPr>
          <w:rFonts w:ascii="Courier New" w:hAnsi="Courier New" w:cs="Courier New"/>
          <w:i/>
          <w:sz w:val="20"/>
          <w:szCs w:val="20"/>
        </w:rPr>
        <w:t xml:space="preserve"> **</w:t>
      </w:r>
    </w:p>
    <w:p w:rsidR="0049042A" w:rsidRPr="00833F23" w:rsidRDefault="0049042A" w:rsidP="00831C13">
      <w:pPr>
        <w:rPr>
          <w:rFonts w:ascii="Courier New" w:hAnsi="Courier New" w:cs="Courier New"/>
          <w:i/>
          <w:sz w:val="20"/>
          <w:szCs w:val="20"/>
        </w:rPr>
      </w:pPr>
      <w:r w:rsidRPr="00833F23">
        <w:rPr>
          <w:rFonts w:ascii="Courier New" w:hAnsi="Courier New" w:cs="Courier New"/>
          <w:i/>
          <w:sz w:val="20"/>
          <w:szCs w:val="20"/>
        </w:rPr>
        <w:t xml:space="preserve">Y1TRUE      -0.37210    </w:t>
      </w:r>
      <w:proofErr w:type="gramStart"/>
      <w:r w:rsidRPr="00833F23">
        <w:rPr>
          <w:rFonts w:ascii="Courier New" w:hAnsi="Courier New" w:cs="Courier New"/>
          <w:i/>
          <w:sz w:val="20"/>
          <w:szCs w:val="20"/>
        </w:rPr>
        <w:t xml:space="preserve">0.10458  </w:t>
      </w:r>
      <w:r w:rsidRPr="00833F23">
        <w:rPr>
          <w:rFonts w:ascii="Courier New" w:hAnsi="Courier New" w:cs="Courier New"/>
          <w:b/>
          <w:i/>
          <w:sz w:val="20"/>
          <w:szCs w:val="20"/>
        </w:rPr>
        <w:t>-</w:t>
      </w:r>
      <w:proofErr w:type="gramEnd"/>
      <w:r w:rsidRPr="00833F23">
        <w:rPr>
          <w:rFonts w:ascii="Courier New" w:hAnsi="Courier New" w:cs="Courier New"/>
          <w:b/>
          <w:i/>
          <w:sz w:val="20"/>
          <w:szCs w:val="20"/>
        </w:rPr>
        <w:t xml:space="preserve">3.558  0.02363 * </w:t>
      </w:r>
    </w:p>
    <w:p w:rsidR="0049042A" w:rsidRPr="00833F23" w:rsidRDefault="0049042A" w:rsidP="00831C13">
      <w:pPr>
        <w:rPr>
          <w:rFonts w:ascii="Courier New" w:hAnsi="Courier New" w:cs="Courier New"/>
          <w:i/>
          <w:sz w:val="20"/>
          <w:szCs w:val="20"/>
        </w:rPr>
      </w:pPr>
      <w:r w:rsidRPr="00833F23">
        <w:rPr>
          <w:rFonts w:ascii="Courier New" w:hAnsi="Courier New" w:cs="Courier New"/>
          <w:i/>
          <w:sz w:val="20"/>
          <w:szCs w:val="20"/>
        </w:rPr>
        <w:t xml:space="preserve">Transect2   -0.25779    </w:t>
      </w:r>
      <w:proofErr w:type="gramStart"/>
      <w:r w:rsidRPr="00833F23">
        <w:rPr>
          <w:rFonts w:ascii="Courier New" w:hAnsi="Courier New" w:cs="Courier New"/>
          <w:i/>
          <w:sz w:val="20"/>
          <w:szCs w:val="20"/>
        </w:rPr>
        <w:t>0.16536  -</w:t>
      </w:r>
      <w:proofErr w:type="gramEnd"/>
      <w:r w:rsidRPr="00833F23">
        <w:rPr>
          <w:rFonts w:ascii="Courier New" w:hAnsi="Courier New" w:cs="Courier New"/>
          <w:i/>
          <w:sz w:val="20"/>
          <w:szCs w:val="20"/>
        </w:rPr>
        <w:t xml:space="preserve">1.559  0.19400   </w:t>
      </w:r>
    </w:p>
    <w:p w:rsidR="0049042A" w:rsidRPr="00833F23" w:rsidRDefault="0049042A" w:rsidP="00831C13">
      <w:pPr>
        <w:rPr>
          <w:rFonts w:ascii="Courier New" w:hAnsi="Courier New" w:cs="Courier New"/>
          <w:i/>
          <w:sz w:val="20"/>
          <w:szCs w:val="20"/>
        </w:rPr>
      </w:pPr>
      <w:r w:rsidRPr="00833F23">
        <w:rPr>
          <w:rFonts w:ascii="Courier New" w:hAnsi="Courier New" w:cs="Courier New"/>
          <w:i/>
          <w:sz w:val="20"/>
          <w:szCs w:val="20"/>
        </w:rPr>
        <w:t xml:space="preserve">Transect3   -0.27176    </w:t>
      </w:r>
      <w:proofErr w:type="gramStart"/>
      <w:r w:rsidRPr="00833F23">
        <w:rPr>
          <w:rFonts w:ascii="Courier New" w:hAnsi="Courier New" w:cs="Courier New"/>
          <w:i/>
          <w:sz w:val="20"/>
          <w:szCs w:val="20"/>
        </w:rPr>
        <w:t>0.16536  -</w:t>
      </w:r>
      <w:proofErr w:type="gramEnd"/>
      <w:r w:rsidRPr="00833F23">
        <w:rPr>
          <w:rFonts w:ascii="Courier New" w:hAnsi="Courier New" w:cs="Courier New"/>
          <w:i/>
          <w:sz w:val="20"/>
          <w:szCs w:val="20"/>
        </w:rPr>
        <w:t xml:space="preserve">1.643  0.17563   </w:t>
      </w:r>
    </w:p>
    <w:p w:rsidR="0049042A" w:rsidRPr="00833F23" w:rsidRDefault="0049042A" w:rsidP="00831C13">
      <w:pPr>
        <w:rPr>
          <w:rFonts w:ascii="Courier New" w:hAnsi="Courier New" w:cs="Courier New"/>
          <w:i/>
          <w:sz w:val="20"/>
          <w:szCs w:val="20"/>
        </w:rPr>
      </w:pPr>
      <w:r w:rsidRPr="00833F23">
        <w:rPr>
          <w:rFonts w:ascii="Courier New" w:hAnsi="Courier New" w:cs="Courier New"/>
          <w:i/>
          <w:sz w:val="20"/>
          <w:szCs w:val="20"/>
        </w:rPr>
        <w:t xml:space="preserve">Transect4   -0.07652    </w:t>
      </w:r>
      <w:proofErr w:type="gramStart"/>
      <w:r w:rsidRPr="00833F23">
        <w:rPr>
          <w:rFonts w:ascii="Courier New" w:hAnsi="Courier New" w:cs="Courier New"/>
          <w:i/>
          <w:sz w:val="20"/>
          <w:szCs w:val="20"/>
        </w:rPr>
        <w:t>0.16536  -</w:t>
      </w:r>
      <w:proofErr w:type="gramEnd"/>
      <w:r w:rsidRPr="00833F23">
        <w:rPr>
          <w:rFonts w:ascii="Courier New" w:hAnsi="Courier New" w:cs="Courier New"/>
          <w:i/>
          <w:sz w:val="20"/>
          <w:szCs w:val="20"/>
        </w:rPr>
        <w:t xml:space="preserve">0.463  0.66757   </w:t>
      </w:r>
    </w:p>
    <w:p w:rsidR="0049042A" w:rsidRPr="00833F23" w:rsidRDefault="0049042A" w:rsidP="00831C13">
      <w:pPr>
        <w:rPr>
          <w:rFonts w:ascii="Courier New" w:hAnsi="Courier New" w:cs="Courier New"/>
          <w:i/>
          <w:sz w:val="20"/>
          <w:szCs w:val="20"/>
        </w:rPr>
      </w:pPr>
      <w:r w:rsidRPr="00833F23">
        <w:rPr>
          <w:rFonts w:ascii="Courier New" w:hAnsi="Courier New" w:cs="Courier New"/>
          <w:i/>
          <w:sz w:val="20"/>
          <w:szCs w:val="20"/>
        </w:rPr>
        <w:t xml:space="preserve">Transect5    0.50802    0.16536   </w:t>
      </w:r>
      <w:proofErr w:type="gramStart"/>
      <w:r w:rsidRPr="00833F23">
        <w:rPr>
          <w:rFonts w:ascii="Courier New" w:hAnsi="Courier New" w:cs="Courier New"/>
          <w:i/>
          <w:sz w:val="20"/>
          <w:szCs w:val="20"/>
        </w:rPr>
        <w:t>3.072  0.03721</w:t>
      </w:r>
      <w:proofErr w:type="gramEnd"/>
      <w:r w:rsidRPr="00833F23">
        <w:rPr>
          <w:rFonts w:ascii="Courier New" w:hAnsi="Courier New" w:cs="Courier New"/>
          <w:i/>
          <w:sz w:val="20"/>
          <w:szCs w:val="20"/>
        </w:rPr>
        <w:t xml:space="preserve"> * </w:t>
      </w:r>
    </w:p>
    <w:p w:rsidR="0049042A" w:rsidRPr="00833F23" w:rsidRDefault="0049042A" w:rsidP="00831C13">
      <w:pPr>
        <w:rPr>
          <w:rFonts w:ascii="Courier New" w:hAnsi="Courier New" w:cs="Courier New"/>
          <w:i/>
          <w:sz w:val="20"/>
          <w:szCs w:val="20"/>
        </w:rPr>
      </w:pPr>
      <w:r w:rsidRPr="00833F23">
        <w:rPr>
          <w:rFonts w:ascii="Courier New" w:hAnsi="Courier New" w:cs="Courier New"/>
          <w:i/>
          <w:sz w:val="20"/>
          <w:szCs w:val="20"/>
        </w:rPr>
        <w:t>---</w:t>
      </w:r>
    </w:p>
    <w:p w:rsidR="0049042A" w:rsidRPr="00833F23" w:rsidRDefault="0049042A" w:rsidP="00831C13">
      <w:pPr>
        <w:rPr>
          <w:rFonts w:ascii="Courier New" w:hAnsi="Courier New" w:cs="Courier New"/>
          <w:i/>
          <w:sz w:val="20"/>
          <w:szCs w:val="20"/>
        </w:rPr>
      </w:pPr>
    </w:p>
    <w:p w:rsidR="0049042A" w:rsidRPr="00833F23" w:rsidRDefault="0049042A" w:rsidP="00831C13">
      <w:pPr>
        <w:rPr>
          <w:rFonts w:ascii="Courier New" w:hAnsi="Courier New" w:cs="Courier New"/>
          <w:i/>
          <w:sz w:val="20"/>
          <w:szCs w:val="20"/>
        </w:rPr>
      </w:pPr>
      <w:r w:rsidRPr="00833F23">
        <w:rPr>
          <w:rFonts w:ascii="Courier New" w:hAnsi="Courier New" w:cs="Courier New"/>
          <w:i/>
          <w:sz w:val="20"/>
          <w:szCs w:val="20"/>
        </w:rPr>
        <w:t>Residual standard error: 0.1654 on 4 degrees of freedom</w:t>
      </w:r>
    </w:p>
    <w:p w:rsidR="0049042A" w:rsidRPr="00833F23" w:rsidRDefault="0049042A" w:rsidP="00831C13">
      <w:pPr>
        <w:rPr>
          <w:rFonts w:ascii="Courier New" w:hAnsi="Courier New" w:cs="Courier New"/>
          <w:i/>
          <w:sz w:val="20"/>
          <w:szCs w:val="20"/>
        </w:rPr>
      </w:pPr>
      <w:r w:rsidRPr="00833F23">
        <w:rPr>
          <w:rFonts w:ascii="Courier New" w:hAnsi="Courier New" w:cs="Courier New"/>
          <w:i/>
          <w:sz w:val="20"/>
          <w:szCs w:val="20"/>
        </w:rPr>
        <w:t xml:space="preserve">Multiple R-squared: 0.9132,     Adjusted R-squared: 0.8047 </w:t>
      </w:r>
    </w:p>
    <w:p w:rsidR="0049042A" w:rsidRPr="00833F23" w:rsidRDefault="0049042A" w:rsidP="00831C13">
      <w:pPr>
        <w:rPr>
          <w:rFonts w:ascii="Courier New" w:hAnsi="Courier New" w:cs="Courier New"/>
          <w:i/>
          <w:sz w:val="20"/>
          <w:szCs w:val="20"/>
        </w:rPr>
      </w:pPr>
      <w:r w:rsidRPr="00833F23">
        <w:rPr>
          <w:rFonts w:ascii="Courier New" w:hAnsi="Courier New" w:cs="Courier New"/>
          <w:i/>
          <w:sz w:val="20"/>
          <w:szCs w:val="20"/>
        </w:rPr>
        <w:t>F-statistic: 8.418 on 5 and 4 DF</w:t>
      </w:r>
      <w:proofErr w:type="gramStart"/>
      <w:r w:rsidRPr="00833F23">
        <w:rPr>
          <w:rFonts w:ascii="Courier New" w:hAnsi="Courier New" w:cs="Courier New"/>
          <w:i/>
          <w:sz w:val="20"/>
          <w:szCs w:val="20"/>
        </w:rPr>
        <w:t>,  p</w:t>
      </w:r>
      <w:proofErr w:type="gramEnd"/>
      <w:r w:rsidRPr="00833F23">
        <w:rPr>
          <w:rFonts w:ascii="Courier New" w:hAnsi="Courier New" w:cs="Courier New"/>
          <w:i/>
          <w:sz w:val="20"/>
          <w:szCs w:val="20"/>
        </w:rPr>
        <w:t>-value: 0.03014</w:t>
      </w:r>
    </w:p>
    <w:p w:rsidR="0049042A" w:rsidRDefault="0049042A" w:rsidP="00831C13">
      <w:pPr>
        <w:rPr>
          <w:rFonts w:ascii="Courier New" w:hAnsi="Courier New" w:cs="Courier New"/>
          <w:sz w:val="20"/>
          <w:szCs w:val="20"/>
        </w:rPr>
      </w:pPr>
    </w:p>
    <w:p w:rsidR="0049042A" w:rsidRDefault="0049042A" w:rsidP="00831C13">
      <w:pPr>
        <w:rPr>
          <w:rFonts w:ascii="Courier New" w:hAnsi="Courier New" w:cs="Courier New"/>
          <w:sz w:val="20"/>
          <w:szCs w:val="20"/>
        </w:rPr>
      </w:pPr>
      <w:r>
        <w:rPr>
          <w:rFonts w:ascii="Courier New" w:hAnsi="Courier New" w:cs="Courier New"/>
          <w:sz w:val="20"/>
          <w:szCs w:val="20"/>
        </w:rPr>
        <w:t># Residuals</w:t>
      </w:r>
    </w:p>
    <w:p w:rsidR="0049042A" w:rsidRDefault="00CF3C60" w:rsidP="00831C13">
      <w:pPr>
        <w:rPr>
          <w:rFonts w:ascii="Courier New" w:hAnsi="Courier New" w:cs="Courier New"/>
          <w:sz w:val="20"/>
          <w:szCs w:val="20"/>
        </w:rPr>
      </w:pPr>
      <w:r>
        <w:rPr>
          <w:rFonts w:ascii="Courier New" w:hAnsi="Courier New" w:cs="Courier New"/>
          <w:noProof/>
          <w:sz w:val="20"/>
          <w:szCs w:val="20"/>
        </w:rPr>
        <w:drawing>
          <wp:inline distT="0" distB="0" distL="0" distR="0">
            <wp:extent cx="2371725" cy="2305050"/>
            <wp:effectExtent l="19050" t="0" r="9525" b="0"/>
            <wp:docPr id="22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6" cstate="print"/>
                    <a:srcRect/>
                    <a:stretch>
                      <a:fillRect/>
                    </a:stretch>
                  </pic:blipFill>
                  <pic:spPr bwMode="auto">
                    <a:xfrm>
                      <a:off x="0" y="0"/>
                      <a:ext cx="2371725" cy="2305050"/>
                    </a:xfrm>
                    <a:prstGeom prst="rect">
                      <a:avLst/>
                    </a:prstGeom>
                    <a:noFill/>
                    <a:ln w="9525">
                      <a:noFill/>
                      <a:miter lim="800000"/>
                      <a:headEnd/>
                      <a:tailEnd/>
                    </a:ln>
                  </pic:spPr>
                </pic:pic>
              </a:graphicData>
            </a:graphic>
          </wp:inline>
        </w:drawing>
      </w:r>
    </w:p>
    <w:p w:rsidR="0049042A" w:rsidRDefault="0049042A" w:rsidP="00831C13">
      <w:pPr>
        <w:pStyle w:val="HTMLPreformatted"/>
        <w:rPr>
          <w:sz w:val="20"/>
          <w:szCs w:val="20"/>
        </w:rPr>
      </w:pPr>
      <w:r>
        <w:rPr>
          <w:sz w:val="20"/>
          <w:szCs w:val="20"/>
        </w:rPr>
        <w:br w:type="page"/>
      </w:r>
      <w:r>
        <w:rPr>
          <w:sz w:val="20"/>
          <w:szCs w:val="20"/>
        </w:rPr>
        <w:lastRenderedPageBreak/>
        <w:t># Pastar</w:t>
      </w:r>
    </w:p>
    <w:p w:rsidR="0049042A" w:rsidRDefault="0049042A" w:rsidP="00831C13">
      <w:pPr>
        <w:pStyle w:val="HTMLPreformatted"/>
        <w:rPr>
          <w:sz w:val="20"/>
          <w:szCs w:val="20"/>
        </w:rPr>
      </w:pPr>
    </w:p>
    <w:p w:rsidR="0049042A" w:rsidRPr="00665494" w:rsidRDefault="0049042A" w:rsidP="00831C13">
      <w:pPr>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Calculate</w:t>
      </w:r>
      <w:proofErr w:type="gramEnd"/>
      <w:r>
        <w:rPr>
          <w:rFonts w:ascii="Courier New" w:hAnsi="Courier New" w:cs="Courier New"/>
          <w:sz w:val="20"/>
          <w:szCs w:val="20"/>
        </w:rPr>
        <w:t xml:space="preserve"> transect-level means</w:t>
      </w:r>
    </w:p>
    <w:p w:rsidR="0049042A" w:rsidRDefault="0049042A" w:rsidP="00831C13">
      <w:pPr>
        <w:rPr>
          <w:rFonts w:ascii="Courier New" w:hAnsi="Courier New" w:cs="Courier New"/>
          <w:sz w:val="20"/>
          <w:szCs w:val="20"/>
        </w:rPr>
      </w:pPr>
      <w:r>
        <w:rPr>
          <w:rFonts w:ascii="Courier New" w:hAnsi="Courier New" w:cs="Courier New"/>
          <w:sz w:val="20"/>
          <w:szCs w:val="20"/>
        </w:rPr>
        <w:t>Pastar_means&lt;-</w:t>
      </w:r>
      <w:proofErr w:type="gramStart"/>
      <w:r>
        <w:rPr>
          <w:rFonts w:ascii="Courier New" w:hAnsi="Courier New" w:cs="Courier New"/>
          <w:sz w:val="20"/>
          <w:szCs w:val="20"/>
        </w:rPr>
        <w:t>tapply(</w:t>
      </w:r>
      <w:proofErr w:type="gramEnd"/>
      <w:r>
        <w:rPr>
          <w:rFonts w:ascii="Courier New" w:hAnsi="Courier New" w:cs="Courier New"/>
          <w:sz w:val="20"/>
          <w:szCs w:val="20"/>
        </w:rPr>
        <w:t>AkuPlot$Pastar, list(AkuPlot$Year, AkuPlot$Transect), mean)</w:t>
      </w:r>
    </w:p>
    <w:p w:rsidR="0049042A" w:rsidRDefault="0049042A" w:rsidP="00831C13">
      <w:pPr>
        <w:rPr>
          <w:rFonts w:ascii="Courier New" w:hAnsi="Courier New" w:cs="Courier New"/>
          <w:sz w:val="20"/>
          <w:szCs w:val="20"/>
        </w:rPr>
      </w:pPr>
    </w:p>
    <w:p w:rsidR="0049042A" w:rsidRDefault="0049042A" w:rsidP="00831C13">
      <w:pPr>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Create</w:t>
      </w:r>
      <w:proofErr w:type="gramEnd"/>
      <w:r>
        <w:rPr>
          <w:rFonts w:ascii="Courier New" w:hAnsi="Courier New" w:cs="Courier New"/>
          <w:sz w:val="20"/>
          <w:szCs w:val="20"/>
        </w:rPr>
        <w:t xml:space="preserve"> data set for trend analysis </w:t>
      </w:r>
    </w:p>
    <w:p w:rsidR="0049042A" w:rsidRDefault="0049042A" w:rsidP="00831C13">
      <w:pPr>
        <w:rPr>
          <w:rFonts w:ascii="Courier New" w:hAnsi="Courier New" w:cs="Courier New"/>
          <w:sz w:val="20"/>
          <w:szCs w:val="20"/>
        </w:rPr>
      </w:pPr>
      <w:r>
        <w:rPr>
          <w:rFonts w:ascii="Courier New" w:hAnsi="Courier New" w:cs="Courier New"/>
          <w:sz w:val="20"/>
          <w:szCs w:val="20"/>
        </w:rPr>
        <w:t>Pastar&lt;-data.frame(cbind(Transect=c(1,1,2,2,3,3,4,4,5,5), Year=rep(c(2000,2008),5), Y1=</w:t>
      </w:r>
      <w:r w:rsidRPr="00AB4A1F">
        <w:rPr>
          <w:rFonts w:ascii="Courier New" w:hAnsi="Courier New" w:cs="Courier New"/>
          <w:sz w:val="20"/>
          <w:szCs w:val="20"/>
        </w:rPr>
        <w:t xml:space="preserve"> </w:t>
      </w:r>
      <w:r>
        <w:rPr>
          <w:rFonts w:ascii="Courier New" w:hAnsi="Courier New" w:cs="Courier New"/>
          <w:sz w:val="20"/>
          <w:szCs w:val="20"/>
        </w:rPr>
        <w:t>rep(c(1,0),5), Y2=</w:t>
      </w:r>
      <w:r w:rsidRPr="00AB4A1F">
        <w:rPr>
          <w:rFonts w:ascii="Courier New" w:hAnsi="Courier New" w:cs="Courier New"/>
          <w:sz w:val="20"/>
          <w:szCs w:val="20"/>
        </w:rPr>
        <w:t xml:space="preserve"> </w:t>
      </w:r>
      <w:r>
        <w:rPr>
          <w:rFonts w:ascii="Courier New" w:hAnsi="Courier New" w:cs="Courier New"/>
          <w:sz w:val="20"/>
          <w:szCs w:val="20"/>
        </w:rPr>
        <w:t xml:space="preserve">rep(c(0,1),5), Pastar= </w:t>
      </w:r>
      <w:r w:rsidRPr="00AB4A1F">
        <w:rPr>
          <w:rFonts w:ascii="Courier New" w:hAnsi="Courier New" w:cs="Courier New"/>
          <w:sz w:val="20"/>
          <w:szCs w:val="20"/>
        </w:rPr>
        <w:t>matrix(</w:t>
      </w:r>
      <w:r>
        <w:rPr>
          <w:rFonts w:ascii="Courier New" w:hAnsi="Courier New" w:cs="Courier New"/>
          <w:sz w:val="20"/>
          <w:szCs w:val="20"/>
        </w:rPr>
        <w:t>Pastar</w:t>
      </w:r>
      <w:r w:rsidRPr="00AB4A1F">
        <w:rPr>
          <w:rFonts w:ascii="Courier New" w:hAnsi="Courier New" w:cs="Courier New"/>
          <w:sz w:val="20"/>
          <w:szCs w:val="20"/>
        </w:rPr>
        <w:t>_means,10,1)</w:t>
      </w:r>
      <w:r>
        <w:rPr>
          <w:rFonts w:ascii="Courier New" w:hAnsi="Courier New" w:cs="Courier New"/>
          <w:sz w:val="20"/>
          <w:szCs w:val="20"/>
        </w:rPr>
        <w:t>))</w:t>
      </w:r>
    </w:p>
    <w:p w:rsidR="0049042A" w:rsidRPr="00AB4A1F" w:rsidRDefault="0049042A" w:rsidP="00831C13">
      <w:pPr>
        <w:rPr>
          <w:rFonts w:ascii="Courier New" w:hAnsi="Courier New" w:cs="Courier New"/>
          <w:sz w:val="20"/>
          <w:szCs w:val="20"/>
        </w:rPr>
      </w:pPr>
      <w:proofErr w:type="gramStart"/>
      <w:r>
        <w:rPr>
          <w:rFonts w:ascii="Courier New" w:hAnsi="Courier New" w:cs="Courier New"/>
          <w:sz w:val="20"/>
          <w:szCs w:val="20"/>
        </w:rPr>
        <w:t>names(</w:t>
      </w:r>
      <w:proofErr w:type="gramEnd"/>
      <w:r>
        <w:rPr>
          <w:rFonts w:ascii="Courier New" w:hAnsi="Courier New" w:cs="Courier New"/>
          <w:sz w:val="20"/>
          <w:szCs w:val="20"/>
        </w:rPr>
        <w:t>Pastar)[5]&lt;-"Pastar"</w:t>
      </w:r>
    </w:p>
    <w:p w:rsidR="0049042A" w:rsidRDefault="0049042A" w:rsidP="00831C13">
      <w:pPr>
        <w:rPr>
          <w:rFonts w:ascii="Courier New" w:hAnsi="Courier New" w:cs="Courier New"/>
          <w:sz w:val="20"/>
          <w:szCs w:val="20"/>
        </w:rPr>
      </w:pPr>
      <w:r>
        <w:rPr>
          <w:rFonts w:ascii="Courier New" w:hAnsi="Courier New" w:cs="Courier New"/>
          <w:sz w:val="20"/>
          <w:szCs w:val="20"/>
        </w:rPr>
        <w:t>Pastar$asPastar&lt;-</w:t>
      </w:r>
      <w:proofErr w:type="gramStart"/>
      <w:r>
        <w:rPr>
          <w:rFonts w:ascii="Courier New" w:hAnsi="Courier New" w:cs="Courier New"/>
          <w:sz w:val="20"/>
          <w:szCs w:val="20"/>
        </w:rPr>
        <w:t>asin(</w:t>
      </w:r>
      <w:proofErr w:type="gramEnd"/>
      <w:r>
        <w:rPr>
          <w:rFonts w:ascii="Courier New" w:hAnsi="Courier New" w:cs="Courier New"/>
          <w:sz w:val="20"/>
          <w:szCs w:val="20"/>
        </w:rPr>
        <w:t>sqrt(Pastar$Pastar))</w:t>
      </w:r>
    </w:p>
    <w:p w:rsidR="0049042A" w:rsidRDefault="0049042A" w:rsidP="00831C13">
      <w:pPr>
        <w:rPr>
          <w:rFonts w:ascii="Courier New" w:hAnsi="Courier New" w:cs="Courier New"/>
          <w:sz w:val="20"/>
          <w:szCs w:val="20"/>
        </w:rPr>
      </w:pPr>
      <w:r>
        <w:rPr>
          <w:rFonts w:ascii="Courier New" w:hAnsi="Courier New" w:cs="Courier New"/>
          <w:sz w:val="20"/>
          <w:szCs w:val="20"/>
        </w:rPr>
        <w:t>Pastar$Transect&lt;-</w:t>
      </w:r>
      <w:proofErr w:type="gramStart"/>
      <w:r>
        <w:rPr>
          <w:rFonts w:ascii="Courier New" w:hAnsi="Courier New" w:cs="Courier New"/>
          <w:sz w:val="20"/>
          <w:szCs w:val="20"/>
        </w:rPr>
        <w:t>as.factor(</w:t>
      </w:r>
      <w:proofErr w:type="gramEnd"/>
      <w:r>
        <w:rPr>
          <w:rFonts w:ascii="Courier New" w:hAnsi="Courier New" w:cs="Courier New"/>
          <w:sz w:val="20"/>
          <w:szCs w:val="20"/>
        </w:rPr>
        <w:t>Pastar$Transect)</w:t>
      </w:r>
    </w:p>
    <w:p w:rsidR="0049042A" w:rsidRDefault="0049042A" w:rsidP="00831C13">
      <w:pPr>
        <w:rPr>
          <w:rFonts w:ascii="Courier New" w:hAnsi="Courier New" w:cs="Courier New"/>
          <w:sz w:val="20"/>
          <w:szCs w:val="20"/>
        </w:rPr>
      </w:pPr>
      <w:r>
        <w:rPr>
          <w:rFonts w:ascii="Courier New" w:hAnsi="Courier New" w:cs="Courier New"/>
          <w:sz w:val="20"/>
          <w:szCs w:val="20"/>
        </w:rPr>
        <w:t>Pastar$Y1&lt;-</w:t>
      </w:r>
      <w:r w:rsidRPr="00784DA1">
        <w:rPr>
          <w:rFonts w:ascii="Courier New" w:hAnsi="Courier New" w:cs="Courier New"/>
          <w:sz w:val="20"/>
          <w:szCs w:val="20"/>
        </w:rPr>
        <w:t xml:space="preserve"> </w:t>
      </w:r>
      <w:proofErr w:type="gramStart"/>
      <w:r>
        <w:rPr>
          <w:rFonts w:ascii="Courier New" w:hAnsi="Courier New" w:cs="Courier New"/>
          <w:sz w:val="20"/>
          <w:szCs w:val="20"/>
        </w:rPr>
        <w:t>as.numeric(</w:t>
      </w:r>
      <w:proofErr w:type="gramEnd"/>
      <w:r>
        <w:rPr>
          <w:rFonts w:ascii="Courier New" w:hAnsi="Courier New" w:cs="Courier New"/>
          <w:sz w:val="20"/>
          <w:szCs w:val="20"/>
        </w:rPr>
        <w:t>Pastar$Year==2000)</w:t>
      </w:r>
    </w:p>
    <w:p w:rsidR="0049042A" w:rsidRDefault="0049042A" w:rsidP="00831C13">
      <w:pPr>
        <w:rPr>
          <w:rFonts w:ascii="Courier New" w:hAnsi="Courier New" w:cs="Courier New"/>
          <w:sz w:val="20"/>
          <w:szCs w:val="20"/>
        </w:rPr>
      </w:pPr>
      <w:r>
        <w:rPr>
          <w:rFonts w:ascii="Courier New" w:hAnsi="Courier New" w:cs="Courier New"/>
          <w:sz w:val="20"/>
          <w:szCs w:val="20"/>
        </w:rPr>
        <w:t>Pastar$Y2&lt;-</w:t>
      </w:r>
      <w:r w:rsidRPr="00784DA1">
        <w:rPr>
          <w:rFonts w:ascii="Courier New" w:hAnsi="Courier New" w:cs="Courier New"/>
          <w:sz w:val="20"/>
          <w:szCs w:val="20"/>
        </w:rPr>
        <w:t xml:space="preserve"> </w:t>
      </w:r>
      <w:proofErr w:type="gramStart"/>
      <w:r>
        <w:rPr>
          <w:rFonts w:ascii="Courier New" w:hAnsi="Courier New" w:cs="Courier New"/>
          <w:sz w:val="20"/>
          <w:szCs w:val="20"/>
        </w:rPr>
        <w:t>as.numeric(</w:t>
      </w:r>
      <w:proofErr w:type="gramEnd"/>
      <w:r>
        <w:rPr>
          <w:rFonts w:ascii="Courier New" w:hAnsi="Courier New" w:cs="Courier New"/>
          <w:sz w:val="20"/>
          <w:szCs w:val="20"/>
        </w:rPr>
        <w:t>Pastar$Year==2008)</w:t>
      </w:r>
    </w:p>
    <w:p w:rsidR="0049042A" w:rsidRDefault="0049042A" w:rsidP="00831C13">
      <w:pPr>
        <w:rPr>
          <w:rFonts w:ascii="Courier New" w:hAnsi="Courier New" w:cs="Courier New"/>
          <w:sz w:val="20"/>
          <w:szCs w:val="20"/>
        </w:rPr>
      </w:pPr>
      <w:r>
        <w:rPr>
          <w:rFonts w:ascii="Courier New" w:hAnsi="Courier New" w:cs="Courier New"/>
          <w:sz w:val="20"/>
          <w:szCs w:val="20"/>
        </w:rPr>
        <w:t>fit.2a&lt;-</w:t>
      </w:r>
      <w:proofErr w:type="gramStart"/>
      <w:r>
        <w:rPr>
          <w:rFonts w:ascii="Courier New" w:hAnsi="Courier New" w:cs="Courier New"/>
          <w:sz w:val="20"/>
          <w:szCs w:val="20"/>
        </w:rPr>
        <w:t>lm(</w:t>
      </w:r>
      <w:proofErr w:type="gramEnd"/>
      <w:r>
        <w:rPr>
          <w:rFonts w:ascii="Courier New" w:hAnsi="Courier New" w:cs="Courier New"/>
          <w:sz w:val="20"/>
          <w:szCs w:val="20"/>
        </w:rPr>
        <w:t>Pastar ~Y1+ Transect, data = Pastar)</w:t>
      </w:r>
    </w:p>
    <w:p w:rsidR="0049042A" w:rsidRDefault="0049042A" w:rsidP="00831C13">
      <w:pPr>
        <w:rPr>
          <w:rFonts w:ascii="Courier New" w:hAnsi="Courier New" w:cs="Courier New"/>
          <w:sz w:val="20"/>
          <w:szCs w:val="20"/>
        </w:rPr>
      </w:pPr>
      <w:proofErr w:type="gramStart"/>
      <w:r>
        <w:rPr>
          <w:rFonts w:ascii="Courier New" w:hAnsi="Courier New" w:cs="Courier New"/>
          <w:sz w:val="20"/>
          <w:szCs w:val="20"/>
        </w:rPr>
        <w:t>summary(</w:t>
      </w:r>
      <w:proofErr w:type="gramEnd"/>
      <w:r>
        <w:rPr>
          <w:rFonts w:ascii="Courier New" w:hAnsi="Courier New" w:cs="Courier New"/>
          <w:sz w:val="20"/>
          <w:szCs w:val="20"/>
        </w:rPr>
        <w:t>fit.2a)</w:t>
      </w:r>
    </w:p>
    <w:p w:rsidR="0049042A" w:rsidRDefault="0049042A" w:rsidP="00831C13">
      <w:pPr>
        <w:rPr>
          <w:rFonts w:ascii="Courier New" w:hAnsi="Courier New" w:cs="Courier New"/>
          <w:sz w:val="20"/>
          <w:szCs w:val="20"/>
        </w:rPr>
      </w:pPr>
    </w:p>
    <w:p w:rsidR="0049042A" w:rsidRPr="00833F23" w:rsidRDefault="0049042A" w:rsidP="00831C13">
      <w:pPr>
        <w:rPr>
          <w:rFonts w:ascii="Courier New" w:hAnsi="Courier New" w:cs="Courier New"/>
          <w:i/>
          <w:sz w:val="20"/>
          <w:szCs w:val="20"/>
        </w:rPr>
      </w:pPr>
      <w:r w:rsidRPr="00833F23">
        <w:rPr>
          <w:rFonts w:ascii="Courier New" w:hAnsi="Courier New" w:cs="Courier New"/>
          <w:i/>
          <w:sz w:val="20"/>
          <w:szCs w:val="20"/>
        </w:rPr>
        <w:t>Call:</w:t>
      </w:r>
    </w:p>
    <w:p w:rsidR="0049042A" w:rsidRPr="00833F23" w:rsidRDefault="0049042A" w:rsidP="00831C13">
      <w:pPr>
        <w:rPr>
          <w:rFonts w:ascii="Courier New" w:hAnsi="Courier New" w:cs="Courier New"/>
          <w:i/>
          <w:sz w:val="20"/>
          <w:szCs w:val="20"/>
        </w:rPr>
      </w:pPr>
      <w:proofErr w:type="gramStart"/>
      <w:r w:rsidRPr="00833F23">
        <w:rPr>
          <w:rFonts w:ascii="Courier New" w:hAnsi="Courier New" w:cs="Courier New"/>
          <w:i/>
          <w:sz w:val="20"/>
          <w:szCs w:val="20"/>
        </w:rPr>
        <w:t>lm(</w:t>
      </w:r>
      <w:proofErr w:type="gramEnd"/>
      <w:r w:rsidRPr="00833F23">
        <w:rPr>
          <w:rFonts w:ascii="Courier New" w:hAnsi="Courier New" w:cs="Courier New"/>
          <w:i/>
          <w:sz w:val="20"/>
          <w:szCs w:val="20"/>
        </w:rPr>
        <w:t>formula = Pastar ~ Y1 + Transect, data = Pastar)</w:t>
      </w:r>
    </w:p>
    <w:p w:rsidR="0049042A" w:rsidRPr="00833F23" w:rsidRDefault="0049042A" w:rsidP="00831C13">
      <w:pPr>
        <w:rPr>
          <w:rFonts w:ascii="Courier New" w:hAnsi="Courier New" w:cs="Courier New"/>
          <w:i/>
          <w:sz w:val="20"/>
          <w:szCs w:val="20"/>
        </w:rPr>
      </w:pPr>
    </w:p>
    <w:p w:rsidR="0049042A" w:rsidRPr="00833F23" w:rsidRDefault="0049042A" w:rsidP="00831C13">
      <w:pPr>
        <w:rPr>
          <w:rFonts w:ascii="Courier New" w:hAnsi="Courier New" w:cs="Courier New"/>
          <w:i/>
          <w:sz w:val="20"/>
          <w:szCs w:val="20"/>
        </w:rPr>
      </w:pPr>
      <w:r w:rsidRPr="00833F23">
        <w:rPr>
          <w:rFonts w:ascii="Courier New" w:hAnsi="Courier New" w:cs="Courier New"/>
          <w:i/>
          <w:sz w:val="20"/>
          <w:szCs w:val="20"/>
        </w:rPr>
        <w:t>Residuals:</w:t>
      </w:r>
    </w:p>
    <w:p w:rsidR="0049042A" w:rsidRPr="00833F23" w:rsidRDefault="0049042A" w:rsidP="00831C13">
      <w:pPr>
        <w:rPr>
          <w:rFonts w:ascii="Courier New" w:hAnsi="Courier New" w:cs="Courier New"/>
          <w:i/>
          <w:sz w:val="20"/>
          <w:szCs w:val="20"/>
        </w:rPr>
      </w:pPr>
      <w:r w:rsidRPr="00833F23">
        <w:rPr>
          <w:rFonts w:ascii="Courier New" w:hAnsi="Courier New" w:cs="Courier New"/>
          <w:i/>
          <w:sz w:val="20"/>
          <w:szCs w:val="20"/>
        </w:rPr>
        <w:t xml:space="preserve">       1        2        3        4        5        6        7        8 </w:t>
      </w:r>
    </w:p>
    <w:p w:rsidR="0049042A" w:rsidRPr="00833F23" w:rsidRDefault="0049042A" w:rsidP="00831C13">
      <w:pPr>
        <w:rPr>
          <w:rFonts w:ascii="Courier New" w:hAnsi="Courier New" w:cs="Courier New"/>
          <w:i/>
          <w:sz w:val="20"/>
          <w:szCs w:val="20"/>
        </w:rPr>
      </w:pPr>
      <w:r w:rsidRPr="00833F23">
        <w:rPr>
          <w:rFonts w:ascii="Courier New" w:hAnsi="Courier New" w:cs="Courier New"/>
          <w:i/>
          <w:sz w:val="20"/>
          <w:szCs w:val="20"/>
        </w:rPr>
        <w:t xml:space="preserve"> 0.04085 -</w:t>
      </w:r>
      <w:proofErr w:type="gramStart"/>
      <w:r w:rsidRPr="00833F23">
        <w:rPr>
          <w:rFonts w:ascii="Courier New" w:hAnsi="Courier New" w:cs="Courier New"/>
          <w:i/>
          <w:sz w:val="20"/>
          <w:szCs w:val="20"/>
        </w:rPr>
        <w:t>0.04085  0.04085</w:t>
      </w:r>
      <w:proofErr w:type="gramEnd"/>
      <w:r w:rsidRPr="00833F23">
        <w:rPr>
          <w:rFonts w:ascii="Courier New" w:hAnsi="Courier New" w:cs="Courier New"/>
          <w:i/>
          <w:sz w:val="20"/>
          <w:szCs w:val="20"/>
        </w:rPr>
        <w:t xml:space="preserve"> -0.04085  0.04085 -0.04085  0.01307 -0.01307 </w:t>
      </w:r>
    </w:p>
    <w:p w:rsidR="0049042A" w:rsidRPr="00833F23" w:rsidRDefault="0049042A" w:rsidP="00831C13">
      <w:pPr>
        <w:rPr>
          <w:rFonts w:ascii="Courier New" w:hAnsi="Courier New" w:cs="Courier New"/>
          <w:i/>
          <w:sz w:val="20"/>
          <w:szCs w:val="20"/>
        </w:rPr>
      </w:pPr>
      <w:r w:rsidRPr="00833F23">
        <w:rPr>
          <w:rFonts w:ascii="Courier New" w:hAnsi="Courier New" w:cs="Courier New"/>
          <w:i/>
          <w:sz w:val="20"/>
          <w:szCs w:val="20"/>
        </w:rPr>
        <w:t xml:space="preserve">       9       10 </w:t>
      </w:r>
    </w:p>
    <w:p w:rsidR="0049042A" w:rsidRPr="00833F23" w:rsidRDefault="0049042A" w:rsidP="00831C13">
      <w:pPr>
        <w:rPr>
          <w:rFonts w:ascii="Courier New" w:hAnsi="Courier New" w:cs="Courier New"/>
          <w:i/>
          <w:sz w:val="20"/>
          <w:szCs w:val="20"/>
        </w:rPr>
      </w:pPr>
      <w:r w:rsidRPr="00833F23">
        <w:rPr>
          <w:rFonts w:ascii="Courier New" w:hAnsi="Courier New" w:cs="Courier New"/>
          <w:i/>
          <w:sz w:val="20"/>
          <w:szCs w:val="20"/>
        </w:rPr>
        <w:t>-</w:t>
      </w:r>
      <w:proofErr w:type="gramStart"/>
      <w:r w:rsidRPr="00833F23">
        <w:rPr>
          <w:rFonts w:ascii="Courier New" w:hAnsi="Courier New" w:cs="Courier New"/>
          <w:i/>
          <w:sz w:val="20"/>
          <w:szCs w:val="20"/>
        </w:rPr>
        <w:t>0.13562  0.13562</w:t>
      </w:r>
      <w:proofErr w:type="gramEnd"/>
      <w:r w:rsidRPr="00833F23">
        <w:rPr>
          <w:rFonts w:ascii="Courier New" w:hAnsi="Courier New" w:cs="Courier New"/>
          <w:i/>
          <w:sz w:val="20"/>
          <w:szCs w:val="20"/>
        </w:rPr>
        <w:t xml:space="preserve"> </w:t>
      </w:r>
    </w:p>
    <w:p w:rsidR="0049042A" w:rsidRPr="00833F23" w:rsidRDefault="0049042A" w:rsidP="00831C13">
      <w:pPr>
        <w:rPr>
          <w:rFonts w:ascii="Courier New" w:hAnsi="Courier New" w:cs="Courier New"/>
          <w:i/>
          <w:sz w:val="20"/>
          <w:szCs w:val="20"/>
        </w:rPr>
      </w:pPr>
    </w:p>
    <w:p w:rsidR="0049042A" w:rsidRPr="00833F23" w:rsidRDefault="0049042A" w:rsidP="00831C13">
      <w:pPr>
        <w:rPr>
          <w:rFonts w:ascii="Courier New" w:hAnsi="Courier New" w:cs="Courier New"/>
          <w:i/>
          <w:sz w:val="20"/>
          <w:szCs w:val="20"/>
        </w:rPr>
      </w:pPr>
      <w:r w:rsidRPr="00833F23">
        <w:rPr>
          <w:rFonts w:ascii="Courier New" w:hAnsi="Courier New" w:cs="Courier New"/>
          <w:i/>
          <w:sz w:val="20"/>
          <w:szCs w:val="20"/>
        </w:rPr>
        <w:t>Coefficients:</w:t>
      </w:r>
    </w:p>
    <w:p w:rsidR="0049042A" w:rsidRPr="00833F23" w:rsidRDefault="0049042A" w:rsidP="00831C13">
      <w:pPr>
        <w:rPr>
          <w:rFonts w:ascii="Courier New" w:hAnsi="Courier New" w:cs="Courier New"/>
          <w:i/>
          <w:sz w:val="20"/>
          <w:szCs w:val="20"/>
        </w:rPr>
      </w:pPr>
      <w:r w:rsidRPr="00833F23">
        <w:rPr>
          <w:rFonts w:ascii="Courier New" w:hAnsi="Courier New" w:cs="Courier New"/>
          <w:i/>
          <w:sz w:val="20"/>
          <w:szCs w:val="20"/>
        </w:rPr>
        <w:t xml:space="preserve">              Estimate Std. Error t value </w:t>
      </w:r>
      <w:proofErr w:type="gramStart"/>
      <w:r w:rsidRPr="00833F23">
        <w:rPr>
          <w:rFonts w:ascii="Courier New" w:hAnsi="Courier New" w:cs="Courier New"/>
          <w:i/>
          <w:sz w:val="20"/>
          <w:szCs w:val="20"/>
        </w:rPr>
        <w:t>Pr(</w:t>
      </w:r>
      <w:proofErr w:type="gramEnd"/>
      <w:r w:rsidRPr="00833F23">
        <w:rPr>
          <w:rFonts w:ascii="Courier New" w:hAnsi="Courier New" w:cs="Courier New"/>
          <w:i/>
          <w:sz w:val="20"/>
          <w:szCs w:val="20"/>
        </w:rPr>
        <w:t xml:space="preserve">&gt;|t|)  </w:t>
      </w:r>
    </w:p>
    <w:p w:rsidR="0049042A" w:rsidRPr="003941C0" w:rsidRDefault="0049042A" w:rsidP="00831C13">
      <w:pPr>
        <w:rPr>
          <w:rFonts w:ascii="Courier New" w:hAnsi="Courier New" w:cs="Courier New"/>
          <w:i/>
          <w:sz w:val="20"/>
          <w:szCs w:val="20"/>
          <w:lang w:val="de-DE"/>
        </w:rPr>
      </w:pPr>
      <w:r w:rsidRPr="003941C0">
        <w:rPr>
          <w:rFonts w:ascii="Courier New" w:hAnsi="Courier New" w:cs="Courier New"/>
          <w:i/>
          <w:sz w:val="20"/>
          <w:szCs w:val="20"/>
          <w:lang w:val="de-DE"/>
        </w:rPr>
        <w:t xml:space="preserve">(Intercept)  4.085e-02  8.409e-02   0.486    0.653  </w:t>
      </w:r>
    </w:p>
    <w:p w:rsidR="0049042A" w:rsidRPr="003941C0" w:rsidRDefault="0049042A" w:rsidP="00831C13">
      <w:pPr>
        <w:rPr>
          <w:rFonts w:ascii="Courier New" w:hAnsi="Courier New" w:cs="Courier New"/>
          <w:i/>
          <w:sz w:val="20"/>
          <w:szCs w:val="20"/>
          <w:lang w:val="de-DE"/>
        </w:rPr>
      </w:pPr>
      <w:r w:rsidRPr="003941C0">
        <w:rPr>
          <w:rFonts w:ascii="Courier New" w:hAnsi="Courier New" w:cs="Courier New"/>
          <w:i/>
          <w:sz w:val="20"/>
          <w:szCs w:val="20"/>
          <w:lang w:val="de-DE"/>
        </w:rPr>
        <w:t xml:space="preserve">Y1TRUE      -8.170e-02  6.866e-02  </w:t>
      </w:r>
      <w:r w:rsidRPr="003941C0">
        <w:rPr>
          <w:rFonts w:ascii="Courier New" w:hAnsi="Courier New" w:cs="Courier New"/>
          <w:b/>
          <w:i/>
          <w:sz w:val="20"/>
          <w:szCs w:val="20"/>
          <w:lang w:val="de-DE"/>
        </w:rPr>
        <w:t>-1.190    0.300</w:t>
      </w:r>
      <w:r w:rsidRPr="003941C0">
        <w:rPr>
          <w:rFonts w:ascii="Courier New" w:hAnsi="Courier New" w:cs="Courier New"/>
          <w:i/>
          <w:sz w:val="20"/>
          <w:szCs w:val="20"/>
          <w:lang w:val="de-DE"/>
        </w:rPr>
        <w:t xml:space="preserve">  </w:t>
      </w:r>
    </w:p>
    <w:p w:rsidR="0049042A" w:rsidRPr="003941C0" w:rsidRDefault="0049042A" w:rsidP="00831C13">
      <w:pPr>
        <w:rPr>
          <w:rFonts w:ascii="Courier New" w:hAnsi="Courier New" w:cs="Courier New"/>
          <w:i/>
          <w:sz w:val="20"/>
          <w:szCs w:val="20"/>
          <w:lang w:val="de-DE"/>
        </w:rPr>
      </w:pPr>
      <w:r w:rsidRPr="003941C0">
        <w:rPr>
          <w:rFonts w:ascii="Courier New" w:hAnsi="Courier New" w:cs="Courier New"/>
          <w:i/>
          <w:sz w:val="20"/>
          <w:szCs w:val="20"/>
          <w:lang w:val="de-DE"/>
        </w:rPr>
        <w:t xml:space="preserve">Transect2    1.659e-18  1.086e-01   0.000    1.000  </w:t>
      </w:r>
    </w:p>
    <w:p w:rsidR="0049042A" w:rsidRPr="003941C0" w:rsidRDefault="0049042A" w:rsidP="00831C13">
      <w:pPr>
        <w:rPr>
          <w:rFonts w:ascii="Courier New" w:hAnsi="Courier New" w:cs="Courier New"/>
          <w:i/>
          <w:sz w:val="20"/>
          <w:szCs w:val="20"/>
          <w:lang w:val="de-DE"/>
        </w:rPr>
      </w:pPr>
      <w:r w:rsidRPr="003941C0">
        <w:rPr>
          <w:rFonts w:ascii="Courier New" w:hAnsi="Courier New" w:cs="Courier New"/>
          <w:i/>
          <w:sz w:val="20"/>
          <w:szCs w:val="20"/>
          <w:lang w:val="de-DE"/>
        </w:rPr>
        <w:t xml:space="preserve">Transect3   -8.233e-18  1.086e-01   0.000    1.000  </w:t>
      </w:r>
    </w:p>
    <w:p w:rsidR="0049042A" w:rsidRPr="003941C0" w:rsidRDefault="0049042A" w:rsidP="00831C13">
      <w:pPr>
        <w:rPr>
          <w:rFonts w:ascii="Courier New" w:hAnsi="Courier New" w:cs="Courier New"/>
          <w:i/>
          <w:sz w:val="20"/>
          <w:szCs w:val="20"/>
          <w:lang w:val="de-DE"/>
        </w:rPr>
      </w:pPr>
      <w:r w:rsidRPr="003941C0">
        <w:rPr>
          <w:rFonts w:ascii="Courier New" w:hAnsi="Courier New" w:cs="Courier New"/>
          <w:i/>
          <w:sz w:val="20"/>
          <w:szCs w:val="20"/>
          <w:lang w:val="de-DE"/>
        </w:rPr>
        <w:t xml:space="preserve">Transect4    2.778e-02  1.086e-01   0.256    0.811  </w:t>
      </w:r>
    </w:p>
    <w:p w:rsidR="0049042A" w:rsidRPr="003941C0" w:rsidRDefault="0049042A" w:rsidP="00831C13">
      <w:pPr>
        <w:rPr>
          <w:rFonts w:ascii="Courier New" w:hAnsi="Courier New" w:cs="Courier New"/>
          <w:i/>
          <w:sz w:val="20"/>
          <w:szCs w:val="20"/>
          <w:lang w:val="de-DE"/>
        </w:rPr>
      </w:pPr>
      <w:r w:rsidRPr="003941C0">
        <w:rPr>
          <w:rFonts w:ascii="Courier New" w:hAnsi="Courier New" w:cs="Courier New"/>
          <w:i/>
          <w:sz w:val="20"/>
          <w:szCs w:val="20"/>
          <w:lang w:val="de-DE"/>
        </w:rPr>
        <w:t>Transect5    2.353e-01  1.086e-01   2.167    0.096 .</w:t>
      </w:r>
    </w:p>
    <w:p w:rsidR="0049042A" w:rsidRPr="00833F23" w:rsidRDefault="0049042A" w:rsidP="00831C13">
      <w:pPr>
        <w:rPr>
          <w:rFonts w:ascii="Courier New" w:hAnsi="Courier New" w:cs="Courier New"/>
          <w:i/>
          <w:sz w:val="20"/>
          <w:szCs w:val="20"/>
        </w:rPr>
      </w:pPr>
      <w:r w:rsidRPr="00833F23">
        <w:rPr>
          <w:rFonts w:ascii="Courier New" w:hAnsi="Courier New" w:cs="Courier New"/>
          <w:i/>
          <w:sz w:val="20"/>
          <w:szCs w:val="20"/>
        </w:rPr>
        <w:t>---</w:t>
      </w:r>
    </w:p>
    <w:p w:rsidR="0049042A" w:rsidRPr="00833F23" w:rsidRDefault="0049042A" w:rsidP="00831C13">
      <w:pPr>
        <w:rPr>
          <w:rFonts w:ascii="Courier New" w:hAnsi="Courier New" w:cs="Courier New"/>
          <w:i/>
          <w:sz w:val="20"/>
          <w:szCs w:val="20"/>
        </w:rPr>
      </w:pPr>
      <w:proofErr w:type="gramStart"/>
      <w:r w:rsidRPr="00833F23">
        <w:rPr>
          <w:rFonts w:ascii="Courier New" w:hAnsi="Courier New" w:cs="Courier New"/>
          <w:i/>
          <w:sz w:val="20"/>
          <w:szCs w:val="20"/>
        </w:rPr>
        <w:t>Signif.</w:t>
      </w:r>
      <w:proofErr w:type="gramEnd"/>
      <w:r w:rsidRPr="00833F23">
        <w:rPr>
          <w:rFonts w:ascii="Courier New" w:hAnsi="Courier New" w:cs="Courier New"/>
          <w:i/>
          <w:sz w:val="20"/>
          <w:szCs w:val="20"/>
        </w:rPr>
        <w:t xml:space="preserve"> </w:t>
      </w:r>
      <w:proofErr w:type="gramStart"/>
      <w:r w:rsidRPr="00833F23">
        <w:rPr>
          <w:rFonts w:ascii="Courier New" w:hAnsi="Courier New" w:cs="Courier New"/>
          <w:i/>
          <w:sz w:val="20"/>
          <w:szCs w:val="20"/>
        </w:rPr>
        <w:t>codes</w:t>
      </w:r>
      <w:proofErr w:type="gramEnd"/>
      <w:r w:rsidRPr="00833F23">
        <w:rPr>
          <w:rFonts w:ascii="Courier New" w:hAnsi="Courier New" w:cs="Courier New"/>
          <w:i/>
          <w:sz w:val="20"/>
          <w:szCs w:val="20"/>
        </w:rPr>
        <w:t xml:space="preserve">:  0 ‘***’ 0.001 ‘**’ 0.01 ‘*’ 0.05 ‘.’ 0.1 </w:t>
      </w:r>
      <w:proofErr w:type="gramStart"/>
      <w:r w:rsidRPr="00833F23">
        <w:rPr>
          <w:rFonts w:ascii="Courier New" w:hAnsi="Courier New" w:cs="Courier New"/>
          <w:i/>
          <w:sz w:val="20"/>
          <w:szCs w:val="20"/>
        </w:rPr>
        <w:t>‘ ’</w:t>
      </w:r>
      <w:proofErr w:type="gramEnd"/>
      <w:r w:rsidRPr="00833F23">
        <w:rPr>
          <w:rFonts w:ascii="Courier New" w:hAnsi="Courier New" w:cs="Courier New"/>
          <w:i/>
          <w:sz w:val="20"/>
          <w:szCs w:val="20"/>
        </w:rPr>
        <w:t xml:space="preserve"> 1 </w:t>
      </w:r>
    </w:p>
    <w:p w:rsidR="0049042A" w:rsidRPr="00833F23" w:rsidRDefault="0049042A" w:rsidP="00831C13">
      <w:pPr>
        <w:rPr>
          <w:rFonts w:ascii="Courier New" w:hAnsi="Courier New" w:cs="Courier New"/>
          <w:i/>
          <w:sz w:val="20"/>
          <w:szCs w:val="20"/>
        </w:rPr>
      </w:pPr>
    </w:p>
    <w:p w:rsidR="0049042A" w:rsidRPr="00833F23" w:rsidRDefault="0049042A" w:rsidP="00831C13">
      <w:pPr>
        <w:rPr>
          <w:rFonts w:ascii="Courier New" w:hAnsi="Courier New" w:cs="Courier New"/>
          <w:i/>
          <w:sz w:val="20"/>
          <w:szCs w:val="20"/>
        </w:rPr>
      </w:pPr>
      <w:r w:rsidRPr="00833F23">
        <w:rPr>
          <w:rFonts w:ascii="Courier New" w:hAnsi="Courier New" w:cs="Courier New"/>
          <w:i/>
          <w:sz w:val="20"/>
          <w:szCs w:val="20"/>
        </w:rPr>
        <w:t>Residual standard error: 0.1086 on 4 degrees of freedom</w:t>
      </w:r>
    </w:p>
    <w:p w:rsidR="0049042A" w:rsidRPr="00833F23" w:rsidRDefault="0049042A" w:rsidP="00831C13">
      <w:pPr>
        <w:rPr>
          <w:rFonts w:ascii="Courier New" w:hAnsi="Courier New" w:cs="Courier New"/>
          <w:i/>
          <w:sz w:val="20"/>
          <w:szCs w:val="20"/>
        </w:rPr>
      </w:pPr>
      <w:r w:rsidRPr="00833F23">
        <w:rPr>
          <w:rFonts w:ascii="Courier New" w:hAnsi="Courier New" w:cs="Courier New"/>
          <w:i/>
          <w:sz w:val="20"/>
          <w:szCs w:val="20"/>
        </w:rPr>
        <w:t xml:space="preserve">Multiple R-squared: 0.6824,     Adjusted R-squared: 0.2853 </w:t>
      </w:r>
    </w:p>
    <w:p w:rsidR="0049042A" w:rsidRPr="00833F23" w:rsidRDefault="0049042A" w:rsidP="00831C13">
      <w:pPr>
        <w:rPr>
          <w:rFonts w:ascii="Courier New" w:hAnsi="Courier New" w:cs="Courier New"/>
          <w:i/>
          <w:sz w:val="20"/>
          <w:szCs w:val="20"/>
        </w:rPr>
      </w:pPr>
      <w:r w:rsidRPr="00833F23">
        <w:rPr>
          <w:rFonts w:ascii="Courier New" w:hAnsi="Courier New" w:cs="Courier New"/>
          <w:i/>
          <w:sz w:val="20"/>
          <w:szCs w:val="20"/>
        </w:rPr>
        <w:t>F-statistic: 1.719 on 5 and 4 DF</w:t>
      </w:r>
      <w:proofErr w:type="gramStart"/>
      <w:r w:rsidRPr="00833F23">
        <w:rPr>
          <w:rFonts w:ascii="Courier New" w:hAnsi="Courier New" w:cs="Courier New"/>
          <w:i/>
          <w:sz w:val="20"/>
          <w:szCs w:val="20"/>
        </w:rPr>
        <w:t>,  p</w:t>
      </w:r>
      <w:proofErr w:type="gramEnd"/>
      <w:r w:rsidRPr="00833F23">
        <w:rPr>
          <w:rFonts w:ascii="Courier New" w:hAnsi="Courier New" w:cs="Courier New"/>
          <w:i/>
          <w:sz w:val="20"/>
          <w:szCs w:val="20"/>
        </w:rPr>
        <w:t>-value: 0.3099</w:t>
      </w:r>
    </w:p>
    <w:p w:rsidR="0049042A" w:rsidRDefault="0049042A" w:rsidP="00831C13">
      <w:pPr>
        <w:rPr>
          <w:rFonts w:ascii="Courier New" w:hAnsi="Courier New" w:cs="Courier New"/>
          <w:sz w:val="20"/>
          <w:szCs w:val="20"/>
        </w:rPr>
      </w:pPr>
    </w:p>
    <w:p w:rsidR="0049042A" w:rsidRDefault="0049042A" w:rsidP="00831C13">
      <w:pPr>
        <w:rPr>
          <w:rFonts w:ascii="Courier New" w:hAnsi="Courier New" w:cs="Courier New"/>
          <w:sz w:val="20"/>
          <w:szCs w:val="20"/>
        </w:rPr>
      </w:pPr>
    </w:p>
    <w:p w:rsidR="0049042A" w:rsidRDefault="0049042A" w:rsidP="00831C13">
      <w:pPr>
        <w:rPr>
          <w:rFonts w:ascii="Courier New" w:hAnsi="Courier New" w:cs="Courier New"/>
          <w:sz w:val="20"/>
          <w:szCs w:val="20"/>
        </w:rPr>
      </w:pPr>
      <w:proofErr w:type="gramStart"/>
      <w:r>
        <w:rPr>
          <w:rFonts w:ascii="Courier New" w:hAnsi="Courier New" w:cs="Courier New"/>
          <w:sz w:val="20"/>
          <w:szCs w:val="20"/>
        </w:rPr>
        <w:t>ResidDiagnostic(</w:t>
      </w:r>
      <w:proofErr w:type="gramEnd"/>
      <w:r>
        <w:rPr>
          <w:rFonts w:ascii="Courier New" w:hAnsi="Courier New" w:cs="Courier New"/>
          <w:sz w:val="20"/>
          <w:szCs w:val="20"/>
        </w:rPr>
        <w:t>fit.2a)</w:t>
      </w:r>
    </w:p>
    <w:p w:rsidR="0049042A" w:rsidRDefault="0049042A" w:rsidP="00831C13">
      <w:pPr>
        <w:rPr>
          <w:rFonts w:ascii="Courier New" w:hAnsi="Courier New" w:cs="Courier New"/>
          <w:sz w:val="20"/>
          <w:szCs w:val="20"/>
        </w:rPr>
      </w:pPr>
    </w:p>
    <w:p w:rsidR="0049042A" w:rsidRPr="006C32A3" w:rsidRDefault="00CF3C60" w:rsidP="00831C13">
      <w:pPr>
        <w:rPr>
          <w:rFonts w:ascii="Courier New" w:hAnsi="Courier New" w:cs="Courier New"/>
          <w:sz w:val="20"/>
          <w:szCs w:val="20"/>
        </w:rPr>
      </w:pPr>
      <w:r>
        <w:rPr>
          <w:rFonts w:ascii="Courier New" w:hAnsi="Courier New" w:cs="Courier New"/>
          <w:noProof/>
          <w:sz w:val="20"/>
          <w:szCs w:val="20"/>
        </w:rPr>
        <w:lastRenderedPageBreak/>
        <w:drawing>
          <wp:inline distT="0" distB="0" distL="0" distR="0">
            <wp:extent cx="2114550" cy="2028825"/>
            <wp:effectExtent l="19050" t="0" r="0" b="0"/>
            <wp:docPr id="22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7" cstate="print"/>
                    <a:srcRect/>
                    <a:stretch>
                      <a:fillRect/>
                    </a:stretch>
                  </pic:blipFill>
                  <pic:spPr bwMode="auto">
                    <a:xfrm>
                      <a:off x="0" y="0"/>
                      <a:ext cx="2114550" cy="2028825"/>
                    </a:xfrm>
                    <a:prstGeom prst="rect">
                      <a:avLst/>
                    </a:prstGeom>
                    <a:noFill/>
                    <a:ln w="9525">
                      <a:noFill/>
                      <a:miter lim="800000"/>
                      <a:headEnd/>
                      <a:tailEnd/>
                    </a:ln>
                  </pic:spPr>
                </pic:pic>
              </a:graphicData>
            </a:graphic>
          </wp:inline>
        </w:drawing>
      </w:r>
    </w:p>
    <w:p w:rsidR="0049042A" w:rsidRDefault="0049042A" w:rsidP="00831C13">
      <w:pPr>
        <w:rPr>
          <w:rFonts w:ascii="Courier New" w:hAnsi="Courier New" w:cs="Courier New"/>
          <w:sz w:val="20"/>
          <w:szCs w:val="20"/>
        </w:rPr>
      </w:pPr>
    </w:p>
    <w:p w:rsidR="0049042A" w:rsidRDefault="0049042A" w:rsidP="00831C13">
      <w:pPr>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Fit</w:t>
      </w:r>
      <w:proofErr w:type="gramEnd"/>
      <w:r>
        <w:rPr>
          <w:rFonts w:ascii="Courier New" w:hAnsi="Courier New" w:cs="Courier New"/>
          <w:sz w:val="20"/>
          <w:szCs w:val="20"/>
        </w:rPr>
        <w:t xml:space="preserve"> with arcsine-square root transformation</w:t>
      </w:r>
    </w:p>
    <w:p w:rsidR="0049042A" w:rsidRDefault="0049042A" w:rsidP="00831C13">
      <w:pPr>
        <w:rPr>
          <w:rFonts w:ascii="Courier New" w:hAnsi="Courier New" w:cs="Courier New"/>
          <w:sz w:val="20"/>
          <w:szCs w:val="20"/>
        </w:rPr>
      </w:pPr>
      <w:r>
        <w:rPr>
          <w:rFonts w:ascii="Courier New" w:hAnsi="Courier New" w:cs="Courier New"/>
          <w:sz w:val="20"/>
          <w:szCs w:val="20"/>
        </w:rPr>
        <w:t>fit.2b&lt;-</w:t>
      </w:r>
      <w:proofErr w:type="gramStart"/>
      <w:r>
        <w:rPr>
          <w:rFonts w:ascii="Courier New" w:hAnsi="Courier New" w:cs="Courier New"/>
          <w:sz w:val="20"/>
          <w:szCs w:val="20"/>
        </w:rPr>
        <w:t>lm(</w:t>
      </w:r>
      <w:proofErr w:type="gramEnd"/>
      <w:r>
        <w:rPr>
          <w:rFonts w:ascii="Courier New" w:hAnsi="Courier New" w:cs="Courier New"/>
          <w:sz w:val="20"/>
          <w:szCs w:val="20"/>
        </w:rPr>
        <w:t>asPastar ~Y1+ Transect, data = Pastar)</w:t>
      </w:r>
    </w:p>
    <w:p w:rsidR="0049042A" w:rsidRDefault="0049042A" w:rsidP="00831C13">
      <w:pPr>
        <w:rPr>
          <w:rFonts w:ascii="Courier New" w:hAnsi="Courier New" w:cs="Courier New"/>
          <w:sz w:val="20"/>
          <w:szCs w:val="20"/>
        </w:rPr>
      </w:pPr>
      <w:proofErr w:type="gramStart"/>
      <w:r>
        <w:rPr>
          <w:rFonts w:ascii="Courier New" w:hAnsi="Courier New" w:cs="Courier New"/>
          <w:sz w:val="20"/>
          <w:szCs w:val="20"/>
        </w:rPr>
        <w:t>summary(</w:t>
      </w:r>
      <w:proofErr w:type="gramEnd"/>
      <w:r>
        <w:rPr>
          <w:rFonts w:ascii="Courier New" w:hAnsi="Courier New" w:cs="Courier New"/>
          <w:sz w:val="20"/>
          <w:szCs w:val="20"/>
        </w:rPr>
        <w:t>fit.2b)</w:t>
      </w:r>
    </w:p>
    <w:p w:rsidR="0049042A" w:rsidRDefault="0049042A" w:rsidP="00831C13">
      <w:pPr>
        <w:rPr>
          <w:rFonts w:ascii="Courier New" w:hAnsi="Courier New" w:cs="Courier New"/>
          <w:sz w:val="20"/>
          <w:szCs w:val="20"/>
        </w:rPr>
      </w:pPr>
    </w:p>
    <w:p w:rsidR="0049042A" w:rsidRPr="00950085" w:rsidRDefault="0049042A" w:rsidP="00831C13">
      <w:pPr>
        <w:rPr>
          <w:rFonts w:ascii="Courier New" w:hAnsi="Courier New" w:cs="Courier New"/>
          <w:i/>
          <w:sz w:val="18"/>
          <w:szCs w:val="18"/>
        </w:rPr>
      </w:pPr>
      <w:r w:rsidRPr="00950085">
        <w:rPr>
          <w:rFonts w:ascii="Courier New" w:hAnsi="Courier New" w:cs="Courier New"/>
          <w:i/>
          <w:sz w:val="18"/>
          <w:szCs w:val="18"/>
        </w:rPr>
        <w:t>Call:</w:t>
      </w:r>
    </w:p>
    <w:p w:rsidR="0049042A" w:rsidRPr="00950085" w:rsidRDefault="0049042A" w:rsidP="00831C13">
      <w:pPr>
        <w:rPr>
          <w:rFonts w:ascii="Courier New" w:hAnsi="Courier New" w:cs="Courier New"/>
          <w:i/>
          <w:sz w:val="18"/>
          <w:szCs w:val="18"/>
        </w:rPr>
      </w:pPr>
      <w:proofErr w:type="gramStart"/>
      <w:r w:rsidRPr="00950085">
        <w:rPr>
          <w:rFonts w:ascii="Courier New" w:hAnsi="Courier New" w:cs="Courier New"/>
          <w:i/>
          <w:sz w:val="18"/>
          <w:szCs w:val="18"/>
        </w:rPr>
        <w:t>lm(</w:t>
      </w:r>
      <w:proofErr w:type="gramEnd"/>
      <w:r w:rsidRPr="00950085">
        <w:rPr>
          <w:rFonts w:ascii="Courier New" w:hAnsi="Courier New" w:cs="Courier New"/>
          <w:i/>
          <w:sz w:val="18"/>
          <w:szCs w:val="18"/>
        </w:rPr>
        <w:t>formula = asPastar ~ Y1 + Transect, data = Pastar)</w:t>
      </w:r>
    </w:p>
    <w:p w:rsidR="0049042A" w:rsidRPr="00950085" w:rsidRDefault="0049042A" w:rsidP="00831C13">
      <w:pPr>
        <w:rPr>
          <w:rFonts w:ascii="Courier New" w:hAnsi="Courier New" w:cs="Courier New"/>
          <w:i/>
          <w:sz w:val="18"/>
          <w:szCs w:val="18"/>
        </w:rPr>
      </w:pPr>
    </w:p>
    <w:p w:rsidR="0049042A" w:rsidRPr="00950085" w:rsidRDefault="0049042A" w:rsidP="00831C13">
      <w:pPr>
        <w:rPr>
          <w:rFonts w:ascii="Courier New" w:hAnsi="Courier New" w:cs="Courier New"/>
          <w:i/>
          <w:sz w:val="18"/>
          <w:szCs w:val="18"/>
        </w:rPr>
      </w:pPr>
      <w:r w:rsidRPr="00950085">
        <w:rPr>
          <w:rFonts w:ascii="Courier New" w:hAnsi="Courier New" w:cs="Courier New"/>
          <w:i/>
          <w:sz w:val="18"/>
          <w:szCs w:val="18"/>
        </w:rPr>
        <w:t>Residuals:</w:t>
      </w:r>
    </w:p>
    <w:p w:rsidR="0049042A" w:rsidRPr="00950085" w:rsidRDefault="0049042A" w:rsidP="00831C13">
      <w:pPr>
        <w:rPr>
          <w:rFonts w:ascii="Courier New" w:hAnsi="Courier New" w:cs="Courier New"/>
          <w:i/>
          <w:sz w:val="18"/>
          <w:szCs w:val="18"/>
        </w:rPr>
      </w:pPr>
      <w:r w:rsidRPr="00950085">
        <w:rPr>
          <w:rFonts w:ascii="Courier New" w:hAnsi="Courier New" w:cs="Courier New"/>
          <w:i/>
          <w:sz w:val="18"/>
          <w:szCs w:val="18"/>
        </w:rPr>
        <w:t xml:space="preserve">       1        2        3        4        5        6        7        8 </w:t>
      </w:r>
    </w:p>
    <w:p w:rsidR="0049042A" w:rsidRPr="00950085" w:rsidRDefault="0049042A" w:rsidP="00831C13">
      <w:pPr>
        <w:rPr>
          <w:rFonts w:ascii="Courier New" w:hAnsi="Courier New" w:cs="Courier New"/>
          <w:i/>
          <w:sz w:val="18"/>
          <w:szCs w:val="18"/>
        </w:rPr>
      </w:pPr>
      <w:r w:rsidRPr="00950085">
        <w:rPr>
          <w:rFonts w:ascii="Courier New" w:hAnsi="Courier New" w:cs="Courier New"/>
          <w:i/>
          <w:sz w:val="18"/>
          <w:szCs w:val="18"/>
        </w:rPr>
        <w:t xml:space="preserve"> 0.06897 -</w:t>
      </w:r>
      <w:proofErr w:type="gramStart"/>
      <w:r w:rsidRPr="00950085">
        <w:rPr>
          <w:rFonts w:ascii="Courier New" w:hAnsi="Courier New" w:cs="Courier New"/>
          <w:i/>
          <w:sz w:val="18"/>
          <w:szCs w:val="18"/>
        </w:rPr>
        <w:t>0.06897  0.06897</w:t>
      </w:r>
      <w:proofErr w:type="gramEnd"/>
      <w:r w:rsidRPr="00950085">
        <w:rPr>
          <w:rFonts w:ascii="Courier New" w:hAnsi="Courier New" w:cs="Courier New"/>
          <w:i/>
          <w:sz w:val="18"/>
          <w:szCs w:val="18"/>
        </w:rPr>
        <w:t xml:space="preserve"> -0.06897  0.06897 -0.06897 -0.05000  0.05000 </w:t>
      </w:r>
    </w:p>
    <w:p w:rsidR="0049042A" w:rsidRPr="00950085" w:rsidRDefault="0049042A" w:rsidP="00831C13">
      <w:pPr>
        <w:rPr>
          <w:rFonts w:ascii="Courier New" w:hAnsi="Courier New" w:cs="Courier New"/>
          <w:i/>
          <w:sz w:val="18"/>
          <w:szCs w:val="18"/>
        </w:rPr>
      </w:pPr>
      <w:r w:rsidRPr="00950085">
        <w:rPr>
          <w:rFonts w:ascii="Courier New" w:hAnsi="Courier New" w:cs="Courier New"/>
          <w:i/>
          <w:sz w:val="18"/>
          <w:szCs w:val="18"/>
        </w:rPr>
        <w:t xml:space="preserve">       9       10 </w:t>
      </w:r>
    </w:p>
    <w:p w:rsidR="0049042A" w:rsidRPr="00950085" w:rsidRDefault="0049042A" w:rsidP="00831C13">
      <w:pPr>
        <w:rPr>
          <w:rFonts w:ascii="Courier New" w:hAnsi="Courier New" w:cs="Courier New"/>
          <w:i/>
          <w:sz w:val="18"/>
          <w:szCs w:val="18"/>
        </w:rPr>
      </w:pPr>
      <w:r w:rsidRPr="00950085">
        <w:rPr>
          <w:rFonts w:ascii="Courier New" w:hAnsi="Courier New" w:cs="Courier New"/>
          <w:i/>
          <w:sz w:val="18"/>
          <w:szCs w:val="18"/>
        </w:rPr>
        <w:t>-</w:t>
      </w:r>
      <w:proofErr w:type="gramStart"/>
      <w:r w:rsidRPr="00950085">
        <w:rPr>
          <w:rFonts w:ascii="Courier New" w:hAnsi="Courier New" w:cs="Courier New"/>
          <w:i/>
          <w:sz w:val="18"/>
          <w:szCs w:val="18"/>
        </w:rPr>
        <w:t>0.15689  0.15689</w:t>
      </w:r>
      <w:proofErr w:type="gramEnd"/>
      <w:r w:rsidRPr="00950085">
        <w:rPr>
          <w:rFonts w:ascii="Courier New" w:hAnsi="Courier New" w:cs="Courier New"/>
          <w:i/>
          <w:sz w:val="18"/>
          <w:szCs w:val="18"/>
        </w:rPr>
        <w:t xml:space="preserve"> </w:t>
      </w:r>
    </w:p>
    <w:p w:rsidR="0049042A" w:rsidRPr="00950085" w:rsidRDefault="0049042A" w:rsidP="00831C13">
      <w:pPr>
        <w:rPr>
          <w:rFonts w:ascii="Courier New" w:hAnsi="Courier New" w:cs="Courier New"/>
          <w:i/>
          <w:sz w:val="18"/>
          <w:szCs w:val="18"/>
        </w:rPr>
      </w:pPr>
    </w:p>
    <w:p w:rsidR="0049042A" w:rsidRPr="00950085" w:rsidRDefault="0049042A" w:rsidP="00831C13">
      <w:pPr>
        <w:rPr>
          <w:rFonts w:ascii="Courier New" w:hAnsi="Courier New" w:cs="Courier New"/>
          <w:i/>
          <w:sz w:val="18"/>
          <w:szCs w:val="18"/>
        </w:rPr>
      </w:pPr>
      <w:r w:rsidRPr="00950085">
        <w:rPr>
          <w:rFonts w:ascii="Courier New" w:hAnsi="Courier New" w:cs="Courier New"/>
          <w:i/>
          <w:sz w:val="18"/>
          <w:szCs w:val="18"/>
        </w:rPr>
        <w:t>Coefficients:</w:t>
      </w:r>
    </w:p>
    <w:p w:rsidR="0049042A" w:rsidRPr="00950085" w:rsidRDefault="0049042A" w:rsidP="00831C13">
      <w:pPr>
        <w:rPr>
          <w:rFonts w:ascii="Courier New" w:hAnsi="Courier New" w:cs="Courier New"/>
          <w:i/>
          <w:sz w:val="18"/>
          <w:szCs w:val="18"/>
        </w:rPr>
      </w:pPr>
      <w:r w:rsidRPr="00950085">
        <w:rPr>
          <w:rFonts w:ascii="Courier New" w:hAnsi="Courier New" w:cs="Courier New"/>
          <w:i/>
          <w:sz w:val="18"/>
          <w:szCs w:val="18"/>
        </w:rPr>
        <w:t xml:space="preserve">              Estimate Std. Error t value </w:t>
      </w:r>
      <w:proofErr w:type="gramStart"/>
      <w:r w:rsidRPr="00950085">
        <w:rPr>
          <w:rFonts w:ascii="Courier New" w:hAnsi="Courier New" w:cs="Courier New"/>
          <w:i/>
          <w:sz w:val="18"/>
          <w:szCs w:val="18"/>
        </w:rPr>
        <w:t>Pr(</w:t>
      </w:r>
      <w:proofErr w:type="gramEnd"/>
      <w:r w:rsidRPr="00950085">
        <w:rPr>
          <w:rFonts w:ascii="Courier New" w:hAnsi="Courier New" w:cs="Courier New"/>
          <w:i/>
          <w:sz w:val="18"/>
          <w:szCs w:val="18"/>
        </w:rPr>
        <w:t xml:space="preserve">&gt;|t|)  </w:t>
      </w:r>
    </w:p>
    <w:p w:rsidR="0049042A" w:rsidRPr="003941C0" w:rsidRDefault="0049042A" w:rsidP="00831C13">
      <w:pPr>
        <w:rPr>
          <w:rFonts w:ascii="Courier New" w:hAnsi="Courier New" w:cs="Courier New"/>
          <w:i/>
          <w:sz w:val="18"/>
          <w:szCs w:val="18"/>
          <w:lang w:val="de-DE"/>
        </w:rPr>
      </w:pPr>
      <w:r w:rsidRPr="003941C0">
        <w:rPr>
          <w:rFonts w:ascii="Courier New" w:hAnsi="Courier New" w:cs="Courier New"/>
          <w:i/>
          <w:sz w:val="18"/>
          <w:szCs w:val="18"/>
          <w:lang w:val="de-DE"/>
        </w:rPr>
        <w:t xml:space="preserve">(Intercept)  6.897e-02  1.114e-01   0.619   0.5695  </w:t>
      </w:r>
    </w:p>
    <w:p w:rsidR="0049042A" w:rsidRPr="003941C0" w:rsidRDefault="0049042A" w:rsidP="00831C13">
      <w:pPr>
        <w:rPr>
          <w:rFonts w:ascii="Courier New" w:hAnsi="Courier New" w:cs="Courier New"/>
          <w:i/>
          <w:sz w:val="18"/>
          <w:szCs w:val="18"/>
          <w:lang w:val="de-DE"/>
        </w:rPr>
      </w:pPr>
      <w:r w:rsidRPr="003941C0">
        <w:rPr>
          <w:rFonts w:ascii="Courier New" w:hAnsi="Courier New" w:cs="Courier New"/>
          <w:i/>
          <w:sz w:val="18"/>
          <w:szCs w:val="18"/>
          <w:lang w:val="de-DE"/>
        </w:rPr>
        <w:t xml:space="preserve">Y1          -1.379e-01  9.098e-02  -1.516   0.2041  </w:t>
      </w:r>
    </w:p>
    <w:p w:rsidR="0049042A" w:rsidRPr="003941C0" w:rsidRDefault="0049042A" w:rsidP="00831C13">
      <w:pPr>
        <w:rPr>
          <w:rFonts w:ascii="Courier New" w:hAnsi="Courier New" w:cs="Courier New"/>
          <w:i/>
          <w:sz w:val="18"/>
          <w:szCs w:val="18"/>
          <w:lang w:val="de-DE"/>
        </w:rPr>
      </w:pPr>
      <w:r w:rsidRPr="003941C0">
        <w:rPr>
          <w:rFonts w:ascii="Courier New" w:hAnsi="Courier New" w:cs="Courier New"/>
          <w:i/>
          <w:sz w:val="18"/>
          <w:szCs w:val="18"/>
          <w:lang w:val="de-DE"/>
        </w:rPr>
        <w:t xml:space="preserve">Transect2   -5.032e-18  1.438e-01   0.000   1.0000  </w:t>
      </w:r>
    </w:p>
    <w:p w:rsidR="0049042A" w:rsidRPr="003941C0" w:rsidRDefault="0049042A" w:rsidP="00831C13">
      <w:pPr>
        <w:rPr>
          <w:rFonts w:ascii="Courier New" w:hAnsi="Courier New" w:cs="Courier New"/>
          <w:i/>
          <w:sz w:val="18"/>
          <w:szCs w:val="18"/>
          <w:lang w:val="de-DE"/>
        </w:rPr>
      </w:pPr>
      <w:r w:rsidRPr="003941C0">
        <w:rPr>
          <w:rFonts w:ascii="Courier New" w:hAnsi="Courier New" w:cs="Courier New"/>
          <w:i/>
          <w:sz w:val="18"/>
          <w:szCs w:val="18"/>
          <w:lang w:val="de-DE"/>
        </w:rPr>
        <w:t xml:space="preserve">Transect3   -1.562e-17  1.438e-01   0.000   1.0000  </w:t>
      </w:r>
    </w:p>
    <w:p w:rsidR="0049042A" w:rsidRPr="003941C0" w:rsidRDefault="0049042A" w:rsidP="00831C13">
      <w:pPr>
        <w:rPr>
          <w:rFonts w:ascii="Courier New" w:hAnsi="Courier New" w:cs="Courier New"/>
          <w:i/>
          <w:sz w:val="18"/>
          <w:szCs w:val="18"/>
          <w:lang w:val="de-DE"/>
        </w:rPr>
      </w:pPr>
      <w:r w:rsidRPr="003941C0">
        <w:rPr>
          <w:rFonts w:ascii="Courier New" w:hAnsi="Courier New" w:cs="Courier New"/>
          <w:i/>
          <w:sz w:val="18"/>
          <w:szCs w:val="18"/>
          <w:lang w:val="de-DE"/>
        </w:rPr>
        <w:t xml:space="preserve">Transect4    1.190e-01  1.438e-01   0.827   0.4547  </w:t>
      </w:r>
    </w:p>
    <w:p w:rsidR="0049042A" w:rsidRPr="003941C0" w:rsidRDefault="0049042A" w:rsidP="00831C13">
      <w:pPr>
        <w:rPr>
          <w:rFonts w:ascii="Courier New" w:hAnsi="Courier New" w:cs="Courier New"/>
          <w:i/>
          <w:sz w:val="18"/>
          <w:szCs w:val="18"/>
          <w:lang w:val="de-DE"/>
        </w:rPr>
      </w:pPr>
      <w:r w:rsidRPr="003941C0">
        <w:rPr>
          <w:rFonts w:ascii="Courier New" w:hAnsi="Courier New" w:cs="Courier New"/>
          <w:i/>
          <w:sz w:val="18"/>
          <w:szCs w:val="18"/>
          <w:lang w:val="de-DE"/>
        </w:rPr>
        <w:t>Transect5    4.708e-01  1.438e-01   3.273   0.0307 *</w:t>
      </w:r>
    </w:p>
    <w:p w:rsidR="0049042A" w:rsidRPr="00950085" w:rsidRDefault="0049042A" w:rsidP="00831C13">
      <w:pPr>
        <w:rPr>
          <w:rFonts w:ascii="Courier New" w:hAnsi="Courier New" w:cs="Courier New"/>
          <w:i/>
          <w:sz w:val="18"/>
          <w:szCs w:val="18"/>
        </w:rPr>
      </w:pPr>
      <w:r w:rsidRPr="00950085">
        <w:rPr>
          <w:rFonts w:ascii="Courier New" w:hAnsi="Courier New" w:cs="Courier New"/>
          <w:i/>
          <w:sz w:val="18"/>
          <w:szCs w:val="18"/>
        </w:rPr>
        <w:t>---</w:t>
      </w:r>
    </w:p>
    <w:p w:rsidR="0049042A" w:rsidRPr="00950085" w:rsidRDefault="0049042A" w:rsidP="00831C13">
      <w:pPr>
        <w:rPr>
          <w:rFonts w:ascii="Courier New" w:hAnsi="Courier New" w:cs="Courier New"/>
          <w:i/>
          <w:sz w:val="18"/>
          <w:szCs w:val="18"/>
        </w:rPr>
      </w:pPr>
      <w:proofErr w:type="gramStart"/>
      <w:r w:rsidRPr="00950085">
        <w:rPr>
          <w:rFonts w:ascii="Courier New" w:hAnsi="Courier New" w:cs="Courier New"/>
          <w:i/>
          <w:sz w:val="18"/>
          <w:szCs w:val="18"/>
        </w:rPr>
        <w:t>Signif.</w:t>
      </w:r>
      <w:proofErr w:type="gramEnd"/>
      <w:r w:rsidRPr="00950085">
        <w:rPr>
          <w:rFonts w:ascii="Courier New" w:hAnsi="Courier New" w:cs="Courier New"/>
          <w:i/>
          <w:sz w:val="18"/>
          <w:szCs w:val="18"/>
        </w:rPr>
        <w:t xml:space="preserve"> </w:t>
      </w:r>
      <w:proofErr w:type="gramStart"/>
      <w:r w:rsidRPr="00950085">
        <w:rPr>
          <w:rFonts w:ascii="Courier New" w:hAnsi="Courier New" w:cs="Courier New"/>
          <w:i/>
          <w:sz w:val="18"/>
          <w:szCs w:val="18"/>
        </w:rPr>
        <w:t>codes</w:t>
      </w:r>
      <w:proofErr w:type="gramEnd"/>
      <w:r w:rsidRPr="00950085">
        <w:rPr>
          <w:rFonts w:ascii="Courier New" w:hAnsi="Courier New" w:cs="Courier New"/>
          <w:i/>
          <w:sz w:val="18"/>
          <w:szCs w:val="18"/>
        </w:rPr>
        <w:t xml:space="preserve">:  0 ‘***’ 0.001 ‘**’ 0.01 ‘*’ 0.05 ‘.’ 0.1 </w:t>
      </w:r>
      <w:proofErr w:type="gramStart"/>
      <w:r w:rsidRPr="00950085">
        <w:rPr>
          <w:rFonts w:ascii="Courier New" w:hAnsi="Courier New" w:cs="Courier New"/>
          <w:i/>
          <w:sz w:val="18"/>
          <w:szCs w:val="18"/>
        </w:rPr>
        <w:t>‘ ’</w:t>
      </w:r>
      <w:proofErr w:type="gramEnd"/>
      <w:r w:rsidRPr="00950085">
        <w:rPr>
          <w:rFonts w:ascii="Courier New" w:hAnsi="Courier New" w:cs="Courier New"/>
          <w:i/>
          <w:sz w:val="18"/>
          <w:szCs w:val="18"/>
        </w:rPr>
        <w:t xml:space="preserve"> 1 </w:t>
      </w:r>
    </w:p>
    <w:p w:rsidR="0049042A" w:rsidRPr="00950085" w:rsidRDefault="0049042A" w:rsidP="00831C13">
      <w:pPr>
        <w:rPr>
          <w:rFonts w:ascii="Courier New" w:hAnsi="Courier New" w:cs="Courier New"/>
          <w:i/>
          <w:sz w:val="18"/>
          <w:szCs w:val="18"/>
        </w:rPr>
      </w:pPr>
    </w:p>
    <w:p w:rsidR="0049042A" w:rsidRPr="00950085" w:rsidRDefault="0049042A" w:rsidP="00831C13">
      <w:pPr>
        <w:rPr>
          <w:rFonts w:ascii="Courier New" w:hAnsi="Courier New" w:cs="Courier New"/>
          <w:i/>
          <w:sz w:val="18"/>
          <w:szCs w:val="18"/>
        </w:rPr>
      </w:pPr>
      <w:r w:rsidRPr="00950085">
        <w:rPr>
          <w:rFonts w:ascii="Courier New" w:hAnsi="Courier New" w:cs="Courier New"/>
          <w:i/>
          <w:sz w:val="18"/>
          <w:szCs w:val="18"/>
        </w:rPr>
        <w:t>Residual standard error: 0.1438 on 4 degrees of freedom</w:t>
      </w:r>
    </w:p>
    <w:p w:rsidR="0049042A" w:rsidRPr="00950085" w:rsidRDefault="0049042A" w:rsidP="00831C13">
      <w:pPr>
        <w:rPr>
          <w:rFonts w:ascii="Courier New" w:hAnsi="Courier New" w:cs="Courier New"/>
          <w:i/>
          <w:sz w:val="18"/>
          <w:szCs w:val="18"/>
        </w:rPr>
      </w:pPr>
      <w:r w:rsidRPr="00950085">
        <w:rPr>
          <w:rFonts w:ascii="Courier New" w:hAnsi="Courier New" w:cs="Courier New"/>
          <w:i/>
          <w:sz w:val="18"/>
          <w:szCs w:val="18"/>
        </w:rPr>
        <w:t xml:space="preserve">Multiple R-squared: 0.8212,     Adjusted R-squared: 0.5977 </w:t>
      </w:r>
    </w:p>
    <w:p w:rsidR="0049042A" w:rsidRPr="00950085" w:rsidRDefault="0049042A" w:rsidP="00831C13">
      <w:pPr>
        <w:rPr>
          <w:rFonts w:ascii="Courier New" w:hAnsi="Courier New" w:cs="Courier New"/>
          <w:i/>
          <w:sz w:val="18"/>
          <w:szCs w:val="18"/>
        </w:rPr>
      </w:pPr>
      <w:r w:rsidRPr="00950085">
        <w:rPr>
          <w:rFonts w:ascii="Courier New" w:hAnsi="Courier New" w:cs="Courier New"/>
          <w:i/>
          <w:sz w:val="18"/>
          <w:szCs w:val="18"/>
        </w:rPr>
        <w:t>F-statistic: 3.674 on 5 and 4 DF</w:t>
      </w:r>
      <w:proofErr w:type="gramStart"/>
      <w:r w:rsidRPr="00950085">
        <w:rPr>
          <w:rFonts w:ascii="Courier New" w:hAnsi="Courier New" w:cs="Courier New"/>
          <w:i/>
          <w:sz w:val="18"/>
          <w:szCs w:val="18"/>
        </w:rPr>
        <w:t>,  p</w:t>
      </w:r>
      <w:proofErr w:type="gramEnd"/>
      <w:r w:rsidRPr="00950085">
        <w:rPr>
          <w:rFonts w:ascii="Courier New" w:hAnsi="Courier New" w:cs="Courier New"/>
          <w:i/>
          <w:sz w:val="18"/>
          <w:szCs w:val="18"/>
        </w:rPr>
        <w:t>-value: 0.1157</w:t>
      </w:r>
    </w:p>
    <w:p w:rsidR="0049042A" w:rsidRPr="00950085" w:rsidRDefault="0049042A" w:rsidP="00831C13">
      <w:pPr>
        <w:rPr>
          <w:rFonts w:ascii="Courier New" w:hAnsi="Courier New" w:cs="Courier New"/>
          <w:i/>
          <w:sz w:val="18"/>
          <w:szCs w:val="18"/>
        </w:rPr>
      </w:pPr>
    </w:p>
    <w:p w:rsidR="0049042A" w:rsidRDefault="0049042A" w:rsidP="00831C13">
      <w:pPr>
        <w:rPr>
          <w:rFonts w:ascii="Courier New" w:hAnsi="Courier New" w:cs="Courier New"/>
          <w:sz w:val="20"/>
          <w:szCs w:val="20"/>
        </w:rPr>
      </w:pPr>
      <w:proofErr w:type="gramStart"/>
      <w:r>
        <w:rPr>
          <w:rFonts w:ascii="Courier New" w:hAnsi="Courier New" w:cs="Courier New"/>
          <w:sz w:val="20"/>
          <w:szCs w:val="20"/>
        </w:rPr>
        <w:t>ResidDiagnostic(</w:t>
      </w:r>
      <w:proofErr w:type="gramEnd"/>
      <w:r>
        <w:rPr>
          <w:rFonts w:ascii="Courier New" w:hAnsi="Courier New" w:cs="Courier New"/>
          <w:sz w:val="20"/>
          <w:szCs w:val="20"/>
        </w:rPr>
        <w:t>fit.2b)</w:t>
      </w:r>
    </w:p>
    <w:p w:rsidR="0049042A" w:rsidRDefault="00CF3C60" w:rsidP="00831C13">
      <w:pPr>
        <w:rPr>
          <w:rFonts w:ascii="Courier New" w:hAnsi="Courier New" w:cs="Courier New"/>
          <w:sz w:val="20"/>
          <w:szCs w:val="20"/>
        </w:rPr>
      </w:pPr>
      <w:r>
        <w:rPr>
          <w:rFonts w:ascii="Courier New" w:hAnsi="Courier New" w:cs="Courier New"/>
          <w:noProof/>
          <w:sz w:val="20"/>
          <w:szCs w:val="20"/>
        </w:rPr>
        <w:drawing>
          <wp:inline distT="0" distB="0" distL="0" distR="0">
            <wp:extent cx="1981200" cy="2028825"/>
            <wp:effectExtent l="19050" t="0" r="0" b="0"/>
            <wp:docPr id="2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8" cstate="print"/>
                    <a:srcRect/>
                    <a:stretch>
                      <a:fillRect/>
                    </a:stretch>
                  </pic:blipFill>
                  <pic:spPr bwMode="auto">
                    <a:xfrm>
                      <a:off x="0" y="0"/>
                      <a:ext cx="1981200" cy="2028825"/>
                    </a:xfrm>
                    <a:prstGeom prst="rect">
                      <a:avLst/>
                    </a:prstGeom>
                    <a:noFill/>
                    <a:ln w="9525">
                      <a:noFill/>
                      <a:miter lim="800000"/>
                      <a:headEnd/>
                      <a:tailEnd/>
                    </a:ln>
                  </pic:spPr>
                </pic:pic>
              </a:graphicData>
            </a:graphic>
          </wp:inline>
        </w:drawing>
      </w:r>
    </w:p>
    <w:p w:rsidR="0049042A" w:rsidRDefault="0049042A" w:rsidP="00831C13">
      <w:pPr>
        <w:rPr>
          <w:rFonts w:ascii="Courier New" w:hAnsi="Courier New" w:cs="Courier New"/>
          <w:bCs/>
          <w:color w:val="000000"/>
          <w:sz w:val="20"/>
          <w:szCs w:val="20"/>
        </w:rPr>
      </w:pPr>
    </w:p>
    <w:p w:rsidR="0049042A" w:rsidRDefault="0049042A" w:rsidP="00831C13">
      <w:pPr>
        <w:pStyle w:val="HTMLPreformatted"/>
        <w:rPr>
          <w:sz w:val="20"/>
          <w:szCs w:val="20"/>
        </w:rPr>
      </w:pPr>
    </w:p>
    <w:p w:rsidR="0049042A" w:rsidRDefault="0049042A" w:rsidP="00831C13">
      <w:pPr>
        <w:pStyle w:val="HTMLPreformatted"/>
        <w:rPr>
          <w:sz w:val="20"/>
          <w:szCs w:val="20"/>
        </w:rPr>
      </w:pPr>
      <w:r>
        <w:rPr>
          <w:sz w:val="20"/>
          <w:szCs w:val="20"/>
        </w:rPr>
        <w:t># Residuals do not exhibit normality due to zero inflation</w:t>
      </w:r>
    </w:p>
    <w:p w:rsidR="0049042A" w:rsidRDefault="0049042A" w:rsidP="00831C13">
      <w:pPr>
        <w:pStyle w:val="HTMLPreformatted"/>
        <w:rPr>
          <w:sz w:val="20"/>
          <w:szCs w:val="20"/>
        </w:rPr>
      </w:pPr>
      <w:r>
        <w:rPr>
          <w:sz w:val="20"/>
          <w:szCs w:val="20"/>
        </w:rPr>
        <w:t># Zero-inflated beta analysis</w:t>
      </w:r>
    </w:p>
    <w:p w:rsidR="0049042A" w:rsidRDefault="0049042A" w:rsidP="00831C13">
      <w:pPr>
        <w:pStyle w:val="HTMLPreformatted"/>
        <w:rPr>
          <w:sz w:val="20"/>
          <w:szCs w:val="20"/>
        </w:rPr>
      </w:pPr>
      <w:r>
        <w:rPr>
          <w:sz w:val="20"/>
          <w:szCs w:val="20"/>
        </w:rPr>
        <w:t># Obtain starting values for the parameters</w:t>
      </w:r>
    </w:p>
    <w:p w:rsidR="0049042A" w:rsidRDefault="0049042A" w:rsidP="00831C13">
      <w:pPr>
        <w:pStyle w:val="HTMLPreformatted"/>
        <w:rPr>
          <w:sz w:val="20"/>
          <w:szCs w:val="20"/>
        </w:rPr>
      </w:pPr>
      <w:r>
        <w:rPr>
          <w:sz w:val="20"/>
          <w:szCs w:val="20"/>
        </w:rPr>
        <w:t xml:space="preserve"># </w:t>
      </w:r>
      <w:proofErr w:type="gramStart"/>
      <w:r>
        <w:rPr>
          <w:sz w:val="20"/>
          <w:szCs w:val="20"/>
        </w:rPr>
        <w:t>Starting</w:t>
      </w:r>
      <w:proofErr w:type="gramEnd"/>
      <w:r>
        <w:rPr>
          <w:sz w:val="20"/>
          <w:szCs w:val="20"/>
        </w:rPr>
        <w:t xml:space="preserve"> values – full model = cell means model by year</w:t>
      </w:r>
    </w:p>
    <w:p w:rsidR="0049042A" w:rsidRDefault="0049042A" w:rsidP="00831C13">
      <w:pPr>
        <w:pStyle w:val="HTMLPreformatted"/>
        <w:ind w:left="720"/>
        <w:rPr>
          <w:sz w:val="20"/>
          <w:szCs w:val="20"/>
        </w:rPr>
      </w:pPr>
    </w:p>
    <w:p w:rsidR="0049042A" w:rsidRPr="003051F0" w:rsidRDefault="0049042A" w:rsidP="00831C13">
      <w:pPr>
        <w:rPr>
          <w:rFonts w:ascii="Courier New" w:hAnsi="Courier New" w:cs="Courier New"/>
          <w:sz w:val="20"/>
          <w:szCs w:val="20"/>
        </w:rPr>
      </w:pPr>
      <w:r>
        <w:rPr>
          <w:rFonts w:ascii="Courier New" w:hAnsi="Courier New" w:cs="Courier New"/>
          <w:sz w:val="20"/>
          <w:szCs w:val="20"/>
        </w:rPr>
        <w:t>f</w:t>
      </w:r>
      <w:r w:rsidRPr="003051F0">
        <w:rPr>
          <w:rFonts w:ascii="Courier New" w:hAnsi="Courier New" w:cs="Courier New"/>
          <w:sz w:val="20"/>
          <w:szCs w:val="20"/>
        </w:rPr>
        <w:t>it</w:t>
      </w:r>
      <w:r>
        <w:rPr>
          <w:rFonts w:ascii="Courier New" w:hAnsi="Courier New" w:cs="Courier New"/>
          <w:sz w:val="20"/>
          <w:szCs w:val="20"/>
        </w:rPr>
        <w:t>.full.p</w:t>
      </w:r>
      <w:r w:rsidRPr="003051F0">
        <w:rPr>
          <w:rFonts w:ascii="Courier New" w:hAnsi="Courier New" w:cs="Courier New"/>
          <w:sz w:val="20"/>
          <w:szCs w:val="20"/>
        </w:rPr>
        <w:t>&lt;-</w:t>
      </w:r>
      <w:proofErr w:type="gramStart"/>
      <w:r w:rsidRPr="003051F0">
        <w:rPr>
          <w:rFonts w:ascii="Courier New" w:hAnsi="Courier New" w:cs="Courier New"/>
          <w:sz w:val="20"/>
          <w:szCs w:val="20"/>
        </w:rPr>
        <w:t>glm(</w:t>
      </w:r>
      <w:proofErr w:type="gramEnd"/>
      <w:r>
        <w:rPr>
          <w:rFonts w:ascii="Courier New" w:hAnsi="Courier New" w:cs="Courier New"/>
          <w:sz w:val="20"/>
          <w:szCs w:val="20"/>
        </w:rPr>
        <w:t>(Pastar==0)</w:t>
      </w:r>
      <w:r w:rsidRPr="003051F0">
        <w:rPr>
          <w:rFonts w:ascii="Courier New" w:hAnsi="Courier New" w:cs="Courier New"/>
          <w:sz w:val="20"/>
          <w:szCs w:val="20"/>
        </w:rPr>
        <w:t xml:space="preserve">~ </w:t>
      </w:r>
      <w:r>
        <w:rPr>
          <w:rFonts w:ascii="Courier New" w:hAnsi="Courier New" w:cs="Courier New"/>
          <w:sz w:val="20"/>
          <w:szCs w:val="20"/>
        </w:rPr>
        <w:t>-1+ Y1+ Y2</w:t>
      </w:r>
      <w:r w:rsidRPr="003051F0">
        <w:rPr>
          <w:rFonts w:ascii="Courier New" w:hAnsi="Courier New" w:cs="Courier New"/>
          <w:sz w:val="20"/>
          <w:szCs w:val="20"/>
        </w:rPr>
        <w:t>, family = binomial, data=</w:t>
      </w:r>
      <w:r w:rsidRPr="00F60517">
        <w:rPr>
          <w:rFonts w:ascii="Courier New" w:hAnsi="Courier New" w:cs="Courier New"/>
          <w:sz w:val="20"/>
          <w:szCs w:val="20"/>
        </w:rPr>
        <w:t xml:space="preserve"> </w:t>
      </w:r>
      <w:r>
        <w:rPr>
          <w:rFonts w:ascii="Courier New" w:hAnsi="Courier New" w:cs="Courier New"/>
          <w:sz w:val="20"/>
          <w:szCs w:val="20"/>
        </w:rPr>
        <w:t>Pastar</w:t>
      </w:r>
      <w:r w:rsidRPr="003051F0">
        <w:rPr>
          <w:rFonts w:ascii="Courier New" w:hAnsi="Courier New" w:cs="Courier New"/>
          <w:sz w:val="20"/>
          <w:szCs w:val="20"/>
        </w:rPr>
        <w:t>)</w:t>
      </w:r>
    </w:p>
    <w:p w:rsidR="0049042A" w:rsidRPr="003051F0" w:rsidRDefault="0049042A" w:rsidP="00831C13">
      <w:pPr>
        <w:rPr>
          <w:rFonts w:ascii="Courier New" w:hAnsi="Courier New" w:cs="Courier New"/>
          <w:sz w:val="20"/>
          <w:szCs w:val="20"/>
        </w:rPr>
      </w:pPr>
      <w:proofErr w:type="gramStart"/>
      <w:r w:rsidRPr="003051F0">
        <w:rPr>
          <w:rFonts w:ascii="Courier New" w:hAnsi="Courier New" w:cs="Courier New"/>
          <w:sz w:val="20"/>
          <w:szCs w:val="20"/>
        </w:rPr>
        <w:t>summary(</w:t>
      </w:r>
      <w:proofErr w:type="gramEnd"/>
      <w:r>
        <w:rPr>
          <w:rFonts w:ascii="Courier New" w:hAnsi="Courier New" w:cs="Courier New"/>
          <w:sz w:val="20"/>
          <w:szCs w:val="20"/>
        </w:rPr>
        <w:t>f</w:t>
      </w:r>
      <w:r w:rsidRPr="003051F0">
        <w:rPr>
          <w:rFonts w:ascii="Courier New" w:hAnsi="Courier New" w:cs="Courier New"/>
          <w:sz w:val="20"/>
          <w:szCs w:val="20"/>
        </w:rPr>
        <w:t>it</w:t>
      </w:r>
      <w:r>
        <w:rPr>
          <w:rFonts w:ascii="Courier New" w:hAnsi="Courier New" w:cs="Courier New"/>
          <w:sz w:val="20"/>
          <w:szCs w:val="20"/>
        </w:rPr>
        <w:t>.full.p</w:t>
      </w:r>
      <w:r w:rsidRPr="003051F0">
        <w:rPr>
          <w:rFonts w:ascii="Courier New" w:hAnsi="Courier New" w:cs="Courier New"/>
          <w:sz w:val="20"/>
          <w:szCs w:val="20"/>
        </w:rPr>
        <w:t>)</w:t>
      </w:r>
    </w:p>
    <w:p w:rsidR="0049042A" w:rsidRDefault="0049042A" w:rsidP="00831C13">
      <w:pPr>
        <w:pStyle w:val="HTMLPreformatted"/>
        <w:ind w:left="720"/>
        <w:rPr>
          <w:sz w:val="20"/>
          <w:szCs w:val="20"/>
        </w:rPr>
      </w:pPr>
    </w:p>
    <w:p w:rsidR="0049042A" w:rsidRPr="00FA101A" w:rsidRDefault="0049042A" w:rsidP="00831C13">
      <w:pPr>
        <w:pStyle w:val="HTMLPreformatted"/>
        <w:ind w:left="720"/>
        <w:rPr>
          <w:i/>
          <w:sz w:val="20"/>
          <w:szCs w:val="20"/>
        </w:rPr>
      </w:pPr>
      <w:r w:rsidRPr="00FA101A">
        <w:rPr>
          <w:i/>
          <w:sz w:val="20"/>
          <w:szCs w:val="20"/>
        </w:rPr>
        <w:t>Coefficients:</w:t>
      </w:r>
    </w:p>
    <w:p w:rsidR="0049042A" w:rsidRPr="00FA101A" w:rsidRDefault="0049042A" w:rsidP="00831C13">
      <w:pPr>
        <w:pStyle w:val="HTMLPreformatted"/>
        <w:ind w:left="720"/>
        <w:rPr>
          <w:i/>
          <w:sz w:val="20"/>
          <w:szCs w:val="20"/>
        </w:rPr>
      </w:pPr>
      <w:r w:rsidRPr="00FA101A">
        <w:rPr>
          <w:i/>
          <w:sz w:val="20"/>
          <w:szCs w:val="20"/>
        </w:rPr>
        <w:t xml:space="preserve">   Estimate Std. Error z value </w:t>
      </w:r>
      <w:proofErr w:type="gramStart"/>
      <w:r w:rsidRPr="00FA101A">
        <w:rPr>
          <w:i/>
          <w:sz w:val="20"/>
          <w:szCs w:val="20"/>
        </w:rPr>
        <w:t>Pr(</w:t>
      </w:r>
      <w:proofErr w:type="gramEnd"/>
      <w:r w:rsidRPr="00FA101A">
        <w:rPr>
          <w:i/>
          <w:sz w:val="20"/>
          <w:szCs w:val="20"/>
        </w:rPr>
        <w:t>&gt;|z|)</w:t>
      </w:r>
    </w:p>
    <w:p w:rsidR="0049042A" w:rsidRPr="00FA101A" w:rsidRDefault="0049042A" w:rsidP="00831C13">
      <w:pPr>
        <w:pStyle w:val="HTMLPreformatted"/>
        <w:ind w:left="720"/>
        <w:rPr>
          <w:i/>
          <w:sz w:val="20"/>
          <w:szCs w:val="20"/>
        </w:rPr>
      </w:pPr>
      <w:r w:rsidRPr="00FA101A">
        <w:rPr>
          <w:i/>
          <w:sz w:val="20"/>
          <w:szCs w:val="20"/>
        </w:rPr>
        <w:t>Y1   1.3863     1.1180   1.240    0.215</w:t>
      </w:r>
    </w:p>
    <w:p w:rsidR="0049042A" w:rsidRPr="00FA101A" w:rsidRDefault="0049042A" w:rsidP="00831C13">
      <w:pPr>
        <w:pStyle w:val="HTMLPreformatted"/>
        <w:ind w:left="720"/>
        <w:rPr>
          <w:i/>
          <w:sz w:val="20"/>
          <w:szCs w:val="20"/>
        </w:rPr>
      </w:pPr>
      <w:r w:rsidRPr="00FA101A">
        <w:rPr>
          <w:i/>
          <w:sz w:val="20"/>
          <w:szCs w:val="20"/>
        </w:rPr>
        <w:t>Y2   0.4055     0.9129   0.444    0.657</w:t>
      </w:r>
    </w:p>
    <w:p w:rsidR="0049042A" w:rsidRDefault="0049042A" w:rsidP="00831C13">
      <w:pPr>
        <w:pStyle w:val="HTMLPreformatted"/>
        <w:ind w:left="720"/>
        <w:rPr>
          <w:sz w:val="20"/>
          <w:szCs w:val="20"/>
        </w:rPr>
      </w:pPr>
    </w:p>
    <w:p w:rsidR="0049042A" w:rsidRPr="003051F0" w:rsidRDefault="0049042A" w:rsidP="00831C13">
      <w:pPr>
        <w:rPr>
          <w:rFonts w:ascii="Courier New" w:hAnsi="Courier New" w:cs="Courier New"/>
          <w:sz w:val="20"/>
          <w:szCs w:val="20"/>
        </w:rPr>
      </w:pPr>
      <w:r>
        <w:rPr>
          <w:rFonts w:ascii="Courier New" w:hAnsi="Courier New" w:cs="Courier New"/>
          <w:sz w:val="20"/>
          <w:szCs w:val="20"/>
        </w:rPr>
        <w:t>f</w:t>
      </w:r>
      <w:r w:rsidRPr="003051F0">
        <w:rPr>
          <w:rFonts w:ascii="Courier New" w:hAnsi="Courier New" w:cs="Courier New"/>
          <w:sz w:val="20"/>
          <w:szCs w:val="20"/>
        </w:rPr>
        <w:t>it</w:t>
      </w:r>
      <w:r>
        <w:rPr>
          <w:rFonts w:ascii="Courier New" w:hAnsi="Courier New" w:cs="Courier New"/>
          <w:sz w:val="20"/>
          <w:szCs w:val="20"/>
        </w:rPr>
        <w:t>.full.mu</w:t>
      </w:r>
      <w:r w:rsidRPr="003051F0">
        <w:rPr>
          <w:rFonts w:ascii="Courier New" w:hAnsi="Courier New" w:cs="Courier New"/>
          <w:sz w:val="20"/>
          <w:szCs w:val="20"/>
        </w:rPr>
        <w:t>&lt;-</w:t>
      </w:r>
      <w:proofErr w:type="gramStart"/>
      <w:r>
        <w:rPr>
          <w:rFonts w:ascii="Courier New" w:hAnsi="Courier New" w:cs="Courier New"/>
          <w:sz w:val="20"/>
          <w:szCs w:val="20"/>
        </w:rPr>
        <w:t>betareg</w:t>
      </w:r>
      <w:r w:rsidRPr="003051F0">
        <w:rPr>
          <w:rFonts w:ascii="Courier New" w:hAnsi="Courier New" w:cs="Courier New"/>
          <w:sz w:val="20"/>
          <w:szCs w:val="20"/>
        </w:rPr>
        <w:t>(</w:t>
      </w:r>
      <w:proofErr w:type="gramEnd"/>
      <w:r>
        <w:rPr>
          <w:rFonts w:ascii="Courier New" w:hAnsi="Courier New" w:cs="Courier New"/>
          <w:sz w:val="20"/>
          <w:szCs w:val="20"/>
        </w:rPr>
        <w:t>Pastar</w:t>
      </w:r>
      <w:r w:rsidRPr="003051F0">
        <w:rPr>
          <w:rFonts w:ascii="Courier New" w:hAnsi="Courier New" w:cs="Courier New"/>
          <w:sz w:val="20"/>
          <w:szCs w:val="20"/>
        </w:rPr>
        <w:t xml:space="preserve"> ~ </w:t>
      </w:r>
      <w:r>
        <w:rPr>
          <w:rFonts w:ascii="Courier New" w:hAnsi="Courier New" w:cs="Courier New"/>
          <w:sz w:val="20"/>
          <w:szCs w:val="20"/>
        </w:rPr>
        <w:t>-1 + Y1 +Y2</w:t>
      </w:r>
      <w:r w:rsidRPr="003051F0">
        <w:rPr>
          <w:rFonts w:ascii="Courier New" w:hAnsi="Courier New" w:cs="Courier New"/>
          <w:sz w:val="20"/>
          <w:szCs w:val="20"/>
        </w:rPr>
        <w:t>, data=</w:t>
      </w:r>
      <w:r w:rsidRPr="00F60517">
        <w:rPr>
          <w:rFonts w:ascii="Courier New" w:hAnsi="Courier New" w:cs="Courier New"/>
          <w:sz w:val="20"/>
          <w:szCs w:val="20"/>
        </w:rPr>
        <w:t xml:space="preserve"> </w:t>
      </w:r>
      <w:r>
        <w:rPr>
          <w:rFonts w:ascii="Courier New" w:hAnsi="Courier New" w:cs="Courier New"/>
          <w:sz w:val="20"/>
          <w:szCs w:val="20"/>
        </w:rPr>
        <w:t>Pastar[Pastar$Pastar&gt;0,]</w:t>
      </w:r>
      <w:r w:rsidRPr="003051F0">
        <w:rPr>
          <w:rFonts w:ascii="Courier New" w:hAnsi="Courier New" w:cs="Courier New"/>
          <w:sz w:val="20"/>
          <w:szCs w:val="20"/>
        </w:rPr>
        <w:t>)</w:t>
      </w:r>
    </w:p>
    <w:p w:rsidR="0049042A" w:rsidRDefault="0049042A" w:rsidP="00831C13">
      <w:pPr>
        <w:rPr>
          <w:rFonts w:ascii="Courier New" w:hAnsi="Courier New" w:cs="Courier New"/>
          <w:sz w:val="20"/>
          <w:szCs w:val="20"/>
        </w:rPr>
      </w:pPr>
      <w:proofErr w:type="gramStart"/>
      <w:r w:rsidRPr="00311FAB">
        <w:rPr>
          <w:rFonts w:ascii="Courier New" w:hAnsi="Courier New" w:cs="Courier New"/>
          <w:sz w:val="20"/>
          <w:szCs w:val="20"/>
        </w:rPr>
        <w:t>summary(</w:t>
      </w:r>
      <w:proofErr w:type="gramEnd"/>
      <w:r w:rsidRPr="00311FAB">
        <w:rPr>
          <w:rFonts w:ascii="Courier New" w:hAnsi="Courier New" w:cs="Courier New"/>
          <w:sz w:val="20"/>
          <w:szCs w:val="20"/>
        </w:rPr>
        <w:t>fit.full.mu)</w:t>
      </w:r>
    </w:p>
    <w:p w:rsidR="0049042A" w:rsidRDefault="0049042A" w:rsidP="00831C13">
      <w:pPr>
        <w:rPr>
          <w:rFonts w:ascii="Courier New" w:hAnsi="Courier New" w:cs="Courier New"/>
          <w:sz w:val="20"/>
          <w:szCs w:val="20"/>
        </w:rPr>
      </w:pPr>
    </w:p>
    <w:p w:rsidR="0049042A" w:rsidRPr="00FA101A" w:rsidRDefault="0049042A" w:rsidP="00831C13">
      <w:pPr>
        <w:rPr>
          <w:rFonts w:ascii="Courier New" w:hAnsi="Courier New" w:cs="Courier New"/>
          <w:i/>
          <w:sz w:val="20"/>
          <w:szCs w:val="20"/>
        </w:rPr>
      </w:pPr>
      <w:r w:rsidRPr="00FA101A">
        <w:rPr>
          <w:rFonts w:ascii="Courier New" w:hAnsi="Courier New" w:cs="Courier New"/>
          <w:i/>
          <w:sz w:val="20"/>
          <w:szCs w:val="20"/>
        </w:rPr>
        <w:t>Coefficients (mean model with logit link):</w:t>
      </w:r>
    </w:p>
    <w:p w:rsidR="0049042A" w:rsidRPr="00FA101A" w:rsidRDefault="0049042A" w:rsidP="00831C13">
      <w:pPr>
        <w:rPr>
          <w:rFonts w:ascii="Courier New" w:hAnsi="Courier New" w:cs="Courier New"/>
          <w:i/>
          <w:sz w:val="20"/>
          <w:szCs w:val="20"/>
        </w:rPr>
      </w:pPr>
      <w:r w:rsidRPr="00FA101A">
        <w:rPr>
          <w:rFonts w:ascii="Courier New" w:hAnsi="Courier New" w:cs="Courier New"/>
          <w:i/>
          <w:sz w:val="20"/>
          <w:szCs w:val="20"/>
        </w:rPr>
        <w:t xml:space="preserve">   Estimate Std. Error z value </w:t>
      </w:r>
      <w:proofErr w:type="gramStart"/>
      <w:r w:rsidRPr="00FA101A">
        <w:rPr>
          <w:rFonts w:ascii="Courier New" w:hAnsi="Courier New" w:cs="Courier New"/>
          <w:i/>
          <w:sz w:val="20"/>
          <w:szCs w:val="20"/>
        </w:rPr>
        <w:t>Pr(</w:t>
      </w:r>
      <w:proofErr w:type="gramEnd"/>
      <w:r w:rsidRPr="00FA101A">
        <w:rPr>
          <w:rFonts w:ascii="Courier New" w:hAnsi="Courier New" w:cs="Courier New"/>
          <w:i/>
          <w:sz w:val="20"/>
          <w:szCs w:val="20"/>
        </w:rPr>
        <w:t xml:space="preserve">&gt;|z|)  </w:t>
      </w:r>
    </w:p>
    <w:p w:rsidR="0049042A" w:rsidRPr="00FA101A" w:rsidRDefault="0049042A" w:rsidP="00831C13">
      <w:pPr>
        <w:rPr>
          <w:rFonts w:ascii="Courier New" w:hAnsi="Courier New" w:cs="Courier New"/>
          <w:i/>
          <w:sz w:val="20"/>
          <w:szCs w:val="20"/>
        </w:rPr>
      </w:pPr>
      <w:proofErr w:type="gramStart"/>
      <w:r w:rsidRPr="00FA101A">
        <w:rPr>
          <w:rFonts w:ascii="Courier New" w:hAnsi="Courier New" w:cs="Courier New"/>
          <w:i/>
          <w:sz w:val="20"/>
          <w:szCs w:val="20"/>
        </w:rPr>
        <w:t>Y1  -</w:t>
      </w:r>
      <w:proofErr w:type="gramEnd"/>
      <w:r w:rsidRPr="00FA101A">
        <w:rPr>
          <w:rFonts w:ascii="Courier New" w:hAnsi="Courier New" w:cs="Courier New"/>
          <w:i/>
          <w:sz w:val="20"/>
          <w:szCs w:val="20"/>
        </w:rPr>
        <w:t>2.0734     0.9768  -2.123   0.0338 *</w:t>
      </w:r>
    </w:p>
    <w:p w:rsidR="0049042A" w:rsidRPr="00FA101A" w:rsidRDefault="0049042A" w:rsidP="00831C13">
      <w:pPr>
        <w:rPr>
          <w:rFonts w:ascii="Courier New" w:hAnsi="Courier New" w:cs="Courier New"/>
          <w:i/>
          <w:sz w:val="20"/>
          <w:szCs w:val="20"/>
        </w:rPr>
      </w:pPr>
      <w:proofErr w:type="gramStart"/>
      <w:r w:rsidRPr="00FA101A">
        <w:rPr>
          <w:rFonts w:ascii="Courier New" w:hAnsi="Courier New" w:cs="Courier New"/>
          <w:i/>
          <w:sz w:val="20"/>
          <w:szCs w:val="20"/>
        </w:rPr>
        <w:t>Y2  -</w:t>
      </w:r>
      <w:proofErr w:type="gramEnd"/>
      <w:r w:rsidRPr="00FA101A">
        <w:rPr>
          <w:rFonts w:ascii="Courier New" w:hAnsi="Courier New" w:cs="Courier New"/>
          <w:i/>
          <w:sz w:val="20"/>
          <w:szCs w:val="20"/>
        </w:rPr>
        <w:t>1.3084     0.6014  -2.176   0.0296 *</w:t>
      </w:r>
    </w:p>
    <w:p w:rsidR="0049042A" w:rsidRPr="00FA101A" w:rsidRDefault="0049042A" w:rsidP="00831C13">
      <w:pPr>
        <w:rPr>
          <w:rFonts w:ascii="Courier New" w:hAnsi="Courier New" w:cs="Courier New"/>
          <w:sz w:val="20"/>
          <w:szCs w:val="20"/>
        </w:rPr>
      </w:pPr>
    </w:p>
    <w:p w:rsidR="0049042A" w:rsidRPr="00FA101A" w:rsidRDefault="0049042A" w:rsidP="00831C13">
      <w:pPr>
        <w:rPr>
          <w:rFonts w:ascii="Courier New" w:hAnsi="Courier New" w:cs="Courier New"/>
          <w:i/>
          <w:sz w:val="20"/>
          <w:szCs w:val="20"/>
        </w:rPr>
      </w:pPr>
      <w:r w:rsidRPr="00FA101A">
        <w:rPr>
          <w:rFonts w:ascii="Courier New" w:hAnsi="Courier New" w:cs="Courier New"/>
          <w:i/>
          <w:sz w:val="20"/>
          <w:szCs w:val="20"/>
        </w:rPr>
        <w:t>Phi coefficients (precision model with identity link):</w:t>
      </w:r>
    </w:p>
    <w:p w:rsidR="0049042A" w:rsidRPr="00FA101A" w:rsidRDefault="0049042A" w:rsidP="00831C13">
      <w:pPr>
        <w:rPr>
          <w:rFonts w:ascii="Courier New" w:hAnsi="Courier New" w:cs="Courier New"/>
          <w:i/>
          <w:sz w:val="20"/>
          <w:szCs w:val="20"/>
        </w:rPr>
      </w:pPr>
      <w:r w:rsidRPr="00FA101A">
        <w:rPr>
          <w:rFonts w:ascii="Courier New" w:hAnsi="Courier New" w:cs="Courier New"/>
          <w:i/>
          <w:sz w:val="20"/>
          <w:szCs w:val="20"/>
        </w:rPr>
        <w:t xml:space="preserve">      Estimate Std. Error z value </w:t>
      </w:r>
      <w:proofErr w:type="gramStart"/>
      <w:r w:rsidRPr="00FA101A">
        <w:rPr>
          <w:rFonts w:ascii="Courier New" w:hAnsi="Courier New" w:cs="Courier New"/>
          <w:i/>
          <w:sz w:val="20"/>
          <w:szCs w:val="20"/>
        </w:rPr>
        <w:t>Pr(</w:t>
      </w:r>
      <w:proofErr w:type="gramEnd"/>
      <w:r w:rsidRPr="00FA101A">
        <w:rPr>
          <w:rFonts w:ascii="Courier New" w:hAnsi="Courier New" w:cs="Courier New"/>
          <w:i/>
          <w:sz w:val="20"/>
          <w:szCs w:val="20"/>
        </w:rPr>
        <w:t>&gt;|z|)</w:t>
      </w:r>
    </w:p>
    <w:p w:rsidR="0049042A" w:rsidRPr="00FA101A" w:rsidRDefault="0049042A" w:rsidP="00831C13">
      <w:pPr>
        <w:rPr>
          <w:rFonts w:ascii="Courier New" w:hAnsi="Courier New" w:cs="Courier New"/>
          <w:i/>
          <w:sz w:val="20"/>
          <w:szCs w:val="20"/>
        </w:rPr>
      </w:pPr>
      <w:r w:rsidRPr="00FA101A">
        <w:rPr>
          <w:rFonts w:ascii="Courier New" w:hAnsi="Courier New" w:cs="Courier New"/>
          <w:i/>
          <w:sz w:val="20"/>
          <w:szCs w:val="20"/>
        </w:rPr>
        <w:t>(</w:t>
      </w:r>
      <w:proofErr w:type="gramStart"/>
      <w:r w:rsidRPr="00FA101A">
        <w:rPr>
          <w:rFonts w:ascii="Courier New" w:hAnsi="Courier New" w:cs="Courier New"/>
          <w:i/>
          <w:sz w:val="20"/>
          <w:szCs w:val="20"/>
        </w:rPr>
        <w:t>phi</w:t>
      </w:r>
      <w:proofErr w:type="gramEnd"/>
      <w:r w:rsidRPr="00FA101A">
        <w:rPr>
          <w:rFonts w:ascii="Courier New" w:hAnsi="Courier New" w:cs="Courier New"/>
          <w:i/>
          <w:sz w:val="20"/>
          <w:szCs w:val="20"/>
        </w:rPr>
        <w:t>)    6.820      5.583   1.222    0.222</w:t>
      </w:r>
    </w:p>
    <w:p w:rsidR="0049042A" w:rsidRPr="00311FAB" w:rsidRDefault="0049042A" w:rsidP="00831C13">
      <w:pPr>
        <w:ind w:left="720"/>
        <w:rPr>
          <w:rFonts w:ascii="Courier New" w:hAnsi="Courier New" w:cs="Courier New"/>
          <w:sz w:val="20"/>
          <w:szCs w:val="20"/>
        </w:rPr>
      </w:pPr>
    </w:p>
    <w:p w:rsidR="0049042A" w:rsidRDefault="0049042A" w:rsidP="00831C13">
      <w:pPr>
        <w:pStyle w:val="HTMLPreformatted"/>
        <w:rPr>
          <w:sz w:val="20"/>
          <w:szCs w:val="20"/>
        </w:rPr>
      </w:pPr>
    </w:p>
    <w:p w:rsidR="0049042A" w:rsidRDefault="0049042A" w:rsidP="00831C13">
      <w:pPr>
        <w:pStyle w:val="HTMLPreformatted"/>
        <w:rPr>
          <w:sz w:val="20"/>
          <w:szCs w:val="20"/>
        </w:rPr>
      </w:pPr>
      <w:r>
        <w:rPr>
          <w:sz w:val="20"/>
          <w:szCs w:val="20"/>
        </w:rPr>
        <w:t xml:space="preserve"># </w:t>
      </w:r>
      <w:proofErr w:type="gramStart"/>
      <w:r>
        <w:rPr>
          <w:sz w:val="20"/>
          <w:szCs w:val="20"/>
        </w:rPr>
        <w:t>Starting</w:t>
      </w:r>
      <w:proofErr w:type="gramEnd"/>
      <w:r>
        <w:rPr>
          <w:sz w:val="20"/>
          <w:szCs w:val="20"/>
        </w:rPr>
        <w:t xml:space="preserve"> values – reduced model = equal mean for all years</w:t>
      </w:r>
    </w:p>
    <w:p w:rsidR="0049042A" w:rsidRDefault="0049042A" w:rsidP="00831C13">
      <w:pPr>
        <w:ind w:left="720"/>
      </w:pPr>
    </w:p>
    <w:p w:rsidR="0049042A" w:rsidRPr="003051F0" w:rsidRDefault="0049042A" w:rsidP="00831C13">
      <w:pPr>
        <w:rPr>
          <w:rFonts w:ascii="Courier New" w:hAnsi="Courier New" w:cs="Courier New"/>
          <w:sz w:val="20"/>
          <w:szCs w:val="20"/>
        </w:rPr>
      </w:pPr>
      <w:r>
        <w:rPr>
          <w:rFonts w:ascii="Courier New" w:hAnsi="Courier New" w:cs="Courier New"/>
          <w:sz w:val="20"/>
          <w:szCs w:val="20"/>
        </w:rPr>
        <w:t>f</w:t>
      </w:r>
      <w:r w:rsidRPr="003051F0">
        <w:rPr>
          <w:rFonts w:ascii="Courier New" w:hAnsi="Courier New" w:cs="Courier New"/>
          <w:sz w:val="20"/>
          <w:szCs w:val="20"/>
        </w:rPr>
        <w:t>it</w:t>
      </w:r>
      <w:r>
        <w:rPr>
          <w:rFonts w:ascii="Courier New" w:hAnsi="Courier New" w:cs="Courier New"/>
          <w:sz w:val="20"/>
          <w:szCs w:val="20"/>
        </w:rPr>
        <w:t>.red.p</w:t>
      </w:r>
      <w:r w:rsidRPr="003051F0">
        <w:rPr>
          <w:rFonts w:ascii="Courier New" w:hAnsi="Courier New" w:cs="Courier New"/>
          <w:sz w:val="20"/>
          <w:szCs w:val="20"/>
        </w:rPr>
        <w:t>&lt;-</w:t>
      </w:r>
      <w:proofErr w:type="gramStart"/>
      <w:r w:rsidRPr="003051F0">
        <w:rPr>
          <w:rFonts w:ascii="Courier New" w:hAnsi="Courier New" w:cs="Courier New"/>
          <w:sz w:val="20"/>
          <w:szCs w:val="20"/>
        </w:rPr>
        <w:t>glm(</w:t>
      </w:r>
      <w:proofErr w:type="gramEnd"/>
      <w:r>
        <w:rPr>
          <w:rFonts w:ascii="Courier New" w:hAnsi="Courier New" w:cs="Courier New"/>
          <w:sz w:val="20"/>
          <w:szCs w:val="20"/>
        </w:rPr>
        <w:t>(Pastar==0)</w:t>
      </w:r>
      <w:r w:rsidRPr="003051F0">
        <w:rPr>
          <w:rFonts w:ascii="Courier New" w:hAnsi="Courier New" w:cs="Courier New"/>
          <w:sz w:val="20"/>
          <w:szCs w:val="20"/>
        </w:rPr>
        <w:t xml:space="preserve">~ </w:t>
      </w:r>
      <w:r>
        <w:rPr>
          <w:rFonts w:ascii="Courier New" w:hAnsi="Courier New" w:cs="Courier New"/>
          <w:sz w:val="20"/>
          <w:szCs w:val="20"/>
        </w:rPr>
        <w:t>1</w:t>
      </w:r>
      <w:r w:rsidRPr="003051F0">
        <w:rPr>
          <w:rFonts w:ascii="Courier New" w:hAnsi="Courier New" w:cs="Courier New"/>
          <w:sz w:val="20"/>
          <w:szCs w:val="20"/>
        </w:rPr>
        <w:t>, family = binomial, data=</w:t>
      </w:r>
      <w:r w:rsidRPr="00F60517">
        <w:rPr>
          <w:rFonts w:ascii="Courier New" w:hAnsi="Courier New" w:cs="Courier New"/>
          <w:sz w:val="20"/>
          <w:szCs w:val="20"/>
        </w:rPr>
        <w:t xml:space="preserve"> </w:t>
      </w:r>
      <w:r>
        <w:rPr>
          <w:rFonts w:ascii="Courier New" w:hAnsi="Courier New" w:cs="Courier New"/>
          <w:sz w:val="20"/>
          <w:szCs w:val="20"/>
        </w:rPr>
        <w:t>Pastar</w:t>
      </w:r>
      <w:r w:rsidRPr="003051F0">
        <w:rPr>
          <w:rFonts w:ascii="Courier New" w:hAnsi="Courier New" w:cs="Courier New"/>
          <w:sz w:val="20"/>
          <w:szCs w:val="20"/>
        </w:rPr>
        <w:t>)</w:t>
      </w:r>
    </w:p>
    <w:p w:rsidR="0049042A" w:rsidRDefault="0049042A" w:rsidP="00831C13">
      <w:pPr>
        <w:rPr>
          <w:rFonts w:ascii="Courier New" w:hAnsi="Courier New" w:cs="Courier New"/>
          <w:sz w:val="20"/>
          <w:szCs w:val="20"/>
        </w:rPr>
      </w:pPr>
      <w:proofErr w:type="gramStart"/>
      <w:r w:rsidRPr="003051F0">
        <w:rPr>
          <w:rFonts w:ascii="Courier New" w:hAnsi="Courier New" w:cs="Courier New"/>
          <w:sz w:val="20"/>
          <w:szCs w:val="20"/>
        </w:rPr>
        <w:t>summary(</w:t>
      </w:r>
      <w:proofErr w:type="gramEnd"/>
      <w:r>
        <w:rPr>
          <w:rFonts w:ascii="Courier New" w:hAnsi="Courier New" w:cs="Courier New"/>
          <w:sz w:val="20"/>
          <w:szCs w:val="20"/>
        </w:rPr>
        <w:t>f</w:t>
      </w:r>
      <w:r w:rsidRPr="003051F0">
        <w:rPr>
          <w:rFonts w:ascii="Courier New" w:hAnsi="Courier New" w:cs="Courier New"/>
          <w:sz w:val="20"/>
          <w:szCs w:val="20"/>
        </w:rPr>
        <w:t>it</w:t>
      </w:r>
      <w:r>
        <w:rPr>
          <w:rFonts w:ascii="Courier New" w:hAnsi="Courier New" w:cs="Courier New"/>
          <w:sz w:val="20"/>
          <w:szCs w:val="20"/>
        </w:rPr>
        <w:t>.red.p</w:t>
      </w:r>
      <w:r w:rsidRPr="003051F0">
        <w:rPr>
          <w:rFonts w:ascii="Courier New" w:hAnsi="Courier New" w:cs="Courier New"/>
          <w:sz w:val="20"/>
          <w:szCs w:val="20"/>
        </w:rPr>
        <w:t>)</w:t>
      </w:r>
    </w:p>
    <w:p w:rsidR="0049042A" w:rsidRPr="00FA101A" w:rsidRDefault="0049042A" w:rsidP="00831C13">
      <w:pPr>
        <w:ind w:left="720"/>
        <w:rPr>
          <w:rFonts w:ascii="Courier New" w:hAnsi="Courier New" w:cs="Courier New"/>
          <w:i/>
          <w:sz w:val="20"/>
          <w:szCs w:val="20"/>
        </w:rPr>
      </w:pPr>
      <w:r w:rsidRPr="00FA101A">
        <w:rPr>
          <w:rFonts w:ascii="Courier New" w:hAnsi="Courier New" w:cs="Courier New"/>
          <w:i/>
          <w:sz w:val="20"/>
          <w:szCs w:val="20"/>
        </w:rPr>
        <w:t>Coefficients:</w:t>
      </w:r>
    </w:p>
    <w:p w:rsidR="0049042A" w:rsidRPr="00FA101A" w:rsidRDefault="0049042A" w:rsidP="00831C13">
      <w:pPr>
        <w:ind w:left="720"/>
        <w:rPr>
          <w:rFonts w:ascii="Courier New" w:hAnsi="Courier New" w:cs="Courier New"/>
          <w:i/>
          <w:sz w:val="20"/>
          <w:szCs w:val="20"/>
        </w:rPr>
      </w:pPr>
      <w:r w:rsidRPr="00FA101A">
        <w:rPr>
          <w:rFonts w:ascii="Courier New" w:hAnsi="Courier New" w:cs="Courier New"/>
          <w:i/>
          <w:sz w:val="20"/>
          <w:szCs w:val="20"/>
        </w:rPr>
        <w:t xml:space="preserve">            Estimate Std. Error z value </w:t>
      </w:r>
      <w:proofErr w:type="gramStart"/>
      <w:r w:rsidRPr="00FA101A">
        <w:rPr>
          <w:rFonts w:ascii="Courier New" w:hAnsi="Courier New" w:cs="Courier New"/>
          <w:i/>
          <w:sz w:val="20"/>
          <w:szCs w:val="20"/>
        </w:rPr>
        <w:t>Pr(</w:t>
      </w:r>
      <w:proofErr w:type="gramEnd"/>
      <w:r w:rsidRPr="00FA101A">
        <w:rPr>
          <w:rFonts w:ascii="Courier New" w:hAnsi="Courier New" w:cs="Courier New"/>
          <w:i/>
          <w:sz w:val="20"/>
          <w:szCs w:val="20"/>
        </w:rPr>
        <w:t>&gt;|z|)</w:t>
      </w:r>
    </w:p>
    <w:p w:rsidR="0049042A" w:rsidRPr="00FA101A" w:rsidRDefault="0049042A" w:rsidP="00831C13">
      <w:pPr>
        <w:ind w:left="720"/>
        <w:rPr>
          <w:rFonts w:ascii="Courier New" w:hAnsi="Courier New" w:cs="Courier New"/>
          <w:i/>
          <w:sz w:val="20"/>
          <w:szCs w:val="20"/>
        </w:rPr>
      </w:pPr>
      <w:r w:rsidRPr="00FA101A">
        <w:rPr>
          <w:rFonts w:ascii="Courier New" w:hAnsi="Courier New" w:cs="Courier New"/>
          <w:i/>
          <w:sz w:val="20"/>
          <w:szCs w:val="20"/>
        </w:rPr>
        <w:t>(Intercept)   0.8473     0.6901   1.228    0.220</w:t>
      </w:r>
    </w:p>
    <w:p w:rsidR="0049042A" w:rsidRDefault="0049042A" w:rsidP="00831C13">
      <w:pPr>
        <w:ind w:left="720"/>
        <w:rPr>
          <w:rFonts w:ascii="Courier New" w:hAnsi="Courier New" w:cs="Courier New"/>
          <w:sz w:val="20"/>
          <w:szCs w:val="20"/>
        </w:rPr>
      </w:pPr>
    </w:p>
    <w:p w:rsidR="0049042A" w:rsidRPr="003051F0" w:rsidRDefault="0049042A" w:rsidP="00831C13">
      <w:pPr>
        <w:rPr>
          <w:rFonts w:ascii="Courier New" w:hAnsi="Courier New" w:cs="Courier New"/>
          <w:sz w:val="20"/>
          <w:szCs w:val="20"/>
        </w:rPr>
      </w:pPr>
      <w:r>
        <w:rPr>
          <w:rFonts w:ascii="Courier New" w:hAnsi="Courier New" w:cs="Courier New"/>
          <w:sz w:val="20"/>
          <w:szCs w:val="20"/>
        </w:rPr>
        <w:t>f</w:t>
      </w:r>
      <w:r w:rsidRPr="003051F0">
        <w:rPr>
          <w:rFonts w:ascii="Courier New" w:hAnsi="Courier New" w:cs="Courier New"/>
          <w:sz w:val="20"/>
          <w:szCs w:val="20"/>
        </w:rPr>
        <w:t>it</w:t>
      </w:r>
      <w:r>
        <w:rPr>
          <w:rFonts w:ascii="Courier New" w:hAnsi="Courier New" w:cs="Courier New"/>
          <w:sz w:val="20"/>
          <w:szCs w:val="20"/>
        </w:rPr>
        <w:t>.red.mu</w:t>
      </w:r>
      <w:r w:rsidRPr="003051F0">
        <w:rPr>
          <w:rFonts w:ascii="Courier New" w:hAnsi="Courier New" w:cs="Courier New"/>
          <w:sz w:val="20"/>
          <w:szCs w:val="20"/>
        </w:rPr>
        <w:t>&lt;-</w:t>
      </w:r>
      <w:proofErr w:type="gramStart"/>
      <w:r>
        <w:rPr>
          <w:rFonts w:ascii="Courier New" w:hAnsi="Courier New" w:cs="Courier New"/>
          <w:sz w:val="20"/>
          <w:szCs w:val="20"/>
        </w:rPr>
        <w:t>betareg</w:t>
      </w:r>
      <w:r w:rsidRPr="003051F0">
        <w:rPr>
          <w:rFonts w:ascii="Courier New" w:hAnsi="Courier New" w:cs="Courier New"/>
          <w:sz w:val="20"/>
          <w:szCs w:val="20"/>
        </w:rPr>
        <w:t>(</w:t>
      </w:r>
      <w:proofErr w:type="gramEnd"/>
      <w:r>
        <w:rPr>
          <w:rFonts w:ascii="Courier New" w:hAnsi="Courier New" w:cs="Courier New"/>
          <w:sz w:val="20"/>
          <w:szCs w:val="20"/>
        </w:rPr>
        <w:t>Pastar</w:t>
      </w:r>
      <w:r w:rsidRPr="003051F0">
        <w:rPr>
          <w:rFonts w:ascii="Courier New" w:hAnsi="Courier New" w:cs="Courier New"/>
          <w:sz w:val="20"/>
          <w:szCs w:val="20"/>
        </w:rPr>
        <w:t xml:space="preserve"> ~ </w:t>
      </w:r>
      <w:r>
        <w:rPr>
          <w:rFonts w:ascii="Courier New" w:hAnsi="Courier New" w:cs="Courier New"/>
          <w:sz w:val="20"/>
          <w:szCs w:val="20"/>
        </w:rPr>
        <w:t>1</w:t>
      </w:r>
      <w:r w:rsidRPr="003051F0">
        <w:rPr>
          <w:rFonts w:ascii="Courier New" w:hAnsi="Courier New" w:cs="Courier New"/>
          <w:sz w:val="20"/>
          <w:szCs w:val="20"/>
        </w:rPr>
        <w:t>, data=</w:t>
      </w:r>
      <w:r w:rsidRPr="00F60517">
        <w:rPr>
          <w:rFonts w:ascii="Courier New" w:hAnsi="Courier New" w:cs="Courier New"/>
          <w:sz w:val="20"/>
          <w:szCs w:val="20"/>
        </w:rPr>
        <w:t xml:space="preserve"> </w:t>
      </w:r>
      <w:r>
        <w:rPr>
          <w:rFonts w:ascii="Courier New" w:hAnsi="Courier New" w:cs="Courier New"/>
          <w:sz w:val="20"/>
          <w:szCs w:val="20"/>
        </w:rPr>
        <w:t>Pastar[Pastar$Pastar&gt;0,]</w:t>
      </w:r>
      <w:r w:rsidRPr="003051F0">
        <w:rPr>
          <w:rFonts w:ascii="Courier New" w:hAnsi="Courier New" w:cs="Courier New"/>
          <w:sz w:val="20"/>
          <w:szCs w:val="20"/>
        </w:rPr>
        <w:t>)</w:t>
      </w:r>
    </w:p>
    <w:p w:rsidR="0049042A" w:rsidRPr="003051F0" w:rsidRDefault="0049042A" w:rsidP="00831C13">
      <w:pPr>
        <w:rPr>
          <w:rFonts w:ascii="Courier New" w:hAnsi="Courier New" w:cs="Courier New"/>
          <w:sz w:val="20"/>
          <w:szCs w:val="20"/>
        </w:rPr>
      </w:pPr>
      <w:proofErr w:type="gramStart"/>
      <w:r w:rsidRPr="003051F0">
        <w:rPr>
          <w:rFonts w:ascii="Courier New" w:hAnsi="Courier New" w:cs="Courier New"/>
          <w:sz w:val="20"/>
          <w:szCs w:val="20"/>
        </w:rPr>
        <w:t>summary(</w:t>
      </w:r>
      <w:proofErr w:type="gramEnd"/>
      <w:r>
        <w:rPr>
          <w:rFonts w:ascii="Courier New" w:hAnsi="Courier New" w:cs="Courier New"/>
          <w:sz w:val="20"/>
          <w:szCs w:val="20"/>
        </w:rPr>
        <w:t>f</w:t>
      </w:r>
      <w:r w:rsidRPr="003051F0">
        <w:rPr>
          <w:rFonts w:ascii="Courier New" w:hAnsi="Courier New" w:cs="Courier New"/>
          <w:sz w:val="20"/>
          <w:szCs w:val="20"/>
        </w:rPr>
        <w:t>it</w:t>
      </w:r>
      <w:r>
        <w:rPr>
          <w:rFonts w:ascii="Courier New" w:hAnsi="Courier New" w:cs="Courier New"/>
          <w:sz w:val="20"/>
          <w:szCs w:val="20"/>
        </w:rPr>
        <w:t>.red.mu</w:t>
      </w:r>
      <w:r w:rsidRPr="003051F0">
        <w:rPr>
          <w:rFonts w:ascii="Courier New" w:hAnsi="Courier New" w:cs="Courier New"/>
          <w:sz w:val="20"/>
          <w:szCs w:val="20"/>
        </w:rPr>
        <w:t>)</w:t>
      </w:r>
    </w:p>
    <w:p w:rsidR="0049042A" w:rsidRPr="00FA101A" w:rsidRDefault="0049042A" w:rsidP="00831C13">
      <w:pPr>
        <w:ind w:left="720"/>
        <w:rPr>
          <w:rFonts w:ascii="Courier New" w:hAnsi="Courier New" w:cs="Courier New"/>
          <w:i/>
          <w:sz w:val="20"/>
          <w:szCs w:val="20"/>
        </w:rPr>
      </w:pPr>
      <w:r w:rsidRPr="00FA101A">
        <w:rPr>
          <w:rFonts w:ascii="Courier New" w:hAnsi="Courier New" w:cs="Courier New"/>
          <w:i/>
          <w:sz w:val="20"/>
          <w:szCs w:val="20"/>
        </w:rPr>
        <w:t>Coefficients (mean model with logit link):</w:t>
      </w:r>
    </w:p>
    <w:p w:rsidR="0049042A" w:rsidRPr="00FA101A" w:rsidRDefault="0049042A" w:rsidP="00831C13">
      <w:pPr>
        <w:ind w:left="720"/>
        <w:rPr>
          <w:rFonts w:ascii="Courier New" w:hAnsi="Courier New" w:cs="Courier New"/>
          <w:i/>
          <w:sz w:val="20"/>
          <w:szCs w:val="20"/>
        </w:rPr>
      </w:pPr>
      <w:r w:rsidRPr="00FA101A">
        <w:rPr>
          <w:rFonts w:ascii="Courier New" w:hAnsi="Courier New" w:cs="Courier New"/>
          <w:i/>
          <w:sz w:val="20"/>
          <w:szCs w:val="20"/>
        </w:rPr>
        <w:t xml:space="preserve">            Estimate Std. Error z value </w:t>
      </w:r>
      <w:proofErr w:type="gramStart"/>
      <w:r w:rsidRPr="00FA101A">
        <w:rPr>
          <w:rFonts w:ascii="Courier New" w:hAnsi="Courier New" w:cs="Courier New"/>
          <w:i/>
          <w:sz w:val="20"/>
          <w:szCs w:val="20"/>
        </w:rPr>
        <w:t>Pr(</w:t>
      </w:r>
      <w:proofErr w:type="gramEnd"/>
      <w:r w:rsidRPr="00FA101A">
        <w:rPr>
          <w:rFonts w:ascii="Courier New" w:hAnsi="Courier New" w:cs="Courier New"/>
          <w:i/>
          <w:sz w:val="20"/>
          <w:szCs w:val="20"/>
        </w:rPr>
        <w:t xml:space="preserve">&gt;|z|)   </w:t>
      </w:r>
    </w:p>
    <w:p w:rsidR="0049042A" w:rsidRPr="00FA101A" w:rsidRDefault="0049042A" w:rsidP="00831C13">
      <w:pPr>
        <w:ind w:left="720"/>
        <w:rPr>
          <w:rFonts w:ascii="Courier New" w:hAnsi="Courier New" w:cs="Courier New"/>
          <w:i/>
          <w:sz w:val="20"/>
          <w:szCs w:val="20"/>
        </w:rPr>
      </w:pPr>
      <w:r w:rsidRPr="00FA101A">
        <w:rPr>
          <w:rFonts w:ascii="Courier New" w:hAnsi="Courier New" w:cs="Courier New"/>
          <w:i/>
          <w:sz w:val="20"/>
          <w:szCs w:val="20"/>
        </w:rPr>
        <w:t xml:space="preserve">(Intercept)  -1.5303     </w:t>
      </w:r>
      <w:proofErr w:type="gramStart"/>
      <w:r w:rsidRPr="00FA101A">
        <w:rPr>
          <w:rFonts w:ascii="Courier New" w:hAnsi="Courier New" w:cs="Courier New"/>
          <w:i/>
          <w:sz w:val="20"/>
          <w:szCs w:val="20"/>
        </w:rPr>
        <w:t>0.5783  -</w:t>
      </w:r>
      <w:proofErr w:type="gramEnd"/>
      <w:r w:rsidRPr="00FA101A">
        <w:rPr>
          <w:rFonts w:ascii="Courier New" w:hAnsi="Courier New" w:cs="Courier New"/>
          <w:i/>
          <w:sz w:val="20"/>
          <w:szCs w:val="20"/>
        </w:rPr>
        <w:t>2.646  0.00814 **</w:t>
      </w:r>
    </w:p>
    <w:p w:rsidR="0049042A" w:rsidRPr="00FA101A" w:rsidRDefault="0049042A" w:rsidP="00831C13">
      <w:pPr>
        <w:ind w:left="720"/>
        <w:rPr>
          <w:rFonts w:ascii="Courier New" w:hAnsi="Courier New" w:cs="Courier New"/>
          <w:i/>
          <w:sz w:val="20"/>
          <w:szCs w:val="20"/>
        </w:rPr>
      </w:pPr>
    </w:p>
    <w:p w:rsidR="0049042A" w:rsidRPr="00FA101A" w:rsidRDefault="0049042A" w:rsidP="00831C13">
      <w:pPr>
        <w:ind w:left="720"/>
        <w:rPr>
          <w:rFonts w:ascii="Courier New" w:hAnsi="Courier New" w:cs="Courier New"/>
          <w:i/>
          <w:sz w:val="20"/>
          <w:szCs w:val="20"/>
        </w:rPr>
      </w:pPr>
      <w:r w:rsidRPr="00FA101A">
        <w:rPr>
          <w:rFonts w:ascii="Courier New" w:hAnsi="Courier New" w:cs="Courier New"/>
          <w:i/>
          <w:sz w:val="20"/>
          <w:szCs w:val="20"/>
        </w:rPr>
        <w:t>Phi coefficients (precision model with identity link):</w:t>
      </w:r>
    </w:p>
    <w:p w:rsidR="0049042A" w:rsidRPr="00FA101A" w:rsidRDefault="0049042A" w:rsidP="00831C13">
      <w:pPr>
        <w:ind w:left="720"/>
        <w:rPr>
          <w:rFonts w:ascii="Courier New" w:hAnsi="Courier New" w:cs="Courier New"/>
          <w:i/>
          <w:sz w:val="20"/>
          <w:szCs w:val="20"/>
        </w:rPr>
      </w:pPr>
      <w:r w:rsidRPr="00FA101A">
        <w:rPr>
          <w:rFonts w:ascii="Courier New" w:hAnsi="Courier New" w:cs="Courier New"/>
          <w:i/>
          <w:sz w:val="20"/>
          <w:szCs w:val="20"/>
        </w:rPr>
        <w:t xml:space="preserve">      Estimate Std. Error z value </w:t>
      </w:r>
      <w:proofErr w:type="gramStart"/>
      <w:r w:rsidRPr="00FA101A">
        <w:rPr>
          <w:rFonts w:ascii="Courier New" w:hAnsi="Courier New" w:cs="Courier New"/>
          <w:i/>
          <w:sz w:val="20"/>
          <w:szCs w:val="20"/>
        </w:rPr>
        <w:t>Pr(</w:t>
      </w:r>
      <w:proofErr w:type="gramEnd"/>
      <w:r w:rsidRPr="00FA101A">
        <w:rPr>
          <w:rFonts w:ascii="Courier New" w:hAnsi="Courier New" w:cs="Courier New"/>
          <w:i/>
          <w:sz w:val="20"/>
          <w:szCs w:val="20"/>
        </w:rPr>
        <w:t>&gt;|z|)</w:t>
      </w:r>
    </w:p>
    <w:p w:rsidR="0049042A" w:rsidRPr="00FA101A" w:rsidRDefault="0049042A" w:rsidP="00831C13">
      <w:pPr>
        <w:ind w:left="720"/>
        <w:rPr>
          <w:rFonts w:ascii="Courier New" w:hAnsi="Courier New" w:cs="Courier New"/>
          <w:i/>
          <w:sz w:val="20"/>
          <w:szCs w:val="20"/>
        </w:rPr>
      </w:pPr>
      <w:r w:rsidRPr="00FA101A">
        <w:rPr>
          <w:rFonts w:ascii="Courier New" w:hAnsi="Courier New" w:cs="Courier New"/>
          <w:i/>
          <w:sz w:val="20"/>
          <w:szCs w:val="20"/>
        </w:rPr>
        <w:t>(</w:t>
      </w:r>
      <w:proofErr w:type="gramStart"/>
      <w:r w:rsidRPr="00FA101A">
        <w:rPr>
          <w:rFonts w:ascii="Courier New" w:hAnsi="Courier New" w:cs="Courier New"/>
          <w:i/>
          <w:sz w:val="20"/>
          <w:szCs w:val="20"/>
        </w:rPr>
        <w:t>phi</w:t>
      </w:r>
      <w:proofErr w:type="gramEnd"/>
      <w:r w:rsidRPr="00FA101A">
        <w:rPr>
          <w:rFonts w:ascii="Courier New" w:hAnsi="Courier New" w:cs="Courier New"/>
          <w:i/>
          <w:sz w:val="20"/>
          <w:szCs w:val="20"/>
        </w:rPr>
        <w:t>)    5.705      4.643   1.229    0.219</w:t>
      </w:r>
    </w:p>
    <w:p w:rsidR="0049042A" w:rsidRDefault="0049042A" w:rsidP="00831C13">
      <w:pPr>
        <w:pStyle w:val="HTMLPreformatted"/>
        <w:tabs>
          <w:tab w:val="left" w:pos="0"/>
        </w:tabs>
        <w:rPr>
          <w:sz w:val="20"/>
          <w:szCs w:val="20"/>
        </w:rPr>
      </w:pPr>
    </w:p>
    <w:p w:rsidR="0049042A" w:rsidRDefault="0049042A" w:rsidP="00831C13">
      <w:pPr>
        <w:pStyle w:val="HTMLPreformatted"/>
        <w:tabs>
          <w:tab w:val="left" w:pos="0"/>
        </w:tabs>
        <w:rPr>
          <w:sz w:val="20"/>
          <w:szCs w:val="20"/>
        </w:rPr>
      </w:pPr>
      <w:r>
        <w:rPr>
          <w:sz w:val="20"/>
          <w:szCs w:val="20"/>
        </w:rPr>
        <w:t xml:space="preserve"># Obtain maximum likelihood estimates of the coefficients for the </w:t>
      </w:r>
    </w:p>
    <w:p w:rsidR="0049042A" w:rsidRDefault="0049042A" w:rsidP="00831C13">
      <w:pPr>
        <w:pStyle w:val="HTMLPreformatted"/>
        <w:tabs>
          <w:tab w:val="left" w:pos="0"/>
        </w:tabs>
        <w:rPr>
          <w:sz w:val="20"/>
          <w:szCs w:val="20"/>
        </w:rPr>
      </w:pPr>
      <w:r>
        <w:rPr>
          <w:sz w:val="20"/>
          <w:szCs w:val="20"/>
        </w:rPr>
        <w:t xml:space="preserve"># </w:t>
      </w:r>
      <w:proofErr w:type="gramStart"/>
      <w:r>
        <w:rPr>
          <w:sz w:val="20"/>
          <w:szCs w:val="20"/>
        </w:rPr>
        <w:t>logistic</w:t>
      </w:r>
      <w:proofErr w:type="gramEnd"/>
      <w:r>
        <w:rPr>
          <w:sz w:val="20"/>
          <w:szCs w:val="20"/>
        </w:rPr>
        <w:t xml:space="preserve"> regression models of the parameters of the zero-</w:t>
      </w:r>
    </w:p>
    <w:p w:rsidR="0049042A" w:rsidRDefault="0049042A" w:rsidP="00831C13">
      <w:pPr>
        <w:pStyle w:val="HTMLPreformatted"/>
        <w:tabs>
          <w:tab w:val="left" w:pos="0"/>
        </w:tabs>
        <w:rPr>
          <w:sz w:val="20"/>
          <w:szCs w:val="20"/>
        </w:rPr>
      </w:pPr>
      <w:r>
        <w:rPr>
          <w:sz w:val="20"/>
          <w:szCs w:val="20"/>
        </w:rPr>
        <w:t># inflated beta distribution</w:t>
      </w:r>
    </w:p>
    <w:p w:rsidR="0049042A" w:rsidRPr="006858AC" w:rsidRDefault="0049042A" w:rsidP="00831C13">
      <w:pPr>
        <w:pStyle w:val="HTMLPreformatted"/>
        <w:rPr>
          <w:sz w:val="20"/>
          <w:szCs w:val="20"/>
        </w:rPr>
      </w:pPr>
      <w:r w:rsidRPr="006858AC">
        <w:rPr>
          <w:sz w:val="20"/>
          <w:szCs w:val="20"/>
        </w:rPr>
        <w:t>names(tmp)&lt;-c("const</w:t>
      </w:r>
      <w:r>
        <w:rPr>
          <w:sz w:val="20"/>
          <w:szCs w:val="20"/>
        </w:rPr>
        <w:t>.p</w:t>
      </w:r>
      <w:r w:rsidRPr="006858AC">
        <w:rPr>
          <w:sz w:val="20"/>
          <w:szCs w:val="20"/>
        </w:rPr>
        <w:t>","const", "</w:t>
      </w:r>
      <w:r>
        <w:rPr>
          <w:sz w:val="20"/>
          <w:szCs w:val="20"/>
        </w:rPr>
        <w:t>Y1.p</w:t>
      </w:r>
      <w:r w:rsidRPr="006858AC">
        <w:rPr>
          <w:sz w:val="20"/>
          <w:szCs w:val="20"/>
        </w:rPr>
        <w:t xml:space="preserve">", </w:t>
      </w:r>
      <w:r>
        <w:rPr>
          <w:sz w:val="20"/>
          <w:szCs w:val="20"/>
        </w:rPr>
        <w:t>"Y2.p</w:t>
      </w:r>
      <w:r w:rsidRPr="006858AC">
        <w:rPr>
          <w:sz w:val="20"/>
          <w:szCs w:val="20"/>
        </w:rPr>
        <w:t>", "</w:t>
      </w:r>
      <w:r>
        <w:rPr>
          <w:sz w:val="20"/>
          <w:szCs w:val="20"/>
        </w:rPr>
        <w:t>Y1</w:t>
      </w:r>
      <w:r w:rsidRPr="006858AC">
        <w:rPr>
          <w:sz w:val="20"/>
          <w:szCs w:val="20"/>
        </w:rPr>
        <w:t xml:space="preserve">", </w:t>
      </w:r>
      <w:r>
        <w:rPr>
          <w:sz w:val="20"/>
          <w:szCs w:val="20"/>
        </w:rPr>
        <w:t>"Y2", "phi"</w:t>
      </w:r>
      <w:r w:rsidRPr="006858AC">
        <w:rPr>
          <w:sz w:val="20"/>
          <w:szCs w:val="20"/>
        </w:rPr>
        <w:t>)</w:t>
      </w:r>
    </w:p>
    <w:p w:rsidR="0049042A" w:rsidRPr="006858AC" w:rsidRDefault="0049042A" w:rsidP="00831C13">
      <w:pPr>
        <w:pStyle w:val="HTMLPreformatted"/>
        <w:tabs>
          <w:tab w:val="left" w:pos="0"/>
        </w:tabs>
        <w:rPr>
          <w:sz w:val="20"/>
          <w:szCs w:val="20"/>
        </w:rPr>
      </w:pPr>
      <w:r w:rsidRPr="006858AC">
        <w:rPr>
          <w:sz w:val="20"/>
          <w:szCs w:val="20"/>
        </w:rPr>
        <w:t>v</w:t>
      </w:r>
      <w:r>
        <w:rPr>
          <w:sz w:val="20"/>
          <w:szCs w:val="20"/>
        </w:rPr>
        <w:t>.full</w:t>
      </w:r>
      <w:r w:rsidRPr="006858AC">
        <w:rPr>
          <w:sz w:val="20"/>
          <w:szCs w:val="20"/>
        </w:rPr>
        <w:t>= c</w:t>
      </w:r>
      <w:r>
        <w:rPr>
          <w:sz w:val="20"/>
          <w:szCs w:val="20"/>
        </w:rPr>
        <w:t>(</w:t>
      </w:r>
      <w:r w:rsidRPr="006858AC">
        <w:rPr>
          <w:sz w:val="20"/>
          <w:szCs w:val="20"/>
        </w:rPr>
        <w:t>"</w:t>
      </w:r>
      <w:r>
        <w:rPr>
          <w:sz w:val="20"/>
          <w:szCs w:val="20"/>
        </w:rPr>
        <w:t>Y1.p</w:t>
      </w:r>
      <w:r w:rsidRPr="006858AC">
        <w:rPr>
          <w:sz w:val="20"/>
          <w:szCs w:val="20"/>
        </w:rPr>
        <w:t xml:space="preserve">", </w:t>
      </w:r>
      <w:r>
        <w:rPr>
          <w:sz w:val="20"/>
          <w:szCs w:val="20"/>
        </w:rPr>
        <w:t>"Y2.p</w:t>
      </w:r>
      <w:r w:rsidRPr="006858AC">
        <w:rPr>
          <w:sz w:val="20"/>
          <w:szCs w:val="20"/>
        </w:rPr>
        <w:t>", "</w:t>
      </w:r>
      <w:r>
        <w:rPr>
          <w:sz w:val="20"/>
          <w:szCs w:val="20"/>
        </w:rPr>
        <w:t>Y1</w:t>
      </w:r>
      <w:r w:rsidRPr="006858AC">
        <w:rPr>
          <w:sz w:val="20"/>
          <w:szCs w:val="20"/>
        </w:rPr>
        <w:t xml:space="preserve">", </w:t>
      </w:r>
      <w:r>
        <w:rPr>
          <w:sz w:val="20"/>
          <w:szCs w:val="20"/>
        </w:rPr>
        <w:t>"Y2", "phi"</w:t>
      </w:r>
      <w:r w:rsidRPr="006858AC">
        <w:rPr>
          <w:sz w:val="20"/>
          <w:szCs w:val="20"/>
        </w:rPr>
        <w:t>)</w:t>
      </w:r>
    </w:p>
    <w:p w:rsidR="0049042A" w:rsidRPr="006858AC" w:rsidRDefault="0049042A" w:rsidP="00831C13">
      <w:pPr>
        <w:pStyle w:val="HTMLPreformatted"/>
        <w:tabs>
          <w:tab w:val="left" w:pos="0"/>
        </w:tabs>
        <w:rPr>
          <w:sz w:val="20"/>
          <w:szCs w:val="20"/>
        </w:rPr>
      </w:pPr>
      <w:r w:rsidRPr="006858AC">
        <w:rPr>
          <w:sz w:val="20"/>
          <w:szCs w:val="20"/>
        </w:rPr>
        <w:t>x</w:t>
      </w:r>
      <w:r>
        <w:rPr>
          <w:sz w:val="20"/>
          <w:szCs w:val="20"/>
        </w:rPr>
        <w:t>.full</w:t>
      </w:r>
      <w:r w:rsidRPr="006858AC">
        <w:rPr>
          <w:sz w:val="20"/>
          <w:szCs w:val="20"/>
        </w:rPr>
        <w:t>&lt;-</w:t>
      </w:r>
      <w:proofErr w:type="gramStart"/>
      <w:r w:rsidRPr="006858AC">
        <w:rPr>
          <w:sz w:val="20"/>
          <w:szCs w:val="20"/>
        </w:rPr>
        <w:t>nlm(</w:t>
      </w:r>
      <w:proofErr w:type="gramEnd"/>
      <w:r>
        <w:rPr>
          <w:sz w:val="20"/>
          <w:szCs w:val="20"/>
        </w:rPr>
        <w:t>AkuLik</w:t>
      </w:r>
      <w:r w:rsidRPr="006858AC">
        <w:rPr>
          <w:sz w:val="20"/>
          <w:szCs w:val="20"/>
        </w:rPr>
        <w:t>, p=</w:t>
      </w:r>
      <w:r w:rsidRPr="00BE5F0A">
        <w:t xml:space="preserve"> </w:t>
      </w:r>
      <w:r w:rsidRPr="00BE5F0A">
        <w:rPr>
          <w:sz w:val="20"/>
          <w:szCs w:val="20"/>
        </w:rPr>
        <w:t>unlist(c(fit.full.p$coef, fit.full.mu$coef[1], fit.full.mu$coef[2]))</w:t>
      </w:r>
      <w:r w:rsidRPr="006858AC">
        <w:rPr>
          <w:sz w:val="20"/>
          <w:szCs w:val="20"/>
        </w:rPr>
        <w:t>,vars=v</w:t>
      </w:r>
      <w:r>
        <w:rPr>
          <w:sz w:val="20"/>
          <w:szCs w:val="20"/>
        </w:rPr>
        <w:t>.full</w:t>
      </w:r>
      <w:r w:rsidRPr="006858AC">
        <w:rPr>
          <w:sz w:val="20"/>
          <w:szCs w:val="20"/>
        </w:rPr>
        <w:t>, data=</w:t>
      </w:r>
      <w:r>
        <w:rPr>
          <w:sz w:val="20"/>
          <w:szCs w:val="20"/>
        </w:rPr>
        <w:t xml:space="preserve">Pastar, full=TRUE, ymat=Pastar$Pastar, </w:t>
      </w:r>
      <w:r w:rsidRPr="006858AC">
        <w:rPr>
          <w:sz w:val="20"/>
          <w:szCs w:val="20"/>
        </w:rPr>
        <w:t>hessian=TRUE)</w:t>
      </w:r>
    </w:p>
    <w:p w:rsidR="0049042A" w:rsidRDefault="0049042A" w:rsidP="00831C13">
      <w:pPr>
        <w:pStyle w:val="HTMLPreformatted"/>
        <w:tabs>
          <w:tab w:val="left" w:pos="0"/>
        </w:tabs>
        <w:rPr>
          <w:sz w:val="20"/>
          <w:szCs w:val="20"/>
        </w:rPr>
      </w:pPr>
      <w:r w:rsidRPr="006858AC">
        <w:rPr>
          <w:sz w:val="20"/>
          <w:szCs w:val="20"/>
        </w:rPr>
        <w:t>x</w:t>
      </w:r>
      <w:r>
        <w:rPr>
          <w:sz w:val="20"/>
          <w:szCs w:val="20"/>
        </w:rPr>
        <w:t>.full</w:t>
      </w:r>
    </w:p>
    <w:p w:rsidR="0049042A" w:rsidRPr="006858AC" w:rsidRDefault="0049042A" w:rsidP="00831C13">
      <w:pPr>
        <w:pStyle w:val="HTMLPreformatted"/>
        <w:tabs>
          <w:tab w:val="left" w:pos="0"/>
        </w:tabs>
        <w:rPr>
          <w:sz w:val="20"/>
          <w:szCs w:val="20"/>
        </w:rPr>
      </w:pPr>
      <w:r w:rsidRPr="006858AC">
        <w:rPr>
          <w:sz w:val="20"/>
          <w:szCs w:val="20"/>
        </w:rPr>
        <w:t>v</w:t>
      </w:r>
      <w:r>
        <w:rPr>
          <w:sz w:val="20"/>
          <w:szCs w:val="20"/>
        </w:rPr>
        <w:t>.red</w:t>
      </w:r>
      <w:r w:rsidRPr="006858AC">
        <w:rPr>
          <w:sz w:val="20"/>
          <w:szCs w:val="20"/>
        </w:rPr>
        <w:t xml:space="preserve">= </w:t>
      </w:r>
      <w:proofErr w:type="gramStart"/>
      <w:r w:rsidRPr="006858AC">
        <w:rPr>
          <w:sz w:val="20"/>
          <w:szCs w:val="20"/>
        </w:rPr>
        <w:t>c(</w:t>
      </w:r>
      <w:proofErr w:type="gramEnd"/>
      <w:r w:rsidRPr="006858AC">
        <w:rPr>
          <w:sz w:val="20"/>
          <w:szCs w:val="20"/>
        </w:rPr>
        <w:t>"const</w:t>
      </w:r>
      <w:r>
        <w:rPr>
          <w:sz w:val="20"/>
          <w:szCs w:val="20"/>
        </w:rPr>
        <w:t>.p","const","phi"</w:t>
      </w:r>
      <w:r w:rsidRPr="006858AC">
        <w:rPr>
          <w:sz w:val="20"/>
          <w:szCs w:val="20"/>
        </w:rPr>
        <w:t>)</w:t>
      </w:r>
    </w:p>
    <w:p w:rsidR="0049042A" w:rsidRPr="006858AC" w:rsidRDefault="0049042A" w:rsidP="00831C13">
      <w:pPr>
        <w:pStyle w:val="HTMLPreformatted"/>
        <w:tabs>
          <w:tab w:val="left" w:pos="0"/>
        </w:tabs>
        <w:rPr>
          <w:sz w:val="20"/>
          <w:szCs w:val="20"/>
        </w:rPr>
      </w:pPr>
      <w:r w:rsidRPr="006858AC">
        <w:rPr>
          <w:sz w:val="20"/>
          <w:szCs w:val="20"/>
        </w:rPr>
        <w:lastRenderedPageBreak/>
        <w:t>x</w:t>
      </w:r>
      <w:r>
        <w:rPr>
          <w:sz w:val="20"/>
          <w:szCs w:val="20"/>
        </w:rPr>
        <w:t>.red</w:t>
      </w:r>
      <w:r w:rsidRPr="006858AC">
        <w:rPr>
          <w:sz w:val="20"/>
          <w:szCs w:val="20"/>
        </w:rPr>
        <w:t>&lt;-</w:t>
      </w:r>
      <w:proofErr w:type="gramStart"/>
      <w:r w:rsidRPr="006858AC">
        <w:rPr>
          <w:sz w:val="20"/>
          <w:szCs w:val="20"/>
        </w:rPr>
        <w:t>nlm(</w:t>
      </w:r>
      <w:proofErr w:type="gramEnd"/>
      <w:r>
        <w:rPr>
          <w:sz w:val="20"/>
          <w:szCs w:val="20"/>
        </w:rPr>
        <w:t>AkuLik</w:t>
      </w:r>
      <w:r w:rsidRPr="006858AC">
        <w:rPr>
          <w:sz w:val="20"/>
          <w:szCs w:val="20"/>
        </w:rPr>
        <w:t>, p=</w:t>
      </w:r>
      <w:r w:rsidRPr="00BE5F0A">
        <w:rPr>
          <w:sz w:val="20"/>
          <w:szCs w:val="20"/>
        </w:rPr>
        <w:t xml:space="preserve"> unlist(c(fit.</w:t>
      </w:r>
      <w:r>
        <w:rPr>
          <w:sz w:val="20"/>
          <w:szCs w:val="20"/>
        </w:rPr>
        <w:t>red</w:t>
      </w:r>
      <w:r w:rsidRPr="00BE5F0A">
        <w:rPr>
          <w:sz w:val="20"/>
          <w:szCs w:val="20"/>
        </w:rPr>
        <w:t>.p$coef, fit.</w:t>
      </w:r>
      <w:r>
        <w:rPr>
          <w:sz w:val="20"/>
          <w:szCs w:val="20"/>
        </w:rPr>
        <w:t>red</w:t>
      </w:r>
      <w:r w:rsidRPr="00BE5F0A">
        <w:rPr>
          <w:sz w:val="20"/>
          <w:szCs w:val="20"/>
        </w:rPr>
        <w:t>.mu$coef[1], fit.</w:t>
      </w:r>
      <w:r>
        <w:rPr>
          <w:sz w:val="20"/>
          <w:szCs w:val="20"/>
        </w:rPr>
        <w:t>red</w:t>
      </w:r>
      <w:r w:rsidRPr="00BE5F0A">
        <w:rPr>
          <w:sz w:val="20"/>
          <w:szCs w:val="20"/>
        </w:rPr>
        <w:t>.mu$coef[2]))</w:t>
      </w:r>
      <w:r w:rsidRPr="006858AC">
        <w:rPr>
          <w:sz w:val="20"/>
          <w:szCs w:val="20"/>
        </w:rPr>
        <w:t>,vars=v</w:t>
      </w:r>
      <w:r>
        <w:rPr>
          <w:sz w:val="20"/>
          <w:szCs w:val="20"/>
        </w:rPr>
        <w:t>.red</w:t>
      </w:r>
      <w:r w:rsidRPr="006858AC">
        <w:rPr>
          <w:sz w:val="20"/>
          <w:szCs w:val="20"/>
        </w:rPr>
        <w:t>, data=</w:t>
      </w:r>
      <w:r w:rsidRPr="00F60517">
        <w:rPr>
          <w:sz w:val="20"/>
          <w:szCs w:val="20"/>
        </w:rPr>
        <w:t xml:space="preserve"> </w:t>
      </w:r>
      <w:r>
        <w:rPr>
          <w:sz w:val="20"/>
          <w:szCs w:val="20"/>
        </w:rPr>
        <w:t>Pastar, full=FALSE, ymat=Pastar$Pastar,</w:t>
      </w:r>
      <w:r w:rsidRPr="006858AC">
        <w:rPr>
          <w:sz w:val="20"/>
          <w:szCs w:val="20"/>
        </w:rPr>
        <w:t xml:space="preserve"> hessian=TRUE)</w:t>
      </w:r>
    </w:p>
    <w:p w:rsidR="0049042A" w:rsidRPr="006858AC" w:rsidRDefault="0049042A" w:rsidP="00831C13">
      <w:pPr>
        <w:pStyle w:val="HTMLPreformatted"/>
        <w:tabs>
          <w:tab w:val="left" w:pos="0"/>
        </w:tabs>
        <w:rPr>
          <w:sz w:val="20"/>
          <w:szCs w:val="20"/>
        </w:rPr>
      </w:pPr>
      <w:r w:rsidRPr="006858AC">
        <w:rPr>
          <w:sz w:val="20"/>
          <w:szCs w:val="20"/>
        </w:rPr>
        <w:t>x</w:t>
      </w:r>
      <w:r>
        <w:rPr>
          <w:sz w:val="20"/>
          <w:szCs w:val="20"/>
        </w:rPr>
        <w:t>.red</w:t>
      </w:r>
    </w:p>
    <w:p w:rsidR="0049042A" w:rsidRDefault="0049042A" w:rsidP="00831C13">
      <w:pPr>
        <w:pStyle w:val="HTMLPreformatted"/>
        <w:rPr>
          <w:rFonts w:ascii="Times New Roman" w:hAnsi="Times New Roman"/>
          <w:bCs w:val="0"/>
          <w:color w:val="auto"/>
        </w:rPr>
      </w:pPr>
    </w:p>
    <w:p w:rsidR="0049042A" w:rsidRDefault="0049042A" w:rsidP="00831C13">
      <w:pPr>
        <w:pStyle w:val="HTMLPreformatted"/>
        <w:tabs>
          <w:tab w:val="left" w:pos="0"/>
        </w:tabs>
        <w:rPr>
          <w:sz w:val="20"/>
          <w:szCs w:val="20"/>
        </w:rPr>
      </w:pPr>
      <w:r>
        <w:rPr>
          <w:sz w:val="20"/>
          <w:szCs w:val="20"/>
        </w:rPr>
        <w:t xml:space="preserve"># Hypothesis test for effect of year </w:t>
      </w:r>
    </w:p>
    <w:p w:rsidR="0049042A" w:rsidRPr="00021611" w:rsidRDefault="0049042A" w:rsidP="00831C13">
      <w:pPr>
        <w:pStyle w:val="HTMLPreformatted"/>
        <w:tabs>
          <w:tab w:val="left" w:pos="0"/>
        </w:tabs>
        <w:rPr>
          <w:sz w:val="20"/>
          <w:szCs w:val="20"/>
        </w:rPr>
      </w:pPr>
      <w:r w:rsidRPr="00021611">
        <w:rPr>
          <w:sz w:val="20"/>
          <w:szCs w:val="20"/>
        </w:rPr>
        <w:t>LR.full&lt;- x.full$minimum</w:t>
      </w:r>
    </w:p>
    <w:p w:rsidR="0049042A" w:rsidRDefault="0049042A" w:rsidP="00831C13">
      <w:pPr>
        <w:pStyle w:val="HTMLPreformatted"/>
        <w:tabs>
          <w:tab w:val="left" w:pos="0"/>
        </w:tabs>
        <w:rPr>
          <w:sz w:val="20"/>
          <w:szCs w:val="20"/>
        </w:rPr>
      </w:pPr>
      <w:r w:rsidRPr="00021611">
        <w:rPr>
          <w:sz w:val="20"/>
          <w:szCs w:val="20"/>
        </w:rPr>
        <w:t>LR.</w:t>
      </w:r>
      <w:r>
        <w:rPr>
          <w:sz w:val="20"/>
          <w:szCs w:val="20"/>
        </w:rPr>
        <w:t>red</w:t>
      </w:r>
      <w:r w:rsidRPr="00021611">
        <w:rPr>
          <w:sz w:val="20"/>
          <w:szCs w:val="20"/>
        </w:rPr>
        <w:t>&lt;- x.</w:t>
      </w:r>
      <w:r>
        <w:rPr>
          <w:sz w:val="20"/>
          <w:szCs w:val="20"/>
        </w:rPr>
        <w:t>red</w:t>
      </w:r>
      <w:r w:rsidRPr="00021611">
        <w:rPr>
          <w:sz w:val="20"/>
          <w:szCs w:val="20"/>
        </w:rPr>
        <w:t>$minimum</w:t>
      </w:r>
    </w:p>
    <w:p w:rsidR="0049042A" w:rsidRDefault="0049042A" w:rsidP="00831C13">
      <w:pPr>
        <w:pStyle w:val="HTMLPreformatted"/>
        <w:tabs>
          <w:tab w:val="left" w:pos="0"/>
        </w:tabs>
        <w:rPr>
          <w:sz w:val="20"/>
          <w:szCs w:val="20"/>
        </w:rPr>
      </w:pPr>
      <w:r>
        <w:rPr>
          <w:sz w:val="20"/>
          <w:szCs w:val="20"/>
        </w:rPr>
        <w:t>LRT.stat&lt;-</w:t>
      </w:r>
      <w:r w:rsidRPr="003C4F9D">
        <w:rPr>
          <w:sz w:val="20"/>
          <w:szCs w:val="20"/>
        </w:rPr>
        <w:t xml:space="preserve"> </w:t>
      </w:r>
      <w:r>
        <w:rPr>
          <w:sz w:val="20"/>
          <w:szCs w:val="20"/>
        </w:rPr>
        <w:t>2*(LR.red-LR.full)</w:t>
      </w:r>
    </w:p>
    <w:p w:rsidR="0049042A" w:rsidRDefault="0049042A" w:rsidP="00831C13">
      <w:pPr>
        <w:pStyle w:val="HTMLPreformatted"/>
        <w:tabs>
          <w:tab w:val="left" w:pos="0"/>
        </w:tabs>
        <w:rPr>
          <w:sz w:val="20"/>
          <w:szCs w:val="20"/>
        </w:rPr>
      </w:pPr>
      <w:r>
        <w:rPr>
          <w:sz w:val="20"/>
          <w:szCs w:val="20"/>
        </w:rPr>
        <w:t>LRT&lt;-1-</w:t>
      </w:r>
      <w:proofErr w:type="gramStart"/>
      <w:r>
        <w:rPr>
          <w:sz w:val="20"/>
          <w:szCs w:val="20"/>
        </w:rPr>
        <w:t>pchisq(</w:t>
      </w:r>
      <w:proofErr w:type="gramEnd"/>
      <w:r>
        <w:rPr>
          <w:sz w:val="20"/>
          <w:szCs w:val="20"/>
        </w:rPr>
        <w:t>LRT.stat,1)</w:t>
      </w:r>
    </w:p>
    <w:p w:rsidR="0049042A" w:rsidRDefault="0049042A" w:rsidP="00831C13">
      <w:pPr>
        <w:pStyle w:val="HTMLPreformatted"/>
        <w:tabs>
          <w:tab w:val="left" w:pos="0"/>
        </w:tabs>
        <w:rPr>
          <w:sz w:val="20"/>
          <w:szCs w:val="20"/>
        </w:rPr>
      </w:pPr>
      <w:proofErr w:type="gramStart"/>
      <w:r>
        <w:rPr>
          <w:sz w:val="20"/>
          <w:szCs w:val="20"/>
        </w:rPr>
        <w:t>round(</w:t>
      </w:r>
      <w:proofErr w:type="gramEnd"/>
      <w:r>
        <w:rPr>
          <w:sz w:val="20"/>
          <w:szCs w:val="20"/>
        </w:rPr>
        <w:t>cbind(LRT.stat, LRT.pvalue=LRT), 4)</w:t>
      </w:r>
    </w:p>
    <w:p w:rsidR="0049042A" w:rsidRPr="00BE5F0A" w:rsidRDefault="0049042A" w:rsidP="00831C13">
      <w:pPr>
        <w:pStyle w:val="HTMLPreformatted"/>
        <w:tabs>
          <w:tab w:val="left" w:pos="0"/>
        </w:tabs>
        <w:rPr>
          <w:sz w:val="20"/>
          <w:szCs w:val="20"/>
        </w:rPr>
      </w:pPr>
      <w:r w:rsidRPr="00BE5F0A">
        <w:rPr>
          <w:sz w:val="20"/>
          <w:szCs w:val="20"/>
        </w:rPr>
        <w:t>LRT.stat LRT.pvalue</w:t>
      </w:r>
    </w:p>
    <w:p w:rsidR="0049042A" w:rsidRPr="003648A8" w:rsidRDefault="0049042A" w:rsidP="00831C13">
      <w:pPr>
        <w:pStyle w:val="HTMLPreformatted"/>
        <w:tabs>
          <w:tab w:val="left" w:pos="0"/>
        </w:tabs>
        <w:rPr>
          <w:b/>
          <w:sz w:val="20"/>
          <w:szCs w:val="20"/>
        </w:rPr>
      </w:pPr>
      <w:r w:rsidRPr="00BE5F0A">
        <w:rPr>
          <w:sz w:val="20"/>
          <w:szCs w:val="20"/>
        </w:rPr>
        <w:t>0.992</w:t>
      </w:r>
      <w:r>
        <w:rPr>
          <w:sz w:val="20"/>
          <w:szCs w:val="20"/>
        </w:rPr>
        <w:t>0</w:t>
      </w:r>
      <w:r w:rsidRPr="00BE5F0A">
        <w:rPr>
          <w:sz w:val="20"/>
          <w:szCs w:val="20"/>
        </w:rPr>
        <w:t xml:space="preserve">     </w:t>
      </w:r>
      <w:r w:rsidRPr="003648A8">
        <w:rPr>
          <w:b/>
          <w:sz w:val="20"/>
          <w:szCs w:val="20"/>
        </w:rPr>
        <w:t>0.3193</w:t>
      </w:r>
    </w:p>
    <w:p w:rsidR="00AA50E5" w:rsidRDefault="00AA50E5" w:rsidP="00DD37C3">
      <w:pPr>
        <w:sectPr w:rsidR="00AA50E5" w:rsidSect="0051370F">
          <w:headerReference w:type="default" r:id="rId299"/>
          <w:footerReference w:type="default" r:id="rId300"/>
          <w:type w:val="oddPage"/>
          <w:pgSz w:w="12240" w:h="15840" w:code="1"/>
          <w:pgMar w:top="1440" w:right="1440" w:bottom="1440" w:left="1440" w:header="720" w:footer="720" w:gutter="0"/>
          <w:pgNumType w:start="1"/>
          <w:cols w:space="720"/>
          <w:docGrid w:linePitch="360"/>
        </w:sectPr>
      </w:pPr>
    </w:p>
    <w:p w:rsidR="0049042A" w:rsidRPr="00DD37C3" w:rsidRDefault="0049042A" w:rsidP="00DD37C3">
      <w:pPr>
        <w:sectPr w:rsidR="0049042A" w:rsidRPr="00DD37C3" w:rsidSect="00AA50E5">
          <w:footerReference w:type="default" r:id="rId301"/>
          <w:pgSz w:w="12240" w:h="15840" w:code="1"/>
          <w:pgMar w:top="1440" w:right="1440" w:bottom="1440" w:left="1440" w:header="720" w:footer="720" w:gutter="0"/>
          <w:pgNumType w:start="1"/>
          <w:cols w:space="720"/>
          <w:docGrid w:linePitch="360"/>
        </w:sectPr>
      </w:pPr>
    </w:p>
    <w:p w:rsidR="0049042A" w:rsidRPr="00DB1A83" w:rsidRDefault="0049042A">
      <w:pPr>
        <w:pStyle w:val="SOPTitle"/>
        <w:rPr>
          <w:sz w:val="32"/>
          <w:szCs w:val="32"/>
        </w:rPr>
      </w:pPr>
      <w:bookmarkStart w:id="747" w:name="_Toc261510640"/>
      <w:bookmarkStart w:id="748" w:name="_Toc322933345"/>
      <w:r w:rsidRPr="00DB1A83">
        <w:rPr>
          <w:sz w:val="32"/>
          <w:szCs w:val="32"/>
        </w:rPr>
        <w:lastRenderedPageBreak/>
        <w:t>Standard Operating Procedure (SOP) #20</w:t>
      </w:r>
      <w:bookmarkEnd w:id="747"/>
      <w:bookmarkEnd w:id="748"/>
    </w:p>
    <w:p w:rsidR="0049042A" w:rsidRPr="00DB1A83" w:rsidRDefault="0049042A">
      <w:pPr>
        <w:pStyle w:val="SOPSubtitle"/>
        <w:rPr>
          <w:sz w:val="32"/>
          <w:szCs w:val="32"/>
        </w:rPr>
      </w:pPr>
      <w:bookmarkStart w:id="749" w:name="_Toc261510641"/>
      <w:bookmarkStart w:id="750" w:name="_Toc261510822"/>
      <w:bookmarkStart w:id="751" w:name="_Toc265743836"/>
      <w:r w:rsidRPr="00DB1A83">
        <w:rPr>
          <w:sz w:val="32"/>
          <w:szCs w:val="32"/>
        </w:rPr>
        <w:t>Reporting</w:t>
      </w:r>
      <w:bookmarkEnd w:id="749"/>
      <w:bookmarkEnd w:id="750"/>
      <w:bookmarkEnd w:id="751"/>
    </w:p>
    <w:p w:rsidR="0049042A" w:rsidRDefault="0049042A" w:rsidP="00D21C1D">
      <w:pPr>
        <w:tabs>
          <w:tab w:val="left" w:pos="6919"/>
        </w:tabs>
      </w:pPr>
      <w:r>
        <w:tab/>
      </w:r>
    </w:p>
    <w:p w:rsidR="0049042A" w:rsidRDefault="0049042A" w:rsidP="00695E25">
      <w:r>
        <w:t>Version 1.0 (April 27, 2010)</w:t>
      </w:r>
    </w:p>
    <w:p w:rsidR="0049042A" w:rsidRDefault="0049042A" w:rsidP="00695E25"/>
    <w:p w:rsidR="0049042A" w:rsidRDefault="0049042A" w:rsidP="00F141F6">
      <w:pPr>
        <w:pStyle w:val="SOP2nd"/>
      </w:pPr>
      <w:r w:rsidRPr="00437523">
        <w:t>Change History</w:t>
      </w:r>
    </w:p>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4"/>
        <w:gridCol w:w="1385"/>
        <w:gridCol w:w="2340"/>
        <w:gridCol w:w="2160"/>
        <w:gridCol w:w="2340"/>
      </w:tblGrid>
      <w:tr w:rsidR="0049042A" w:rsidRPr="00F141F6">
        <w:trPr>
          <w:trHeight w:val="404"/>
        </w:trPr>
        <w:tc>
          <w:tcPr>
            <w:tcW w:w="1364"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Version #</w:t>
            </w:r>
          </w:p>
        </w:tc>
        <w:tc>
          <w:tcPr>
            <w:tcW w:w="1385"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Date</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Revised by</w:t>
            </w:r>
          </w:p>
        </w:tc>
        <w:tc>
          <w:tcPr>
            <w:tcW w:w="216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Changes</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Justification</w:t>
            </w:r>
          </w:p>
        </w:tc>
      </w:tr>
      <w:tr w:rsidR="0049042A">
        <w:trPr>
          <w:trHeight w:val="188"/>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spacing w:after="0"/>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bl>
    <w:p w:rsidR="0049042A" w:rsidRDefault="0049042A" w:rsidP="00F141F6"/>
    <w:p w:rsidR="0049042A" w:rsidRDefault="0049042A" w:rsidP="00F141F6">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49042A" w:rsidRDefault="0049042A" w:rsidP="00955040"/>
    <w:p w:rsidR="0049042A" w:rsidRDefault="0049042A" w:rsidP="00695E25">
      <w:pPr>
        <w:pStyle w:val="SOP2nd"/>
      </w:pPr>
      <w:r>
        <w:t>Purpose</w:t>
      </w:r>
    </w:p>
    <w:p w:rsidR="0049042A" w:rsidRDefault="0049042A" w:rsidP="00695E25">
      <w:r w:rsidRPr="007C5D4C">
        <w:t xml:space="preserve">This SOP </w:t>
      </w:r>
      <w:r>
        <w:t>provides an overview of the types of reports produced by the Pacific Island Network</w:t>
      </w:r>
      <w:r w:rsidRPr="0001175C">
        <w:t xml:space="preserve"> </w:t>
      </w:r>
      <w:r>
        <w:t>(PACN) Established Invasive Plant Species Monitoring Protocol. It also provides detailed</w:t>
      </w:r>
      <w:r w:rsidRPr="007C5D4C">
        <w:t xml:space="preserve"> </w:t>
      </w:r>
      <w:r>
        <w:t>information on</w:t>
      </w:r>
      <w:r w:rsidRPr="007C5D4C">
        <w:t xml:space="preserve"> </w:t>
      </w:r>
      <w:r>
        <w:t xml:space="preserve">generating the </w:t>
      </w:r>
      <w:r w:rsidRPr="007C5D4C">
        <w:t xml:space="preserve">annual </w:t>
      </w:r>
      <w:r>
        <w:t>and five-year monitoring reports</w:t>
      </w:r>
      <w:r w:rsidRPr="007C5D4C">
        <w:t>.</w:t>
      </w:r>
      <w:r>
        <w:t xml:space="preserve"> </w:t>
      </w:r>
      <w:r w:rsidRPr="007C5D4C">
        <w:t xml:space="preserve">The purpose of the </w:t>
      </w:r>
      <w:r>
        <w:t xml:space="preserve">annual </w:t>
      </w:r>
      <w:r w:rsidRPr="007C5D4C">
        <w:t>report is to summarize data f</w:t>
      </w:r>
      <w:r>
        <w:t>o</w:t>
      </w:r>
      <w:r w:rsidRPr="007C5D4C">
        <w:t xml:space="preserve">r </w:t>
      </w:r>
      <w:r>
        <w:t xml:space="preserve">the current year, as well as </w:t>
      </w:r>
      <w:r w:rsidRPr="007C5D4C">
        <w:t>compar</w:t>
      </w:r>
      <w:r>
        <w:t>e the data</w:t>
      </w:r>
      <w:r w:rsidRPr="007C5D4C">
        <w:t xml:space="preserve"> </w:t>
      </w:r>
      <w:r>
        <w:t>of the current year with data from previous years. The five-year analysis report takes a more comprehensive approach, examining data of each year with respect to other plant communities, parks, the PACN network, and if possible the Pacific Region. These</w:t>
      </w:r>
      <w:r w:rsidRPr="007C5D4C">
        <w:t xml:space="preserve"> reports should be produced under the direction of the </w:t>
      </w:r>
      <w:r>
        <w:t>project lead</w:t>
      </w:r>
      <w:r w:rsidRPr="007C5D4C">
        <w:t>.</w:t>
      </w:r>
      <w:r>
        <w:t xml:space="preserve"> </w:t>
      </w:r>
    </w:p>
    <w:p w:rsidR="0049042A" w:rsidRDefault="0049042A" w:rsidP="00695E25"/>
    <w:p w:rsidR="0049042A" w:rsidRDefault="0049042A" w:rsidP="00695E25">
      <w:pPr>
        <w:pStyle w:val="SOP2nd"/>
      </w:pPr>
      <w:r>
        <w:t>Report Types</w:t>
      </w:r>
    </w:p>
    <w:p w:rsidR="0049042A" w:rsidRDefault="0049042A" w:rsidP="00695E25">
      <w:r>
        <w:t xml:space="preserve">The annual and 5-year monitoring reports are part of a broad set of report </w:t>
      </w:r>
      <w:proofErr w:type="gramStart"/>
      <w:r>
        <w:t>categories,</w:t>
      </w:r>
      <w:proofErr w:type="gramEnd"/>
      <w:r>
        <w:t xml:space="preserve"> including </w:t>
      </w:r>
      <w:r w:rsidRPr="004B0A41">
        <w:t>(1) protocol reviews, (2) monitoring reports, (3) scientific writing and presentations, (</w:t>
      </w:r>
      <w:r>
        <w:t>4</w:t>
      </w:r>
      <w:r w:rsidRPr="004B0A41">
        <w:t>) management briefings, (</w:t>
      </w:r>
      <w:r>
        <w:t>5</w:t>
      </w:r>
      <w:r w:rsidRPr="004B0A41">
        <w:t xml:space="preserve">) </w:t>
      </w:r>
      <w:r>
        <w:t>website</w:t>
      </w:r>
      <w:r w:rsidRPr="004B0A41">
        <w:t xml:space="preserve"> communication, and (</w:t>
      </w:r>
      <w:r>
        <w:t>6</w:t>
      </w:r>
      <w:r w:rsidRPr="004B0A41">
        <w:t>) interpretation and outreach.</w:t>
      </w:r>
      <w:r>
        <w:t xml:space="preserve"> </w:t>
      </w:r>
      <w:r w:rsidRPr="004B0A41">
        <w:t xml:space="preserve">Table </w:t>
      </w:r>
      <w:r>
        <w:t>1</w:t>
      </w:r>
      <w:r w:rsidRPr="004B0A41">
        <w:t xml:space="preserve"> </w:t>
      </w:r>
      <w:r>
        <w:t>describes</w:t>
      </w:r>
      <w:r w:rsidRPr="004B0A41">
        <w:t xml:space="preserve"> </w:t>
      </w:r>
      <w:r>
        <w:t>these report</w:t>
      </w:r>
      <w:r w:rsidRPr="004B0A41">
        <w:t xml:space="preserve"> type</w:t>
      </w:r>
      <w:r>
        <w:t>s and their</w:t>
      </w:r>
      <w:r w:rsidRPr="004B0A41">
        <w:t xml:space="preserve"> purpose, audience</w:t>
      </w:r>
      <w:r>
        <w:t>s</w:t>
      </w:r>
      <w:r w:rsidRPr="004B0A41">
        <w:t>, responsible part</w:t>
      </w:r>
      <w:r>
        <w:t>ies</w:t>
      </w:r>
      <w:r w:rsidRPr="004B0A41">
        <w:t>, production frequency, and review process</w:t>
      </w:r>
      <w:r>
        <w:t xml:space="preserve">es. </w:t>
      </w:r>
    </w:p>
    <w:p w:rsidR="0049042A" w:rsidRDefault="0049042A" w:rsidP="00695E25">
      <w:pPr>
        <w:rPr>
          <w:rFonts w:ascii="Arial" w:hAnsi="Arial" w:cs="Arial"/>
          <w:b/>
          <w:sz w:val="20"/>
          <w:szCs w:val="20"/>
        </w:rPr>
        <w:sectPr w:rsidR="0049042A" w:rsidSect="0051370F">
          <w:headerReference w:type="default" r:id="rId302"/>
          <w:footerReference w:type="default" r:id="rId303"/>
          <w:type w:val="oddPage"/>
          <w:pgSz w:w="12240" w:h="15840" w:code="1"/>
          <w:pgMar w:top="1440" w:right="1440" w:bottom="1440" w:left="1440" w:header="720" w:footer="720" w:gutter="0"/>
          <w:pgNumType w:start="1"/>
          <w:cols w:space="720"/>
          <w:docGrid w:linePitch="360"/>
        </w:sectPr>
      </w:pPr>
    </w:p>
    <w:tbl>
      <w:tblPr>
        <w:tblW w:w="13075" w:type="dxa"/>
        <w:tblBorders>
          <w:top w:val="single" w:sz="4" w:space="0" w:color="auto"/>
          <w:bottom w:val="single" w:sz="4" w:space="0" w:color="auto"/>
        </w:tblBorders>
        <w:tblCellMar>
          <w:top w:w="43" w:type="dxa"/>
          <w:left w:w="115" w:type="dxa"/>
          <w:bottom w:w="43" w:type="dxa"/>
          <w:right w:w="115" w:type="dxa"/>
        </w:tblCellMar>
        <w:tblLook w:val="0020" w:firstRow="1" w:lastRow="0" w:firstColumn="0" w:lastColumn="0" w:noHBand="0" w:noVBand="0"/>
      </w:tblPr>
      <w:tblGrid>
        <w:gridCol w:w="2275"/>
        <w:gridCol w:w="3690"/>
        <w:gridCol w:w="1848"/>
        <w:gridCol w:w="1572"/>
        <w:gridCol w:w="1890"/>
        <w:gridCol w:w="1800"/>
      </w:tblGrid>
      <w:tr w:rsidR="0049042A" w:rsidRPr="003C26B9">
        <w:trPr>
          <w:cantSplit/>
          <w:trHeight w:val="443"/>
          <w:tblHeader/>
        </w:trPr>
        <w:tc>
          <w:tcPr>
            <w:tcW w:w="13075" w:type="dxa"/>
            <w:gridSpan w:val="6"/>
            <w:tcBorders>
              <w:top w:val="nil"/>
              <w:bottom w:val="single" w:sz="4" w:space="0" w:color="auto"/>
            </w:tcBorders>
          </w:tcPr>
          <w:p w:rsidR="0049042A" w:rsidRPr="003C26B9" w:rsidRDefault="0049042A" w:rsidP="006E016C">
            <w:pPr>
              <w:rPr>
                <w:rFonts w:ascii="Arial" w:hAnsi="Arial" w:cs="Arial"/>
                <w:sz w:val="20"/>
                <w:szCs w:val="18"/>
              </w:rPr>
            </w:pPr>
            <w:r w:rsidRPr="003C26B9">
              <w:rPr>
                <w:rFonts w:ascii="Arial" w:hAnsi="Arial" w:cs="Arial"/>
                <w:b/>
                <w:sz w:val="20"/>
                <w:szCs w:val="18"/>
              </w:rPr>
              <w:lastRenderedPageBreak/>
              <w:t>Table 1.</w:t>
            </w:r>
            <w:r w:rsidRPr="003C26B9">
              <w:rPr>
                <w:rFonts w:ascii="Arial" w:hAnsi="Arial" w:cs="Arial"/>
                <w:sz w:val="20"/>
                <w:szCs w:val="18"/>
              </w:rPr>
              <w:t xml:space="preserve"> Summary of anticipated products from </w:t>
            </w:r>
            <w:r>
              <w:rPr>
                <w:rFonts w:ascii="Arial" w:hAnsi="Arial" w:cs="Arial"/>
                <w:sz w:val="20"/>
                <w:szCs w:val="18"/>
              </w:rPr>
              <w:t>Established Invasive Plant Species Monitoring Protocol</w:t>
            </w:r>
            <w:r w:rsidRPr="003C26B9">
              <w:rPr>
                <w:rFonts w:ascii="Arial" w:hAnsi="Arial" w:cs="Arial"/>
                <w:sz w:val="20"/>
                <w:szCs w:val="18"/>
              </w:rPr>
              <w:t>, grouped by type and frequency.</w:t>
            </w:r>
          </w:p>
          <w:p w:rsidR="0049042A" w:rsidRPr="003C26B9" w:rsidRDefault="0049042A" w:rsidP="006E016C">
            <w:pPr>
              <w:pStyle w:val="TableHeader"/>
              <w:jc w:val="left"/>
              <w:rPr>
                <w:rFonts w:ascii="Arial" w:hAnsi="Arial" w:cs="Arial"/>
                <w:b/>
                <w:sz w:val="20"/>
                <w:szCs w:val="18"/>
              </w:rPr>
            </w:pPr>
          </w:p>
        </w:tc>
      </w:tr>
      <w:tr w:rsidR="0049042A" w:rsidRPr="003C26B9">
        <w:trPr>
          <w:cantSplit/>
          <w:trHeight w:val="433"/>
          <w:tblHeader/>
        </w:trPr>
        <w:tc>
          <w:tcPr>
            <w:tcW w:w="2275" w:type="dxa"/>
            <w:tcBorders>
              <w:top w:val="single" w:sz="4" w:space="0" w:color="auto"/>
              <w:bottom w:val="single" w:sz="12" w:space="0" w:color="auto"/>
            </w:tcBorders>
            <w:vAlign w:val="center"/>
          </w:tcPr>
          <w:p w:rsidR="0049042A" w:rsidRPr="003C26B9" w:rsidRDefault="0049042A" w:rsidP="00577880">
            <w:pPr>
              <w:pStyle w:val="TableHeader"/>
              <w:jc w:val="left"/>
              <w:rPr>
                <w:rFonts w:ascii="Arial" w:hAnsi="Arial" w:cs="Arial"/>
                <w:b/>
                <w:sz w:val="20"/>
                <w:szCs w:val="18"/>
              </w:rPr>
            </w:pPr>
            <w:r w:rsidRPr="003C26B9">
              <w:rPr>
                <w:rFonts w:ascii="Arial" w:hAnsi="Arial" w:cs="Arial"/>
                <w:b/>
                <w:sz w:val="20"/>
                <w:szCs w:val="18"/>
              </w:rPr>
              <w:t>Type of Report</w:t>
            </w:r>
          </w:p>
        </w:tc>
        <w:tc>
          <w:tcPr>
            <w:tcW w:w="3690" w:type="dxa"/>
            <w:tcBorders>
              <w:top w:val="single" w:sz="4" w:space="0" w:color="auto"/>
              <w:bottom w:val="single" w:sz="12" w:space="0" w:color="auto"/>
            </w:tcBorders>
            <w:vAlign w:val="center"/>
          </w:tcPr>
          <w:p w:rsidR="0049042A" w:rsidRPr="003C26B9" w:rsidRDefault="0049042A" w:rsidP="00577880">
            <w:pPr>
              <w:pStyle w:val="TableHeader"/>
              <w:jc w:val="left"/>
              <w:rPr>
                <w:rFonts w:ascii="Arial" w:hAnsi="Arial" w:cs="Arial"/>
                <w:b/>
                <w:sz w:val="20"/>
                <w:szCs w:val="18"/>
              </w:rPr>
            </w:pPr>
            <w:r w:rsidRPr="003C26B9">
              <w:rPr>
                <w:rFonts w:ascii="Arial" w:hAnsi="Arial" w:cs="Arial"/>
                <w:b/>
                <w:sz w:val="20"/>
                <w:szCs w:val="18"/>
              </w:rPr>
              <w:t>Purpose of Report</w:t>
            </w:r>
          </w:p>
        </w:tc>
        <w:tc>
          <w:tcPr>
            <w:tcW w:w="1848" w:type="dxa"/>
            <w:tcBorders>
              <w:top w:val="single" w:sz="4" w:space="0" w:color="auto"/>
              <w:bottom w:val="single" w:sz="12" w:space="0" w:color="auto"/>
            </w:tcBorders>
            <w:vAlign w:val="center"/>
          </w:tcPr>
          <w:p w:rsidR="0049042A" w:rsidRPr="003C26B9" w:rsidRDefault="0049042A" w:rsidP="00577880">
            <w:pPr>
              <w:pStyle w:val="TableHeader"/>
              <w:jc w:val="left"/>
              <w:rPr>
                <w:rFonts w:ascii="Arial" w:hAnsi="Arial" w:cs="Arial"/>
                <w:b/>
                <w:sz w:val="20"/>
                <w:szCs w:val="18"/>
              </w:rPr>
            </w:pPr>
            <w:r w:rsidRPr="003C26B9">
              <w:rPr>
                <w:rFonts w:ascii="Arial" w:hAnsi="Arial" w:cs="Arial"/>
                <w:b/>
                <w:sz w:val="20"/>
                <w:szCs w:val="18"/>
              </w:rPr>
              <w:t>Targeted Audience</w:t>
            </w:r>
          </w:p>
        </w:tc>
        <w:tc>
          <w:tcPr>
            <w:tcW w:w="1572" w:type="dxa"/>
            <w:tcBorders>
              <w:top w:val="single" w:sz="4" w:space="0" w:color="auto"/>
              <w:bottom w:val="single" w:sz="12" w:space="0" w:color="auto"/>
            </w:tcBorders>
            <w:vAlign w:val="center"/>
          </w:tcPr>
          <w:p w:rsidR="0049042A" w:rsidRPr="003C26B9" w:rsidRDefault="0049042A" w:rsidP="00577880">
            <w:pPr>
              <w:pStyle w:val="TableHeader"/>
              <w:jc w:val="left"/>
              <w:rPr>
                <w:rFonts w:ascii="Arial" w:hAnsi="Arial" w:cs="Arial"/>
                <w:b/>
                <w:sz w:val="20"/>
                <w:szCs w:val="18"/>
              </w:rPr>
            </w:pPr>
            <w:r w:rsidRPr="003C26B9">
              <w:rPr>
                <w:rFonts w:ascii="Arial" w:hAnsi="Arial" w:cs="Arial"/>
                <w:b/>
                <w:sz w:val="20"/>
                <w:szCs w:val="18"/>
              </w:rPr>
              <w:t>Initiated by</w:t>
            </w:r>
          </w:p>
        </w:tc>
        <w:tc>
          <w:tcPr>
            <w:tcW w:w="1890" w:type="dxa"/>
            <w:tcBorders>
              <w:top w:val="single" w:sz="4" w:space="0" w:color="auto"/>
              <w:bottom w:val="single" w:sz="12" w:space="0" w:color="auto"/>
            </w:tcBorders>
            <w:vAlign w:val="center"/>
          </w:tcPr>
          <w:p w:rsidR="0049042A" w:rsidRPr="003C26B9" w:rsidRDefault="0049042A" w:rsidP="00577880">
            <w:pPr>
              <w:pStyle w:val="TableHeader"/>
              <w:jc w:val="left"/>
              <w:rPr>
                <w:rFonts w:ascii="Arial" w:hAnsi="Arial" w:cs="Arial"/>
                <w:b/>
                <w:sz w:val="20"/>
                <w:szCs w:val="18"/>
              </w:rPr>
            </w:pPr>
            <w:r w:rsidRPr="003C26B9">
              <w:rPr>
                <w:rFonts w:ascii="Arial" w:hAnsi="Arial" w:cs="Arial"/>
                <w:b/>
                <w:sz w:val="20"/>
                <w:szCs w:val="18"/>
              </w:rPr>
              <w:t>Frequency of Reporting</w:t>
            </w:r>
          </w:p>
        </w:tc>
        <w:tc>
          <w:tcPr>
            <w:tcW w:w="1800" w:type="dxa"/>
            <w:tcBorders>
              <w:top w:val="single" w:sz="4" w:space="0" w:color="auto"/>
              <w:bottom w:val="single" w:sz="12" w:space="0" w:color="auto"/>
            </w:tcBorders>
            <w:vAlign w:val="center"/>
          </w:tcPr>
          <w:p w:rsidR="0049042A" w:rsidRPr="003C26B9" w:rsidRDefault="0049042A" w:rsidP="00577880">
            <w:pPr>
              <w:pStyle w:val="TableHeader"/>
              <w:jc w:val="left"/>
              <w:rPr>
                <w:rFonts w:ascii="Arial" w:hAnsi="Arial" w:cs="Arial"/>
                <w:b/>
                <w:sz w:val="20"/>
                <w:szCs w:val="18"/>
              </w:rPr>
            </w:pPr>
            <w:r w:rsidRPr="003C26B9">
              <w:rPr>
                <w:rFonts w:ascii="Arial" w:hAnsi="Arial" w:cs="Arial"/>
                <w:b/>
                <w:sz w:val="20"/>
                <w:szCs w:val="18"/>
              </w:rPr>
              <w:t>Review Process</w:t>
            </w:r>
          </w:p>
        </w:tc>
      </w:tr>
      <w:tr w:rsidR="0049042A" w:rsidRPr="003C26B9">
        <w:trPr>
          <w:cantSplit/>
          <w:trHeight w:val="74"/>
        </w:trPr>
        <w:tc>
          <w:tcPr>
            <w:tcW w:w="13075" w:type="dxa"/>
            <w:gridSpan w:val="6"/>
            <w:tcBorders>
              <w:top w:val="single" w:sz="12" w:space="0" w:color="auto"/>
              <w:bottom w:val="nil"/>
            </w:tcBorders>
          </w:tcPr>
          <w:p w:rsidR="0049042A" w:rsidRPr="003C26B9" w:rsidRDefault="0049042A" w:rsidP="00695E25">
            <w:pPr>
              <w:pStyle w:val="TableCell-Left"/>
              <w:rPr>
                <w:rFonts w:ascii="Arial" w:hAnsi="Arial" w:cs="Arial"/>
                <w:b/>
                <w:sz w:val="18"/>
                <w:szCs w:val="18"/>
              </w:rPr>
            </w:pPr>
            <w:r w:rsidRPr="003C26B9">
              <w:rPr>
                <w:rFonts w:ascii="Arial" w:hAnsi="Arial" w:cs="Arial"/>
                <w:b/>
                <w:sz w:val="18"/>
                <w:szCs w:val="18"/>
              </w:rPr>
              <w:t>1. Protocol Review</w:t>
            </w:r>
          </w:p>
        </w:tc>
      </w:tr>
      <w:tr w:rsidR="0049042A" w:rsidRPr="003C26B9">
        <w:trPr>
          <w:cantSplit/>
          <w:trHeight w:val="74"/>
        </w:trPr>
        <w:tc>
          <w:tcPr>
            <w:tcW w:w="2275" w:type="dxa"/>
            <w:tcBorders>
              <w:top w:val="nil"/>
              <w:bottom w:val="nil"/>
            </w:tcBorders>
          </w:tcPr>
          <w:p w:rsidR="0049042A" w:rsidRPr="003C26B9" w:rsidRDefault="0049042A" w:rsidP="00695E25">
            <w:pPr>
              <w:pStyle w:val="TableCell-Indent"/>
              <w:rPr>
                <w:rFonts w:ascii="Arial" w:hAnsi="Arial" w:cs="Arial"/>
                <w:sz w:val="18"/>
                <w:szCs w:val="18"/>
              </w:rPr>
            </w:pPr>
            <w:r w:rsidRPr="003C26B9">
              <w:rPr>
                <w:rFonts w:ascii="Arial" w:hAnsi="Arial" w:cs="Arial"/>
                <w:sz w:val="18"/>
                <w:szCs w:val="18"/>
              </w:rPr>
              <w:t>Protocol Review Reports</w:t>
            </w:r>
          </w:p>
        </w:tc>
        <w:tc>
          <w:tcPr>
            <w:tcW w:w="3690" w:type="dxa"/>
            <w:tcBorders>
              <w:top w:val="nil"/>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Document progress made and challenges encountered, where actual procedures fall short or exceed expectations, recommend necessary changes. Document changes since last protocol review report. Document the overall quality of protocol in terms of protocol objectives and implementation, effectiveness, and data management.</w:t>
            </w:r>
          </w:p>
        </w:tc>
        <w:tc>
          <w:tcPr>
            <w:tcW w:w="1848" w:type="dxa"/>
            <w:tcBorders>
              <w:top w:val="nil"/>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Superintendents, park resource staff, Inventory and Monitoring Program (I&amp;M) staff, external scientists, partners</w:t>
            </w:r>
          </w:p>
        </w:tc>
        <w:tc>
          <w:tcPr>
            <w:tcW w:w="1572" w:type="dxa"/>
            <w:tcBorders>
              <w:top w:val="nil"/>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Project Lead</w:t>
            </w:r>
          </w:p>
        </w:tc>
        <w:tc>
          <w:tcPr>
            <w:tcW w:w="1890" w:type="dxa"/>
            <w:tcBorders>
              <w:top w:val="nil"/>
              <w:bottom w:val="nil"/>
            </w:tcBorders>
          </w:tcPr>
          <w:p w:rsidR="0049042A" w:rsidRDefault="0049042A" w:rsidP="006E016C">
            <w:pPr>
              <w:pStyle w:val="TableCell-Left"/>
              <w:rPr>
                <w:rFonts w:ascii="Arial" w:hAnsi="Arial" w:cs="Arial"/>
                <w:sz w:val="18"/>
                <w:szCs w:val="18"/>
              </w:rPr>
            </w:pPr>
            <w:r w:rsidRPr="003C26B9">
              <w:rPr>
                <w:rFonts w:ascii="Arial" w:hAnsi="Arial" w:cs="Arial"/>
                <w:sz w:val="18"/>
                <w:szCs w:val="18"/>
              </w:rPr>
              <w:t xml:space="preserve">Preliminary report within 1-3 years of implementation and at 5-year intervals after each monitoring cycle. May be possible to include this review in the 5-year Monitoring Report. </w:t>
            </w:r>
          </w:p>
          <w:p w:rsidR="0049042A" w:rsidRPr="003C26B9" w:rsidRDefault="0049042A" w:rsidP="006E016C">
            <w:pPr>
              <w:pStyle w:val="TableCell-Left"/>
              <w:rPr>
                <w:rFonts w:ascii="Arial" w:hAnsi="Arial" w:cs="Arial"/>
                <w:sz w:val="18"/>
                <w:szCs w:val="18"/>
              </w:rPr>
            </w:pPr>
          </w:p>
        </w:tc>
        <w:tc>
          <w:tcPr>
            <w:tcW w:w="1800" w:type="dxa"/>
            <w:tcBorders>
              <w:top w:val="nil"/>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Peer review at network and regional level</w:t>
            </w:r>
          </w:p>
        </w:tc>
      </w:tr>
      <w:tr w:rsidR="0049042A" w:rsidRPr="003C26B9">
        <w:trPr>
          <w:cantSplit/>
          <w:trHeight w:val="74"/>
        </w:trPr>
        <w:tc>
          <w:tcPr>
            <w:tcW w:w="13075" w:type="dxa"/>
            <w:gridSpan w:val="6"/>
            <w:tcBorders>
              <w:top w:val="nil"/>
              <w:bottom w:val="nil"/>
            </w:tcBorders>
          </w:tcPr>
          <w:p w:rsidR="0049042A" w:rsidRPr="003C26B9" w:rsidRDefault="0049042A" w:rsidP="00695E25">
            <w:pPr>
              <w:pStyle w:val="TableCell-Left"/>
              <w:rPr>
                <w:rFonts w:ascii="Arial" w:hAnsi="Arial" w:cs="Arial"/>
                <w:b/>
                <w:sz w:val="18"/>
                <w:szCs w:val="18"/>
              </w:rPr>
            </w:pPr>
            <w:r w:rsidRPr="003C26B9">
              <w:rPr>
                <w:rFonts w:ascii="Arial" w:hAnsi="Arial" w:cs="Arial"/>
                <w:b/>
                <w:sz w:val="18"/>
                <w:szCs w:val="18"/>
              </w:rPr>
              <w:t>2. Monitoring Reports</w:t>
            </w:r>
          </w:p>
        </w:tc>
      </w:tr>
      <w:tr w:rsidR="0049042A" w:rsidRPr="003C26B9">
        <w:trPr>
          <w:cantSplit/>
          <w:trHeight w:val="74"/>
        </w:trPr>
        <w:tc>
          <w:tcPr>
            <w:tcW w:w="2275" w:type="dxa"/>
            <w:tcBorders>
              <w:top w:val="nil"/>
              <w:bottom w:val="nil"/>
            </w:tcBorders>
          </w:tcPr>
          <w:p w:rsidR="0049042A" w:rsidRPr="003C26B9" w:rsidRDefault="0049042A" w:rsidP="00695E25">
            <w:pPr>
              <w:pStyle w:val="TableCell-Indent"/>
              <w:rPr>
                <w:rFonts w:ascii="Arial" w:hAnsi="Arial" w:cs="Arial"/>
                <w:sz w:val="18"/>
                <w:szCs w:val="18"/>
              </w:rPr>
            </w:pPr>
            <w:r w:rsidRPr="003C26B9">
              <w:rPr>
                <w:rFonts w:ascii="Arial" w:hAnsi="Arial" w:cs="Arial"/>
                <w:sz w:val="18"/>
                <w:szCs w:val="18"/>
              </w:rPr>
              <w:t>Vital Signs Reports, Including Status and Trend Information</w:t>
            </w:r>
          </w:p>
        </w:tc>
        <w:tc>
          <w:tcPr>
            <w:tcW w:w="3690" w:type="dxa"/>
            <w:tcBorders>
              <w:top w:val="nil"/>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 xml:space="preserve">Document annual monitoring activities and survey effort, describe current resource status, </w:t>
            </w:r>
            <w:proofErr w:type="gramStart"/>
            <w:r w:rsidRPr="003C26B9">
              <w:rPr>
                <w:rFonts w:ascii="Arial" w:hAnsi="Arial" w:cs="Arial"/>
                <w:sz w:val="18"/>
                <w:szCs w:val="18"/>
              </w:rPr>
              <w:t>discuss</w:t>
            </w:r>
            <w:proofErr w:type="gramEnd"/>
            <w:r w:rsidRPr="003C26B9">
              <w:rPr>
                <w:rFonts w:ascii="Arial" w:hAnsi="Arial" w:cs="Arial"/>
                <w:sz w:val="18"/>
                <w:szCs w:val="18"/>
              </w:rPr>
              <w:t xml:space="preserve"> patterns and trends of monitored resources, present data analysis results. Document changes in monitoring </w:t>
            </w:r>
            <w:proofErr w:type="gramStart"/>
            <w:r w:rsidRPr="003C26B9">
              <w:rPr>
                <w:rFonts w:ascii="Arial" w:hAnsi="Arial" w:cs="Arial"/>
                <w:sz w:val="18"/>
                <w:szCs w:val="18"/>
              </w:rPr>
              <w:t>protocol,</w:t>
            </w:r>
            <w:proofErr w:type="gramEnd"/>
            <w:r w:rsidRPr="003C26B9">
              <w:rPr>
                <w:rFonts w:ascii="Arial" w:hAnsi="Arial" w:cs="Arial"/>
                <w:sz w:val="18"/>
                <w:szCs w:val="18"/>
              </w:rPr>
              <w:t xml:space="preserve"> communicate monitoring efforts to resource managers. For the 5-year report, use a more comprehensive scale of analysis including multiple plant communities, parks, networks and regions. Also include an evaluation of sampling effort with respect to the monitoring objectives (i.e., power analysis).</w:t>
            </w:r>
          </w:p>
        </w:tc>
        <w:tc>
          <w:tcPr>
            <w:tcW w:w="1848" w:type="dxa"/>
            <w:tcBorders>
              <w:top w:val="nil"/>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Park resource staff, PACN staff, external scientists, partners</w:t>
            </w:r>
          </w:p>
        </w:tc>
        <w:tc>
          <w:tcPr>
            <w:tcW w:w="1572" w:type="dxa"/>
            <w:tcBorders>
              <w:top w:val="nil"/>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Project Lead</w:t>
            </w:r>
          </w:p>
        </w:tc>
        <w:tc>
          <w:tcPr>
            <w:tcW w:w="1890" w:type="dxa"/>
            <w:tcBorders>
              <w:top w:val="nil"/>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Annual reports compiled by April 30 each year. 5-year reports compiled by April 30 after each complete monitoring cycle.</w:t>
            </w:r>
          </w:p>
        </w:tc>
        <w:tc>
          <w:tcPr>
            <w:tcW w:w="1800" w:type="dxa"/>
            <w:tcBorders>
              <w:top w:val="nil"/>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Peer review at network level</w:t>
            </w:r>
          </w:p>
        </w:tc>
      </w:tr>
      <w:tr w:rsidR="0049042A" w:rsidRPr="003C26B9">
        <w:trPr>
          <w:cantSplit/>
          <w:trHeight w:val="74"/>
        </w:trPr>
        <w:tc>
          <w:tcPr>
            <w:tcW w:w="2275" w:type="dxa"/>
            <w:tcBorders>
              <w:top w:val="nil"/>
              <w:bottom w:val="nil"/>
            </w:tcBorders>
          </w:tcPr>
          <w:p w:rsidR="0049042A" w:rsidRPr="003C26B9" w:rsidRDefault="0049042A" w:rsidP="00695E25">
            <w:pPr>
              <w:pStyle w:val="TableCell-Indent"/>
              <w:rPr>
                <w:rFonts w:ascii="Arial" w:hAnsi="Arial" w:cs="Arial"/>
                <w:sz w:val="18"/>
                <w:szCs w:val="18"/>
              </w:rPr>
            </w:pPr>
            <w:r w:rsidRPr="003C26B9">
              <w:rPr>
                <w:rFonts w:ascii="Arial" w:hAnsi="Arial" w:cs="Arial"/>
                <w:sz w:val="18"/>
                <w:szCs w:val="18"/>
              </w:rPr>
              <w:t>Summary of Vital Sign Reports</w:t>
            </w:r>
          </w:p>
        </w:tc>
        <w:tc>
          <w:tcPr>
            <w:tcW w:w="3690" w:type="dxa"/>
            <w:tcBorders>
              <w:top w:val="nil"/>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Same as annual “Vital Signs Reports” above, but highlights key points for non-technical audiences. Usually this is a bulleted list.</w:t>
            </w:r>
          </w:p>
          <w:p w:rsidR="0049042A" w:rsidRPr="003C26B9" w:rsidRDefault="0049042A" w:rsidP="00695E25">
            <w:pPr>
              <w:pStyle w:val="TableCell-Left"/>
              <w:rPr>
                <w:rFonts w:ascii="Arial" w:hAnsi="Arial" w:cs="Arial"/>
                <w:sz w:val="18"/>
                <w:szCs w:val="18"/>
              </w:rPr>
            </w:pPr>
          </w:p>
        </w:tc>
        <w:tc>
          <w:tcPr>
            <w:tcW w:w="1848" w:type="dxa"/>
            <w:tcBorders>
              <w:top w:val="nil"/>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Superintendents, NPS interpreters, public, partners</w:t>
            </w:r>
          </w:p>
        </w:tc>
        <w:tc>
          <w:tcPr>
            <w:tcW w:w="1572" w:type="dxa"/>
            <w:tcBorders>
              <w:top w:val="nil"/>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Project Lead</w:t>
            </w:r>
          </w:p>
        </w:tc>
        <w:tc>
          <w:tcPr>
            <w:tcW w:w="1890" w:type="dxa"/>
            <w:tcBorders>
              <w:top w:val="nil"/>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Annually, compiled by April 30 each year</w:t>
            </w:r>
          </w:p>
        </w:tc>
        <w:tc>
          <w:tcPr>
            <w:tcW w:w="1800" w:type="dxa"/>
            <w:tcBorders>
              <w:top w:val="nil"/>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Peer review at network level</w:t>
            </w:r>
          </w:p>
        </w:tc>
      </w:tr>
      <w:tr w:rsidR="0049042A" w:rsidRPr="003C26B9">
        <w:tblPrEx>
          <w:tblLook w:val="01E0" w:firstRow="1" w:lastRow="1" w:firstColumn="1" w:lastColumn="1" w:noHBand="0" w:noVBand="0"/>
        </w:tblPrEx>
        <w:trPr>
          <w:cantSplit/>
          <w:trHeight w:val="74"/>
        </w:trPr>
        <w:tc>
          <w:tcPr>
            <w:tcW w:w="2275" w:type="dxa"/>
            <w:tcBorders>
              <w:top w:val="nil"/>
              <w:bottom w:val="nil"/>
            </w:tcBorders>
          </w:tcPr>
          <w:p w:rsidR="0049042A" w:rsidRPr="003C26B9" w:rsidRDefault="0049042A" w:rsidP="00695E25">
            <w:pPr>
              <w:pStyle w:val="TableCell-Indent"/>
              <w:rPr>
                <w:rFonts w:ascii="Arial" w:hAnsi="Arial" w:cs="Arial"/>
                <w:sz w:val="18"/>
                <w:szCs w:val="18"/>
              </w:rPr>
            </w:pPr>
            <w:r w:rsidRPr="003C26B9">
              <w:rPr>
                <w:rFonts w:ascii="Arial" w:hAnsi="Arial" w:cs="Arial"/>
                <w:sz w:val="18"/>
                <w:szCs w:val="18"/>
              </w:rPr>
              <w:t>PACN contribution to NPS-wide “State of the Parks” Report</w:t>
            </w:r>
          </w:p>
        </w:tc>
        <w:tc>
          <w:tcPr>
            <w:tcW w:w="3690" w:type="dxa"/>
            <w:tcBorders>
              <w:top w:val="nil"/>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Describes current conditions of park resources, reports interesting trends and highlights of monitoring activities, identifies resource issues of concern, explores future issues and directions</w:t>
            </w:r>
          </w:p>
        </w:tc>
        <w:tc>
          <w:tcPr>
            <w:tcW w:w="1848" w:type="dxa"/>
            <w:tcBorders>
              <w:top w:val="nil"/>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Congress, budget office, NPS leadership, Superintendents, general public</w:t>
            </w:r>
          </w:p>
        </w:tc>
        <w:tc>
          <w:tcPr>
            <w:tcW w:w="1572" w:type="dxa"/>
            <w:tcBorders>
              <w:top w:val="nil"/>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Compiled by the Washington Support Office (WASO) from data provided by networks</w:t>
            </w:r>
          </w:p>
        </w:tc>
        <w:tc>
          <w:tcPr>
            <w:tcW w:w="1890" w:type="dxa"/>
            <w:tcBorders>
              <w:top w:val="nil"/>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Annual</w:t>
            </w:r>
          </w:p>
        </w:tc>
        <w:tc>
          <w:tcPr>
            <w:tcW w:w="1800" w:type="dxa"/>
            <w:tcBorders>
              <w:top w:val="nil"/>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Peer review at national level</w:t>
            </w:r>
          </w:p>
        </w:tc>
      </w:tr>
      <w:tr w:rsidR="0049042A" w:rsidRPr="003C26B9">
        <w:tblPrEx>
          <w:tblLook w:val="01E0" w:firstRow="1" w:lastRow="1" w:firstColumn="1" w:lastColumn="1" w:noHBand="0" w:noVBand="0"/>
        </w:tblPrEx>
        <w:trPr>
          <w:cantSplit/>
          <w:trHeight w:val="74"/>
        </w:trPr>
        <w:tc>
          <w:tcPr>
            <w:tcW w:w="5965" w:type="dxa"/>
            <w:gridSpan w:val="2"/>
            <w:tcBorders>
              <w:top w:val="nil"/>
              <w:bottom w:val="nil"/>
            </w:tcBorders>
          </w:tcPr>
          <w:p w:rsidR="0049042A" w:rsidRPr="003C26B9" w:rsidRDefault="00D728CF" w:rsidP="00695E25">
            <w:pPr>
              <w:pStyle w:val="TableCell-Left"/>
              <w:rPr>
                <w:rFonts w:ascii="Arial" w:hAnsi="Arial" w:cs="Arial"/>
                <w:b/>
                <w:sz w:val="18"/>
                <w:szCs w:val="18"/>
              </w:rPr>
            </w:pPr>
            <w:r>
              <w:rPr>
                <w:noProof/>
              </w:rPr>
              <w:lastRenderedPageBreak/>
              <mc:AlternateContent>
                <mc:Choice Requires="wps">
                  <w:drawing>
                    <wp:anchor distT="0" distB="0" distL="114300" distR="114300" simplePos="0" relativeHeight="48" behindDoc="0" locked="1" layoutInCell="1" allowOverlap="1">
                      <wp:simplePos x="0" y="0"/>
                      <wp:positionH relativeFrom="column">
                        <wp:posOffset>7569835</wp:posOffset>
                      </wp:positionH>
                      <wp:positionV relativeFrom="paragraph">
                        <wp:posOffset>-751205</wp:posOffset>
                      </wp:positionV>
                      <wp:extent cx="877570" cy="237490"/>
                      <wp:effectExtent l="0" t="0" r="0" b="0"/>
                      <wp:wrapNone/>
                      <wp:docPr id="101"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57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C23920" w:rsidRDefault="002D3B59" w:rsidP="00C23920">
                                  <w:pPr>
                                    <w:rPr>
                                      <w:rFonts w:ascii="Arial" w:hAnsi="Arial" w:cs="Arial"/>
                                      <w:sz w:val="20"/>
                                      <w:szCs w:val="20"/>
                                    </w:rPr>
                                  </w:pPr>
                                  <w:r w:rsidRPr="00C23920">
                                    <w:rPr>
                                      <w:rFonts w:ascii="Arial" w:hAnsi="Arial" w:cs="Arial"/>
                                      <w:sz w:val="20"/>
                                    </w:rPr>
                                    <w:t>(Continued)</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8" o:spid="_x0000_s1102" type="#_x0000_t202" style="position:absolute;margin-left:596.05pt;margin-top:-59.15pt;width:69.1pt;height:18.7pt;z-index: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" filled="f" stroked="f">
                      <v:textbox style="mso-fit-shape-to-text:t">
                        <w:txbxContent>
                          <w:p w:rsidR="002D3B59" w:rsidRPr="00C23920" w:rsidRDefault="002D3B59" w:rsidP="00C23920">
                            <w:pPr>
                              <w:rPr>
                                <w:rFonts w:ascii="Arial" w:hAnsi="Arial" w:cs="Arial"/>
                                <w:sz w:val="20"/>
                                <w:szCs w:val="20"/>
                              </w:rPr>
                            </w:pPr>
                            <w:r w:rsidRPr="00C23920">
                              <w:rPr>
                                <w:rFonts w:ascii="Arial" w:hAnsi="Arial" w:cs="Arial"/>
                                <w:sz w:val="20"/>
                              </w:rPr>
                              <w:t>(Continued)</w:t>
                            </w:r>
                          </w:p>
                        </w:txbxContent>
                      </v:textbox>
                      <w10:anchorlock/>
                    </v:shape>
                  </w:pict>
                </mc:Fallback>
              </mc:AlternateContent>
            </w:r>
            <w:r w:rsidR="0049042A" w:rsidRPr="003C26B9">
              <w:rPr>
                <w:rFonts w:ascii="Arial" w:hAnsi="Arial" w:cs="Arial"/>
                <w:b/>
                <w:sz w:val="18"/>
                <w:szCs w:val="18"/>
              </w:rPr>
              <w:t>3. Scientific Writing and Presentations</w:t>
            </w:r>
          </w:p>
        </w:tc>
        <w:tc>
          <w:tcPr>
            <w:tcW w:w="1848" w:type="dxa"/>
            <w:tcBorders>
              <w:top w:val="nil"/>
              <w:bottom w:val="nil"/>
            </w:tcBorders>
          </w:tcPr>
          <w:p w:rsidR="0049042A" w:rsidRPr="003C26B9" w:rsidRDefault="0049042A" w:rsidP="00695E25">
            <w:pPr>
              <w:pStyle w:val="TableCell-Left"/>
              <w:rPr>
                <w:rFonts w:ascii="Arial" w:hAnsi="Arial" w:cs="Arial"/>
                <w:b/>
                <w:sz w:val="18"/>
                <w:szCs w:val="18"/>
              </w:rPr>
            </w:pPr>
          </w:p>
        </w:tc>
        <w:tc>
          <w:tcPr>
            <w:tcW w:w="1572" w:type="dxa"/>
            <w:tcBorders>
              <w:top w:val="nil"/>
              <w:bottom w:val="nil"/>
            </w:tcBorders>
          </w:tcPr>
          <w:p w:rsidR="0049042A" w:rsidRPr="003C26B9" w:rsidRDefault="0049042A" w:rsidP="00695E25">
            <w:pPr>
              <w:pStyle w:val="TableCell-Left"/>
              <w:rPr>
                <w:rFonts w:ascii="Arial" w:hAnsi="Arial" w:cs="Arial"/>
                <w:b/>
                <w:sz w:val="18"/>
                <w:szCs w:val="18"/>
              </w:rPr>
            </w:pPr>
          </w:p>
        </w:tc>
        <w:tc>
          <w:tcPr>
            <w:tcW w:w="1890" w:type="dxa"/>
            <w:tcBorders>
              <w:top w:val="nil"/>
              <w:bottom w:val="nil"/>
            </w:tcBorders>
          </w:tcPr>
          <w:p w:rsidR="0049042A" w:rsidRPr="003C26B9" w:rsidRDefault="0049042A" w:rsidP="00695E25">
            <w:pPr>
              <w:pStyle w:val="TableCell-Left"/>
              <w:rPr>
                <w:rFonts w:ascii="Arial" w:hAnsi="Arial" w:cs="Arial"/>
                <w:b/>
                <w:sz w:val="18"/>
                <w:szCs w:val="18"/>
              </w:rPr>
            </w:pPr>
          </w:p>
        </w:tc>
        <w:tc>
          <w:tcPr>
            <w:tcW w:w="1800" w:type="dxa"/>
            <w:tcBorders>
              <w:top w:val="nil"/>
              <w:bottom w:val="nil"/>
            </w:tcBorders>
          </w:tcPr>
          <w:p w:rsidR="0049042A" w:rsidRPr="003C26B9" w:rsidRDefault="00D728CF" w:rsidP="00695E25">
            <w:pPr>
              <w:pStyle w:val="TableCell-Left"/>
              <w:rPr>
                <w:rFonts w:ascii="Arial" w:hAnsi="Arial" w:cs="Arial"/>
                <w:b/>
                <w:sz w:val="18"/>
                <w:szCs w:val="18"/>
              </w:rPr>
            </w:pPr>
            <w:r>
              <w:rPr>
                <w:noProof/>
              </w:rPr>
              <mc:AlternateContent>
                <mc:Choice Requires="wps">
                  <w:drawing>
                    <wp:anchor distT="0" distB="0" distL="114300" distR="114300" simplePos="0" relativeHeight="55" behindDoc="0" locked="1" layoutInCell="1" allowOverlap="1">
                      <wp:simplePos x="0" y="0"/>
                      <wp:positionH relativeFrom="column">
                        <wp:posOffset>1189990</wp:posOffset>
                      </wp:positionH>
                      <wp:positionV relativeFrom="paragraph">
                        <wp:posOffset>-824865</wp:posOffset>
                      </wp:positionV>
                      <wp:extent cx="696595" cy="6346190"/>
                      <wp:effectExtent l="0" t="0" r="8255" b="0"/>
                      <wp:wrapNone/>
                      <wp:docPr id="100"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6595" cy="6346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9" o:spid="_x0000_s1026" style="position:absolute;margin-left:93.7pt;margin-top:-64.95pt;width:54.85pt;height:499.7pt;z-index: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" stroked="f">
                      <w10:anchorlock/>
                    </v:rect>
                  </w:pict>
                </mc:Fallback>
              </mc:AlternateContent>
            </w:r>
          </w:p>
        </w:tc>
      </w:tr>
      <w:tr w:rsidR="0049042A" w:rsidRPr="003C26B9">
        <w:tblPrEx>
          <w:tblLook w:val="01E0" w:firstRow="1" w:lastRow="1" w:firstColumn="1" w:lastColumn="1" w:noHBand="0" w:noVBand="0"/>
        </w:tblPrEx>
        <w:trPr>
          <w:cantSplit/>
          <w:trHeight w:val="74"/>
        </w:trPr>
        <w:tc>
          <w:tcPr>
            <w:tcW w:w="2275" w:type="dxa"/>
            <w:tcBorders>
              <w:bottom w:val="nil"/>
            </w:tcBorders>
          </w:tcPr>
          <w:p w:rsidR="0049042A" w:rsidRPr="003C26B9" w:rsidRDefault="0049042A" w:rsidP="00695E25">
            <w:pPr>
              <w:pStyle w:val="TableCell-Indent"/>
              <w:rPr>
                <w:rFonts w:ascii="Arial" w:hAnsi="Arial" w:cs="Arial"/>
                <w:sz w:val="18"/>
                <w:szCs w:val="18"/>
              </w:rPr>
            </w:pPr>
            <w:r w:rsidRPr="003C26B9">
              <w:rPr>
                <w:rFonts w:ascii="Arial" w:hAnsi="Arial" w:cs="Arial"/>
                <w:sz w:val="18"/>
                <w:szCs w:val="18"/>
              </w:rPr>
              <w:t>PACN Vital Signs Monitoring Conference</w:t>
            </w:r>
          </w:p>
        </w:tc>
        <w:tc>
          <w:tcPr>
            <w:tcW w:w="3690"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Review and summarize information on this Vital Sign, help identify emerging issues and generate new ideas</w:t>
            </w:r>
          </w:p>
        </w:tc>
        <w:tc>
          <w:tcPr>
            <w:tcW w:w="1848"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Park resource staff, network staff, external scientists, partners</w:t>
            </w:r>
          </w:p>
        </w:tc>
        <w:tc>
          <w:tcPr>
            <w:tcW w:w="1572"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Project Lead, park scientists</w:t>
            </w:r>
          </w:p>
        </w:tc>
        <w:tc>
          <w:tcPr>
            <w:tcW w:w="1890"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Biennial</w:t>
            </w:r>
          </w:p>
        </w:tc>
        <w:tc>
          <w:tcPr>
            <w:tcW w:w="1800"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Peer review at national level</w:t>
            </w:r>
          </w:p>
        </w:tc>
      </w:tr>
      <w:tr w:rsidR="0049042A" w:rsidRPr="003C26B9">
        <w:tblPrEx>
          <w:tblLook w:val="01E0" w:firstRow="1" w:lastRow="1" w:firstColumn="1" w:lastColumn="1" w:noHBand="0" w:noVBand="0"/>
        </w:tblPrEx>
        <w:trPr>
          <w:cantSplit/>
          <w:trHeight w:val="74"/>
        </w:trPr>
        <w:tc>
          <w:tcPr>
            <w:tcW w:w="2275" w:type="dxa"/>
          </w:tcPr>
          <w:p w:rsidR="0049042A" w:rsidRPr="003C26B9" w:rsidRDefault="0049042A" w:rsidP="00695E25">
            <w:pPr>
              <w:pStyle w:val="TableCell-Indent"/>
              <w:rPr>
                <w:rFonts w:ascii="Arial" w:hAnsi="Arial" w:cs="Arial"/>
                <w:sz w:val="18"/>
                <w:szCs w:val="18"/>
              </w:rPr>
            </w:pPr>
            <w:r w:rsidRPr="003C26B9">
              <w:rPr>
                <w:rFonts w:ascii="Arial" w:hAnsi="Arial" w:cs="Arial"/>
                <w:sz w:val="18"/>
                <w:szCs w:val="18"/>
              </w:rPr>
              <w:t>Scientific journal articles and book chapters</w:t>
            </w:r>
          </w:p>
        </w:tc>
        <w:tc>
          <w:tcPr>
            <w:tcW w:w="3690" w:type="dxa"/>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Document and communicate advances in knowledge, provides a broader perspective on quality assurance and peer review</w:t>
            </w:r>
          </w:p>
        </w:tc>
        <w:tc>
          <w:tcPr>
            <w:tcW w:w="1848" w:type="dxa"/>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External scientists, Park resource managers, and professional staff</w:t>
            </w:r>
          </w:p>
        </w:tc>
        <w:tc>
          <w:tcPr>
            <w:tcW w:w="1572" w:type="dxa"/>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Project Lead, park scientists</w:t>
            </w:r>
          </w:p>
        </w:tc>
        <w:tc>
          <w:tcPr>
            <w:tcW w:w="1890" w:type="dxa"/>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Variable</w:t>
            </w:r>
          </w:p>
        </w:tc>
        <w:tc>
          <w:tcPr>
            <w:tcW w:w="1800" w:type="dxa"/>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Peer review according to journal or book standards</w:t>
            </w:r>
          </w:p>
        </w:tc>
      </w:tr>
      <w:tr w:rsidR="0049042A" w:rsidRPr="003C26B9">
        <w:tblPrEx>
          <w:tblLook w:val="01E0" w:firstRow="1" w:lastRow="1" w:firstColumn="1" w:lastColumn="1" w:noHBand="0" w:noVBand="0"/>
        </w:tblPrEx>
        <w:trPr>
          <w:cantSplit/>
          <w:trHeight w:val="74"/>
        </w:trPr>
        <w:tc>
          <w:tcPr>
            <w:tcW w:w="2275" w:type="dxa"/>
            <w:tcBorders>
              <w:bottom w:val="nil"/>
            </w:tcBorders>
          </w:tcPr>
          <w:p w:rsidR="0049042A" w:rsidRPr="003C26B9" w:rsidRDefault="0049042A" w:rsidP="00695E25">
            <w:pPr>
              <w:pStyle w:val="TableCell-Indent"/>
              <w:rPr>
                <w:rFonts w:ascii="Arial" w:hAnsi="Arial" w:cs="Arial"/>
                <w:sz w:val="18"/>
                <w:szCs w:val="18"/>
              </w:rPr>
            </w:pPr>
            <w:r w:rsidRPr="003C26B9">
              <w:rPr>
                <w:rFonts w:ascii="Arial" w:hAnsi="Arial" w:cs="Arial"/>
                <w:sz w:val="18"/>
                <w:szCs w:val="18"/>
              </w:rPr>
              <w:t>Other symposia, conferences and workshops</w:t>
            </w:r>
          </w:p>
        </w:tc>
        <w:tc>
          <w:tcPr>
            <w:tcW w:w="3690"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Review and summarize information on this Vital Sign, help identify emerging issues and generate new ideas</w:t>
            </w:r>
          </w:p>
        </w:tc>
        <w:tc>
          <w:tcPr>
            <w:tcW w:w="1848" w:type="dxa"/>
            <w:tcBorders>
              <w:bottom w:val="nil"/>
            </w:tcBorders>
          </w:tcPr>
          <w:p w:rsidR="0049042A" w:rsidRDefault="0049042A" w:rsidP="00695E25">
            <w:pPr>
              <w:pStyle w:val="TableCell-Left"/>
              <w:rPr>
                <w:rFonts w:ascii="Arial" w:hAnsi="Arial" w:cs="Arial"/>
                <w:sz w:val="18"/>
                <w:szCs w:val="18"/>
              </w:rPr>
            </w:pPr>
            <w:r w:rsidRPr="003C26B9">
              <w:rPr>
                <w:rFonts w:ascii="Arial" w:hAnsi="Arial" w:cs="Arial"/>
                <w:sz w:val="18"/>
                <w:szCs w:val="18"/>
              </w:rPr>
              <w:t>External scientists, professional staff, Park resource managers, and other resource managers.</w:t>
            </w:r>
          </w:p>
          <w:p w:rsidR="0049042A" w:rsidRPr="003C26B9" w:rsidRDefault="0049042A" w:rsidP="00695E25">
            <w:pPr>
              <w:pStyle w:val="TableCell-Left"/>
              <w:rPr>
                <w:rFonts w:ascii="Arial" w:hAnsi="Arial" w:cs="Arial"/>
                <w:sz w:val="18"/>
                <w:szCs w:val="18"/>
              </w:rPr>
            </w:pPr>
          </w:p>
        </w:tc>
        <w:tc>
          <w:tcPr>
            <w:tcW w:w="1572"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Project Lead, park scientists</w:t>
            </w:r>
          </w:p>
        </w:tc>
        <w:tc>
          <w:tcPr>
            <w:tcW w:w="1890"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Variable (e.g., Hawai‘i Conservation Conference)</w:t>
            </w:r>
          </w:p>
        </w:tc>
        <w:tc>
          <w:tcPr>
            <w:tcW w:w="1800"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Peer review at network level; for papers may also be peer reviewed</w:t>
            </w:r>
          </w:p>
        </w:tc>
      </w:tr>
      <w:tr w:rsidR="0049042A" w:rsidRPr="003C26B9">
        <w:tblPrEx>
          <w:tblLook w:val="01E0" w:firstRow="1" w:lastRow="1" w:firstColumn="1" w:lastColumn="1" w:noHBand="0" w:noVBand="0"/>
        </w:tblPrEx>
        <w:trPr>
          <w:cantSplit/>
          <w:trHeight w:val="74"/>
        </w:trPr>
        <w:tc>
          <w:tcPr>
            <w:tcW w:w="5965" w:type="dxa"/>
            <w:gridSpan w:val="2"/>
            <w:tcBorders>
              <w:top w:val="nil"/>
              <w:bottom w:val="nil"/>
            </w:tcBorders>
          </w:tcPr>
          <w:p w:rsidR="0049042A" w:rsidRPr="003C26B9" w:rsidRDefault="0049042A" w:rsidP="00695E25">
            <w:pPr>
              <w:pStyle w:val="TableCell-Left"/>
              <w:rPr>
                <w:rFonts w:ascii="Arial" w:hAnsi="Arial" w:cs="Arial"/>
                <w:b/>
                <w:sz w:val="18"/>
                <w:szCs w:val="18"/>
              </w:rPr>
            </w:pPr>
            <w:r w:rsidRPr="003C26B9">
              <w:rPr>
                <w:rFonts w:ascii="Arial" w:hAnsi="Arial" w:cs="Arial"/>
                <w:b/>
                <w:sz w:val="18"/>
                <w:szCs w:val="18"/>
              </w:rPr>
              <w:t>4. Management Briefings</w:t>
            </w:r>
          </w:p>
        </w:tc>
        <w:tc>
          <w:tcPr>
            <w:tcW w:w="1848" w:type="dxa"/>
            <w:tcBorders>
              <w:top w:val="nil"/>
              <w:bottom w:val="nil"/>
            </w:tcBorders>
          </w:tcPr>
          <w:p w:rsidR="0049042A" w:rsidRPr="003C26B9" w:rsidRDefault="0049042A" w:rsidP="00695E25">
            <w:pPr>
              <w:pStyle w:val="TableCell-Left"/>
              <w:rPr>
                <w:rFonts w:ascii="Arial" w:hAnsi="Arial" w:cs="Arial"/>
                <w:b/>
                <w:sz w:val="18"/>
                <w:szCs w:val="18"/>
              </w:rPr>
            </w:pPr>
          </w:p>
        </w:tc>
        <w:tc>
          <w:tcPr>
            <w:tcW w:w="1572" w:type="dxa"/>
            <w:tcBorders>
              <w:top w:val="nil"/>
              <w:bottom w:val="nil"/>
            </w:tcBorders>
          </w:tcPr>
          <w:p w:rsidR="0049042A" w:rsidRPr="003C26B9" w:rsidRDefault="0049042A" w:rsidP="00695E25">
            <w:pPr>
              <w:pStyle w:val="TableCell-Left"/>
              <w:rPr>
                <w:rFonts w:ascii="Arial" w:hAnsi="Arial" w:cs="Arial"/>
                <w:b/>
                <w:sz w:val="18"/>
                <w:szCs w:val="18"/>
              </w:rPr>
            </w:pPr>
          </w:p>
        </w:tc>
        <w:tc>
          <w:tcPr>
            <w:tcW w:w="1890" w:type="dxa"/>
            <w:tcBorders>
              <w:top w:val="nil"/>
              <w:bottom w:val="nil"/>
            </w:tcBorders>
          </w:tcPr>
          <w:p w:rsidR="0049042A" w:rsidRPr="003C26B9" w:rsidRDefault="0049042A" w:rsidP="00695E25">
            <w:pPr>
              <w:pStyle w:val="TableCell-Left"/>
              <w:rPr>
                <w:rFonts w:ascii="Arial" w:hAnsi="Arial" w:cs="Arial"/>
                <w:b/>
                <w:sz w:val="18"/>
                <w:szCs w:val="18"/>
              </w:rPr>
            </w:pPr>
          </w:p>
        </w:tc>
        <w:tc>
          <w:tcPr>
            <w:tcW w:w="1800" w:type="dxa"/>
            <w:tcBorders>
              <w:top w:val="nil"/>
              <w:bottom w:val="nil"/>
            </w:tcBorders>
          </w:tcPr>
          <w:p w:rsidR="0049042A" w:rsidRPr="003C26B9" w:rsidRDefault="0049042A" w:rsidP="00695E25">
            <w:pPr>
              <w:pStyle w:val="TableCell-Left"/>
              <w:rPr>
                <w:rFonts w:ascii="Arial" w:hAnsi="Arial" w:cs="Arial"/>
                <w:b/>
                <w:sz w:val="18"/>
                <w:szCs w:val="18"/>
              </w:rPr>
            </w:pPr>
          </w:p>
        </w:tc>
      </w:tr>
      <w:tr w:rsidR="0049042A" w:rsidRPr="003C26B9">
        <w:tblPrEx>
          <w:tblLook w:val="01E0" w:firstRow="1" w:lastRow="1" w:firstColumn="1" w:lastColumn="1" w:noHBand="0" w:noVBand="0"/>
        </w:tblPrEx>
        <w:trPr>
          <w:cantSplit/>
          <w:trHeight w:val="74"/>
        </w:trPr>
        <w:tc>
          <w:tcPr>
            <w:tcW w:w="2275" w:type="dxa"/>
            <w:tcBorders>
              <w:top w:val="nil"/>
              <w:bottom w:val="nil"/>
            </w:tcBorders>
          </w:tcPr>
          <w:p w:rsidR="0049042A" w:rsidRPr="003C26B9" w:rsidRDefault="0049042A" w:rsidP="00695E25">
            <w:pPr>
              <w:pStyle w:val="TableCell-Indent"/>
              <w:rPr>
                <w:rFonts w:ascii="Arial" w:hAnsi="Arial" w:cs="Arial"/>
                <w:sz w:val="18"/>
                <w:szCs w:val="18"/>
              </w:rPr>
            </w:pPr>
            <w:r w:rsidRPr="003C26B9">
              <w:rPr>
                <w:rFonts w:ascii="Arial" w:hAnsi="Arial" w:cs="Arial"/>
                <w:sz w:val="18"/>
                <w:szCs w:val="18"/>
              </w:rPr>
              <w:t>Executive briefings</w:t>
            </w:r>
          </w:p>
        </w:tc>
        <w:tc>
          <w:tcPr>
            <w:tcW w:w="3690" w:type="dxa"/>
            <w:tcBorders>
              <w:top w:val="nil"/>
              <w:bottom w:val="nil"/>
            </w:tcBorders>
          </w:tcPr>
          <w:p w:rsidR="0049042A" w:rsidRDefault="0049042A" w:rsidP="00695E25">
            <w:pPr>
              <w:pStyle w:val="TableCell-Left"/>
              <w:rPr>
                <w:rFonts w:ascii="Arial" w:hAnsi="Arial" w:cs="Arial"/>
                <w:sz w:val="18"/>
                <w:szCs w:val="18"/>
              </w:rPr>
            </w:pPr>
            <w:r w:rsidRPr="003C26B9">
              <w:rPr>
                <w:rFonts w:ascii="Arial" w:hAnsi="Arial" w:cs="Arial"/>
                <w:sz w:val="18"/>
                <w:szCs w:val="18"/>
              </w:rPr>
              <w:t>Update Superintendents and other VIPs on park-specific findings and potential resource issues; suggest action items where appropriate</w:t>
            </w:r>
          </w:p>
          <w:p w:rsidR="0049042A" w:rsidRPr="003C26B9" w:rsidRDefault="0049042A" w:rsidP="00695E25">
            <w:pPr>
              <w:pStyle w:val="TableCell-Left"/>
              <w:rPr>
                <w:rFonts w:ascii="Arial" w:hAnsi="Arial" w:cs="Arial"/>
                <w:sz w:val="18"/>
                <w:szCs w:val="18"/>
              </w:rPr>
            </w:pPr>
          </w:p>
        </w:tc>
        <w:tc>
          <w:tcPr>
            <w:tcW w:w="1848" w:type="dxa"/>
            <w:tcBorders>
              <w:top w:val="nil"/>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Individual Superintendents and other VIPs</w:t>
            </w:r>
          </w:p>
        </w:tc>
        <w:tc>
          <w:tcPr>
            <w:tcW w:w="1572" w:type="dxa"/>
            <w:tcBorders>
              <w:top w:val="nil"/>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Project Lead, Network Coordinator</w:t>
            </w:r>
          </w:p>
        </w:tc>
        <w:tc>
          <w:tcPr>
            <w:tcW w:w="1890" w:type="dxa"/>
            <w:tcBorders>
              <w:top w:val="nil"/>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As needed</w:t>
            </w:r>
          </w:p>
        </w:tc>
        <w:tc>
          <w:tcPr>
            <w:tcW w:w="1800" w:type="dxa"/>
            <w:tcBorders>
              <w:top w:val="nil"/>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Peer review by network and monitoring staff</w:t>
            </w:r>
          </w:p>
          <w:p w:rsidR="0049042A" w:rsidRPr="003C26B9" w:rsidRDefault="0049042A" w:rsidP="00695E25">
            <w:pPr>
              <w:pStyle w:val="TableCell-Left"/>
              <w:rPr>
                <w:rFonts w:ascii="Arial" w:hAnsi="Arial" w:cs="Arial"/>
                <w:sz w:val="18"/>
                <w:szCs w:val="18"/>
              </w:rPr>
            </w:pPr>
          </w:p>
        </w:tc>
      </w:tr>
      <w:tr w:rsidR="0049042A" w:rsidRPr="003C26B9">
        <w:tblPrEx>
          <w:tblLook w:val="01E0" w:firstRow="1" w:lastRow="1" w:firstColumn="1" w:lastColumn="1" w:noHBand="0" w:noVBand="0"/>
        </w:tblPrEx>
        <w:trPr>
          <w:cantSplit/>
          <w:trHeight w:val="74"/>
        </w:trPr>
        <w:tc>
          <w:tcPr>
            <w:tcW w:w="2275" w:type="dxa"/>
            <w:tcBorders>
              <w:top w:val="nil"/>
              <w:bottom w:val="nil"/>
            </w:tcBorders>
          </w:tcPr>
          <w:p w:rsidR="0049042A" w:rsidRPr="003C26B9" w:rsidRDefault="0049042A" w:rsidP="00695E25">
            <w:pPr>
              <w:pStyle w:val="TableCell-Left"/>
              <w:rPr>
                <w:rFonts w:ascii="Arial" w:hAnsi="Arial" w:cs="Arial"/>
                <w:b/>
                <w:sz w:val="18"/>
                <w:szCs w:val="18"/>
              </w:rPr>
            </w:pPr>
            <w:r w:rsidRPr="003C26B9">
              <w:rPr>
                <w:rFonts w:ascii="Arial" w:hAnsi="Arial" w:cs="Arial"/>
                <w:b/>
                <w:sz w:val="18"/>
                <w:szCs w:val="18"/>
              </w:rPr>
              <w:t xml:space="preserve">5. </w:t>
            </w:r>
            <w:r>
              <w:rPr>
                <w:rFonts w:ascii="Arial" w:hAnsi="Arial" w:cs="Arial"/>
                <w:b/>
                <w:sz w:val="18"/>
                <w:szCs w:val="18"/>
              </w:rPr>
              <w:t>Website</w:t>
            </w:r>
            <w:r w:rsidRPr="003C26B9">
              <w:rPr>
                <w:rFonts w:ascii="Arial" w:hAnsi="Arial" w:cs="Arial"/>
                <w:b/>
                <w:sz w:val="18"/>
                <w:szCs w:val="18"/>
              </w:rPr>
              <w:t xml:space="preserve"> Posting</w:t>
            </w:r>
          </w:p>
        </w:tc>
        <w:tc>
          <w:tcPr>
            <w:tcW w:w="3690" w:type="dxa"/>
            <w:tcBorders>
              <w:top w:val="nil"/>
              <w:bottom w:val="nil"/>
            </w:tcBorders>
          </w:tcPr>
          <w:p w:rsidR="0049042A" w:rsidRPr="003C26B9" w:rsidRDefault="0049042A" w:rsidP="00695E25">
            <w:pPr>
              <w:pStyle w:val="TableCell-Left"/>
              <w:rPr>
                <w:rFonts w:ascii="Arial" w:hAnsi="Arial" w:cs="Arial"/>
                <w:b/>
                <w:sz w:val="18"/>
                <w:szCs w:val="18"/>
              </w:rPr>
            </w:pPr>
          </w:p>
        </w:tc>
        <w:tc>
          <w:tcPr>
            <w:tcW w:w="1848" w:type="dxa"/>
            <w:tcBorders>
              <w:top w:val="nil"/>
              <w:bottom w:val="nil"/>
            </w:tcBorders>
          </w:tcPr>
          <w:p w:rsidR="0049042A" w:rsidRPr="003C26B9" w:rsidRDefault="0049042A" w:rsidP="00695E25">
            <w:pPr>
              <w:pStyle w:val="TableCell-Left"/>
              <w:rPr>
                <w:rFonts w:ascii="Arial" w:hAnsi="Arial" w:cs="Arial"/>
                <w:b/>
                <w:sz w:val="18"/>
                <w:szCs w:val="18"/>
              </w:rPr>
            </w:pPr>
          </w:p>
        </w:tc>
        <w:tc>
          <w:tcPr>
            <w:tcW w:w="1572" w:type="dxa"/>
            <w:tcBorders>
              <w:top w:val="nil"/>
              <w:bottom w:val="nil"/>
            </w:tcBorders>
          </w:tcPr>
          <w:p w:rsidR="0049042A" w:rsidRPr="003C26B9" w:rsidRDefault="0049042A" w:rsidP="00695E25">
            <w:pPr>
              <w:pStyle w:val="TableCell-Left"/>
              <w:rPr>
                <w:rFonts w:ascii="Arial" w:hAnsi="Arial" w:cs="Arial"/>
                <w:b/>
                <w:sz w:val="18"/>
                <w:szCs w:val="18"/>
              </w:rPr>
            </w:pPr>
          </w:p>
        </w:tc>
        <w:tc>
          <w:tcPr>
            <w:tcW w:w="1890" w:type="dxa"/>
            <w:tcBorders>
              <w:top w:val="nil"/>
              <w:bottom w:val="nil"/>
            </w:tcBorders>
          </w:tcPr>
          <w:p w:rsidR="0049042A" w:rsidRPr="003C26B9" w:rsidRDefault="0049042A" w:rsidP="00695E25">
            <w:pPr>
              <w:pStyle w:val="TableCell-Left"/>
              <w:rPr>
                <w:rFonts w:ascii="Arial" w:hAnsi="Arial" w:cs="Arial"/>
                <w:b/>
                <w:sz w:val="18"/>
                <w:szCs w:val="18"/>
              </w:rPr>
            </w:pPr>
          </w:p>
        </w:tc>
        <w:tc>
          <w:tcPr>
            <w:tcW w:w="1800" w:type="dxa"/>
            <w:tcBorders>
              <w:top w:val="nil"/>
              <w:bottom w:val="nil"/>
            </w:tcBorders>
          </w:tcPr>
          <w:p w:rsidR="0049042A" w:rsidRPr="003C26B9" w:rsidRDefault="0049042A" w:rsidP="00695E25">
            <w:pPr>
              <w:pStyle w:val="TableCell-Left"/>
              <w:rPr>
                <w:rFonts w:ascii="Arial" w:hAnsi="Arial" w:cs="Arial"/>
                <w:b/>
                <w:sz w:val="18"/>
                <w:szCs w:val="18"/>
              </w:rPr>
            </w:pPr>
          </w:p>
        </w:tc>
      </w:tr>
      <w:tr w:rsidR="0049042A" w:rsidRPr="003C26B9">
        <w:tblPrEx>
          <w:tblLook w:val="01E0" w:firstRow="1" w:lastRow="1" w:firstColumn="1" w:lastColumn="1" w:noHBand="0" w:noVBand="0"/>
        </w:tblPrEx>
        <w:trPr>
          <w:cantSplit/>
          <w:trHeight w:val="74"/>
        </w:trPr>
        <w:tc>
          <w:tcPr>
            <w:tcW w:w="2275" w:type="dxa"/>
            <w:tcBorders>
              <w:bottom w:val="nil"/>
            </w:tcBorders>
          </w:tcPr>
          <w:p w:rsidR="0049042A" w:rsidRPr="003C26B9" w:rsidRDefault="0049042A" w:rsidP="00695E25">
            <w:pPr>
              <w:pStyle w:val="TableCell-Indent"/>
              <w:rPr>
                <w:rFonts w:ascii="Arial" w:hAnsi="Arial" w:cs="Arial"/>
                <w:sz w:val="18"/>
                <w:szCs w:val="18"/>
              </w:rPr>
            </w:pPr>
            <w:r w:rsidRPr="003C26B9">
              <w:rPr>
                <w:rFonts w:ascii="Arial" w:hAnsi="Arial" w:cs="Arial"/>
                <w:sz w:val="18"/>
                <w:szCs w:val="18"/>
              </w:rPr>
              <w:t>Web-based media</w:t>
            </w:r>
          </w:p>
        </w:tc>
        <w:tc>
          <w:tcPr>
            <w:tcW w:w="3690"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Centralized repository of all final reports and information to ensure products are easily accessible in commonly-used electronic formats (See SOP #18 “Product Posting and Distribution”)</w:t>
            </w:r>
          </w:p>
        </w:tc>
        <w:tc>
          <w:tcPr>
            <w:tcW w:w="1848"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Superintendents, Park resource staff, PACN staff, external scientists, partners, public</w:t>
            </w:r>
          </w:p>
        </w:tc>
        <w:tc>
          <w:tcPr>
            <w:tcW w:w="1572"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Typically the Data Manager</w:t>
            </w:r>
          </w:p>
        </w:tc>
        <w:tc>
          <w:tcPr>
            <w:tcW w:w="1890"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As media is completed</w:t>
            </w:r>
          </w:p>
        </w:tc>
        <w:tc>
          <w:tcPr>
            <w:tcW w:w="1800"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Peer review at network level to NPS web standards as finalized, reviewed products</w:t>
            </w:r>
          </w:p>
          <w:p w:rsidR="0049042A" w:rsidRDefault="0049042A" w:rsidP="00695E25">
            <w:pPr>
              <w:pStyle w:val="TableCell-Left"/>
              <w:rPr>
                <w:rFonts w:ascii="Arial" w:hAnsi="Arial" w:cs="Arial"/>
                <w:sz w:val="18"/>
                <w:szCs w:val="18"/>
              </w:rPr>
            </w:pPr>
          </w:p>
          <w:p w:rsidR="0049042A" w:rsidRDefault="0049042A" w:rsidP="00695E25">
            <w:pPr>
              <w:pStyle w:val="TableCell-Left"/>
              <w:rPr>
                <w:rFonts w:ascii="Arial" w:hAnsi="Arial" w:cs="Arial"/>
                <w:sz w:val="18"/>
                <w:szCs w:val="18"/>
              </w:rPr>
            </w:pPr>
          </w:p>
          <w:p w:rsidR="0049042A" w:rsidRDefault="0049042A" w:rsidP="00695E25">
            <w:pPr>
              <w:pStyle w:val="TableCell-Left"/>
              <w:rPr>
                <w:rFonts w:ascii="Arial" w:hAnsi="Arial" w:cs="Arial"/>
                <w:sz w:val="18"/>
                <w:szCs w:val="18"/>
              </w:rPr>
            </w:pPr>
          </w:p>
          <w:p w:rsidR="0049042A" w:rsidRDefault="0049042A" w:rsidP="00695E25">
            <w:pPr>
              <w:pStyle w:val="TableCell-Left"/>
              <w:rPr>
                <w:rFonts w:ascii="Arial" w:hAnsi="Arial" w:cs="Arial"/>
                <w:sz w:val="18"/>
                <w:szCs w:val="18"/>
              </w:rPr>
            </w:pPr>
          </w:p>
          <w:p w:rsidR="0049042A" w:rsidRDefault="0049042A" w:rsidP="00695E25">
            <w:pPr>
              <w:pStyle w:val="TableCell-Left"/>
              <w:rPr>
                <w:rFonts w:ascii="Arial" w:hAnsi="Arial" w:cs="Arial"/>
                <w:sz w:val="18"/>
                <w:szCs w:val="18"/>
              </w:rPr>
            </w:pPr>
          </w:p>
          <w:p w:rsidR="0049042A" w:rsidRPr="003C26B9" w:rsidRDefault="0049042A" w:rsidP="00695E25">
            <w:pPr>
              <w:pStyle w:val="TableCell-Left"/>
              <w:rPr>
                <w:rFonts w:ascii="Arial" w:hAnsi="Arial" w:cs="Arial"/>
                <w:sz w:val="18"/>
                <w:szCs w:val="18"/>
              </w:rPr>
            </w:pPr>
          </w:p>
          <w:p w:rsidR="0049042A" w:rsidRPr="003C26B9" w:rsidRDefault="0049042A" w:rsidP="00695E25">
            <w:pPr>
              <w:pStyle w:val="TableCell-Left"/>
              <w:rPr>
                <w:rFonts w:ascii="Arial" w:hAnsi="Arial" w:cs="Arial"/>
                <w:sz w:val="18"/>
                <w:szCs w:val="18"/>
              </w:rPr>
            </w:pPr>
          </w:p>
        </w:tc>
      </w:tr>
      <w:tr w:rsidR="0049042A" w:rsidRPr="003C26B9">
        <w:tblPrEx>
          <w:tblLook w:val="01E0" w:firstRow="1" w:lastRow="1" w:firstColumn="1" w:lastColumn="1" w:noHBand="0" w:noVBand="0"/>
        </w:tblPrEx>
        <w:trPr>
          <w:cantSplit/>
          <w:trHeight w:val="74"/>
        </w:trPr>
        <w:tc>
          <w:tcPr>
            <w:tcW w:w="5965" w:type="dxa"/>
            <w:gridSpan w:val="2"/>
            <w:tcBorders>
              <w:top w:val="nil"/>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b/>
                <w:sz w:val="18"/>
                <w:szCs w:val="18"/>
              </w:rPr>
              <w:lastRenderedPageBreak/>
              <w:t>6. Interpretation and Outreach</w:t>
            </w:r>
          </w:p>
        </w:tc>
        <w:tc>
          <w:tcPr>
            <w:tcW w:w="1848" w:type="dxa"/>
            <w:tcBorders>
              <w:top w:val="nil"/>
              <w:bottom w:val="nil"/>
            </w:tcBorders>
          </w:tcPr>
          <w:p w:rsidR="0049042A" w:rsidRPr="003C26B9" w:rsidRDefault="0049042A" w:rsidP="00695E25">
            <w:pPr>
              <w:pStyle w:val="TableCell-Left"/>
              <w:rPr>
                <w:rFonts w:ascii="Arial" w:hAnsi="Arial" w:cs="Arial"/>
                <w:sz w:val="18"/>
                <w:szCs w:val="18"/>
              </w:rPr>
            </w:pPr>
          </w:p>
        </w:tc>
        <w:tc>
          <w:tcPr>
            <w:tcW w:w="1572" w:type="dxa"/>
            <w:tcBorders>
              <w:top w:val="nil"/>
              <w:bottom w:val="nil"/>
            </w:tcBorders>
          </w:tcPr>
          <w:p w:rsidR="0049042A" w:rsidRPr="003C26B9" w:rsidRDefault="0049042A" w:rsidP="00695E25">
            <w:pPr>
              <w:pStyle w:val="TableCell-Left"/>
              <w:rPr>
                <w:rFonts w:ascii="Arial" w:hAnsi="Arial" w:cs="Arial"/>
                <w:sz w:val="18"/>
                <w:szCs w:val="18"/>
              </w:rPr>
            </w:pPr>
          </w:p>
        </w:tc>
        <w:tc>
          <w:tcPr>
            <w:tcW w:w="1890" w:type="dxa"/>
            <w:tcBorders>
              <w:top w:val="nil"/>
              <w:bottom w:val="nil"/>
            </w:tcBorders>
          </w:tcPr>
          <w:p w:rsidR="0049042A" w:rsidRPr="003C26B9" w:rsidRDefault="00D728CF" w:rsidP="00695E25">
            <w:pPr>
              <w:pStyle w:val="TableCell-Left"/>
              <w:rPr>
                <w:rFonts w:ascii="Arial" w:hAnsi="Arial" w:cs="Arial"/>
                <w:sz w:val="18"/>
                <w:szCs w:val="18"/>
              </w:rPr>
            </w:pPr>
            <w:r>
              <w:rPr>
                <w:noProof/>
              </w:rPr>
              <mc:AlternateContent>
                <mc:Choice Requires="wps">
                  <w:drawing>
                    <wp:anchor distT="0" distB="0" distL="114300" distR="114300" simplePos="0" relativeHeight="49" behindDoc="0" locked="1" layoutInCell="1" allowOverlap="1">
                      <wp:simplePos x="0" y="0"/>
                      <wp:positionH relativeFrom="column">
                        <wp:posOffset>1604010</wp:posOffset>
                      </wp:positionH>
                      <wp:positionV relativeFrom="paragraph">
                        <wp:posOffset>-751840</wp:posOffset>
                      </wp:positionV>
                      <wp:extent cx="877570" cy="237490"/>
                      <wp:effectExtent l="0" t="0" r="0" b="0"/>
                      <wp:wrapNone/>
                      <wp:docPr id="255"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57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D3B59" w:rsidRPr="00C23920" w:rsidRDefault="002D3B59" w:rsidP="003C26B9">
                                  <w:pPr>
                                    <w:rPr>
                                      <w:rFonts w:ascii="Arial" w:hAnsi="Arial" w:cs="Arial"/>
                                      <w:sz w:val="20"/>
                                      <w:szCs w:val="20"/>
                                    </w:rPr>
                                  </w:pPr>
                                  <w:r w:rsidRPr="00C23920">
                                    <w:rPr>
                                      <w:rFonts w:ascii="Arial" w:hAnsi="Arial" w:cs="Arial"/>
                                      <w:sz w:val="20"/>
                                    </w:rPr>
                                    <w:t>(Continued)</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1" o:spid="_x0000_s1103" type="#_x0000_t202" style="position:absolute;margin-left:126.3pt;margin-top:-59.2pt;width:69.1pt;height:18.7pt;z-index: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" filled="f" stroked="f">
                      <v:textbox style="mso-fit-shape-to-text:t">
                        <w:txbxContent>
                          <w:p w:rsidR="002D3B59" w:rsidRPr="00C23920" w:rsidRDefault="002D3B59" w:rsidP="003C26B9">
                            <w:pPr>
                              <w:rPr>
                                <w:rFonts w:ascii="Arial" w:hAnsi="Arial" w:cs="Arial"/>
                                <w:sz w:val="20"/>
                                <w:szCs w:val="20"/>
                              </w:rPr>
                            </w:pPr>
                            <w:r w:rsidRPr="00C23920">
                              <w:rPr>
                                <w:rFonts w:ascii="Arial" w:hAnsi="Arial" w:cs="Arial"/>
                                <w:sz w:val="20"/>
                              </w:rPr>
                              <w:t>(Continued)</w:t>
                            </w:r>
                          </w:p>
                        </w:txbxContent>
                      </v:textbox>
                      <w10:anchorlock/>
                    </v:shape>
                  </w:pict>
                </mc:Fallback>
              </mc:AlternateContent>
            </w:r>
          </w:p>
        </w:tc>
        <w:tc>
          <w:tcPr>
            <w:tcW w:w="1800" w:type="dxa"/>
            <w:tcBorders>
              <w:top w:val="nil"/>
              <w:bottom w:val="nil"/>
            </w:tcBorders>
          </w:tcPr>
          <w:p w:rsidR="0049042A" w:rsidRPr="003C26B9" w:rsidRDefault="0049042A" w:rsidP="00695E25">
            <w:pPr>
              <w:pStyle w:val="TableCell-Left"/>
              <w:rPr>
                <w:rFonts w:ascii="Arial" w:hAnsi="Arial" w:cs="Arial"/>
                <w:sz w:val="18"/>
                <w:szCs w:val="18"/>
              </w:rPr>
            </w:pPr>
          </w:p>
        </w:tc>
      </w:tr>
      <w:tr w:rsidR="0049042A" w:rsidRPr="003C26B9">
        <w:tblPrEx>
          <w:tblLook w:val="01E0" w:firstRow="1" w:lastRow="1" w:firstColumn="1" w:lastColumn="1" w:noHBand="0" w:noVBand="0"/>
        </w:tblPrEx>
        <w:trPr>
          <w:cantSplit/>
          <w:trHeight w:val="74"/>
        </w:trPr>
        <w:tc>
          <w:tcPr>
            <w:tcW w:w="2275" w:type="dxa"/>
            <w:tcBorders>
              <w:bottom w:val="nil"/>
            </w:tcBorders>
          </w:tcPr>
          <w:p w:rsidR="0049042A" w:rsidRPr="003C26B9" w:rsidRDefault="0049042A" w:rsidP="00695E25">
            <w:pPr>
              <w:pStyle w:val="TableCell-Indent"/>
              <w:rPr>
                <w:rFonts w:ascii="Arial" w:hAnsi="Arial" w:cs="Arial"/>
                <w:sz w:val="18"/>
                <w:szCs w:val="18"/>
              </w:rPr>
            </w:pPr>
            <w:r w:rsidRPr="003C26B9">
              <w:rPr>
                <w:rFonts w:ascii="Arial" w:hAnsi="Arial" w:cs="Arial"/>
                <w:sz w:val="18"/>
                <w:szCs w:val="18"/>
              </w:rPr>
              <w:t>Science Days</w:t>
            </w:r>
          </w:p>
        </w:tc>
        <w:tc>
          <w:tcPr>
            <w:tcW w:w="3690"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Communicate main monitoring findings as well as underlying data; discuss potential significance for management, further monitoring, potential additional research needs, and for outreach</w:t>
            </w:r>
          </w:p>
        </w:tc>
        <w:tc>
          <w:tcPr>
            <w:tcW w:w="1848"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Superintendents, park resource staff, PACN staff, protocol managers, partners, public</w:t>
            </w:r>
          </w:p>
        </w:tc>
        <w:tc>
          <w:tcPr>
            <w:tcW w:w="1572"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Project Lead, Technicians, and others as needed</w:t>
            </w:r>
          </w:p>
        </w:tc>
        <w:tc>
          <w:tcPr>
            <w:tcW w:w="1890"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Variable by park, annual when possible</w:t>
            </w:r>
          </w:p>
        </w:tc>
        <w:tc>
          <w:tcPr>
            <w:tcW w:w="1800"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Meeting / presentation itself is a form of review</w:t>
            </w:r>
          </w:p>
        </w:tc>
      </w:tr>
      <w:tr w:rsidR="0049042A" w:rsidRPr="003C26B9">
        <w:tblPrEx>
          <w:tblLook w:val="01E0" w:firstRow="1" w:lastRow="1" w:firstColumn="1" w:lastColumn="1" w:noHBand="0" w:noVBand="0"/>
        </w:tblPrEx>
        <w:trPr>
          <w:cantSplit/>
          <w:trHeight w:val="74"/>
        </w:trPr>
        <w:tc>
          <w:tcPr>
            <w:tcW w:w="2275" w:type="dxa"/>
            <w:tcBorders>
              <w:bottom w:val="nil"/>
            </w:tcBorders>
          </w:tcPr>
          <w:p w:rsidR="0049042A" w:rsidRPr="003C26B9" w:rsidRDefault="0049042A" w:rsidP="00695E25">
            <w:pPr>
              <w:pStyle w:val="TableCell-Indent"/>
              <w:rPr>
                <w:rFonts w:ascii="Arial" w:hAnsi="Arial" w:cs="Arial"/>
                <w:sz w:val="18"/>
                <w:szCs w:val="18"/>
              </w:rPr>
            </w:pPr>
            <w:r w:rsidRPr="003C26B9">
              <w:rPr>
                <w:rFonts w:ascii="Arial" w:hAnsi="Arial" w:cs="Arial"/>
                <w:sz w:val="18"/>
                <w:szCs w:val="18"/>
              </w:rPr>
              <w:t>Interpretive Conversations</w:t>
            </w:r>
          </w:p>
        </w:tc>
        <w:tc>
          <w:tcPr>
            <w:tcW w:w="3690"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Interactive conversations with park interpretive staff to discuss main monitoring findings as well as underlying data; discuss potential significance for management, further monitoring, potential additional research needs, and for outreach</w:t>
            </w:r>
          </w:p>
        </w:tc>
        <w:tc>
          <w:tcPr>
            <w:tcW w:w="1848"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Park interpretive staff, environmental educators, PACN staff</w:t>
            </w:r>
          </w:p>
        </w:tc>
        <w:tc>
          <w:tcPr>
            <w:tcW w:w="1572"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Project Lead, Technicians, and others as needed</w:t>
            </w:r>
          </w:p>
        </w:tc>
        <w:tc>
          <w:tcPr>
            <w:tcW w:w="1890"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Variable by park, annual when possible</w:t>
            </w:r>
          </w:p>
        </w:tc>
        <w:tc>
          <w:tcPr>
            <w:tcW w:w="1800"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Meeting / presentation itself is a form of review</w:t>
            </w:r>
          </w:p>
        </w:tc>
      </w:tr>
      <w:tr w:rsidR="0049042A" w:rsidRPr="003C26B9">
        <w:tblPrEx>
          <w:tblLook w:val="01E0" w:firstRow="1" w:lastRow="1" w:firstColumn="1" w:lastColumn="1" w:noHBand="0" w:noVBand="0"/>
        </w:tblPrEx>
        <w:trPr>
          <w:cantSplit/>
          <w:trHeight w:val="74"/>
        </w:trPr>
        <w:tc>
          <w:tcPr>
            <w:tcW w:w="2275" w:type="dxa"/>
            <w:tcBorders>
              <w:bottom w:val="nil"/>
            </w:tcBorders>
          </w:tcPr>
          <w:p w:rsidR="0049042A" w:rsidRPr="003C26B9" w:rsidRDefault="0049042A" w:rsidP="00695E25">
            <w:pPr>
              <w:pStyle w:val="TableCell-Indent"/>
              <w:rPr>
                <w:rFonts w:ascii="Arial" w:hAnsi="Arial" w:cs="Arial"/>
                <w:sz w:val="18"/>
                <w:szCs w:val="18"/>
              </w:rPr>
            </w:pPr>
            <w:r w:rsidRPr="003C26B9">
              <w:rPr>
                <w:rFonts w:ascii="Arial" w:hAnsi="Arial" w:cs="Arial"/>
                <w:sz w:val="18"/>
                <w:szCs w:val="18"/>
              </w:rPr>
              <w:t>Park Interpretive / outreach sessions</w:t>
            </w:r>
          </w:p>
        </w:tc>
        <w:tc>
          <w:tcPr>
            <w:tcW w:w="3690"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Review and summarize information on PACN Vital Signs; engage and involve greater participation in monitoring efforts</w:t>
            </w:r>
          </w:p>
        </w:tc>
        <w:tc>
          <w:tcPr>
            <w:tcW w:w="1848"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Park staff, public, partners</w:t>
            </w:r>
          </w:p>
        </w:tc>
        <w:tc>
          <w:tcPr>
            <w:tcW w:w="1572"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Project Lead, Technicians, and others as needed</w:t>
            </w:r>
          </w:p>
        </w:tc>
        <w:tc>
          <w:tcPr>
            <w:tcW w:w="1890"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Variable</w:t>
            </w:r>
          </w:p>
        </w:tc>
        <w:tc>
          <w:tcPr>
            <w:tcW w:w="1800" w:type="dxa"/>
            <w:tcBorders>
              <w:bottom w:val="nil"/>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Peer review by network, PICRP staff</w:t>
            </w:r>
          </w:p>
        </w:tc>
      </w:tr>
      <w:tr w:rsidR="0049042A" w:rsidRPr="003C26B9">
        <w:tblPrEx>
          <w:tblLook w:val="01E0" w:firstRow="1" w:lastRow="1" w:firstColumn="1" w:lastColumn="1" w:noHBand="0" w:noVBand="0"/>
        </w:tblPrEx>
        <w:trPr>
          <w:cantSplit/>
          <w:trHeight w:val="74"/>
        </w:trPr>
        <w:tc>
          <w:tcPr>
            <w:tcW w:w="2275" w:type="dxa"/>
            <w:tcBorders>
              <w:top w:val="nil"/>
              <w:bottom w:val="single" w:sz="4" w:space="0" w:color="auto"/>
            </w:tcBorders>
          </w:tcPr>
          <w:p w:rsidR="0049042A" w:rsidRPr="003C26B9" w:rsidRDefault="0049042A" w:rsidP="00695E25">
            <w:pPr>
              <w:pStyle w:val="TableCell-Indent"/>
              <w:rPr>
                <w:rFonts w:ascii="Arial" w:hAnsi="Arial" w:cs="Arial"/>
                <w:sz w:val="18"/>
                <w:szCs w:val="18"/>
              </w:rPr>
            </w:pPr>
            <w:r w:rsidRPr="003C26B9">
              <w:rPr>
                <w:rFonts w:ascii="Arial" w:hAnsi="Arial" w:cs="Arial"/>
                <w:sz w:val="18"/>
                <w:szCs w:val="18"/>
              </w:rPr>
              <w:t>Park staff meetings (results synthesis)</w:t>
            </w:r>
          </w:p>
        </w:tc>
        <w:tc>
          <w:tcPr>
            <w:tcW w:w="3690" w:type="dxa"/>
            <w:tcBorders>
              <w:top w:val="nil"/>
              <w:bottom w:val="single" w:sz="4" w:space="0" w:color="auto"/>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Communicate results to non-technical audiences, discuss potential significance for management, receive feedback on resource and monitoring issues in park operations</w:t>
            </w:r>
          </w:p>
        </w:tc>
        <w:tc>
          <w:tcPr>
            <w:tcW w:w="1848" w:type="dxa"/>
            <w:tcBorders>
              <w:top w:val="nil"/>
              <w:bottom w:val="single" w:sz="4" w:space="0" w:color="auto"/>
            </w:tcBorders>
          </w:tcPr>
          <w:p w:rsidR="0049042A" w:rsidRPr="003C26B9" w:rsidRDefault="0049042A" w:rsidP="00E8281B">
            <w:pPr>
              <w:pStyle w:val="TableCell-Left"/>
              <w:rPr>
                <w:rFonts w:ascii="Arial" w:hAnsi="Arial" w:cs="Arial"/>
                <w:sz w:val="18"/>
                <w:szCs w:val="18"/>
              </w:rPr>
            </w:pPr>
            <w:r w:rsidRPr="003C26B9">
              <w:rPr>
                <w:rFonts w:ascii="Arial" w:hAnsi="Arial" w:cs="Arial"/>
                <w:sz w:val="18"/>
                <w:szCs w:val="18"/>
              </w:rPr>
              <w:t>All park staff, volunteers, and partners</w:t>
            </w:r>
          </w:p>
        </w:tc>
        <w:tc>
          <w:tcPr>
            <w:tcW w:w="1572" w:type="dxa"/>
            <w:tcBorders>
              <w:top w:val="nil"/>
              <w:bottom w:val="single" w:sz="4" w:space="0" w:color="auto"/>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Project Lead, Technicians, and others as needed</w:t>
            </w:r>
          </w:p>
        </w:tc>
        <w:tc>
          <w:tcPr>
            <w:tcW w:w="1890" w:type="dxa"/>
            <w:tcBorders>
              <w:top w:val="nil"/>
              <w:bottom w:val="single" w:sz="4" w:space="0" w:color="auto"/>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Annually for each network park</w:t>
            </w:r>
          </w:p>
        </w:tc>
        <w:tc>
          <w:tcPr>
            <w:tcW w:w="1800" w:type="dxa"/>
            <w:tcBorders>
              <w:top w:val="nil"/>
              <w:bottom w:val="single" w:sz="4" w:space="0" w:color="auto"/>
            </w:tcBorders>
          </w:tcPr>
          <w:p w:rsidR="0049042A" w:rsidRPr="003C26B9" w:rsidRDefault="0049042A" w:rsidP="00695E25">
            <w:pPr>
              <w:pStyle w:val="TableCell-Left"/>
              <w:rPr>
                <w:rFonts w:ascii="Arial" w:hAnsi="Arial" w:cs="Arial"/>
                <w:sz w:val="18"/>
                <w:szCs w:val="18"/>
              </w:rPr>
            </w:pPr>
            <w:r w:rsidRPr="003C26B9">
              <w:rPr>
                <w:rFonts w:ascii="Arial" w:hAnsi="Arial" w:cs="Arial"/>
                <w:sz w:val="18"/>
                <w:szCs w:val="18"/>
              </w:rPr>
              <w:t>Peer review by network</w:t>
            </w:r>
          </w:p>
        </w:tc>
      </w:tr>
    </w:tbl>
    <w:p w:rsidR="0049042A" w:rsidRDefault="0049042A" w:rsidP="00695E25">
      <w:pPr>
        <w:sectPr w:rsidR="0049042A" w:rsidSect="005D3544">
          <w:headerReference w:type="default" r:id="rId304"/>
          <w:footerReference w:type="default" r:id="rId305"/>
          <w:headerReference w:type="first" r:id="rId306"/>
          <w:footerReference w:type="first" r:id="rId307"/>
          <w:pgSz w:w="15840" w:h="12240" w:orient="landscape" w:code="1"/>
          <w:pgMar w:top="1440" w:right="1440" w:bottom="1440" w:left="1800" w:header="720" w:footer="720" w:gutter="0"/>
          <w:cols w:space="720"/>
          <w:titlePg/>
          <w:docGrid w:linePitch="360"/>
        </w:sectPr>
      </w:pPr>
    </w:p>
    <w:p w:rsidR="0049042A" w:rsidRDefault="0049042A" w:rsidP="00695E25">
      <w:pPr>
        <w:pStyle w:val="SOP2nd"/>
      </w:pPr>
      <w:r>
        <w:lastRenderedPageBreak/>
        <w:t>Monitoring Reports</w:t>
      </w:r>
    </w:p>
    <w:p w:rsidR="0049042A" w:rsidRPr="00247701" w:rsidRDefault="0049042A" w:rsidP="00695E25">
      <w:r>
        <w:t>The annual and five-year monitoring reports are key elements in the reporting process. The</w:t>
      </w:r>
      <w:r w:rsidRPr="007C5D4C">
        <w:t xml:space="preserve"> </w:t>
      </w:r>
      <w:r>
        <w:t>list below provides information on producing these reports including minimal content requirements:</w:t>
      </w:r>
    </w:p>
    <w:p w:rsidR="0049042A" w:rsidRPr="003F5AFE" w:rsidRDefault="0049042A" w:rsidP="00E04E2A">
      <w:pPr>
        <w:numPr>
          <w:ilvl w:val="0"/>
          <w:numId w:val="64"/>
        </w:numPr>
        <w:spacing w:after="60"/>
      </w:pPr>
      <w:r w:rsidRPr="003F5AFE">
        <w:t xml:space="preserve">Reports should be written following the </w:t>
      </w:r>
      <w:r w:rsidRPr="001C4518">
        <w:t>NPS Natural Resources Publications template, as described in SOP #17 “Product Delivery Specifications and Schedule.”</w:t>
      </w:r>
    </w:p>
    <w:p w:rsidR="0049042A" w:rsidRPr="003F5AFE" w:rsidRDefault="0049042A" w:rsidP="00E04E2A">
      <w:pPr>
        <w:pStyle w:val="BodyTextIndent5"/>
        <w:numPr>
          <w:ilvl w:val="0"/>
          <w:numId w:val="64"/>
        </w:numPr>
        <w:spacing w:after="60"/>
        <w:rPr>
          <w:rFonts w:ascii="Times New Roman" w:hAnsi="Times New Roman"/>
          <w:color w:val="000000"/>
        </w:rPr>
      </w:pPr>
      <w:r w:rsidRPr="001C4518">
        <w:rPr>
          <w:rFonts w:ascii="Times New Roman" w:hAnsi="Times New Roman"/>
        </w:rPr>
        <w:t xml:space="preserve">The annual and five-year </w:t>
      </w:r>
      <w:r>
        <w:rPr>
          <w:rFonts w:ascii="Times New Roman" w:hAnsi="Times New Roman"/>
        </w:rPr>
        <w:t>Inventory and Monitoring Program (</w:t>
      </w:r>
      <w:r w:rsidRPr="001C4518">
        <w:rPr>
          <w:rFonts w:ascii="Times New Roman" w:hAnsi="Times New Roman"/>
        </w:rPr>
        <w:t>I&amp;M</w:t>
      </w:r>
      <w:r>
        <w:rPr>
          <w:rFonts w:ascii="Times New Roman" w:hAnsi="Times New Roman"/>
        </w:rPr>
        <w:t>)</w:t>
      </w:r>
      <w:r w:rsidRPr="001C4518">
        <w:rPr>
          <w:rFonts w:ascii="Times New Roman" w:hAnsi="Times New Roman"/>
        </w:rPr>
        <w:t xml:space="preserve"> reports should be completed by April 30 in the year following the field season. See SOP #17 for the complete schedule of deliverables. </w:t>
      </w:r>
    </w:p>
    <w:p w:rsidR="0049042A" w:rsidRPr="003F5AFE" w:rsidRDefault="0049042A" w:rsidP="00E04E2A">
      <w:pPr>
        <w:numPr>
          <w:ilvl w:val="0"/>
          <w:numId w:val="64"/>
        </w:numPr>
        <w:spacing w:after="60"/>
      </w:pPr>
      <w:r w:rsidRPr="003F5AFE">
        <w:t>Report the following monitoring</w:t>
      </w:r>
      <w:r w:rsidRPr="001C4518">
        <w:t xml:space="preserve"> parameters for the current year, at a minimum:</w:t>
      </w:r>
    </w:p>
    <w:p w:rsidR="0049042A" w:rsidRPr="003F5AFE" w:rsidRDefault="0049042A" w:rsidP="00E04E2A">
      <w:pPr>
        <w:pStyle w:val="BodyTextIndent5"/>
        <w:numPr>
          <w:ilvl w:val="0"/>
          <w:numId w:val="66"/>
        </w:numPr>
        <w:spacing w:after="60"/>
        <w:rPr>
          <w:rFonts w:ascii="Times New Roman" w:hAnsi="Times New Roman"/>
          <w:color w:val="000000"/>
        </w:rPr>
      </w:pPr>
      <w:r w:rsidRPr="001C4518">
        <w:rPr>
          <w:rFonts w:ascii="Times New Roman" w:hAnsi="Times New Roman"/>
          <w:color w:val="000000"/>
        </w:rPr>
        <w:t>List of field crew members who performed the monitoring</w:t>
      </w:r>
    </w:p>
    <w:p w:rsidR="0049042A" w:rsidRPr="003F5AFE" w:rsidRDefault="0049042A" w:rsidP="00E04E2A">
      <w:pPr>
        <w:pStyle w:val="BodyTextIndent5"/>
        <w:numPr>
          <w:ilvl w:val="0"/>
          <w:numId w:val="66"/>
        </w:numPr>
        <w:spacing w:after="60"/>
        <w:rPr>
          <w:rFonts w:ascii="Times New Roman" w:hAnsi="Times New Roman"/>
          <w:color w:val="000000"/>
        </w:rPr>
      </w:pPr>
      <w:r w:rsidRPr="001C4518">
        <w:rPr>
          <w:rFonts w:ascii="Times New Roman" w:hAnsi="Times New Roman"/>
          <w:color w:val="000000"/>
        </w:rPr>
        <w:t>Detail of the survey effort (number of fixed and random stations sampled in each plant community and park)</w:t>
      </w:r>
    </w:p>
    <w:p w:rsidR="0049042A" w:rsidRPr="003F5AFE" w:rsidRDefault="0049042A" w:rsidP="00E04E2A">
      <w:pPr>
        <w:pStyle w:val="BodyTextIndent5"/>
        <w:numPr>
          <w:ilvl w:val="0"/>
          <w:numId w:val="66"/>
        </w:numPr>
        <w:spacing w:after="60"/>
        <w:rPr>
          <w:rFonts w:ascii="Times New Roman" w:hAnsi="Times New Roman"/>
          <w:color w:val="000000"/>
        </w:rPr>
      </w:pPr>
      <w:r w:rsidRPr="001C4518">
        <w:rPr>
          <w:rFonts w:ascii="Times New Roman" w:hAnsi="Times New Roman"/>
        </w:rPr>
        <w:t>List of species detected in each plant community and park</w:t>
      </w:r>
    </w:p>
    <w:p w:rsidR="0049042A" w:rsidRPr="003F5AFE" w:rsidRDefault="0049042A" w:rsidP="00E04E2A">
      <w:pPr>
        <w:pStyle w:val="BodyTextIndent5"/>
        <w:numPr>
          <w:ilvl w:val="0"/>
          <w:numId w:val="66"/>
        </w:numPr>
        <w:spacing w:after="60"/>
        <w:rPr>
          <w:rFonts w:ascii="Times New Roman" w:hAnsi="Times New Roman"/>
          <w:color w:val="000000"/>
        </w:rPr>
      </w:pPr>
      <w:r w:rsidRPr="001C4518">
        <w:rPr>
          <w:rFonts w:ascii="Times New Roman" w:hAnsi="Times New Roman"/>
          <w:color w:val="000000"/>
        </w:rPr>
        <w:t xml:space="preserve">Summary statistics (i.e., richness, abundance, etc.) listed in SOP # 19 “Data Analysis.” If applicable, aggregate summary statistics for plant communities with more than one sampling frame (i.e., present statistics for each sampling frame and for the plant community as a whole). </w:t>
      </w:r>
    </w:p>
    <w:p w:rsidR="0049042A" w:rsidRPr="003F5AFE" w:rsidRDefault="0049042A" w:rsidP="00E04E2A">
      <w:pPr>
        <w:pStyle w:val="BodyTextIndent5"/>
        <w:numPr>
          <w:ilvl w:val="0"/>
          <w:numId w:val="66"/>
        </w:numPr>
        <w:spacing w:after="60"/>
        <w:rPr>
          <w:rFonts w:ascii="Times New Roman" w:hAnsi="Times New Roman"/>
          <w:color w:val="000000"/>
        </w:rPr>
      </w:pPr>
      <w:r w:rsidRPr="001C4518">
        <w:rPr>
          <w:rFonts w:ascii="Times New Roman" w:hAnsi="Times New Roman"/>
          <w:color w:val="000000"/>
        </w:rPr>
        <w:t xml:space="preserve">Trend assessments for variables with asterisks next to them (see table 1, SOP #19). Trend analysis should be conducted for these parameters after two years of data is available. The </w:t>
      </w:r>
      <w:r>
        <w:rPr>
          <w:rFonts w:ascii="Times New Roman" w:hAnsi="Times New Roman"/>
          <w:color w:val="000000"/>
        </w:rPr>
        <w:t>project lead</w:t>
      </w:r>
      <w:r w:rsidRPr="001C4518">
        <w:rPr>
          <w:rFonts w:ascii="Times New Roman" w:hAnsi="Times New Roman"/>
          <w:color w:val="000000"/>
        </w:rPr>
        <w:t xml:space="preserve"> should conduct or supervise this analysis, in consultation with a contract statistician if necessary.</w:t>
      </w:r>
    </w:p>
    <w:p w:rsidR="0049042A" w:rsidRPr="003F5AFE" w:rsidRDefault="0049042A" w:rsidP="00E04E2A">
      <w:pPr>
        <w:pStyle w:val="BodyTextIndent5"/>
        <w:numPr>
          <w:ilvl w:val="0"/>
          <w:numId w:val="66"/>
        </w:numPr>
        <w:spacing w:after="60"/>
        <w:rPr>
          <w:rFonts w:ascii="Times New Roman" w:hAnsi="Times New Roman"/>
          <w:color w:val="000000"/>
        </w:rPr>
      </w:pPr>
      <w:r w:rsidRPr="001C4518">
        <w:rPr>
          <w:rFonts w:ascii="Times New Roman" w:hAnsi="Times New Roman"/>
          <w:color w:val="000000"/>
        </w:rPr>
        <w:t>The current-year parameter values should be added to a table that lists similar measures for all monitored years.</w:t>
      </w:r>
    </w:p>
    <w:p w:rsidR="0049042A" w:rsidRPr="003F5AFE" w:rsidRDefault="0049042A" w:rsidP="00E04E2A">
      <w:pPr>
        <w:pStyle w:val="BodyTextIndent5"/>
        <w:numPr>
          <w:ilvl w:val="0"/>
          <w:numId w:val="64"/>
        </w:numPr>
        <w:spacing w:after="60"/>
        <w:rPr>
          <w:rFonts w:ascii="Times New Roman" w:hAnsi="Times New Roman"/>
          <w:color w:val="000000"/>
        </w:rPr>
      </w:pPr>
      <w:r w:rsidRPr="001C4518">
        <w:rPr>
          <w:rFonts w:ascii="Times New Roman" w:hAnsi="Times New Roman"/>
          <w:color w:val="000000"/>
        </w:rPr>
        <w:t xml:space="preserve">Reports should include or be accompanied by maps of all sampling plot locations, including a table of UTM coordinates for all surveyed plots. Ideally many of the above plant community parameters should be presented in thematic maps to provide an indication of how these parameters vary spatially. </w:t>
      </w:r>
    </w:p>
    <w:p w:rsidR="0049042A" w:rsidRPr="003F5AFE" w:rsidRDefault="0049042A" w:rsidP="00E04E2A">
      <w:pPr>
        <w:pStyle w:val="BodyTextIndent5"/>
        <w:numPr>
          <w:ilvl w:val="0"/>
          <w:numId w:val="64"/>
        </w:numPr>
        <w:spacing w:after="60"/>
        <w:rPr>
          <w:rFonts w:ascii="Times New Roman" w:hAnsi="Times New Roman"/>
          <w:color w:val="000000"/>
        </w:rPr>
      </w:pPr>
      <w:r w:rsidRPr="001C4518">
        <w:rPr>
          <w:rFonts w:ascii="Times New Roman" w:hAnsi="Times New Roman"/>
        </w:rPr>
        <w:t>The 5-year report should provide the same information as the annual report, as well as:</w:t>
      </w:r>
      <w:r>
        <w:rPr>
          <w:rFonts w:ascii="Times New Roman" w:hAnsi="Times New Roman"/>
        </w:rPr>
        <w:t xml:space="preserve"> </w:t>
      </w:r>
    </w:p>
    <w:p w:rsidR="0049042A" w:rsidRPr="003F5AFE" w:rsidRDefault="0049042A" w:rsidP="00E04E2A">
      <w:pPr>
        <w:pStyle w:val="BodyTextIndent5"/>
        <w:numPr>
          <w:ilvl w:val="1"/>
          <w:numId w:val="65"/>
        </w:numPr>
        <w:spacing w:after="60"/>
        <w:rPr>
          <w:rFonts w:ascii="Times New Roman" w:hAnsi="Times New Roman"/>
          <w:color w:val="000000"/>
        </w:rPr>
      </w:pPr>
      <w:r w:rsidRPr="001C4518">
        <w:rPr>
          <w:rFonts w:ascii="Times New Roman" w:hAnsi="Times New Roman"/>
        </w:rPr>
        <w:t xml:space="preserve">Comparisons between different plant communities, parks, the PACN network as a whole, and if possible the </w:t>
      </w:r>
      <w:r>
        <w:rPr>
          <w:rFonts w:ascii="Times New Roman" w:hAnsi="Times New Roman"/>
        </w:rPr>
        <w:t>Pacific Region</w:t>
      </w:r>
      <w:r w:rsidRPr="001C4518">
        <w:rPr>
          <w:rFonts w:ascii="Times New Roman" w:hAnsi="Times New Roman"/>
        </w:rPr>
        <w:t xml:space="preserve"> (e.g., comparisons between wet forest plant community parameters at NPSA and wet forest parameters at HAVO, or a comparison of trends in native species density for all PACN parks).</w:t>
      </w:r>
    </w:p>
    <w:p w:rsidR="0049042A" w:rsidRPr="003F5AFE" w:rsidRDefault="0049042A" w:rsidP="00E04E2A">
      <w:pPr>
        <w:pStyle w:val="BodyTextIndent5"/>
        <w:numPr>
          <w:ilvl w:val="1"/>
          <w:numId w:val="65"/>
        </w:numPr>
        <w:spacing w:after="60"/>
        <w:rPr>
          <w:rFonts w:ascii="Times New Roman" w:hAnsi="Times New Roman"/>
        </w:rPr>
      </w:pPr>
      <w:r w:rsidRPr="001C4518">
        <w:rPr>
          <w:rFonts w:ascii="Times New Roman" w:hAnsi="Times New Roman"/>
          <w:color w:val="000000"/>
        </w:rPr>
        <w:t xml:space="preserve">A </w:t>
      </w:r>
      <w:r w:rsidRPr="001C4518">
        <w:rPr>
          <w:rFonts w:ascii="Times New Roman" w:hAnsi="Times New Roman"/>
        </w:rPr>
        <w:t>re-evaluation of sampling effort relative to the variability of parameters using standard power analysis to ensure that sample-size needs are sufficient to satisfy the sampling objectives. Power analysis should be used to determine if sampling effort should be adjusted to better achieve the objectives. Methods for power analysis as well as mathematical equations are provided in Appendix C</w:t>
      </w:r>
      <w:r>
        <w:rPr>
          <w:rFonts w:ascii="Times New Roman" w:hAnsi="Times New Roman"/>
        </w:rPr>
        <w:t xml:space="preserve"> “Sample Size and Power” and SOP #19 “Statistical Data Analysis” in </w:t>
      </w:r>
      <w:r w:rsidRPr="001C4518">
        <w:rPr>
          <w:rFonts w:ascii="Times New Roman" w:hAnsi="Times New Roman"/>
        </w:rPr>
        <w:t xml:space="preserve">the PACN </w:t>
      </w:r>
      <w:r>
        <w:rPr>
          <w:rFonts w:ascii="Times New Roman" w:hAnsi="Times New Roman"/>
        </w:rPr>
        <w:t>Established Invasive Plant Species Monitoring Protocol</w:t>
      </w:r>
      <w:r w:rsidRPr="001C4518">
        <w:rPr>
          <w:rFonts w:ascii="Times New Roman" w:hAnsi="Times New Roman"/>
        </w:rPr>
        <w:t>.</w:t>
      </w:r>
    </w:p>
    <w:p w:rsidR="0049042A" w:rsidRPr="003F5AFE" w:rsidRDefault="0049042A" w:rsidP="00E04E2A">
      <w:pPr>
        <w:pStyle w:val="Default"/>
        <w:numPr>
          <w:ilvl w:val="1"/>
          <w:numId w:val="65"/>
        </w:numPr>
        <w:spacing w:after="60"/>
        <w:rPr>
          <w:rFonts w:ascii="Times New Roman" w:hAnsi="Times New Roman"/>
        </w:rPr>
      </w:pPr>
      <w:r w:rsidRPr="001C4518">
        <w:rPr>
          <w:rFonts w:ascii="Times New Roman" w:hAnsi="Times New Roman"/>
        </w:rPr>
        <w:t>An evaluation of the operational aspects of the monitoring protocol</w:t>
      </w:r>
    </w:p>
    <w:p w:rsidR="0049042A" w:rsidRDefault="0049042A" w:rsidP="00E04E2A">
      <w:pPr>
        <w:pStyle w:val="BodyTextIndent5"/>
        <w:numPr>
          <w:ilvl w:val="0"/>
          <w:numId w:val="64"/>
        </w:numPr>
        <w:spacing w:after="60"/>
        <w:rPr>
          <w:rFonts w:ascii="Times New Roman" w:hAnsi="Times New Roman"/>
          <w:color w:val="000000"/>
        </w:rPr>
      </w:pPr>
      <w:r w:rsidRPr="001C4518">
        <w:rPr>
          <w:rFonts w:ascii="Times New Roman" w:hAnsi="Times New Roman"/>
          <w:color w:val="000000"/>
        </w:rPr>
        <w:t xml:space="preserve">The </w:t>
      </w:r>
      <w:r>
        <w:rPr>
          <w:rFonts w:ascii="Times New Roman" w:hAnsi="Times New Roman"/>
          <w:color w:val="000000"/>
        </w:rPr>
        <w:t>project lead</w:t>
      </w:r>
      <w:r w:rsidRPr="001C4518">
        <w:rPr>
          <w:rFonts w:ascii="Times New Roman" w:hAnsi="Times New Roman"/>
          <w:color w:val="000000"/>
        </w:rPr>
        <w:t xml:space="preserve"> should provide a copy of the report and associated data to the PACN data manager for archiving. See SOP #17 </w:t>
      </w:r>
      <w:r>
        <w:rPr>
          <w:rFonts w:ascii="Times New Roman" w:hAnsi="Times New Roman"/>
          <w:color w:val="000000"/>
        </w:rPr>
        <w:t xml:space="preserve">“Product Delivery Specifications and Schedule” </w:t>
      </w:r>
      <w:r w:rsidRPr="001C4518">
        <w:rPr>
          <w:rFonts w:ascii="Times New Roman" w:hAnsi="Times New Roman"/>
          <w:color w:val="000000"/>
        </w:rPr>
        <w:t>for additional details on managing digital data and reports.</w:t>
      </w:r>
    </w:p>
    <w:p w:rsidR="0049042A" w:rsidRDefault="0049042A" w:rsidP="004F024E">
      <w:pPr>
        <w:pStyle w:val="Default"/>
      </w:pPr>
    </w:p>
    <w:p w:rsidR="0049042A" w:rsidRPr="004F024E" w:rsidRDefault="00D728CF" w:rsidP="004F024E">
      <w:pPr>
        <w:pStyle w:val="Default"/>
        <w:sectPr w:rsidR="0049042A" w:rsidRPr="004F024E" w:rsidSect="00C4533B">
          <w:headerReference w:type="default" r:id="rId308"/>
          <w:footerReference w:type="default" r:id="rId309"/>
          <w:headerReference w:type="first" r:id="rId310"/>
          <w:footerReference w:type="first" r:id="rId311"/>
          <w:pgSz w:w="12240" w:h="15840" w:code="1"/>
          <w:pgMar w:top="1440" w:right="1440" w:bottom="1440" w:left="1440" w:header="720" w:footer="720" w:gutter="0"/>
          <w:cols w:space="720"/>
          <w:titlePg/>
          <w:docGrid w:linePitch="360"/>
        </w:sectPr>
      </w:pPr>
      <w:r>
        <w:rPr>
          <w:noProof/>
        </w:rPr>
        <mc:AlternateContent>
          <mc:Choice Requires="wps">
            <w:drawing>
              <wp:anchor distT="0" distB="0" distL="114300" distR="114300" simplePos="0" relativeHeight="37" behindDoc="0" locked="1" layoutInCell="1" allowOverlap="1">
                <wp:simplePos x="0" y="0"/>
                <wp:positionH relativeFrom="column">
                  <wp:posOffset>-97790</wp:posOffset>
                </wp:positionH>
                <wp:positionV relativeFrom="paragraph">
                  <wp:posOffset>7987030</wp:posOffset>
                </wp:positionV>
                <wp:extent cx="6358890" cy="788670"/>
                <wp:effectExtent l="0" t="0" r="3810" b="0"/>
                <wp:wrapNone/>
                <wp:docPr id="254"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8890" cy="788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2" o:spid="_x0000_s1026" style="position:absolute;margin-left:-7.7pt;margin-top:628.9pt;width:500.7pt;height:62.1pt;z-index: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" stroked="f">
                <w10:anchorlock/>
              </v:rect>
            </w:pict>
          </mc:Fallback>
        </mc:AlternateContent>
      </w:r>
    </w:p>
    <w:p w:rsidR="0049042A" w:rsidRPr="00DB1A83" w:rsidRDefault="0049042A">
      <w:pPr>
        <w:pStyle w:val="SOPTitle"/>
        <w:rPr>
          <w:sz w:val="32"/>
          <w:szCs w:val="32"/>
        </w:rPr>
      </w:pPr>
      <w:bookmarkStart w:id="752" w:name="_Toc261510642"/>
      <w:bookmarkStart w:id="753" w:name="_Toc322933346"/>
      <w:r w:rsidRPr="00DB1A83">
        <w:rPr>
          <w:sz w:val="32"/>
          <w:szCs w:val="32"/>
        </w:rPr>
        <w:lastRenderedPageBreak/>
        <w:t>Standard Operating Procedure (SOP) #21</w:t>
      </w:r>
      <w:bookmarkEnd w:id="752"/>
      <w:bookmarkEnd w:id="753"/>
    </w:p>
    <w:p w:rsidR="0049042A" w:rsidRPr="00DB1A83" w:rsidRDefault="0049042A">
      <w:pPr>
        <w:pStyle w:val="SOPSubtitle"/>
        <w:rPr>
          <w:sz w:val="32"/>
          <w:szCs w:val="32"/>
        </w:rPr>
      </w:pPr>
      <w:bookmarkStart w:id="754" w:name="_Toc261510823"/>
      <w:bookmarkStart w:id="755" w:name="_Toc261510643"/>
      <w:bookmarkStart w:id="756" w:name="_Toc265743837"/>
      <w:r w:rsidRPr="00DB1A83">
        <w:rPr>
          <w:sz w:val="32"/>
          <w:szCs w:val="32"/>
        </w:rPr>
        <w:t xml:space="preserve">Revising the </w:t>
      </w:r>
      <w:bookmarkEnd w:id="754"/>
      <w:r w:rsidRPr="00DB1A83">
        <w:rPr>
          <w:sz w:val="32"/>
          <w:szCs w:val="32"/>
        </w:rPr>
        <w:t>Protocol</w:t>
      </w:r>
      <w:bookmarkEnd w:id="755"/>
      <w:bookmarkEnd w:id="756"/>
    </w:p>
    <w:p w:rsidR="0049042A" w:rsidRDefault="0049042A" w:rsidP="008968EA"/>
    <w:p w:rsidR="0049042A" w:rsidRDefault="0049042A" w:rsidP="008968EA">
      <w:r>
        <w:t>Version 1.0 (April 27</w:t>
      </w:r>
      <w:r w:rsidRPr="004946C3">
        <w:t>, 20</w:t>
      </w:r>
      <w:r>
        <w:t>10)</w:t>
      </w:r>
    </w:p>
    <w:p w:rsidR="0049042A" w:rsidRDefault="0049042A" w:rsidP="008968EA"/>
    <w:p w:rsidR="0049042A" w:rsidRDefault="0049042A" w:rsidP="00F141F6">
      <w:pPr>
        <w:pStyle w:val="SOP2nd"/>
      </w:pPr>
      <w:r w:rsidRPr="00437523">
        <w:t>Change History</w:t>
      </w:r>
    </w:p>
    <w:tbl>
      <w:tblPr>
        <w:tblW w:w="9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4"/>
        <w:gridCol w:w="1385"/>
        <w:gridCol w:w="2340"/>
        <w:gridCol w:w="2160"/>
        <w:gridCol w:w="2340"/>
      </w:tblGrid>
      <w:tr w:rsidR="0049042A" w:rsidRPr="00F141F6">
        <w:trPr>
          <w:trHeight w:val="404"/>
        </w:trPr>
        <w:tc>
          <w:tcPr>
            <w:tcW w:w="1364"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Version #</w:t>
            </w:r>
          </w:p>
        </w:tc>
        <w:tc>
          <w:tcPr>
            <w:tcW w:w="1385"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Date</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Revised by</w:t>
            </w:r>
          </w:p>
        </w:tc>
        <w:tc>
          <w:tcPr>
            <w:tcW w:w="216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Changes</w:t>
            </w:r>
          </w:p>
        </w:tc>
        <w:tc>
          <w:tcPr>
            <w:tcW w:w="2340" w:type="dxa"/>
            <w:tcBorders>
              <w:top w:val="single" w:sz="4" w:space="0" w:color="auto"/>
              <w:left w:val="single" w:sz="4" w:space="0" w:color="auto"/>
              <w:bottom w:val="single" w:sz="4" w:space="0" w:color="auto"/>
              <w:right w:val="single" w:sz="4" w:space="0" w:color="auto"/>
            </w:tcBorders>
            <w:vAlign w:val="center"/>
          </w:tcPr>
          <w:p w:rsidR="0049042A" w:rsidRPr="002E0F79" w:rsidRDefault="0049042A" w:rsidP="00F141F6">
            <w:pPr>
              <w:pStyle w:val="BodyText"/>
              <w:spacing w:after="0"/>
              <w:jc w:val="center"/>
              <w:rPr>
                <w:rFonts w:ascii="Times New Roman" w:eastAsia="Times New Roman" w:hAnsi="Times New Roman"/>
                <w:b/>
                <w:szCs w:val="22"/>
              </w:rPr>
            </w:pPr>
            <w:r w:rsidRPr="002E0F79">
              <w:rPr>
                <w:rFonts w:ascii="Times New Roman" w:eastAsia="Times New Roman" w:hAnsi="Times New Roman"/>
                <w:b/>
                <w:szCs w:val="22"/>
              </w:rPr>
              <w:t>Justification</w:t>
            </w:r>
          </w:p>
        </w:tc>
      </w:tr>
      <w:tr w:rsidR="0049042A">
        <w:trPr>
          <w:trHeight w:val="188"/>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spacing w:after="0"/>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r w:rsidR="0049042A">
        <w:trPr>
          <w:trHeight w:val="144"/>
        </w:trPr>
        <w:tc>
          <w:tcPr>
            <w:tcW w:w="1364"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1385"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16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c>
          <w:tcPr>
            <w:tcW w:w="2340" w:type="dxa"/>
            <w:tcBorders>
              <w:top w:val="single" w:sz="4" w:space="0" w:color="auto"/>
              <w:left w:val="single" w:sz="4" w:space="0" w:color="auto"/>
              <w:bottom w:val="single" w:sz="4" w:space="0" w:color="auto"/>
              <w:right w:val="single" w:sz="4" w:space="0" w:color="auto"/>
            </w:tcBorders>
          </w:tcPr>
          <w:p w:rsidR="0049042A" w:rsidRPr="002E0F79" w:rsidRDefault="0049042A" w:rsidP="00F141F6">
            <w:pPr>
              <w:pStyle w:val="BodyText"/>
              <w:rPr>
                <w:rFonts w:eastAsia="Times New Roman" w:cs="Arial"/>
                <w:szCs w:val="22"/>
              </w:rPr>
            </w:pPr>
          </w:p>
        </w:tc>
      </w:tr>
    </w:tbl>
    <w:p w:rsidR="0049042A" w:rsidRDefault="0049042A" w:rsidP="00F141F6"/>
    <w:p w:rsidR="0049042A" w:rsidRDefault="0049042A" w:rsidP="00F141F6">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49042A" w:rsidRDefault="0049042A" w:rsidP="00955040"/>
    <w:p w:rsidR="0049042A" w:rsidRDefault="0049042A" w:rsidP="00821B19">
      <w:pPr>
        <w:pStyle w:val="PACNReportHeader20"/>
      </w:pPr>
      <w:r>
        <w:t>Purpose</w:t>
      </w:r>
    </w:p>
    <w:p w:rsidR="0049042A" w:rsidRDefault="0049042A" w:rsidP="00821B19">
      <w:r w:rsidRPr="00BF38D8">
        <w:t xml:space="preserve">This </w:t>
      </w:r>
      <w:r>
        <w:t>SOP</w:t>
      </w:r>
      <w:r w:rsidRPr="00BF38D8">
        <w:t xml:space="preserve"> explains how to make and document changes t</w:t>
      </w:r>
      <w:r>
        <w:t>o the Pacific Island Network</w:t>
      </w:r>
      <w:r w:rsidRPr="0001175C">
        <w:t xml:space="preserve"> </w:t>
      </w:r>
      <w:r>
        <w:t>(PACN) Established Invasive Plant Species</w:t>
      </w:r>
      <w:r w:rsidRPr="00BF38D8">
        <w:t xml:space="preserve"> Monitoring Protocol narrative and associated Standard Operating Procedures (SOPs) f</w:t>
      </w:r>
      <w:r>
        <w:t xml:space="preserve">or the Pacific Island Network. </w:t>
      </w:r>
      <w:r w:rsidRPr="00BF38D8">
        <w:t xml:space="preserve">Anyone editing the Protocol Narrative or any one of the SOPs </w:t>
      </w:r>
      <w:r>
        <w:t>must</w:t>
      </w:r>
      <w:r w:rsidRPr="00BF38D8">
        <w:t xml:space="preserve"> follow this outlined procedure in order to eliminate confusion in how data is collected, m</w:t>
      </w:r>
      <w:r>
        <w:t xml:space="preserve">anaged, analyzed, or reported. </w:t>
      </w:r>
      <w:r w:rsidRPr="00BF38D8">
        <w:t>All observers should be familiar with this SOP in order to identify and use the most current methodologies.</w:t>
      </w:r>
    </w:p>
    <w:p w:rsidR="0049042A" w:rsidRDefault="0049042A" w:rsidP="00821B19"/>
    <w:p w:rsidR="0049042A" w:rsidRPr="00C4533B" w:rsidRDefault="0049042A" w:rsidP="00C4533B">
      <w:pPr>
        <w:rPr>
          <w:rFonts w:ascii="Arial" w:hAnsi="Arial" w:cs="Arial"/>
          <w:b/>
        </w:rPr>
      </w:pPr>
      <w:bookmarkStart w:id="757" w:name="_Toc41273049"/>
      <w:bookmarkStart w:id="758" w:name="_Toc41274344"/>
      <w:bookmarkStart w:id="759" w:name="_Toc97169735"/>
      <w:bookmarkStart w:id="760" w:name="_Toc97169736"/>
      <w:bookmarkStart w:id="761" w:name="_Toc97170153"/>
      <w:bookmarkStart w:id="762" w:name="_Toc97170504"/>
      <w:r w:rsidRPr="00C4533B">
        <w:rPr>
          <w:rFonts w:ascii="Arial" w:hAnsi="Arial" w:cs="Arial"/>
          <w:b/>
        </w:rPr>
        <w:t>Procedure</w:t>
      </w:r>
    </w:p>
    <w:p w:rsidR="0049042A" w:rsidRPr="00F34699" w:rsidRDefault="0049042A" w:rsidP="00821B19">
      <w:r w:rsidRPr="00F34699">
        <w:t xml:space="preserve">The </w:t>
      </w:r>
      <w:r>
        <w:t>Established Invasive Plant Species Monitoring Protocol</w:t>
      </w:r>
      <w:r w:rsidRPr="00F34699">
        <w:t xml:space="preserve"> </w:t>
      </w:r>
      <w:r>
        <w:t>N</w:t>
      </w:r>
      <w:r w:rsidRPr="00F34699">
        <w:t xml:space="preserve">arrative and associated SOPs for the Pacific Island Network </w:t>
      </w:r>
      <w:r>
        <w:t>represent</w:t>
      </w:r>
      <w:r w:rsidRPr="00F34699">
        <w:t xml:space="preserve"> our effort to document and employ scientifically rigorous methodologies for collecting, managing, analyzing, and reporting </w:t>
      </w:r>
      <w:r>
        <w:t xml:space="preserve">monitoring </w:t>
      </w:r>
      <w:r w:rsidRPr="00F34699">
        <w:t>data and information</w:t>
      </w:r>
      <w:r>
        <w:t xml:space="preserve">. </w:t>
      </w:r>
      <w:r w:rsidRPr="00F34699">
        <w:t>However, all protocols regardless of initial rigor require editing as new and different information becomes available</w:t>
      </w:r>
      <w:r>
        <w:t xml:space="preserve">. </w:t>
      </w:r>
      <w:r w:rsidRPr="00F34699">
        <w:t>Required edits should be made in a timely manner and appropriate reviews undertaken</w:t>
      </w:r>
      <w:r>
        <w:t xml:space="preserve">. </w:t>
      </w:r>
      <w:r w:rsidRPr="00F34699">
        <w:t xml:space="preserve">Careful documentation of changes to the protocol, and a library of previous protocol versions are essential for maintaining consistency in data </w:t>
      </w:r>
      <w:proofErr w:type="gramStart"/>
      <w:r w:rsidRPr="00F34699">
        <w:t>collection,</w:t>
      </w:r>
      <w:proofErr w:type="gramEnd"/>
      <w:r w:rsidRPr="00F34699">
        <w:t xml:space="preserve"> and for appropriate treatment of the data during data summary and analysis</w:t>
      </w:r>
      <w:r>
        <w:t xml:space="preserve">. </w:t>
      </w:r>
      <w:r w:rsidRPr="00F34699">
        <w:t>The MS Access database for each monitoring component contains a field that identifies which protocol</w:t>
      </w:r>
      <w:r w:rsidR="00CE6B63">
        <w:t xml:space="preserve"> version</w:t>
      </w:r>
      <w:r w:rsidRPr="00F34699">
        <w:t xml:space="preserve"> was being use</w:t>
      </w:r>
      <w:r>
        <w:t>d when the data were collected.</w:t>
      </w:r>
    </w:p>
    <w:p w:rsidR="0049042A" w:rsidRPr="00F34699" w:rsidRDefault="0049042A" w:rsidP="00821B19"/>
    <w:p w:rsidR="0049042A" w:rsidRPr="00F34699" w:rsidRDefault="0049042A" w:rsidP="00821B19">
      <w:r w:rsidRPr="00F34699">
        <w:t xml:space="preserve">In this context of revising the protocol, the rationale for dividing this into a Protocol Narrative with supporting SOPs is based on the following: </w:t>
      </w:r>
    </w:p>
    <w:p w:rsidR="0049042A" w:rsidRPr="00170FC4" w:rsidRDefault="0049042A" w:rsidP="00955040">
      <w:pPr>
        <w:pStyle w:val="NTRList"/>
      </w:pPr>
      <w:r w:rsidRPr="00170FC4">
        <w:t xml:space="preserve">The Protocol Narrative is a general overview of the protocol that gives the history and justification for monitoring and an overview of the sampling methods, but does not </w:t>
      </w:r>
      <w:r w:rsidRPr="00170FC4">
        <w:lastRenderedPageBreak/>
        <w:t>provide all of the methodological details. The Protocol Narrative will only be revised if major changes are made to the protocol.</w:t>
      </w:r>
    </w:p>
    <w:p w:rsidR="0049042A" w:rsidRPr="00170FC4" w:rsidRDefault="0049042A" w:rsidP="00955040">
      <w:pPr>
        <w:pStyle w:val="NTRList"/>
      </w:pPr>
      <w:r w:rsidRPr="00170FC4">
        <w:t>The SOPs, in contrast, are very specific step-by-step instructions for performing a given task</w:t>
      </w:r>
      <w:r>
        <w:t xml:space="preserve">. </w:t>
      </w:r>
      <w:r w:rsidRPr="00170FC4">
        <w:t xml:space="preserve">They are expected to be revised more frequently than the protocol narrative. </w:t>
      </w:r>
    </w:p>
    <w:p w:rsidR="0049042A" w:rsidRPr="00170FC4" w:rsidRDefault="0049042A" w:rsidP="00955040">
      <w:pPr>
        <w:pStyle w:val="NTRList"/>
      </w:pPr>
      <w:r w:rsidRPr="00170FC4">
        <w:t>When a SOP is revised, in most cases, it is not necessary to revise the Protocol Narrative to reflect the specific changes made to the SOP.</w:t>
      </w:r>
    </w:p>
    <w:p w:rsidR="0049042A" w:rsidRPr="00170FC4" w:rsidRDefault="0049042A" w:rsidP="00955040">
      <w:pPr>
        <w:pStyle w:val="NTRList"/>
      </w:pPr>
      <w:r w:rsidRPr="00170FC4">
        <w:t>All versions of the Protocol Narrative and SOPs will be archived in a Protocol Library.</w:t>
      </w:r>
    </w:p>
    <w:p w:rsidR="0049042A" w:rsidRPr="00F34699" w:rsidRDefault="0049042A" w:rsidP="00821B19">
      <w:pPr>
        <w:pStyle w:val="PACNReportNormalText0"/>
      </w:pPr>
    </w:p>
    <w:p w:rsidR="0049042A" w:rsidRPr="00F34699" w:rsidRDefault="0049042A" w:rsidP="00821B19">
      <w:r w:rsidRPr="00F34699">
        <w:t>All edits require review for clarity and technical soundness</w:t>
      </w:r>
      <w:r>
        <w:t xml:space="preserve">. </w:t>
      </w:r>
      <w:r w:rsidRPr="00F34699">
        <w:t>Small changes or additions to existing methods will be reviewed in-house by Pacific Island Network staff (e.g. version changes by hundredths)</w:t>
      </w:r>
      <w:r>
        <w:t xml:space="preserve">. </w:t>
      </w:r>
      <w:r w:rsidRPr="00F34699">
        <w:t>However, if a complete or major change in methods is sought, then an outside review may be required (e.g. version changes by whole numbers)</w:t>
      </w:r>
      <w:r>
        <w:t xml:space="preserve">. </w:t>
      </w:r>
      <w:r w:rsidRPr="00F34699">
        <w:t>When a major change in methodology is undertaken, either to the entire protocol or individual SOP or narrative components, The Pacific West Region Inventory and Monitoring Program coordinator will be consulted to determine the appropriate level of peer review required</w:t>
      </w:r>
      <w:r>
        <w:t xml:space="preserve">. </w:t>
      </w:r>
      <w:r w:rsidRPr="00F34699">
        <w:t xml:space="preserve">Typically, Regional and National staff of the NPS, and outside experts in government, private sector, and academia with familiarity in </w:t>
      </w:r>
      <w:r>
        <w:t xml:space="preserve">invasive plant species </w:t>
      </w:r>
      <w:r w:rsidRPr="00F34699">
        <w:t>monitoring in Pacific</w:t>
      </w:r>
      <w:r>
        <w:t xml:space="preserve"> Islands</w:t>
      </w:r>
      <w:r w:rsidRPr="00F34699">
        <w:t xml:space="preserve"> will be utilized as reviewers.</w:t>
      </w:r>
    </w:p>
    <w:p w:rsidR="0049042A" w:rsidRPr="00F34699" w:rsidRDefault="0049042A" w:rsidP="00821B19">
      <w:pPr>
        <w:pStyle w:val="PACNReportNormalText0"/>
      </w:pPr>
    </w:p>
    <w:p w:rsidR="0049042A" w:rsidRPr="00250CAE" w:rsidRDefault="0049042A" w:rsidP="00E04E2A">
      <w:pPr>
        <w:pStyle w:val="NTRList0"/>
        <w:numPr>
          <w:ilvl w:val="0"/>
          <w:numId w:val="69"/>
        </w:numPr>
        <w:ind w:left="360"/>
      </w:pPr>
      <w:r w:rsidRPr="00250CAE">
        <w:t xml:space="preserve">Edits and revisions to the protocol narrative and associated SOPs will be documented by version in the Revision History Log that is found on the first page of each SOP and </w:t>
      </w:r>
      <w:r>
        <w:t>second</w:t>
      </w:r>
      <w:r w:rsidRPr="00250CAE">
        <w:t xml:space="preserve"> page of the protocol narrative document</w:t>
      </w:r>
      <w:r>
        <w:t xml:space="preserve">. </w:t>
      </w:r>
      <w:r w:rsidR="00CE6B63">
        <w:t>Only l</w:t>
      </w:r>
      <w:r w:rsidRPr="00250CAE">
        <w:t xml:space="preserve">og changes in the </w:t>
      </w:r>
      <w:r w:rsidR="00CE6B63">
        <w:t xml:space="preserve">specific </w:t>
      </w:r>
      <w:r w:rsidRPr="00250CAE">
        <w:t>protocol narrative or SOP being edited</w:t>
      </w:r>
      <w:r w:rsidR="00CE6B63">
        <w:t>.</w:t>
      </w:r>
      <w:r>
        <w:t xml:space="preserve"> </w:t>
      </w:r>
      <w:r w:rsidRPr="00250CAE">
        <w:t>Version numbers increase incrementally by hundredths (e.g., version 1.01, version 1.02, etc.) for minor changes</w:t>
      </w:r>
      <w:r>
        <w:t xml:space="preserve">. </w:t>
      </w:r>
      <w:r w:rsidRPr="00250CAE">
        <w:t>Major revisions should be designated with the next whole numb</w:t>
      </w:r>
      <w:r>
        <w:t>er (e.g., version 2.0, 3.0, 4.0</w:t>
      </w:r>
      <w:r w:rsidRPr="00250CAE">
        <w:t>, etc.)</w:t>
      </w:r>
      <w:r>
        <w:t xml:space="preserve">. </w:t>
      </w:r>
      <w:r w:rsidRPr="00250CAE">
        <w:t>Record the previous version number, date of revision, author of the revision, identify paragraphs and pages where changes are made, and the reason for making the changes along with the new version number.</w:t>
      </w:r>
    </w:p>
    <w:p w:rsidR="0049042A" w:rsidRPr="00250CAE" w:rsidRDefault="0049042A" w:rsidP="00E04E2A">
      <w:pPr>
        <w:pStyle w:val="NTRList0"/>
        <w:numPr>
          <w:ilvl w:val="0"/>
          <w:numId w:val="69"/>
        </w:numPr>
        <w:ind w:left="360"/>
      </w:pPr>
      <w:r w:rsidRPr="00250CAE">
        <w:t xml:space="preserve">Inform the </w:t>
      </w:r>
      <w:r>
        <w:t>data manager</w:t>
      </w:r>
      <w:r w:rsidRPr="00250CAE">
        <w:t xml:space="preserve"> about changes to the Protocol Narrative or SOP so the new version number can be incorporated in the </w:t>
      </w:r>
      <w:r w:rsidR="00CE6B63">
        <w:t>project database m</w:t>
      </w:r>
      <w:r w:rsidRPr="00250CAE">
        <w:t>etadata</w:t>
      </w:r>
      <w:r w:rsidR="00CE6B63">
        <w:t>.</w:t>
      </w:r>
      <w:r>
        <w:t xml:space="preserve"> </w:t>
      </w:r>
      <w:r w:rsidRPr="00250CAE">
        <w:t xml:space="preserve">The database may have to be edited by the </w:t>
      </w:r>
      <w:r>
        <w:t>data manager</w:t>
      </w:r>
      <w:r w:rsidRPr="00250CAE">
        <w:t xml:space="preserve"> to accompany changes in the Protocol Narrative and SOPs.</w:t>
      </w:r>
    </w:p>
    <w:p w:rsidR="0049042A" w:rsidRPr="00250CAE" w:rsidRDefault="0049042A" w:rsidP="00E04E2A">
      <w:pPr>
        <w:pStyle w:val="NTRList0"/>
        <w:numPr>
          <w:ilvl w:val="0"/>
          <w:numId w:val="69"/>
        </w:numPr>
        <w:ind w:left="360"/>
      </w:pPr>
      <w:r w:rsidRPr="00250CAE">
        <w:t>Any changes to associated database design and organization are documented in the Metadata of the project database(s).</w:t>
      </w:r>
    </w:p>
    <w:p w:rsidR="0049042A" w:rsidRPr="00250CAE" w:rsidRDefault="0049042A" w:rsidP="00E04E2A">
      <w:pPr>
        <w:pStyle w:val="NTRList0"/>
        <w:numPr>
          <w:ilvl w:val="0"/>
          <w:numId w:val="69"/>
        </w:numPr>
        <w:ind w:left="360"/>
      </w:pPr>
      <w:r w:rsidRPr="00250CAE">
        <w:t>The appropriate PACN staff is notified of the changes and appropriate level review process initiated as determined in collaboration between the network staff and protocol principal investigator.</w:t>
      </w:r>
    </w:p>
    <w:p w:rsidR="0049042A" w:rsidRDefault="0049042A" w:rsidP="00E04E2A">
      <w:pPr>
        <w:pStyle w:val="NTRList0"/>
        <w:numPr>
          <w:ilvl w:val="0"/>
          <w:numId w:val="69"/>
        </w:numPr>
        <w:ind w:left="360"/>
      </w:pPr>
      <w:r w:rsidRPr="008968EA">
        <w:t xml:space="preserve">Once review comments are received and incorporated, post revised versions on the internet and forward copies to all individuals so they can replace </w:t>
      </w:r>
      <w:r w:rsidR="00CE6B63">
        <w:t xml:space="preserve">the </w:t>
      </w:r>
      <w:r w:rsidRPr="008968EA">
        <w:t>previous version of the effected Protocol Narrative or SOP</w:t>
      </w:r>
      <w:r>
        <w:t xml:space="preserve">. </w:t>
      </w:r>
      <w:r w:rsidRPr="008968EA">
        <w:t xml:space="preserve">Provide a copy to the PACN </w:t>
      </w:r>
      <w:r>
        <w:t>data manager</w:t>
      </w:r>
      <w:r w:rsidRPr="008968EA">
        <w:t xml:space="preserve"> so it can be included in the network protocol library.</w:t>
      </w:r>
      <w:bookmarkEnd w:id="757"/>
      <w:bookmarkEnd w:id="758"/>
      <w:bookmarkEnd w:id="759"/>
      <w:bookmarkEnd w:id="760"/>
      <w:bookmarkEnd w:id="761"/>
      <w:bookmarkEnd w:id="762"/>
      <w:r w:rsidRPr="008968EA">
        <w:t xml:space="preserve"> </w:t>
      </w:r>
    </w:p>
    <w:p w:rsidR="008350A9" w:rsidRDefault="008350A9" w:rsidP="004F024E">
      <w:pPr>
        <w:pStyle w:val="NTRList0"/>
        <w:numPr>
          <w:ilvl w:val="0"/>
          <w:numId w:val="0"/>
        </w:numPr>
        <w:ind w:left="720" w:hanging="360"/>
        <w:sectPr w:rsidR="008350A9" w:rsidSect="00EA05C2">
          <w:footerReference w:type="default" r:id="rId312"/>
          <w:headerReference w:type="first" r:id="rId313"/>
          <w:footerReference w:type="first" r:id="rId314"/>
          <w:pgSz w:w="12240" w:h="15840" w:code="1"/>
          <w:pgMar w:top="1440" w:right="1440" w:bottom="1440" w:left="1440" w:header="720" w:footer="720" w:gutter="0"/>
          <w:pgNumType w:start="1"/>
          <w:cols w:space="720"/>
          <w:titlePg/>
          <w:docGrid w:linePitch="360"/>
        </w:sectPr>
      </w:pPr>
    </w:p>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Default="008968B7" w:rsidP="008968B7"/>
    <w:p w:rsidR="008968B7" w:rsidRPr="006D57D2" w:rsidRDefault="008968B7" w:rsidP="008968B7">
      <w:pPr>
        <w:rPr>
          <w:sz w:val="18"/>
          <w:szCs w:val="18"/>
        </w:rPr>
      </w:pPr>
      <w:r w:rsidRPr="006D57D2">
        <w:rPr>
          <w:sz w:val="18"/>
          <w:szCs w:val="18"/>
        </w:rPr>
        <w:t>The Department of the Interior protects and manages the nation’s natural</w:t>
      </w:r>
      <w:r>
        <w:rPr>
          <w:sz w:val="18"/>
          <w:szCs w:val="18"/>
        </w:rPr>
        <w:t xml:space="preserve"> </w:t>
      </w:r>
      <w:r w:rsidRPr="006D57D2">
        <w:rPr>
          <w:sz w:val="18"/>
          <w:szCs w:val="18"/>
        </w:rPr>
        <w:t>resources and cultur</w:t>
      </w:r>
      <w:r>
        <w:rPr>
          <w:sz w:val="18"/>
          <w:szCs w:val="18"/>
        </w:rPr>
        <w:t>al heritage; provides scientifi</w:t>
      </w:r>
      <w:r w:rsidRPr="006D57D2">
        <w:rPr>
          <w:sz w:val="18"/>
          <w:szCs w:val="18"/>
        </w:rPr>
        <w:t>c and other information about</w:t>
      </w:r>
      <w:r>
        <w:rPr>
          <w:sz w:val="18"/>
          <w:szCs w:val="18"/>
        </w:rPr>
        <w:t xml:space="preserve"> </w:t>
      </w:r>
      <w:r w:rsidRPr="006D57D2">
        <w:rPr>
          <w:sz w:val="18"/>
          <w:szCs w:val="18"/>
        </w:rPr>
        <w:t>those resources; and honors its special responsibilities to American Indians, Alaska</w:t>
      </w:r>
      <w:r>
        <w:rPr>
          <w:sz w:val="18"/>
          <w:szCs w:val="18"/>
        </w:rPr>
        <w:t xml:space="preserve"> Natives, and affi</w:t>
      </w:r>
      <w:r w:rsidRPr="006D57D2">
        <w:rPr>
          <w:sz w:val="18"/>
          <w:szCs w:val="18"/>
        </w:rPr>
        <w:t>liated Island Communities.</w:t>
      </w:r>
    </w:p>
    <w:p w:rsidR="008968B7" w:rsidRPr="00BF1BE2" w:rsidRDefault="008968B7" w:rsidP="008968B7">
      <w:pPr>
        <w:rPr>
          <w:sz w:val="18"/>
        </w:rPr>
      </w:pPr>
    </w:p>
    <w:p w:rsidR="008968B7" w:rsidRDefault="00750D3C" w:rsidP="008968B7">
      <w:r w:rsidRPr="00750D3C">
        <w:rPr>
          <w:sz w:val="18"/>
        </w:rPr>
        <w:t>NPS 988/113810, April 2012</w:t>
      </w:r>
    </w:p>
    <w:p w:rsidR="00F31601" w:rsidRDefault="00F31601" w:rsidP="00370C10">
      <w:pPr>
        <w:sectPr w:rsidR="00F31601" w:rsidSect="007D76D6">
          <w:headerReference w:type="even" r:id="rId315"/>
          <w:headerReference w:type="default" r:id="rId316"/>
          <w:footerReference w:type="even" r:id="rId317"/>
          <w:footerReference w:type="default" r:id="rId318"/>
          <w:headerReference w:type="first" r:id="rId319"/>
          <w:footerReference w:type="first" r:id="rId320"/>
          <w:type w:val="oddPage"/>
          <w:pgSz w:w="12240" w:h="15840" w:code="1"/>
          <w:pgMar w:top="1440" w:right="1440" w:bottom="1440" w:left="1440" w:header="720" w:footer="720" w:gutter="0"/>
          <w:pgNumType w:start="1"/>
          <w:cols w:space="720"/>
          <w:titlePg/>
          <w:docGrid w:linePitch="360"/>
        </w:sectPr>
      </w:pPr>
    </w:p>
    <w:tbl>
      <w:tblPr>
        <w:tblW w:w="10094" w:type="dxa"/>
        <w:tblBorders>
          <w:bottom w:val="single" w:sz="8" w:space="0" w:color="auto"/>
        </w:tblBorders>
        <w:tblLook w:val="0000" w:firstRow="0" w:lastRow="0" w:firstColumn="0" w:lastColumn="0" w:noHBand="0" w:noVBand="0"/>
      </w:tblPr>
      <w:tblGrid>
        <w:gridCol w:w="5034"/>
        <w:gridCol w:w="5060"/>
      </w:tblGrid>
      <w:tr w:rsidR="003756FB" w:rsidRPr="00BF1BE2" w:rsidTr="00F31601">
        <w:tc>
          <w:tcPr>
            <w:tcW w:w="9461" w:type="dxa"/>
            <w:gridSpan w:val="2"/>
            <w:shd w:val="clear" w:color="auto" w:fill="000000"/>
          </w:tcPr>
          <w:p w:rsidR="003756FB" w:rsidRPr="00BF1BE2" w:rsidRDefault="003756FB" w:rsidP="00370C10"/>
        </w:tc>
      </w:tr>
      <w:tr w:rsidR="003756FB" w:rsidRPr="00BF1BE2" w:rsidTr="00F31601">
        <w:tc>
          <w:tcPr>
            <w:tcW w:w="4718" w:type="dxa"/>
            <w:tcBorders>
              <w:bottom w:val="single" w:sz="8" w:space="0" w:color="auto"/>
            </w:tcBorders>
            <w:tcMar>
              <w:left w:w="0" w:type="dxa"/>
              <w:right w:w="0" w:type="dxa"/>
            </w:tcMar>
          </w:tcPr>
          <w:p w:rsidR="003756FB" w:rsidRPr="002E0F79" w:rsidRDefault="003756FB" w:rsidP="00370C10">
            <w:pPr>
              <w:pStyle w:val="nrpsBannerline1"/>
            </w:pPr>
            <w:r w:rsidRPr="002E0F79">
              <w:t>National Park Service</w:t>
            </w:r>
          </w:p>
          <w:p w:rsidR="003756FB" w:rsidRPr="002E0F79" w:rsidRDefault="003756FB" w:rsidP="00370C10">
            <w:pPr>
              <w:pStyle w:val="nrpsBannerline2"/>
            </w:pPr>
            <w:r w:rsidRPr="002E0F79">
              <w:t>U.S. Department of the Interior</w:t>
            </w:r>
          </w:p>
          <w:p w:rsidR="003756FB" w:rsidRPr="00BF1BE2" w:rsidRDefault="003756FB" w:rsidP="00370C10"/>
        </w:tc>
        <w:tc>
          <w:tcPr>
            <w:tcW w:w="4743" w:type="dxa"/>
            <w:tcBorders>
              <w:bottom w:val="single" w:sz="8" w:space="0" w:color="auto"/>
            </w:tcBorders>
          </w:tcPr>
          <w:p w:rsidR="003756FB" w:rsidRPr="00BF1BE2" w:rsidRDefault="003756FB" w:rsidP="00370C10">
            <w:pPr>
              <w:pStyle w:val="nrpsLogo"/>
            </w:pPr>
            <w:r>
              <w:rPr>
                <w:noProof/>
              </w:rPr>
              <w:drawing>
                <wp:inline distT="0" distB="0" distL="0" distR="0">
                  <wp:extent cx="514350" cy="666750"/>
                  <wp:effectExtent l="19050" t="0" r="0" b="0"/>
                  <wp:docPr id="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21" cstate="print"/>
                          <a:srcRect/>
                          <a:stretch>
                            <a:fillRect/>
                          </a:stretch>
                        </pic:blipFill>
                        <pic:spPr bwMode="auto">
                          <a:xfrm>
                            <a:off x="0" y="0"/>
                            <a:ext cx="514350" cy="666750"/>
                          </a:xfrm>
                          <a:prstGeom prst="rect">
                            <a:avLst/>
                          </a:prstGeom>
                          <a:noFill/>
                          <a:ln w="9525">
                            <a:noFill/>
                            <a:miter lim="800000"/>
                            <a:headEnd/>
                            <a:tailEnd/>
                          </a:ln>
                        </pic:spPr>
                      </pic:pic>
                    </a:graphicData>
                  </a:graphic>
                </wp:inline>
              </w:drawing>
            </w:r>
          </w:p>
        </w:tc>
      </w:tr>
    </w:tbl>
    <w:p w:rsidR="003756FB" w:rsidRDefault="003756FB" w:rsidP="003756FB">
      <w:pPr>
        <w:rPr>
          <w:rStyle w:val="nrpsBackcoveraddress"/>
          <w:b/>
        </w:rPr>
      </w:pPr>
    </w:p>
    <w:p w:rsidR="003756FB" w:rsidRPr="00CE2AD9" w:rsidRDefault="00D728CF" w:rsidP="003756FB">
      <w:pPr>
        <w:rPr>
          <w:rStyle w:val="nrpsBackcoveraddress"/>
          <w:rFonts w:cs="Arial"/>
        </w:rPr>
      </w:pPr>
      <w:r>
        <w:rPr>
          <w:rFonts w:ascii="Arial" w:hAnsi="Arial" w:cs="Arial"/>
          <w:noProof/>
        </w:rPr>
        <mc:AlternateContent>
          <mc:Choice Requires="wps">
            <w:drawing>
              <wp:anchor distT="0" distB="0" distL="114300" distR="114300" simplePos="0" relativeHeight="251691008" behindDoc="0" locked="1" layoutInCell="1" allowOverlap="1">
                <wp:simplePos x="0" y="0"/>
                <wp:positionH relativeFrom="column">
                  <wp:posOffset>-241300</wp:posOffset>
                </wp:positionH>
                <wp:positionV relativeFrom="page">
                  <wp:posOffset>8947785</wp:posOffset>
                </wp:positionV>
                <wp:extent cx="1676400" cy="347980"/>
                <wp:effectExtent l="0" t="0" r="0" b="0"/>
                <wp:wrapNone/>
                <wp:docPr id="253"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347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D3B59" w:rsidRPr="000850F2" w:rsidRDefault="002D3B59" w:rsidP="003756FB">
                            <w:pPr>
                              <w:pStyle w:val="nrpsBannerline1"/>
                              <w:rPr>
                                <w:vertAlign w:val="superscript"/>
                              </w:rPr>
                            </w:pPr>
                            <w:r w:rsidRPr="00563CB5">
                              <w:t xml:space="preserve">EXPERIENCE YOUR AMERICA </w:t>
                            </w:r>
                            <w:r w:rsidRPr="00563CB5">
                              <w:rPr>
                                <w:vertAlign w:val="superscript"/>
                              </w:rPr>
                              <w:t>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8" o:spid="_x0000_s1104" type="#_x0000_t202" style="position:absolute;margin-left:-19pt;margin-top:704.55pt;width:132pt;height:27.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" stroked="f">
                <v:textbox inset="0,0,0,0">
                  <w:txbxContent>
                    <w:p w:rsidR="002D3B59" w:rsidRPr="000850F2" w:rsidRDefault="002D3B59" w:rsidP="003756FB">
                      <w:pPr>
                        <w:pStyle w:val="nrpsBannerline1"/>
                        <w:rPr>
                          <w:vertAlign w:val="superscript"/>
                        </w:rPr>
                      </w:pPr>
                      <w:r w:rsidRPr="00563CB5">
                        <w:t xml:space="preserve">EXPERIENCE YOUR AMERICA </w:t>
                      </w:r>
                      <w:r w:rsidRPr="00563CB5">
                        <w:rPr>
                          <w:vertAlign w:val="superscript"/>
                        </w:rPr>
                        <w:t>TM</w:t>
                      </w:r>
                    </w:p>
                  </w:txbxContent>
                </v:textbox>
                <w10:wrap anchory="page"/>
                <w10:anchorlock/>
              </v:shape>
            </w:pict>
          </mc:Fallback>
        </mc:AlternateContent>
      </w:r>
      <w:r w:rsidR="003756FB" w:rsidRPr="00CE2AD9">
        <w:rPr>
          <w:rStyle w:val="nrpsBackcoveraddress"/>
          <w:rFonts w:cs="Arial"/>
          <w:b/>
        </w:rPr>
        <w:t xml:space="preserve">Natural Resource </w:t>
      </w:r>
      <w:r w:rsidR="003756FB">
        <w:rPr>
          <w:rStyle w:val="nrpsBackcoveraddress"/>
          <w:rFonts w:cs="Arial"/>
          <w:b/>
        </w:rPr>
        <w:t>Stewardship and Science</w:t>
      </w:r>
      <w:r w:rsidR="003756FB" w:rsidRPr="00CE2AD9">
        <w:rPr>
          <w:rStyle w:val="nrpsBackcoveraddress"/>
          <w:rFonts w:cs="Arial"/>
          <w:b/>
        </w:rPr>
        <w:br/>
      </w:r>
      <w:r w:rsidR="003756FB" w:rsidRPr="00CE2AD9">
        <w:rPr>
          <w:rStyle w:val="nrpsBackcoveraddress"/>
          <w:rFonts w:cs="Arial"/>
        </w:rPr>
        <w:t>1201 Oakridge Drive, Suite 150</w:t>
      </w:r>
      <w:r w:rsidR="003756FB" w:rsidRPr="00CE2AD9">
        <w:rPr>
          <w:rStyle w:val="nrpsBackcoveraddress"/>
          <w:rFonts w:cs="Arial"/>
        </w:rPr>
        <w:br/>
        <w:t>Fort Collins, CO 80525</w:t>
      </w:r>
      <w:r w:rsidR="003756FB" w:rsidRPr="00CE2AD9">
        <w:rPr>
          <w:rStyle w:val="nrpsBackcoveraddress"/>
          <w:rFonts w:cs="Arial"/>
        </w:rPr>
        <w:br/>
      </w:r>
    </w:p>
    <w:p w:rsidR="003756FB" w:rsidRPr="00CE2AD9" w:rsidRDefault="003756FB" w:rsidP="003756FB">
      <w:pPr>
        <w:rPr>
          <w:rStyle w:val="nrpsBackcoveraddress"/>
          <w:rFonts w:cs="Arial"/>
        </w:rPr>
      </w:pPr>
      <w:r w:rsidRPr="00CE2AD9">
        <w:rPr>
          <w:rStyle w:val="nrpsBackcoveraddress"/>
          <w:rFonts w:cs="Arial"/>
        </w:rPr>
        <w:t>www.nature.nps.gov</w:t>
      </w:r>
    </w:p>
    <w:p w:rsidR="008968B7" w:rsidRDefault="008968B7" w:rsidP="008968B7"/>
    <w:p w:rsidR="008968B7" w:rsidRDefault="008968B7" w:rsidP="008968B7"/>
    <w:p w:rsidR="008968B7" w:rsidRDefault="008968B7" w:rsidP="008968B7"/>
    <w:p w:rsidR="008968B7" w:rsidRDefault="008968B7" w:rsidP="008968B7"/>
    <w:p w:rsidR="008350A9" w:rsidRPr="008350A9" w:rsidRDefault="008350A9" w:rsidP="008350A9">
      <w:pPr>
        <w:rPr>
          <w:sz w:val="16"/>
        </w:rPr>
      </w:pPr>
    </w:p>
    <w:p w:rsidR="008350A9" w:rsidRPr="008350A9" w:rsidRDefault="008350A9" w:rsidP="008350A9">
      <w:pPr>
        <w:rPr>
          <w:sz w:val="16"/>
        </w:rPr>
      </w:pPr>
    </w:p>
    <w:p w:rsidR="008350A9" w:rsidRPr="008350A9" w:rsidRDefault="008350A9" w:rsidP="008350A9">
      <w:pPr>
        <w:rPr>
          <w:sz w:val="16"/>
        </w:rPr>
      </w:pPr>
    </w:p>
    <w:p w:rsidR="008350A9" w:rsidRPr="008350A9" w:rsidRDefault="008350A9" w:rsidP="008350A9">
      <w:pPr>
        <w:rPr>
          <w:sz w:val="16"/>
        </w:rPr>
      </w:pPr>
    </w:p>
    <w:p w:rsidR="008350A9" w:rsidRPr="008350A9" w:rsidRDefault="008350A9" w:rsidP="008350A9">
      <w:pPr>
        <w:rPr>
          <w:sz w:val="16"/>
        </w:rPr>
      </w:pPr>
    </w:p>
    <w:p w:rsidR="008350A9" w:rsidRPr="008350A9" w:rsidRDefault="008350A9" w:rsidP="008350A9">
      <w:pPr>
        <w:rPr>
          <w:sz w:val="16"/>
        </w:rPr>
      </w:pPr>
    </w:p>
    <w:p w:rsidR="008350A9" w:rsidRPr="008350A9" w:rsidRDefault="008350A9" w:rsidP="008350A9">
      <w:pPr>
        <w:rPr>
          <w:sz w:val="16"/>
        </w:rPr>
      </w:pPr>
    </w:p>
    <w:p w:rsidR="008350A9" w:rsidRPr="008350A9" w:rsidRDefault="008350A9" w:rsidP="008350A9">
      <w:pPr>
        <w:rPr>
          <w:sz w:val="16"/>
        </w:rPr>
      </w:pPr>
    </w:p>
    <w:p w:rsidR="008350A9" w:rsidRPr="008350A9" w:rsidRDefault="008350A9" w:rsidP="008350A9">
      <w:pPr>
        <w:rPr>
          <w:sz w:val="16"/>
        </w:rPr>
      </w:pPr>
    </w:p>
    <w:p w:rsidR="008350A9" w:rsidRPr="008350A9" w:rsidRDefault="008350A9" w:rsidP="008350A9">
      <w:pPr>
        <w:rPr>
          <w:sz w:val="16"/>
        </w:rPr>
      </w:pPr>
    </w:p>
    <w:p w:rsidR="008350A9" w:rsidRPr="008350A9" w:rsidRDefault="008350A9" w:rsidP="008350A9">
      <w:pPr>
        <w:rPr>
          <w:sz w:val="16"/>
        </w:rPr>
      </w:pPr>
    </w:p>
    <w:p w:rsidR="008350A9" w:rsidRPr="008350A9" w:rsidRDefault="008350A9" w:rsidP="008350A9">
      <w:pPr>
        <w:rPr>
          <w:sz w:val="16"/>
        </w:rPr>
      </w:pPr>
    </w:p>
    <w:p w:rsidR="008350A9" w:rsidRPr="008350A9" w:rsidRDefault="008350A9" w:rsidP="008350A9">
      <w:pPr>
        <w:rPr>
          <w:sz w:val="16"/>
        </w:rPr>
      </w:pPr>
    </w:p>
    <w:p w:rsidR="008350A9" w:rsidRPr="008350A9" w:rsidRDefault="008350A9" w:rsidP="008350A9">
      <w:pPr>
        <w:rPr>
          <w:sz w:val="16"/>
        </w:rPr>
      </w:pPr>
    </w:p>
    <w:p w:rsidR="008350A9" w:rsidRPr="008350A9" w:rsidRDefault="008350A9" w:rsidP="008350A9">
      <w:pPr>
        <w:rPr>
          <w:sz w:val="16"/>
        </w:rPr>
      </w:pPr>
    </w:p>
    <w:p w:rsidR="008350A9" w:rsidRPr="008350A9" w:rsidRDefault="008350A9" w:rsidP="008350A9">
      <w:pPr>
        <w:rPr>
          <w:sz w:val="16"/>
        </w:rPr>
      </w:pPr>
    </w:p>
    <w:p w:rsidR="008350A9" w:rsidRPr="008350A9" w:rsidRDefault="008350A9" w:rsidP="008350A9">
      <w:pPr>
        <w:rPr>
          <w:sz w:val="16"/>
        </w:rPr>
      </w:pPr>
    </w:p>
    <w:p w:rsidR="008350A9" w:rsidRPr="008350A9" w:rsidRDefault="008350A9" w:rsidP="008350A9">
      <w:pPr>
        <w:rPr>
          <w:sz w:val="16"/>
        </w:rPr>
      </w:pPr>
    </w:p>
    <w:p w:rsidR="008350A9" w:rsidRDefault="008350A9" w:rsidP="008350A9">
      <w:pPr>
        <w:rPr>
          <w:sz w:val="16"/>
        </w:rPr>
      </w:pPr>
    </w:p>
    <w:p w:rsidR="008350A9" w:rsidRPr="008350A9" w:rsidRDefault="008350A9" w:rsidP="008350A9">
      <w:pPr>
        <w:rPr>
          <w:sz w:val="16"/>
        </w:rPr>
      </w:pPr>
    </w:p>
    <w:p w:rsidR="008350A9" w:rsidRPr="008350A9" w:rsidRDefault="008350A9" w:rsidP="008350A9">
      <w:pPr>
        <w:rPr>
          <w:sz w:val="16"/>
        </w:rPr>
      </w:pPr>
    </w:p>
    <w:p w:rsidR="008350A9" w:rsidRDefault="008350A9" w:rsidP="008350A9">
      <w:pPr>
        <w:rPr>
          <w:sz w:val="16"/>
        </w:rPr>
      </w:pPr>
    </w:p>
    <w:p w:rsidR="0049042A" w:rsidRPr="008350A9" w:rsidRDefault="0049042A" w:rsidP="008350A9">
      <w:pPr>
        <w:jc w:val="center"/>
        <w:rPr>
          <w:sz w:val="16"/>
        </w:rPr>
      </w:pPr>
    </w:p>
    <w:sectPr w:rsidR="0049042A" w:rsidRPr="008350A9" w:rsidSect="00F31601">
      <w:headerReference w:type="first" r:id="rId322"/>
      <w:footerReference w:type="first" r:id="rId323"/>
      <w:pgSz w:w="12240" w:h="15840" w:code="1"/>
      <w:pgMar w:top="1080" w:right="1080" w:bottom="1440" w:left="1080" w:header="720" w:footer="720" w:gutter="0"/>
      <w:pgNumType w:start="1"/>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14" w:author="Meagan J. Selvig" w:date="2014-10-15T10:16:00Z" w:initials="MJS">
    <w:p w:rsidR="002D3B59" w:rsidRDefault="002D3B59">
      <w:pPr>
        <w:pStyle w:val="CommentText"/>
      </w:pPr>
      <w:r>
        <w:rPr>
          <w:rStyle w:val="CommentReference"/>
        </w:rPr>
        <w:annotationRef/>
      </w:r>
      <w:r>
        <w:t xml:space="preserve">Do we just want to properly name the sites in the field rather then having to redo this upon return to the office? The method described here was implemented in 2010/2011.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3B59" w:rsidRDefault="002D3B59">
      <w:r>
        <w:separator/>
      </w:r>
    </w:p>
  </w:endnote>
  <w:endnote w:type="continuationSeparator" w:id="0">
    <w:p w:rsidR="002D3B59" w:rsidRDefault="002D3B59">
      <w:r>
        <w:continuationSeparator/>
      </w:r>
    </w:p>
  </w:endnote>
  <w:endnote w:type="continuationNotice" w:id="1">
    <w:p w:rsidR="002D3B59" w:rsidRDefault="002D3B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MS Sans Serif">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Symbol MT">
    <w:altName w:val="Symbol"/>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1A55E2" w:rsidRDefault="002D3B59" w:rsidP="00B944E8">
    <w:pPr>
      <w:pStyle w:val="Footer"/>
      <w:tabs>
        <w:tab w:val="center" w:pos="4500"/>
        <w:tab w:val="left" w:pos="5040"/>
      </w:tabs>
      <w:ind w:right="360"/>
    </w:pP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rPr>
        <w:rStyle w:val="PageNumber"/>
      </w:rPr>
      <w:tab/>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F13595" w:rsidRDefault="002D3B59" w:rsidP="00F13595">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816812"/>
      <w:docPartObj>
        <w:docPartGallery w:val="Page Numbers (Bottom of Page)"/>
        <w:docPartUnique/>
      </w:docPartObj>
    </w:sdtPr>
    <w:sdtContent>
      <w:p w:rsidR="002D3B59" w:rsidRDefault="002D3B59">
        <w:pPr>
          <w:pStyle w:val="Footer"/>
          <w:jc w:val="center"/>
        </w:pPr>
        <w:r w:rsidRPr="00830E8E">
          <w:rPr>
            <w:rFonts w:ascii="Times New Roman" w:hAnsi="Times New Roman"/>
          </w:rPr>
          <w:fldChar w:fldCharType="begin"/>
        </w:r>
        <w:r w:rsidRPr="00830E8E">
          <w:rPr>
            <w:rFonts w:ascii="Times New Roman" w:hAnsi="Times New Roman"/>
          </w:rPr>
          <w:instrText xml:space="preserve"> PAGE   \* MERGEFORMAT </w:instrText>
        </w:r>
        <w:r w:rsidRPr="00830E8E">
          <w:rPr>
            <w:rFonts w:ascii="Times New Roman" w:hAnsi="Times New Roman"/>
          </w:rPr>
          <w:fldChar w:fldCharType="separate"/>
        </w:r>
        <w:r w:rsidR="003E4BE4">
          <w:rPr>
            <w:rFonts w:ascii="Times New Roman" w:hAnsi="Times New Roman"/>
            <w:noProof/>
          </w:rPr>
          <w:t>xi</w:t>
        </w:r>
        <w:r w:rsidRPr="00830E8E">
          <w:rPr>
            <w:rFonts w:ascii="Times New Roman" w:hAnsi="Times New Roman"/>
          </w:rPr>
          <w:fldChar w:fldCharType="end"/>
        </w:r>
      </w:p>
    </w:sdtContent>
  </w:sdt>
  <w:p w:rsidR="002D3B59" w:rsidRPr="00F13595" w:rsidRDefault="002D3B59" w:rsidP="00F13595">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F13595" w:rsidRDefault="002D3B59" w:rsidP="00F13595">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DC55AA" w:rsidRDefault="002D3B59">
    <w:pPr>
      <w:pStyle w:val="Footer"/>
      <w:jc w:val="center"/>
      <w:rPr>
        <w:rFonts w:ascii="Times New Roman" w:hAnsi="Times New Roman"/>
      </w:rPr>
    </w:pPr>
    <w:r w:rsidRPr="00DC55AA">
      <w:rPr>
        <w:rFonts w:ascii="Times New Roman" w:hAnsi="Times New Roman"/>
      </w:rPr>
      <w:fldChar w:fldCharType="begin"/>
    </w:r>
    <w:r w:rsidRPr="00DC55AA">
      <w:rPr>
        <w:rFonts w:ascii="Times New Roman" w:hAnsi="Times New Roman"/>
      </w:rPr>
      <w:instrText xml:space="preserve"> PAGE   \* MERGEFORMAT </w:instrText>
    </w:r>
    <w:r w:rsidRPr="00DC55AA">
      <w:rPr>
        <w:rFonts w:ascii="Times New Roman" w:hAnsi="Times New Roman"/>
      </w:rPr>
      <w:fldChar w:fldCharType="separate"/>
    </w:r>
    <w:r>
      <w:rPr>
        <w:rFonts w:ascii="Times New Roman" w:hAnsi="Times New Roman"/>
        <w:noProof/>
      </w:rPr>
      <w:t>xiv</w:t>
    </w:r>
    <w:r w:rsidRPr="00DC55AA">
      <w:rPr>
        <w:rFonts w:ascii="Times New Roman" w:hAnsi="Times New Roman"/>
      </w:rPr>
      <w:fldChar w:fldCharType="end"/>
    </w:r>
  </w:p>
  <w:p w:rsidR="002D3B59" w:rsidRPr="00F13595" w:rsidRDefault="002D3B59" w:rsidP="00F13595">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816813"/>
      <w:docPartObj>
        <w:docPartGallery w:val="Page Numbers (Bottom of Page)"/>
        <w:docPartUnique/>
      </w:docPartObj>
    </w:sdtPr>
    <w:sdtContent>
      <w:p w:rsidR="002D3B59" w:rsidRDefault="002D3B59">
        <w:pPr>
          <w:pStyle w:val="Footer"/>
          <w:jc w:val="center"/>
        </w:pPr>
        <w:r w:rsidRPr="00830E8E">
          <w:rPr>
            <w:rFonts w:ascii="Times New Roman" w:hAnsi="Times New Roman"/>
          </w:rPr>
          <w:fldChar w:fldCharType="begin"/>
        </w:r>
        <w:r w:rsidRPr="00830E8E">
          <w:rPr>
            <w:rFonts w:ascii="Times New Roman" w:hAnsi="Times New Roman"/>
          </w:rPr>
          <w:instrText xml:space="preserve"> PAGE   \* MERGEFORMAT </w:instrText>
        </w:r>
        <w:r w:rsidRPr="00830E8E">
          <w:rPr>
            <w:rFonts w:ascii="Times New Roman" w:hAnsi="Times New Roman"/>
          </w:rPr>
          <w:fldChar w:fldCharType="separate"/>
        </w:r>
        <w:r w:rsidR="003E4BE4">
          <w:rPr>
            <w:rFonts w:ascii="Times New Roman" w:hAnsi="Times New Roman"/>
            <w:noProof/>
          </w:rPr>
          <w:t>xiii</w:t>
        </w:r>
        <w:r w:rsidRPr="00830E8E">
          <w:rPr>
            <w:rFonts w:ascii="Times New Roman" w:hAnsi="Times New Roman"/>
          </w:rPr>
          <w:fldChar w:fldCharType="end"/>
        </w:r>
      </w:p>
    </w:sdtContent>
  </w:sdt>
  <w:p w:rsidR="002D3B59" w:rsidRDefault="002D3B59">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FB17DF" w:rsidRDefault="002D3B59" w:rsidP="00FB17DF">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DC55AA" w:rsidRDefault="002D3B59" w:rsidP="001A4373">
    <w:pPr>
      <w:pStyle w:val="Footer"/>
      <w:jc w:val="center"/>
      <w:rPr>
        <w:rFonts w:ascii="Times New Roman" w:hAnsi="Times New Roman"/>
      </w:rPr>
    </w:pPr>
    <w:r w:rsidRPr="00DC55AA">
      <w:rPr>
        <w:rStyle w:val="PageNumber"/>
        <w:rFonts w:ascii="Times New Roman" w:hAnsi="Times New Roman"/>
      </w:rPr>
      <w:fldChar w:fldCharType="begin"/>
    </w:r>
    <w:r w:rsidRPr="00DC55AA">
      <w:rPr>
        <w:rStyle w:val="PageNumber"/>
        <w:rFonts w:ascii="Times New Roman" w:hAnsi="Times New Roman"/>
      </w:rPr>
      <w:instrText xml:space="preserve"> PAGE </w:instrText>
    </w:r>
    <w:r w:rsidRPr="00DC55AA">
      <w:rPr>
        <w:rStyle w:val="PageNumber"/>
        <w:rFonts w:ascii="Times New Roman" w:hAnsi="Times New Roman"/>
      </w:rPr>
      <w:fldChar w:fldCharType="separate"/>
    </w:r>
    <w:r w:rsidR="003E4BE4">
      <w:rPr>
        <w:rStyle w:val="PageNumber"/>
        <w:rFonts w:ascii="Times New Roman" w:hAnsi="Times New Roman"/>
        <w:noProof/>
      </w:rPr>
      <w:t>xv</w:t>
    </w:r>
    <w:r w:rsidRPr="00DC55AA">
      <w:rPr>
        <w:rStyle w:val="PageNumber"/>
        <w:rFonts w:ascii="Times New Roman" w:hAnsi="Times New Roman"/>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FB17DF" w:rsidRDefault="002D3B59" w:rsidP="00FB17DF">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FB17DF" w:rsidRDefault="002D3B59" w:rsidP="00FB17DF">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816814"/>
      <w:docPartObj>
        <w:docPartGallery w:val="Page Numbers (Bottom of Page)"/>
        <w:docPartUnique/>
      </w:docPartObj>
    </w:sdtPr>
    <w:sdtEndPr>
      <w:rPr>
        <w:rFonts w:ascii="Times New Roman" w:hAnsi="Times New Roman"/>
      </w:rPr>
    </w:sdtEndPr>
    <w:sdtContent>
      <w:p w:rsidR="002D3B59" w:rsidRDefault="002D3B59">
        <w:pPr>
          <w:pStyle w:val="Footer"/>
          <w:jc w:val="center"/>
        </w:pPr>
        <w:r w:rsidRPr="00647D72">
          <w:rPr>
            <w:rFonts w:ascii="Times New Roman" w:hAnsi="Times New Roman"/>
          </w:rPr>
          <w:fldChar w:fldCharType="begin"/>
        </w:r>
        <w:r w:rsidRPr="00647D72">
          <w:rPr>
            <w:rFonts w:ascii="Times New Roman" w:hAnsi="Times New Roman"/>
          </w:rPr>
          <w:instrText xml:space="preserve"> PAGE   \* MERGEFORMAT </w:instrText>
        </w:r>
        <w:r w:rsidRPr="00647D72">
          <w:rPr>
            <w:rFonts w:ascii="Times New Roman" w:hAnsi="Times New Roman"/>
          </w:rPr>
          <w:fldChar w:fldCharType="separate"/>
        </w:r>
        <w:r w:rsidR="003E4BE4">
          <w:rPr>
            <w:rFonts w:ascii="Times New Roman" w:hAnsi="Times New Roman"/>
            <w:noProof/>
          </w:rPr>
          <w:t>xix</w:t>
        </w:r>
        <w:r w:rsidRPr="00647D72">
          <w:rPr>
            <w:rFonts w:ascii="Times New Roman" w:hAnsi="Times New Roman"/>
          </w:rPr>
          <w:fldChar w:fldCharType="end"/>
        </w:r>
      </w:p>
    </w:sdtContent>
  </w:sdt>
  <w:p w:rsidR="002D3B59" w:rsidRPr="00CD72C5" w:rsidRDefault="002D3B59" w:rsidP="00CD72C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Footer"/>
      <w:jc w:val="center"/>
    </w:pPr>
  </w:p>
  <w:p w:rsidR="002D3B59" w:rsidRDefault="002D3B59">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Footer"/>
      <w:jc w:val="center"/>
    </w:pPr>
  </w:p>
  <w:p w:rsidR="002D3B59" w:rsidRPr="00CD72C5" w:rsidRDefault="002D3B59" w:rsidP="00CD72C5">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816815"/>
      <w:docPartObj>
        <w:docPartGallery w:val="Page Numbers (Bottom of Page)"/>
        <w:docPartUnique/>
      </w:docPartObj>
    </w:sdtPr>
    <w:sdtEndPr>
      <w:rPr>
        <w:rFonts w:ascii="Times New Roman" w:hAnsi="Times New Roman"/>
      </w:rPr>
    </w:sdtEndPr>
    <w:sdtContent>
      <w:p w:rsidR="002D3B59" w:rsidRDefault="002D3B59">
        <w:pPr>
          <w:pStyle w:val="Footer"/>
          <w:jc w:val="center"/>
        </w:pPr>
        <w:r w:rsidRPr="00647D72">
          <w:rPr>
            <w:rFonts w:ascii="Times New Roman" w:hAnsi="Times New Roman"/>
          </w:rPr>
          <w:fldChar w:fldCharType="begin"/>
        </w:r>
        <w:r w:rsidRPr="00647D72">
          <w:rPr>
            <w:rFonts w:ascii="Times New Roman" w:hAnsi="Times New Roman"/>
          </w:rPr>
          <w:instrText xml:space="preserve"> PAGE   \* MERGEFORMAT </w:instrText>
        </w:r>
        <w:r w:rsidRPr="00647D72">
          <w:rPr>
            <w:rFonts w:ascii="Times New Roman" w:hAnsi="Times New Roman"/>
          </w:rPr>
          <w:fldChar w:fldCharType="separate"/>
        </w:r>
        <w:r w:rsidR="003E4BE4">
          <w:rPr>
            <w:rFonts w:ascii="Times New Roman" w:hAnsi="Times New Roman"/>
            <w:noProof/>
          </w:rPr>
          <w:t>15</w:t>
        </w:r>
        <w:r w:rsidRPr="00647D72">
          <w:rPr>
            <w:rFonts w:ascii="Times New Roman" w:hAnsi="Times New Roman"/>
          </w:rPr>
          <w:fldChar w:fldCharType="end"/>
        </w:r>
      </w:p>
    </w:sdtContent>
  </w:sdt>
  <w:p w:rsidR="002D3B59" w:rsidRPr="00CD72C5" w:rsidRDefault="002D3B59" w:rsidP="00CD72C5">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816816"/>
      <w:docPartObj>
        <w:docPartGallery w:val="Page Numbers (Bottom of Page)"/>
        <w:docPartUnique/>
      </w:docPartObj>
    </w:sdtPr>
    <w:sdtEndPr>
      <w:rPr>
        <w:rFonts w:ascii="Times New Roman" w:hAnsi="Times New Roman"/>
      </w:rPr>
    </w:sdtEndPr>
    <w:sdtContent>
      <w:p w:rsidR="002D3B59" w:rsidRDefault="002D3B59">
        <w:pPr>
          <w:pStyle w:val="Footer"/>
          <w:jc w:val="center"/>
        </w:pPr>
      </w:p>
    </w:sdtContent>
  </w:sdt>
  <w:p w:rsidR="002D3B59" w:rsidRPr="00CD72C5" w:rsidRDefault="002D3B59" w:rsidP="00CD72C5">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816817"/>
      <w:docPartObj>
        <w:docPartGallery w:val="Page Numbers (Bottom of Page)"/>
        <w:docPartUnique/>
      </w:docPartObj>
    </w:sdtPr>
    <w:sdtEndPr>
      <w:rPr>
        <w:rFonts w:ascii="Times New Roman" w:hAnsi="Times New Roman"/>
      </w:rPr>
    </w:sdtEndPr>
    <w:sdtContent>
      <w:p w:rsidR="002D3B59" w:rsidRDefault="002D3B59">
        <w:pPr>
          <w:pStyle w:val="Footer"/>
          <w:jc w:val="center"/>
        </w:pPr>
        <w:r w:rsidRPr="00647D72">
          <w:rPr>
            <w:rFonts w:ascii="Times New Roman" w:hAnsi="Times New Roman"/>
          </w:rPr>
          <w:fldChar w:fldCharType="begin"/>
        </w:r>
        <w:r w:rsidRPr="00647D72">
          <w:rPr>
            <w:rFonts w:ascii="Times New Roman" w:hAnsi="Times New Roman"/>
          </w:rPr>
          <w:instrText xml:space="preserve"> PAGE   \* MERGEFORMAT </w:instrText>
        </w:r>
        <w:r w:rsidRPr="00647D72">
          <w:rPr>
            <w:rFonts w:ascii="Times New Roman" w:hAnsi="Times New Roman"/>
          </w:rPr>
          <w:fldChar w:fldCharType="separate"/>
        </w:r>
        <w:r w:rsidR="003E4BE4">
          <w:rPr>
            <w:rFonts w:ascii="Times New Roman" w:hAnsi="Times New Roman"/>
            <w:noProof/>
          </w:rPr>
          <w:t>19</w:t>
        </w:r>
        <w:r w:rsidRPr="00647D72">
          <w:rPr>
            <w:rFonts w:ascii="Times New Roman" w:hAnsi="Times New Roman"/>
          </w:rPr>
          <w:fldChar w:fldCharType="end"/>
        </w:r>
      </w:p>
    </w:sdtContent>
  </w:sdt>
  <w:p w:rsidR="002D3B59" w:rsidRPr="00CD72C5" w:rsidRDefault="002D3B59" w:rsidP="00CD72C5">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CD72C5" w:rsidRDefault="002D3B59" w:rsidP="00CD72C5">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DC55AA" w:rsidRDefault="002D3B59">
    <w:pPr>
      <w:pStyle w:val="Footer"/>
      <w:jc w:val="center"/>
      <w:rPr>
        <w:rFonts w:ascii="Times New Roman" w:hAnsi="Times New Roman"/>
      </w:rPr>
    </w:pPr>
    <w:r w:rsidRPr="00DC55AA">
      <w:rPr>
        <w:rFonts w:ascii="Times New Roman" w:hAnsi="Times New Roman"/>
      </w:rPr>
      <w:fldChar w:fldCharType="begin"/>
    </w:r>
    <w:r w:rsidRPr="00DC55AA">
      <w:rPr>
        <w:rFonts w:ascii="Times New Roman" w:hAnsi="Times New Roman"/>
      </w:rPr>
      <w:instrText xml:space="preserve"> PAGE   \* MERGEFORMAT </w:instrText>
    </w:r>
    <w:r w:rsidRPr="00DC55AA">
      <w:rPr>
        <w:rFonts w:ascii="Times New Roman" w:hAnsi="Times New Roman"/>
      </w:rPr>
      <w:fldChar w:fldCharType="separate"/>
    </w:r>
    <w:r w:rsidR="003E4BE4">
      <w:rPr>
        <w:rFonts w:ascii="Times New Roman" w:hAnsi="Times New Roman"/>
        <w:noProof/>
      </w:rPr>
      <w:t>34</w:t>
    </w:r>
    <w:r w:rsidRPr="00DC55AA">
      <w:rPr>
        <w:rFonts w:ascii="Times New Roman" w:hAnsi="Times New Roman"/>
      </w:rPr>
      <w:fldChar w:fldCharType="end"/>
    </w:r>
  </w:p>
  <w:p w:rsidR="002D3B59" w:rsidRPr="00CD72C5" w:rsidRDefault="002D3B59" w:rsidP="00CD72C5">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CD72C5" w:rsidRDefault="002D3B59" w:rsidP="00CD72C5">
    <w:pPr>
      <w:pStyle w:val="Foo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CD72C5" w:rsidRDefault="002D3B59" w:rsidP="00CD72C5">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DC55AA" w:rsidRDefault="002D3B59">
    <w:pPr>
      <w:pStyle w:val="Footer"/>
      <w:jc w:val="center"/>
      <w:rPr>
        <w:rFonts w:ascii="Times New Roman" w:hAnsi="Times New Roman"/>
      </w:rPr>
    </w:pPr>
    <w:r w:rsidRPr="00DC55AA">
      <w:rPr>
        <w:rFonts w:ascii="Times New Roman" w:hAnsi="Times New Roman"/>
      </w:rPr>
      <w:fldChar w:fldCharType="begin"/>
    </w:r>
    <w:r w:rsidRPr="00DC55AA">
      <w:rPr>
        <w:rFonts w:ascii="Times New Roman" w:hAnsi="Times New Roman"/>
      </w:rPr>
      <w:instrText xml:space="preserve"> PAGE   \* MERGEFORMAT </w:instrText>
    </w:r>
    <w:r w:rsidRPr="00DC55AA">
      <w:rPr>
        <w:rFonts w:ascii="Times New Roman" w:hAnsi="Times New Roman"/>
      </w:rPr>
      <w:fldChar w:fldCharType="separate"/>
    </w:r>
    <w:r w:rsidR="003E4BE4">
      <w:rPr>
        <w:rFonts w:ascii="Times New Roman" w:hAnsi="Times New Roman"/>
        <w:noProof/>
      </w:rPr>
      <w:t>45</w:t>
    </w:r>
    <w:r w:rsidRPr="00DC55AA">
      <w:rPr>
        <w:rFonts w:ascii="Times New Roman" w:hAnsi="Times New Roman"/>
      </w:rPr>
      <w:fldChar w:fldCharType="end"/>
    </w:r>
  </w:p>
  <w:p w:rsidR="002D3B59" w:rsidRPr="00CD72C5" w:rsidRDefault="002D3B59" w:rsidP="00CD72C5">
    <w:pPr>
      <w:pStyle w:val="Foo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A876A7" w:rsidRDefault="002D3B59" w:rsidP="00C57EFC">
    <w:pPr>
      <w:pStyle w:val="Footer"/>
      <w:tabs>
        <w:tab w:val="center" w:pos="6480"/>
        <w:tab w:val="left" w:pos="9957"/>
      </w:tabs>
      <w:rPr>
        <w:rFonts w:ascii="Times New Roman" w:hAnsi="Times New Roman"/>
      </w:rPr>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1A55E2" w:rsidRDefault="002D3B59" w:rsidP="00B43B1A">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A876A7" w:rsidRDefault="002D3B59" w:rsidP="0078396B">
    <w:pPr>
      <w:pStyle w:val="Footer"/>
      <w:tabs>
        <w:tab w:val="center" w:pos="6480"/>
        <w:tab w:val="left" w:pos="9957"/>
      </w:tabs>
      <w:rPr>
        <w:rFonts w:ascii="Times New Roman" w:hAnsi="Times New Roman"/>
      </w:rPr>
    </w:pPr>
    <w:r>
      <w:tab/>
    </w:r>
    <w:r w:rsidRPr="00A876A7">
      <w:rPr>
        <w:rFonts w:ascii="Times New Roman" w:hAnsi="Times New Roman"/>
      </w:rPr>
      <w:t>APP A.</w:t>
    </w:r>
    <w:r w:rsidRPr="00A876A7">
      <w:rPr>
        <w:rFonts w:ascii="Times New Roman" w:hAnsi="Times New Roman"/>
      </w:rPr>
      <w:fldChar w:fldCharType="begin"/>
    </w:r>
    <w:r w:rsidRPr="00A876A7">
      <w:rPr>
        <w:rFonts w:ascii="Times New Roman" w:hAnsi="Times New Roman"/>
      </w:rPr>
      <w:instrText xml:space="preserve"> PAGE   \* MERGEFORMAT </w:instrText>
    </w:r>
    <w:r w:rsidRPr="00A876A7">
      <w:rPr>
        <w:rFonts w:ascii="Times New Roman" w:hAnsi="Times New Roman"/>
      </w:rPr>
      <w:fldChar w:fldCharType="separate"/>
    </w:r>
    <w:r w:rsidR="003E4BE4">
      <w:rPr>
        <w:rFonts w:ascii="Times New Roman" w:hAnsi="Times New Roman"/>
        <w:noProof/>
      </w:rPr>
      <w:t>1</w:t>
    </w:r>
    <w:r w:rsidRPr="00A876A7">
      <w:rPr>
        <w:rFonts w:ascii="Times New Roman" w:hAnsi="Times New Roman"/>
      </w:rPr>
      <w:fldChar w:fldCharType="end"/>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rsidP="0078396B">
    <w:pPr>
      <w:pStyle w:val="Footer"/>
      <w:tabs>
        <w:tab w:val="center" w:pos="6480"/>
        <w:tab w:val="left" w:pos="9957"/>
      </w:tabs>
    </w:pPr>
    <w:r>
      <w:tab/>
    </w:r>
    <w:r>
      <w:tab/>
    </w:r>
    <w:r>
      <w:tab/>
    </w:r>
    <w:r>
      <w:tab/>
    </w:r>
  </w:p>
  <w:p w:rsidR="002D3B59" w:rsidRPr="001A4373" w:rsidRDefault="002D3B59" w:rsidP="0078396B">
    <w:pPr>
      <w:pStyle w:val="Footer"/>
      <w:jc w:val="cente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rsidP="0078396B">
    <w:pPr>
      <w:pStyle w:val="Footer"/>
      <w:tabs>
        <w:tab w:val="center" w:pos="6480"/>
        <w:tab w:val="left" w:pos="9957"/>
      </w:tabs>
    </w:pPr>
    <w:r>
      <w:tab/>
    </w:r>
    <w:r>
      <w:tab/>
    </w:r>
    <w:r>
      <w:tab/>
    </w:r>
    <w:r>
      <w:tab/>
    </w:r>
  </w:p>
  <w:p w:rsidR="002D3B59" w:rsidRPr="001A4373" w:rsidRDefault="002D3B59" w:rsidP="0078396B">
    <w:pPr>
      <w:pStyle w:val="Footer"/>
      <w:jc w:val="center"/>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A876A7" w:rsidRDefault="002D3B59" w:rsidP="0078396B">
    <w:pPr>
      <w:pStyle w:val="Footer"/>
      <w:jc w:val="center"/>
      <w:rPr>
        <w:rFonts w:ascii="Times New Roman" w:hAnsi="Times New Roman"/>
      </w:rPr>
    </w:pPr>
    <w:r w:rsidRPr="00A876A7">
      <w:rPr>
        <w:rFonts w:ascii="Times New Roman" w:hAnsi="Times New Roman"/>
      </w:rPr>
      <w:t>APP A.</w:t>
    </w:r>
    <w:r w:rsidRPr="00A876A7">
      <w:rPr>
        <w:rFonts w:ascii="Times New Roman" w:hAnsi="Times New Roman"/>
      </w:rPr>
      <w:fldChar w:fldCharType="begin"/>
    </w:r>
    <w:r w:rsidRPr="00A876A7">
      <w:rPr>
        <w:rFonts w:ascii="Times New Roman" w:hAnsi="Times New Roman"/>
      </w:rPr>
      <w:instrText xml:space="preserve"> PAGE   \* MERGEFORMAT </w:instrText>
    </w:r>
    <w:r w:rsidRPr="00A876A7">
      <w:rPr>
        <w:rFonts w:ascii="Times New Roman" w:hAnsi="Times New Roman"/>
      </w:rPr>
      <w:fldChar w:fldCharType="separate"/>
    </w:r>
    <w:r w:rsidR="003E4BE4">
      <w:rPr>
        <w:rFonts w:ascii="Times New Roman" w:hAnsi="Times New Roman"/>
        <w:noProof/>
      </w:rPr>
      <w:t>4</w:t>
    </w:r>
    <w:r w:rsidRPr="00A876A7">
      <w:rPr>
        <w:rFonts w:ascii="Times New Roman" w:hAnsi="Times New Roman"/>
      </w:rPr>
      <w:fldChar w:fldCharType="end"/>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rsidP="0078396B">
    <w:pPr>
      <w:pStyle w:val="Footer"/>
      <w:tabs>
        <w:tab w:val="center" w:pos="6480"/>
        <w:tab w:val="left" w:pos="9957"/>
      </w:tabs>
    </w:pPr>
    <w:r>
      <w:tab/>
    </w:r>
    <w:r>
      <w:tab/>
    </w:r>
    <w:r>
      <w:tab/>
    </w:r>
    <w:r>
      <w:tab/>
    </w:r>
  </w:p>
  <w:p w:rsidR="002D3B59" w:rsidRPr="001A4373" w:rsidRDefault="002D3B59" w:rsidP="0078396B">
    <w:pPr>
      <w:pStyle w:val="Footer"/>
      <w:jc w:val="cente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A876A7" w:rsidRDefault="002D3B59" w:rsidP="0078396B">
    <w:pPr>
      <w:pStyle w:val="Footer"/>
      <w:tabs>
        <w:tab w:val="left" w:pos="4182"/>
        <w:tab w:val="center" w:pos="4680"/>
      </w:tabs>
      <w:rPr>
        <w:rFonts w:ascii="Times New Roman" w:hAnsi="Times New Roman"/>
      </w:rPr>
    </w:pPr>
    <w:r w:rsidRPr="00A876A7">
      <w:rPr>
        <w:rFonts w:ascii="Times New Roman" w:hAnsi="Times New Roman"/>
      </w:rPr>
      <w:tab/>
    </w:r>
    <w:r w:rsidRPr="00A876A7">
      <w:rPr>
        <w:rFonts w:ascii="Times New Roman" w:hAnsi="Times New Roman"/>
      </w:rPr>
      <w:tab/>
      <w:t>APP A.</w:t>
    </w:r>
    <w:r w:rsidRPr="00A876A7">
      <w:rPr>
        <w:rFonts w:ascii="Times New Roman" w:hAnsi="Times New Roman"/>
      </w:rPr>
      <w:fldChar w:fldCharType="begin"/>
    </w:r>
    <w:r w:rsidRPr="00A876A7">
      <w:rPr>
        <w:rFonts w:ascii="Times New Roman" w:hAnsi="Times New Roman"/>
      </w:rPr>
      <w:instrText xml:space="preserve"> PAGE   \* MERGEFORMAT </w:instrText>
    </w:r>
    <w:r w:rsidRPr="00A876A7">
      <w:rPr>
        <w:rFonts w:ascii="Times New Roman" w:hAnsi="Times New Roman"/>
      </w:rPr>
      <w:fldChar w:fldCharType="separate"/>
    </w:r>
    <w:r w:rsidR="003E4BE4">
      <w:rPr>
        <w:rFonts w:ascii="Times New Roman" w:hAnsi="Times New Roman"/>
        <w:noProof/>
      </w:rPr>
      <w:t>6</w:t>
    </w:r>
    <w:r w:rsidRPr="00A876A7">
      <w:rPr>
        <w:rFonts w:ascii="Times New Roman" w:hAnsi="Times New Roman"/>
      </w:rPr>
      <w:fldChar w:fldCharType="end"/>
    </w:r>
  </w:p>
  <w:p w:rsidR="002D3B59" w:rsidRPr="001A4373" w:rsidRDefault="002D3B59" w:rsidP="0078396B">
    <w:pPr>
      <w:pStyle w:val="Footer"/>
      <w:jc w:val="cente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rsidP="0078396B">
    <w:pPr>
      <w:pStyle w:val="Footer"/>
      <w:tabs>
        <w:tab w:val="center" w:pos="6480"/>
        <w:tab w:val="left" w:pos="9957"/>
      </w:tabs>
    </w:pPr>
    <w:r>
      <w:tab/>
    </w:r>
    <w:r>
      <w:tab/>
    </w:r>
    <w:r>
      <w:tab/>
    </w:r>
    <w:r>
      <w:tab/>
    </w:r>
  </w:p>
  <w:p w:rsidR="002D3B59" w:rsidRPr="001A4373" w:rsidRDefault="002D3B59" w:rsidP="0078396B">
    <w:pPr>
      <w:pStyle w:val="Footer"/>
      <w:jc w:val="cente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A876A7" w:rsidRDefault="002D3B59">
    <w:pPr>
      <w:pStyle w:val="Footer"/>
      <w:jc w:val="center"/>
      <w:rPr>
        <w:rFonts w:ascii="Times New Roman" w:hAnsi="Times New Roman"/>
      </w:rPr>
    </w:pPr>
    <w:r w:rsidRPr="00A876A7">
      <w:rPr>
        <w:rFonts w:ascii="Times New Roman" w:hAnsi="Times New Roman"/>
      </w:rPr>
      <w:t>APP A.</w:t>
    </w:r>
    <w:r w:rsidRPr="00A876A7">
      <w:rPr>
        <w:rFonts w:ascii="Times New Roman" w:hAnsi="Times New Roman"/>
      </w:rPr>
      <w:fldChar w:fldCharType="begin"/>
    </w:r>
    <w:r w:rsidRPr="00A876A7">
      <w:rPr>
        <w:rFonts w:ascii="Times New Roman" w:hAnsi="Times New Roman"/>
      </w:rPr>
      <w:instrText xml:space="preserve"> PAGE   \* MERGEFORMAT </w:instrText>
    </w:r>
    <w:r w:rsidRPr="00A876A7">
      <w:rPr>
        <w:rFonts w:ascii="Times New Roman" w:hAnsi="Times New Roman"/>
      </w:rPr>
      <w:fldChar w:fldCharType="separate"/>
    </w:r>
    <w:r w:rsidR="003E4BE4">
      <w:rPr>
        <w:rFonts w:ascii="Times New Roman" w:hAnsi="Times New Roman"/>
        <w:noProof/>
      </w:rPr>
      <w:t>8</w:t>
    </w:r>
    <w:r w:rsidRPr="00A876A7">
      <w:rPr>
        <w:rFonts w:ascii="Times New Roman" w:hAnsi="Times New Roman"/>
      </w:rPr>
      <w:fldChar w:fldCharType="end"/>
    </w:r>
  </w:p>
  <w:p w:rsidR="002D3B59" w:rsidRPr="001A4373" w:rsidRDefault="002D3B59" w:rsidP="0078396B">
    <w:pPr>
      <w:pStyle w:val="Footer"/>
      <w:jc w:val="center"/>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rsidP="0078396B">
    <w:pPr>
      <w:pStyle w:val="Footer"/>
      <w:tabs>
        <w:tab w:val="center" w:pos="6480"/>
        <w:tab w:val="left" w:pos="9957"/>
      </w:tabs>
    </w:pPr>
    <w:r>
      <w:tab/>
    </w:r>
    <w:r>
      <w:tab/>
    </w:r>
    <w:r>
      <w:tab/>
    </w:r>
    <w:r>
      <w:tab/>
    </w:r>
  </w:p>
  <w:p w:rsidR="002D3B59" w:rsidRPr="001A4373" w:rsidRDefault="002D3B59" w:rsidP="0078396B">
    <w:pPr>
      <w:pStyle w:val="Footer"/>
      <w:jc w:val="cente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A876A7" w:rsidRDefault="002D3B59">
    <w:pPr>
      <w:pStyle w:val="Footer"/>
      <w:jc w:val="center"/>
      <w:rPr>
        <w:rFonts w:ascii="Times New Roman" w:hAnsi="Times New Roman"/>
      </w:rPr>
    </w:pPr>
    <w:r w:rsidRPr="00A876A7">
      <w:rPr>
        <w:rFonts w:ascii="Times New Roman" w:hAnsi="Times New Roman"/>
      </w:rPr>
      <w:t>APP A.</w:t>
    </w:r>
    <w:r w:rsidRPr="00A876A7">
      <w:rPr>
        <w:rFonts w:ascii="Times New Roman" w:hAnsi="Times New Roman"/>
      </w:rPr>
      <w:fldChar w:fldCharType="begin"/>
    </w:r>
    <w:r w:rsidRPr="00A876A7">
      <w:rPr>
        <w:rFonts w:ascii="Times New Roman" w:hAnsi="Times New Roman"/>
      </w:rPr>
      <w:instrText xml:space="preserve"> PAGE   \* MERGEFORMAT </w:instrText>
    </w:r>
    <w:r w:rsidRPr="00A876A7">
      <w:rPr>
        <w:rFonts w:ascii="Times New Roman" w:hAnsi="Times New Roman"/>
      </w:rPr>
      <w:fldChar w:fldCharType="separate"/>
    </w:r>
    <w:r w:rsidR="003E4BE4">
      <w:rPr>
        <w:rFonts w:ascii="Times New Roman" w:hAnsi="Times New Roman"/>
        <w:noProof/>
      </w:rPr>
      <w:t>10</w:t>
    </w:r>
    <w:r w:rsidRPr="00A876A7">
      <w:rPr>
        <w:rFonts w:ascii="Times New Roman" w:hAnsi="Times New Roman"/>
      </w:rPr>
      <w:fldChar w:fldCharType="end"/>
    </w:r>
  </w:p>
  <w:p w:rsidR="002D3B59" w:rsidRPr="001A4373" w:rsidRDefault="002D3B59" w:rsidP="0078396B">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DC55AA" w:rsidRDefault="002D3B59" w:rsidP="00B43B1A">
    <w:pPr>
      <w:pStyle w:val="Footer"/>
      <w:jc w:val="center"/>
      <w:rPr>
        <w:rFonts w:ascii="Times New Roman" w:hAnsi="Times New Roman"/>
      </w:rPr>
    </w:pPr>
    <w:r w:rsidRPr="00DC55AA">
      <w:rPr>
        <w:rFonts w:ascii="Times New Roman" w:hAnsi="Times New Roman"/>
      </w:rPr>
      <w:fldChar w:fldCharType="begin"/>
    </w:r>
    <w:r w:rsidRPr="00DC55AA">
      <w:rPr>
        <w:rFonts w:ascii="Times New Roman" w:hAnsi="Times New Roman"/>
      </w:rPr>
      <w:instrText xml:space="preserve"> PAGE   \* MERGEFORMAT </w:instrText>
    </w:r>
    <w:r w:rsidRPr="00DC55AA">
      <w:rPr>
        <w:rFonts w:ascii="Times New Roman" w:hAnsi="Times New Roman"/>
      </w:rPr>
      <w:fldChar w:fldCharType="separate"/>
    </w:r>
    <w:r w:rsidR="003E4BE4">
      <w:rPr>
        <w:rFonts w:ascii="Times New Roman" w:hAnsi="Times New Roman"/>
        <w:noProof/>
      </w:rPr>
      <w:t>ii</w:t>
    </w:r>
    <w:r w:rsidRPr="00DC55AA">
      <w:rPr>
        <w:rFonts w:ascii="Times New Roman" w:hAnsi="Times New Roman"/>
      </w:rPr>
      <w:fldChar w:fldCharType="end"/>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rsidP="0078396B">
    <w:pPr>
      <w:pStyle w:val="Footer"/>
      <w:tabs>
        <w:tab w:val="center" w:pos="6480"/>
        <w:tab w:val="left" w:pos="9957"/>
      </w:tabs>
    </w:pPr>
    <w:r>
      <w:tab/>
    </w:r>
    <w:r>
      <w:tab/>
    </w:r>
    <w:r>
      <w:tab/>
    </w:r>
    <w:r>
      <w:tab/>
    </w:r>
  </w:p>
  <w:p w:rsidR="002D3B59" w:rsidRPr="001A4373" w:rsidRDefault="002D3B59" w:rsidP="0078396B">
    <w:pPr>
      <w:pStyle w:val="Footer"/>
      <w:jc w:val="center"/>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rsidP="0078396B">
    <w:pPr>
      <w:pStyle w:val="Footer"/>
      <w:tabs>
        <w:tab w:val="center" w:pos="6480"/>
        <w:tab w:val="left" w:pos="9957"/>
      </w:tabs>
    </w:pPr>
    <w:r>
      <w:tab/>
    </w:r>
    <w:r>
      <w:tab/>
    </w:r>
    <w:r>
      <w:tab/>
    </w:r>
    <w:r>
      <w:tab/>
    </w:r>
  </w:p>
  <w:p w:rsidR="002D3B59" w:rsidRPr="001A4373" w:rsidRDefault="002D3B59" w:rsidP="0078396B">
    <w:pPr>
      <w:pStyle w:val="Footer"/>
      <w:jc w:val="center"/>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A876A7" w:rsidRDefault="002D3B59" w:rsidP="0078396B">
    <w:pPr>
      <w:pStyle w:val="Footer"/>
      <w:tabs>
        <w:tab w:val="center" w:pos="4680"/>
        <w:tab w:val="left" w:pos="5681"/>
      </w:tabs>
      <w:rPr>
        <w:rFonts w:ascii="Times New Roman" w:hAnsi="Times New Roman"/>
      </w:rPr>
    </w:pPr>
    <w:r w:rsidRPr="00A876A7">
      <w:rPr>
        <w:rFonts w:ascii="Times New Roman" w:hAnsi="Times New Roman"/>
      </w:rPr>
      <w:tab/>
      <w:t>APP A.</w:t>
    </w:r>
    <w:r w:rsidRPr="00A876A7">
      <w:rPr>
        <w:rFonts w:ascii="Times New Roman" w:hAnsi="Times New Roman"/>
      </w:rPr>
      <w:fldChar w:fldCharType="begin"/>
    </w:r>
    <w:r w:rsidRPr="00A876A7">
      <w:rPr>
        <w:rFonts w:ascii="Times New Roman" w:hAnsi="Times New Roman"/>
      </w:rPr>
      <w:instrText xml:space="preserve"> PAGE   \* MERGEFORMAT </w:instrText>
    </w:r>
    <w:r w:rsidRPr="00A876A7">
      <w:rPr>
        <w:rFonts w:ascii="Times New Roman" w:hAnsi="Times New Roman"/>
      </w:rPr>
      <w:fldChar w:fldCharType="separate"/>
    </w:r>
    <w:r w:rsidR="003E4BE4">
      <w:rPr>
        <w:rFonts w:ascii="Times New Roman" w:hAnsi="Times New Roman"/>
        <w:noProof/>
      </w:rPr>
      <w:t>13</w:t>
    </w:r>
    <w:r w:rsidRPr="00A876A7">
      <w:rPr>
        <w:rFonts w:ascii="Times New Roman" w:hAnsi="Times New Roman"/>
      </w:rPr>
      <w:fldChar w:fldCharType="end"/>
    </w:r>
    <w:r w:rsidRPr="00A876A7">
      <w:rPr>
        <w:rFonts w:ascii="Times New Roman" w:hAnsi="Times New Roman"/>
      </w:rPr>
      <w:tab/>
    </w:r>
  </w:p>
  <w:p w:rsidR="002D3B59" w:rsidRPr="001A4373" w:rsidRDefault="002D3B59" w:rsidP="0078396B">
    <w:pPr>
      <w:pStyle w:val="Footer"/>
      <w:jc w:val="center"/>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rsidP="0078396B">
    <w:pPr>
      <w:pStyle w:val="Footer"/>
      <w:tabs>
        <w:tab w:val="center" w:pos="6480"/>
        <w:tab w:val="left" w:pos="9957"/>
      </w:tabs>
    </w:pPr>
    <w:r>
      <w:tab/>
    </w:r>
    <w:r>
      <w:tab/>
    </w:r>
    <w:r>
      <w:tab/>
    </w:r>
    <w:r>
      <w:tab/>
    </w:r>
  </w:p>
  <w:p w:rsidR="002D3B59" w:rsidRPr="001A4373" w:rsidRDefault="002D3B59" w:rsidP="0078396B">
    <w:pPr>
      <w:pStyle w:val="Footer"/>
      <w:jc w:val="center"/>
    </w:pPr>
    <w:r>
      <w:rPr>
        <w:noProof/>
      </w:rPr>
      <mc:AlternateContent>
        <mc:Choice Requires="wps">
          <w:drawing>
            <wp:anchor distT="0" distB="0" distL="114300" distR="114300" simplePos="0" relativeHeight="251658752" behindDoc="0" locked="0" layoutInCell="0" allowOverlap="1">
              <wp:simplePos x="0" y="0"/>
              <wp:positionH relativeFrom="leftMargin">
                <wp:posOffset>228600</wp:posOffset>
              </wp:positionH>
              <wp:positionV relativeFrom="page">
                <wp:posOffset>3590925</wp:posOffset>
              </wp:positionV>
              <wp:extent cx="762000" cy="895350"/>
              <wp:effectExtent l="0" t="0" r="0" b="0"/>
              <wp:wrapNone/>
              <wp:docPr id="54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szCs w:val="24"/>
                            </w:rPr>
                            <w:id w:val="25816822"/>
                            <w:docPartObj>
                              <w:docPartGallery w:val="Page Numbers (Margins)"/>
                              <w:docPartUnique/>
                            </w:docPartObj>
                          </w:sdtPr>
                          <w:sdtContent>
                            <w:sdt>
                              <w:sdtPr>
                                <w:rPr>
                                  <w:rFonts w:eastAsiaTheme="majorEastAsia"/>
                                  <w:szCs w:val="24"/>
                                </w:rPr>
                                <w:id w:val="25816823"/>
                                <w:docPartObj>
                                  <w:docPartGallery w:val="Page Numbers (Margins)"/>
                                  <w:docPartUnique/>
                                </w:docPartObj>
                              </w:sdtPr>
                              <w:sdtContent>
                                <w:p w:rsidR="002D3B59" w:rsidRPr="000601F3" w:rsidRDefault="002D3B59" w:rsidP="000601F3">
                                  <w:pPr>
                                    <w:jc w:val="center"/>
                                    <w:rPr>
                                      <w:rFonts w:eastAsiaTheme="majorEastAsia"/>
                                      <w:szCs w:val="24"/>
                                    </w:rPr>
                                  </w:pPr>
                                  <w:r w:rsidRPr="00E03869">
                                    <w:rPr>
                                      <w:szCs w:val="24"/>
                                    </w:rPr>
                                    <w:t>APP A.</w:t>
                                  </w:r>
                                  <w:r w:rsidRPr="000601F3">
                                    <w:rPr>
                                      <w:rFonts w:eastAsiaTheme="minorEastAsia"/>
                                      <w:szCs w:val="24"/>
                                    </w:rPr>
                                    <w:fldChar w:fldCharType="begin"/>
                                  </w:r>
                                  <w:r w:rsidRPr="000601F3">
                                    <w:rPr>
                                      <w:szCs w:val="24"/>
                                    </w:rPr>
                                    <w:instrText xml:space="preserve"> PAGE   \* MERGEFORMAT </w:instrText>
                                  </w:r>
                                  <w:r w:rsidRPr="000601F3">
                                    <w:rPr>
                                      <w:rFonts w:eastAsiaTheme="minorEastAsia"/>
                                      <w:szCs w:val="24"/>
                                    </w:rPr>
                                    <w:fldChar w:fldCharType="separate"/>
                                  </w:r>
                                  <w:r w:rsidR="003E4BE4" w:rsidRPr="003E4BE4">
                                    <w:rPr>
                                      <w:rFonts w:eastAsiaTheme="majorEastAsia"/>
                                      <w:noProof/>
                                      <w:szCs w:val="24"/>
                                    </w:rPr>
                                    <w:t>14</w:t>
                                  </w:r>
                                  <w:r w:rsidRPr="000601F3">
                                    <w:rPr>
                                      <w:rFonts w:eastAsiaTheme="majorEastAsia"/>
                                      <w:noProof/>
                                      <w:szCs w:val="24"/>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113" style="position:absolute;left:0;text-align:left;margin-left:18pt;margin-top:282.75pt;width:60pt;height:70.5pt;z-index:251658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" o:allowincell="f" stroked="f">
              <v:textbox style="layout-flow:vertical">
                <w:txbxContent>
                  <w:sdt>
                    <w:sdtPr>
                      <w:rPr>
                        <w:rFonts w:eastAsiaTheme="majorEastAsia"/>
                        <w:szCs w:val="24"/>
                      </w:rPr>
                      <w:id w:val="25816822"/>
                      <w:docPartObj>
                        <w:docPartGallery w:val="Page Numbers (Margins)"/>
                        <w:docPartUnique/>
                      </w:docPartObj>
                    </w:sdtPr>
                    <w:sdtContent>
                      <w:sdt>
                        <w:sdtPr>
                          <w:rPr>
                            <w:rFonts w:eastAsiaTheme="majorEastAsia"/>
                            <w:szCs w:val="24"/>
                          </w:rPr>
                          <w:id w:val="25816823"/>
                          <w:docPartObj>
                            <w:docPartGallery w:val="Page Numbers (Margins)"/>
                            <w:docPartUnique/>
                          </w:docPartObj>
                        </w:sdtPr>
                        <w:sdtContent>
                          <w:p w:rsidR="002D3B59" w:rsidRPr="000601F3" w:rsidRDefault="002D3B59" w:rsidP="000601F3">
                            <w:pPr>
                              <w:jc w:val="center"/>
                              <w:rPr>
                                <w:rFonts w:eastAsiaTheme="majorEastAsia"/>
                                <w:szCs w:val="24"/>
                              </w:rPr>
                            </w:pPr>
                            <w:r w:rsidRPr="00E03869">
                              <w:rPr>
                                <w:szCs w:val="24"/>
                              </w:rPr>
                              <w:t>APP A.</w:t>
                            </w:r>
                            <w:r w:rsidRPr="000601F3">
                              <w:rPr>
                                <w:rFonts w:eastAsiaTheme="minorEastAsia"/>
                                <w:szCs w:val="24"/>
                              </w:rPr>
                              <w:fldChar w:fldCharType="begin"/>
                            </w:r>
                            <w:r w:rsidRPr="000601F3">
                              <w:rPr>
                                <w:szCs w:val="24"/>
                              </w:rPr>
                              <w:instrText xml:space="preserve"> PAGE   \* MERGEFORMAT </w:instrText>
                            </w:r>
                            <w:r w:rsidRPr="000601F3">
                              <w:rPr>
                                <w:rFonts w:eastAsiaTheme="minorEastAsia"/>
                                <w:szCs w:val="24"/>
                              </w:rPr>
                              <w:fldChar w:fldCharType="separate"/>
                            </w:r>
                            <w:r w:rsidR="003E4BE4" w:rsidRPr="003E4BE4">
                              <w:rPr>
                                <w:rFonts w:eastAsiaTheme="majorEastAsia"/>
                                <w:noProof/>
                                <w:szCs w:val="24"/>
                              </w:rPr>
                              <w:t>14</w:t>
                            </w:r>
                            <w:r w:rsidRPr="000601F3">
                              <w:rPr>
                                <w:rFonts w:eastAsiaTheme="majorEastAsia"/>
                                <w:noProof/>
                                <w:szCs w:val="24"/>
                              </w:rPr>
                              <w:fldChar w:fldCharType="end"/>
                            </w:r>
                          </w:p>
                        </w:sdtContent>
                      </w:sdt>
                    </w:sdtContent>
                  </w:sdt>
                </w:txbxContent>
              </v:textbox>
              <w10:wrap anchorx="margin" anchory="page"/>
            </v:rect>
          </w:pict>
        </mc:Fallback>
      </mc:AlternateConten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A876A7" w:rsidRDefault="002D3B59">
    <w:pPr>
      <w:pStyle w:val="Footer"/>
      <w:jc w:val="center"/>
      <w:rPr>
        <w:rFonts w:ascii="Times New Roman" w:hAnsi="Times New Roman"/>
      </w:rPr>
    </w:pPr>
    <w:r w:rsidRPr="00A876A7">
      <w:rPr>
        <w:rFonts w:ascii="Times New Roman" w:hAnsi="Times New Roman"/>
      </w:rPr>
      <w:t>APP A.</w:t>
    </w:r>
    <w:r w:rsidRPr="00A876A7">
      <w:rPr>
        <w:rFonts w:ascii="Times New Roman" w:hAnsi="Times New Roman"/>
      </w:rPr>
      <w:fldChar w:fldCharType="begin"/>
    </w:r>
    <w:r w:rsidRPr="00A876A7">
      <w:rPr>
        <w:rFonts w:ascii="Times New Roman" w:hAnsi="Times New Roman"/>
      </w:rPr>
      <w:instrText xml:space="preserve"> PAGE   \* MERGEFORMAT </w:instrText>
    </w:r>
    <w:r w:rsidRPr="00A876A7">
      <w:rPr>
        <w:rFonts w:ascii="Times New Roman" w:hAnsi="Times New Roman"/>
      </w:rPr>
      <w:fldChar w:fldCharType="separate"/>
    </w:r>
    <w:r w:rsidR="003E4BE4">
      <w:rPr>
        <w:rFonts w:ascii="Times New Roman" w:hAnsi="Times New Roman"/>
        <w:noProof/>
      </w:rPr>
      <w:t>15</w:t>
    </w:r>
    <w:r w:rsidRPr="00A876A7">
      <w:rPr>
        <w:rFonts w:ascii="Times New Roman" w:hAnsi="Times New Roman"/>
      </w:rPr>
      <w:fldChar w:fldCharType="end"/>
    </w:r>
  </w:p>
  <w:p w:rsidR="002D3B59" w:rsidRPr="001A4373" w:rsidRDefault="002D3B59" w:rsidP="0078396B">
    <w:pPr>
      <w:pStyle w:val="Footer"/>
      <w:jc w:val="center"/>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rsidP="0078396B">
    <w:pPr>
      <w:pStyle w:val="Footer"/>
      <w:tabs>
        <w:tab w:val="center" w:pos="6480"/>
        <w:tab w:val="left" w:pos="9957"/>
      </w:tabs>
    </w:pPr>
    <w:r>
      <w:tab/>
    </w:r>
    <w:r>
      <w:tab/>
    </w:r>
    <w:r>
      <w:rPr>
        <w:noProof/>
      </w:rPr>
      <mc:AlternateContent>
        <mc:Choice Requires="wps">
          <w:drawing>
            <wp:anchor distT="0" distB="0" distL="114300" distR="114300" simplePos="0" relativeHeight="251659776" behindDoc="0" locked="0" layoutInCell="0" allowOverlap="1">
              <wp:simplePos x="0" y="0"/>
              <wp:positionH relativeFrom="leftMargin">
                <wp:posOffset>381000</wp:posOffset>
              </wp:positionH>
              <wp:positionV relativeFrom="page">
                <wp:posOffset>3743325</wp:posOffset>
              </wp:positionV>
              <wp:extent cx="762000" cy="895350"/>
              <wp:effectExtent l="0" t="0" r="0" b="0"/>
              <wp:wrapNone/>
              <wp:docPr id="54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szCs w:val="24"/>
                            </w:rPr>
                            <w:id w:val="25816824"/>
                            <w:docPartObj>
                              <w:docPartGallery w:val="Page Numbers (Margins)"/>
                              <w:docPartUnique/>
                            </w:docPartObj>
                          </w:sdtPr>
                          <w:sdtContent>
                            <w:sdt>
                              <w:sdtPr>
                                <w:rPr>
                                  <w:rFonts w:eastAsiaTheme="majorEastAsia"/>
                                  <w:szCs w:val="24"/>
                                </w:rPr>
                                <w:id w:val="25816825"/>
                                <w:docPartObj>
                                  <w:docPartGallery w:val="Page Numbers (Margins)"/>
                                  <w:docPartUnique/>
                                </w:docPartObj>
                              </w:sdtPr>
                              <w:sdtContent>
                                <w:p w:rsidR="002D3B59" w:rsidRPr="000601F3" w:rsidRDefault="002D3B59" w:rsidP="000601F3">
                                  <w:pPr>
                                    <w:jc w:val="center"/>
                                    <w:rPr>
                                      <w:rFonts w:eastAsiaTheme="majorEastAsia"/>
                                      <w:szCs w:val="24"/>
                                    </w:rPr>
                                  </w:pPr>
                                  <w:r w:rsidRPr="00E03869">
                                    <w:rPr>
                                      <w:szCs w:val="24"/>
                                    </w:rPr>
                                    <w:t>APP A.</w:t>
                                  </w:r>
                                  <w:r w:rsidRPr="000601F3">
                                    <w:rPr>
                                      <w:rFonts w:eastAsiaTheme="minorEastAsia"/>
                                      <w:szCs w:val="24"/>
                                    </w:rPr>
                                    <w:fldChar w:fldCharType="begin"/>
                                  </w:r>
                                  <w:r w:rsidRPr="000601F3">
                                    <w:rPr>
                                      <w:szCs w:val="24"/>
                                    </w:rPr>
                                    <w:instrText xml:space="preserve"> PAGE   \* MERGEFORMAT </w:instrText>
                                  </w:r>
                                  <w:r w:rsidRPr="000601F3">
                                    <w:rPr>
                                      <w:rFonts w:eastAsiaTheme="minorEastAsia"/>
                                      <w:szCs w:val="24"/>
                                    </w:rPr>
                                    <w:fldChar w:fldCharType="separate"/>
                                  </w:r>
                                  <w:r w:rsidR="003E4BE4" w:rsidRPr="003E4BE4">
                                    <w:rPr>
                                      <w:rFonts w:eastAsiaTheme="majorEastAsia"/>
                                      <w:noProof/>
                                      <w:szCs w:val="24"/>
                                    </w:rPr>
                                    <w:t>16</w:t>
                                  </w:r>
                                  <w:r w:rsidRPr="000601F3">
                                    <w:rPr>
                                      <w:rFonts w:eastAsiaTheme="majorEastAsia"/>
                                      <w:noProof/>
                                      <w:szCs w:val="24"/>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114" style="position:absolute;margin-left:30pt;margin-top:294.75pt;width:60pt;height:70.5pt;z-index:2516597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" o:allowincell="f" stroked="f">
              <v:textbox style="layout-flow:vertical">
                <w:txbxContent>
                  <w:sdt>
                    <w:sdtPr>
                      <w:rPr>
                        <w:rFonts w:eastAsiaTheme="majorEastAsia"/>
                        <w:szCs w:val="24"/>
                      </w:rPr>
                      <w:id w:val="25816824"/>
                      <w:docPartObj>
                        <w:docPartGallery w:val="Page Numbers (Margins)"/>
                        <w:docPartUnique/>
                      </w:docPartObj>
                    </w:sdtPr>
                    <w:sdtContent>
                      <w:sdt>
                        <w:sdtPr>
                          <w:rPr>
                            <w:rFonts w:eastAsiaTheme="majorEastAsia"/>
                            <w:szCs w:val="24"/>
                          </w:rPr>
                          <w:id w:val="25816825"/>
                          <w:docPartObj>
                            <w:docPartGallery w:val="Page Numbers (Margins)"/>
                            <w:docPartUnique/>
                          </w:docPartObj>
                        </w:sdtPr>
                        <w:sdtContent>
                          <w:p w:rsidR="002D3B59" w:rsidRPr="000601F3" w:rsidRDefault="002D3B59" w:rsidP="000601F3">
                            <w:pPr>
                              <w:jc w:val="center"/>
                              <w:rPr>
                                <w:rFonts w:eastAsiaTheme="majorEastAsia"/>
                                <w:szCs w:val="24"/>
                              </w:rPr>
                            </w:pPr>
                            <w:r w:rsidRPr="00E03869">
                              <w:rPr>
                                <w:szCs w:val="24"/>
                              </w:rPr>
                              <w:t>APP A.</w:t>
                            </w:r>
                            <w:r w:rsidRPr="000601F3">
                              <w:rPr>
                                <w:rFonts w:eastAsiaTheme="minorEastAsia"/>
                                <w:szCs w:val="24"/>
                              </w:rPr>
                              <w:fldChar w:fldCharType="begin"/>
                            </w:r>
                            <w:r w:rsidRPr="000601F3">
                              <w:rPr>
                                <w:szCs w:val="24"/>
                              </w:rPr>
                              <w:instrText xml:space="preserve"> PAGE   \* MERGEFORMAT </w:instrText>
                            </w:r>
                            <w:r w:rsidRPr="000601F3">
                              <w:rPr>
                                <w:rFonts w:eastAsiaTheme="minorEastAsia"/>
                                <w:szCs w:val="24"/>
                              </w:rPr>
                              <w:fldChar w:fldCharType="separate"/>
                            </w:r>
                            <w:r w:rsidR="003E4BE4" w:rsidRPr="003E4BE4">
                              <w:rPr>
                                <w:rFonts w:eastAsiaTheme="majorEastAsia"/>
                                <w:noProof/>
                                <w:szCs w:val="24"/>
                              </w:rPr>
                              <w:t>16</w:t>
                            </w:r>
                            <w:r w:rsidRPr="000601F3">
                              <w:rPr>
                                <w:rFonts w:eastAsiaTheme="majorEastAsia"/>
                                <w:noProof/>
                                <w:szCs w:val="24"/>
                              </w:rPr>
                              <w:fldChar w:fldCharType="end"/>
                            </w:r>
                          </w:p>
                        </w:sdtContent>
                      </w:sdt>
                    </w:sdtContent>
                  </w:sdt>
                </w:txbxContent>
              </v:textbox>
              <w10:wrap anchorx="margin" anchory="page"/>
            </v:rect>
          </w:pict>
        </mc:Fallback>
      </mc:AlternateContent>
    </w:r>
    <w:r>
      <w:tab/>
    </w:r>
    <w:r>
      <w:tab/>
    </w:r>
  </w:p>
  <w:p w:rsidR="002D3B59" w:rsidRPr="001A4373" w:rsidRDefault="002D3B59" w:rsidP="0078396B">
    <w:pPr>
      <w:pStyle w:val="Footer"/>
      <w:jc w:val="center"/>
    </w:pP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A876A7" w:rsidRDefault="002D3B59">
    <w:pPr>
      <w:pStyle w:val="Footer"/>
      <w:jc w:val="center"/>
      <w:rPr>
        <w:rFonts w:ascii="Times New Roman" w:hAnsi="Times New Roman"/>
      </w:rPr>
    </w:pPr>
    <w:r w:rsidRPr="00A876A7">
      <w:rPr>
        <w:rFonts w:ascii="Times New Roman" w:hAnsi="Times New Roman"/>
      </w:rPr>
      <w:t>APP A.</w:t>
    </w:r>
    <w:r w:rsidRPr="00A876A7">
      <w:rPr>
        <w:rFonts w:ascii="Times New Roman" w:hAnsi="Times New Roman"/>
      </w:rPr>
      <w:fldChar w:fldCharType="begin"/>
    </w:r>
    <w:r w:rsidRPr="00A876A7">
      <w:rPr>
        <w:rFonts w:ascii="Times New Roman" w:hAnsi="Times New Roman"/>
      </w:rPr>
      <w:instrText xml:space="preserve"> PAGE   \* MERGEFORMAT </w:instrText>
    </w:r>
    <w:r w:rsidRPr="00A876A7">
      <w:rPr>
        <w:rFonts w:ascii="Times New Roman" w:hAnsi="Times New Roman"/>
      </w:rPr>
      <w:fldChar w:fldCharType="separate"/>
    </w:r>
    <w:r w:rsidR="003E4BE4">
      <w:rPr>
        <w:rFonts w:ascii="Times New Roman" w:hAnsi="Times New Roman"/>
        <w:noProof/>
      </w:rPr>
      <w:t>17</w:t>
    </w:r>
    <w:r w:rsidRPr="00A876A7">
      <w:rPr>
        <w:rFonts w:ascii="Times New Roman" w:hAnsi="Times New Roman"/>
      </w:rPr>
      <w:fldChar w:fldCharType="end"/>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Footer"/>
      <w:jc w:val="center"/>
    </w:pPr>
  </w:p>
  <w:p w:rsidR="002D3B59" w:rsidRPr="001A4373" w:rsidRDefault="002D3B59" w:rsidP="0078396B">
    <w:pPr>
      <w:pStyle w:val="Footer"/>
      <w:jc w:val="center"/>
    </w:pP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816835"/>
      <w:docPartObj>
        <w:docPartGallery w:val="Page Numbers (Bottom of Page)"/>
        <w:docPartUnique/>
      </w:docPartObj>
    </w:sdtPr>
    <w:sdtContent>
      <w:p w:rsidR="002D3B59" w:rsidRDefault="002D3B59">
        <w:pPr>
          <w:pStyle w:val="Footer"/>
          <w:jc w:val="center"/>
        </w:pPr>
        <w:r w:rsidRPr="0084268C">
          <w:rPr>
            <w:rFonts w:ascii="Times New Roman" w:hAnsi="Times New Roman"/>
          </w:rPr>
          <w:t>APP A.</w:t>
        </w:r>
        <w:r w:rsidRPr="0084268C">
          <w:rPr>
            <w:rFonts w:ascii="Times New Roman" w:hAnsi="Times New Roman"/>
          </w:rPr>
          <w:fldChar w:fldCharType="begin"/>
        </w:r>
        <w:r w:rsidRPr="0084268C">
          <w:rPr>
            <w:rFonts w:ascii="Times New Roman" w:hAnsi="Times New Roman"/>
          </w:rPr>
          <w:instrText xml:space="preserve"> PAGE   \* MERGEFORMAT </w:instrText>
        </w:r>
        <w:r w:rsidRPr="0084268C">
          <w:rPr>
            <w:rFonts w:ascii="Times New Roman" w:hAnsi="Times New Roman"/>
          </w:rPr>
          <w:fldChar w:fldCharType="separate"/>
        </w:r>
        <w:r w:rsidR="003E4BE4">
          <w:rPr>
            <w:rFonts w:ascii="Times New Roman" w:hAnsi="Times New Roman"/>
            <w:noProof/>
          </w:rPr>
          <w:t>19</w:t>
        </w:r>
        <w:r w:rsidRPr="0084268C">
          <w:rPr>
            <w:rFonts w:ascii="Times New Roman" w:hAnsi="Times New Roman"/>
          </w:rPr>
          <w:fldChar w:fldCharType="end"/>
        </w:r>
      </w:p>
    </w:sdtContent>
  </w:sdt>
  <w:p w:rsidR="002D3B59" w:rsidRPr="001A4373" w:rsidRDefault="002D3B59" w:rsidP="0078396B">
    <w:pPr>
      <w:pStyle w:val="Footer"/>
      <w:jc w:val="center"/>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E03869" w:rsidRDefault="002D3B59" w:rsidP="0078396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DC55AA" w:rsidRDefault="002D3B59">
    <w:pPr>
      <w:pStyle w:val="Footer"/>
      <w:jc w:val="center"/>
      <w:rPr>
        <w:rFonts w:ascii="Times New Roman" w:hAnsi="Times New Roman"/>
      </w:rPr>
    </w:pPr>
    <w:r w:rsidRPr="00DC55AA">
      <w:rPr>
        <w:rFonts w:ascii="Times New Roman" w:hAnsi="Times New Roman"/>
      </w:rPr>
      <w:fldChar w:fldCharType="begin"/>
    </w:r>
    <w:r w:rsidRPr="00DC55AA">
      <w:rPr>
        <w:rFonts w:ascii="Times New Roman" w:hAnsi="Times New Roman"/>
      </w:rPr>
      <w:instrText xml:space="preserve"> PAGE   \* MERGEFORMAT </w:instrText>
    </w:r>
    <w:r w:rsidRPr="00DC55AA">
      <w:rPr>
        <w:rFonts w:ascii="Times New Roman" w:hAnsi="Times New Roman"/>
      </w:rPr>
      <w:fldChar w:fldCharType="separate"/>
    </w:r>
    <w:r w:rsidR="003E4BE4">
      <w:rPr>
        <w:rFonts w:ascii="Times New Roman" w:hAnsi="Times New Roman"/>
        <w:noProof/>
      </w:rPr>
      <w:t>iii</w:t>
    </w:r>
    <w:r w:rsidRPr="00DC55AA">
      <w:rPr>
        <w:rFonts w:ascii="Times New Roman" w:hAnsi="Times New Roman"/>
      </w:rPr>
      <w:fldChar w:fldCharType="end"/>
    </w:r>
  </w:p>
  <w:p w:rsidR="002D3B59" w:rsidRPr="00F13595" w:rsidRDefault="002D3B59" w:rsidP="00F13595">
    <w:pPr>
      <w:pStyle w:val="Footer"/>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816837"/>
      <w:docPartObj>
        <w:docPartGallery w:val="Page Numbers (Bottom of Page)"/>
        <w:docPartUnique/>
      </w:docPartObj>
    </w:sdtPr>
    <w:sdtContent>
      <w:p w:rsidR="002D3B59" w:rsidRDefault="002D3B59">
        <w:pPr>
          <w:pStyle w:val="Footer"/>
          <w:jc w:val="center"/>
        </w:pPr>
        <w:r w:rsidRPr="00BA275E">
          <w:rPr>
            <w:rFonts w:ascii="Times New Roman" w:hAnsi="Times New Roman"/>
          </w:rPr>
          <w:t>APP A.21</w:t>
        </w:r>
      </w:p>
    </w:sdtContent>
  </w:sdt>
  <w:p w:rsidR="002D3B59" w:rsidRPr="004807ED" w:rsidRDefault="002D3B59" w:rsidP="004807ED">
    <w:pPr>
      <w:pStyle w:val="Footer"/>
    </w:pP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Footer"/>
      <w:jc w:val="center"/>
    </w:pPr>
  </w:p>
  <w:p w:rsidR="002D3B59" w:rsidRPr="004807ED" w:rsidRDefault="002D3B59" w:rsidP="004807ED">
    <w:pPr>
      <w:pStyle w:val="Footer"/>
    </w:pP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A876A7" w:rsidRDefault="002D3B59" w:rsidP="0040184A">
    <w:pPr>
      <w:pStyle w:val="Footer"/>
      <w:jc w:val="center"/>
      <w:rPr>
        <w:rFonts w:ascii="Times New Roman" w:hAnsi="Times New Roman"/>
      </w:rPr>
    </w:pPr>
    <w:r w:rsidRPr="00A876A7">
      <w:rPr>
        <w:rStyle w:val="PageNumber"/>
        <w:rFonts w:ascii="Times New Roman" w:hAnsi="Times New Roman"/>
      </w:rPr>
      <w:t>APP B.</w:t>
    </w:r>
    <w:r w:rsidRPr="00A876A7">
      <w:rPr>
        <w:rStyle w:val="PageNumber"/>
        <w:rFonts w:ascii="Times New Roman" w:hAnsi="Times New Roman"/>
      </w:rPr>
      <w:fldChar w:fldCharType="begin"/>
    </w:r>
    <w:r w:rsidRPr="00A876A7">
      <w:rPr>
        <w:rStyle w:val="PageNumber"/>
        <w:rFonts w:ascii="Times New Roman" w:hAnsi="Times New Roman"/>
      </w:rPr>
      <w:instrText xml:space="preserve"> PAGE   \* MERGEFORMAT </w:instrText>
    </w:r>
    <w:r w:rsidRPr="00A876A7">
      <w:rPr>
        <w:rStyle w:val="PageNumber"/>
        <w:rFonts w:ascii="Times New Roman" w:hAnsi="Times New Roman"/>
      </w:rPr>
      <w:fldChar w:fldCharType="separate"/>
    </w:r>
    <w:r w:rsidR="003E4BE4">
      <w:rPr>
        <w:rStyle w:val="PageNumber"/>
        <w:rFonts w:ascii="Times New Roman" w:hAnsi="Times New Roman"/>
        <w:noProof/>
      </w:rPr>
      <w:t>6</w:t>
    </w:r>
    <w:r w:rsidRPr="00A876A7">
      <w:rPr>
        <w:rStyle w:val="PageNumber"/>
        <w:rFonts w:ascii="Times New Roman" w:hAnsi="Times New Roman"/>
      </w:rPr>
      <w:fldChar w:fldCharType="end"/>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A876A7" w:rsidRDefault="002D3B59" w:rsidP="0040184A">
    <w:pPr>
      <w:pStyle w:val="Footer"/>
      <w:jc w:val="center"/>
      <w:rPr>
        <w:rFonts w:ascii="Times New Roman" w:hAnsi="Times New Roman"/>
      </w:rPr>
    </w:pPr>
    <w:r w:rsidRPr="00A876A7">
      <w:rPr>
        <w:rStyle w:val="PageNumber"/>
        <w:rFonts w:ascii="Times New Roman" w:hAnsi="Times New Roman"/>
      </w:rPr>
      <w:t>APP C.</w:t>
    </w:r>
    <w:r w:rsidRPr="00A876A7">
      <w:rPr>
        <w:rStyle w:val="PageNumber"/>
        <w:rFonts w:ascii="Times New Roman" w:hAnsi="Times New Roman"/>
      </w:rPr>
      <w:fldChar w:fldCharType="begin"/>
    </w:r>
    <w:r w:rsidRPr="00A876A7">
      <w:rPr>
        <w:rStyle w:val="PageNumber"/>
        <w:rFonts w:ascii="Times New Roman" w:hAnsi="Times New Roman"/>
      </w:rPr>
      <w:instrText xml:space="preserve"> PAGE   \* MERGEFORMAT </w:instrText>
    </w:r>
    <w:r w:rsidRPr="00A876A7">
      <w:rPr>
        <w:rStyle w:val="PageNumber"/>
        <w:rFonts w:ascii="Times New Roman" w:hAnsi="Times New Roman"/>
      </w:rPr>
      <w:fldChar w:fldCharType="separate"/>
    </w:r>
    <w:r w:rsidR="003E4BE4">
      <w:rPr>
        <w:rStyle w:val="PageNumber"/>
        <w:rFonts w:ascii="Times New Roman" w:hAnsi="Times New Roman"/>
        <w:noProof/>
      </w:rPr>
      <w:t>22</w:t>
    </w:r>
    <w:r w:rsidRPr="00A876A7">
      <w:rPr>
        <w:rStyle w:val="PageNumber"/>
        <w:rFonts w:ascii="Times New Roman" w:hAnsi="Times New Roman"/>
      </w:rPr>
      <w:fldChar w:fldCharType="end"/>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E37A87" w:rsidRDefault="002D3B59" w:rsidP="0040184A">
    <w:pPr>
      <w:pStyle w:val="Footer"/>
      <w:jc w:val="center"/>
      <w:rPr>
        <w:rFonts w:ascii="Times New Roman" w:hAnsi="Times New Roman"/>
      </w:rPr>
    </w:pPr>
    <w:r w:rsidRPr="00E37A87">
      <w:rPr>
        <w:rStyle w:val="PageNumber"/>
        <w:rFonts w:ascii="Times New Roman" w:hAnsi="Times New Roman"/>
      </w:rPr>
      <w:t>APP D.</w:t>
    </w:r>
    <w:r w:rsidRPr="00E37A87">
      <w:rPr>
        <w:rStyle w:val="PageNumber"/>
        <w:rFonts w:ascii="Times New Roman" w:hAnsi="Times New Roman"/>
      </w:rPr>
      <w:fldChar w:fldCharType="begin"/>
    </w:r>
    <w:r w:rsidRPr="00E37A87">
      <w:rPr>
        <w:rStyle w:val="PageNumber"/>
        <w:rFonts w:ascii="Times New Roman" w:hAnsi="Times New Roman"/>
      </w:rPr>
      <w:instrText xml:space="preserve"> PAGE   \* MERGEFORMAT </w:instrText>
    </w:r>
    <w:r w:rsidRPr="00E37A87">
      <w:rPr>
        <w:rStyle w:val="PageNumber"/>
        <w:rFonts w:ascii="Times New Roman" w:hAnsi="Times New Roman"/>
      </w:rPr>
      <w:fldChar w:fldCharType="separate"/>
    </w:r>
    <w:r w:rsidR="003E4BE4">
      <w:rPr>
        <w:rStyle w:val="PageNumber"/>
        <w:rFonts w:ascii="Times New Roman" w:hAnsi="Times New Roman"/>
        <w:noProof/>
      </w:rPr>
      <w:t>3</w:t>
    </w:r>
    <w:r w:rsidRPr="00E37A87">
      <w:rPr>
        <w:rStyle w:val="PageNumber"/>
        <w:rFonts w:ascii="Times New Roman" w:hAnsi="Times New Roman"/>
      </w:rPr>
      <w:fldChar w:fldCharType="end"/>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4807ED" w:rsidRDefault="002D3B59" w:rsidP="004807ED">
    <w:pPr>
      <w:pStyle w:val="Footer"/>
    </w:pP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E37A87" w:rsidRDefault="002D3B59" w:rsidP="0040184A">
    <w:pPr>
      <w:pStyle w:val="Footer"/>
      <w:jc w:val="center"/>
      <w:rPr>
        <w:rFonts w:ascii="Times New Roman" w:hAnsi="Times New Roman"/>
      </w:rPr>
    </w:pPr>
    <w:r w:rsidRPr="00E37A87">
      <w:rPr>
        <w:rStyle w:val="PageNumber"/>
        <w:rFonts w:ascii="Times New Roman" w:hAnsi="Times New Roman"/>
      </w:rPr>
      <w:t>APP E.</w:t>
    </w:r>
    <w:r w:rsidRPr="00E37A87">
      <w:rPr>
        <w:rStyle w:val="PageNumber"/>
        <w:rFonts w:ascii="Times New Roman" w:hAnsi="Times New Roman"/>
      </w:rPr>
      <w:fldChar w:fldCharType="begin"/>
    </w:r>
    <w:r w:rsidRPr="00E37A87">
      <w:rPr>
        <w:rStyle w:val="PageNumber"/>
        <w:rFonts w:ascii="Times New Roman" w:hAnsi="Times New Roman"/>
      </w:rPr>
      <w:instrText xml:space="preserve"> PAGE   \* MERGEFORMAT </w:instrText>
    </w:r>
    <w:r w:rsidRPr="00E37A87">
      <w:rPr>
        <w:rStyle w:val="PageNumber"/>
        <w:rFonts w:ascii="Times New Roman" w:hAnsi="Times New Roman"/>
      </w:rPr>
      <w:fldChar w:fldCharType="separate"/>
    </w:r>
    <w:r w:rsidR="003E4BE4">
      <w:rPr>
        <w:rStyle w:val="PageNumber"/>
        <w:rFonts w:ascii="Times New Roman" w:hAnsi="Times New Roman"/>
        <w:noProof/>
      </w:rPr>
      <w:t>4</w:t>
    </w:r>
    <w:r w:rsidRPr="00E37A87">
      <w:rPr>
        <w:rStyle w:val="PageNumber"/>
        <w:rFonts w:ascii="Times New Roman" w:hAnsi="Times New Roman"/>
      </w:rPr>
      <w:fldChar w:fldCharType="end"/>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E37A87" w:rsidRDefault="002D3B59" w:rsidP="00362A98">
    <w:pPr>
      <w:pStyle w:val="Footer"/>
      <w:jc w:val="center"/>
      <w:rPr>
        <w:rFonts w:ascii="Times New Roman" w:hAnsi="Times New Roman"/>
      </w:rPr>
    </w:pPr>
    <w:r w:rsidRPr="00E37A87">
      <w:rPr>
        <w:rStyle w:val="PageNumber"/>
        <w:rFonts w:ascii="Times New Roman" w:hAnsi="Times New Roman"/>
      </w:rPr>
      <w:t>APP F.</w:t>
    </w:r>
    <w:r w:rsidRPr="00E37A87">
      <w:rPr>
        <w:rStyle w:val="PageNumber"/>
        <w:rFonts w:ascii="Times New Roman" w:hAnsi="Times New Roman"/>
      </w:rPr>
      <w:fldChar w:fldCharType="begin"/>
    </w:r>
    <w:r w:rsidRPr="00E37A87">
      <w:rPr>
        <w:rStyle w:val="PageNumber"/>
        <w:rFonts w:ascii="Times New Roman" w:hAnsi="Times New Roman"/>
      </w:rPr>
      <w:instrText xml:space="preserve"> PAGE   \* MERGEFORMAT </w:instrText>
    </w:r>
    <w:r w:rsidRPr="00E37A87">
      <w:rPr>
        <w:rStyle w:val="PageNumber"/>
        <w:rFonts w:ascii="Times New Roman" w:hAnsi="Times New Roman"/>
      </w:rPr>
      <w:fldChar w:fldCharType="separate"/>
    </w:r>
    <w:r w:rsidR="003E4BE4">
      <w:rPr>
        <w:rStyle w:val="PageNumber"/>
        <w:rFonts w:ascii="Times New Roman" w:hAnsi="Times New Roman"/>
        <w:noProof/>
      </w:rPr>
      <w:t>1</w:t>
    </w:r>
    <w:r w:rsidRPr="00E37A87">
      <w:rPr>
        <w:rStyle w:val="PageNumber"/>
        <w:rFonts w:ascii="Times New Roman" w:hAnsi="Times New Roman"/>
      </w:rPr>
      <w:fldChar w:fldCharType="end"/>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rsidP="00362A98">
    <w:pPr>
      <w:pStyle w:val="Footer"/>
      <w:jc w:val="center"/>
    </w:pP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E37A87" w:rsidRDefault="002D3B59" w:rsidP="0040184A">
    <w:pPr>
      <w:pStyle w:val="Footer"/>
      <w:jc w:val="center"/>
      <w:rPr>
        <w:rFonts w:ascii="Times New Roman" w:hAnsi="Times New Roman"/>
      </w:rPr>
    </w:pPr>
    <w:r w:rsidRPr="00E37A87">
      <w:rPr>
        <w:rStyle w:val="PageNumber"/>
        <w:rFonts w:ascii="Times New Roman" w:hAnsi="Times New Roman"/>
      </w:rPr>
      <w:t>APP F.</w:t>
    </w:r>
    <w:r w:rsidRPr="00E37A87">
      <w:rPr>
        <w:rStyle w:val="PageNumber"/>
        <w:rFonts w:ascii="Times New Roman" w:hAnsi="Times New Roman"/>
      </w:rPr>
      <w:fldChar w:fldCharType="begin"/>
    </w:r>
    <w:r w:rsidRPr="00E37A87">
      <w:rPr>
        <w:rStyle w:val="PageNumber"/>
        <w:rFonts w:ascii="Times New Roman" w:hAnsi="Times New Roman"/>
      </w:rPr>
      <w:instrText xml:space="preserve"> PAGE   \* MERGEFORMAT </w:instrText>
    </w:r>
    <w:r w:rsidRPr="00E37A87">
      <w:rPr>
        <w:rStyle w:val="PageNumber"/>
        <w:rFonts w:ascii="Times New Roman" w:hAnsi="Times New Roman"/>
      </w:rPr>
      <w:fldChar w:fldCharType="separate"/>
    </w:r>
    <w:r w:rsidR="003E4BE4">
      <w:rPr>
        <w:rStyle w:val="PageNumber"/>
        <w:rFonts w:ascii="Times New Roman" w:hAnsi="Times New Roman"/>
        <w:noProof/>
      </w:rPr>
      <w:t>9</w:t>
    </w:r>
    <w:r w:rsidRPr="00E37A87">
      <w:rPr>
        <w:rStyle w:val="PageNumber"/>
        <w:rFonts w:ascii="Times New Roman" w:hAnsi="Times New Roman"/>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F13595" w:rsidRDefault="002D3B59" w:rsidP="00F13595">
    <w:pPr>
      <w:pStyle w:val="Footer"/>
    </w:pP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14383F" w:rsidRDefault="002D3B59" w:rsidP="0014383F">
    <w:pPr>
      <w:pStyle w:val="Footer"/>
    </w:pP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E37A87" w:rsidRDefault="002D3B59">
    <w:pPr>
      <w:pStyle w:val="Footer"/>
      <w:jc w:val="center"/>
      <w:rPr>
        <w:rFonts w:ascii="Times New Roman" w:hAnsi="Times New Roman"/>
      </w:rPr>
    </w:pPr>
    <w:r w:rsidRPr="00E37A87">
      <w:rPr>
        <w:rFonts w:ascii="Times New Roman" w:hAnsi="Times New Roman"/>
      </w:rPr>
      <w:t xml:space="preserve">APP </w:t>
    </w:r>
    <w:r>
      <w:rPr>
        <w:rFonts w:ascii="Times New Roman" w:hAnsi="Times New Roman"/>
      </w:rPr>
      <w:t>G</w:t>
    </w:r>
    <w:r w:rsidRPr="00E37A87">
      <w:rPr>
        <w:rFonts w:ascii="Times New Roman" w:hAnsi="Times New Roman"/>
      </w:rPr>
      <w:t>.</w:t>
    </w:r>
    <w:r w:rsidRPr="00E37A87">
      <w:rPr>
        <w:rFonts w:ascii="Times New Roman" w:hAnsi="Times New Roman"/>
      </w:rPr>
      <w:fldChar w:fldCharType="begin"/>
    </w:r>
    <w:r w:rsidRPr="00E37A87">
      <w:rPr>
        <w:rFonts w:ascii="Times New Roman" w:hAnsi="Times New Roman"/>
      </w:rPr>
      <w:instrText xml:space="preserve"> PAGE   \* MERGEFORMAT </w:instrText>
    </w:r>
    <w:r w:rsidRPr="00E37A87">
      <w:rPr>
        <w:rFonts w:ascii="Times New Roman" w:hAnsi="Times New Roman"/>
      </w:rPr>
      <w:fldChar w:fldCharType="separate"/>
    </w:r>
    <w:r w:rsidR="003E4BE4">
      <w:rPr>
        <w:rFonts w:ascii="Times New Roman" w:hAnsi="Times New Roman"/>
        <w:noProof/>
      </w:rPr>
      <w:t>3</w:t>
    </w:r>
    <w:r w:rsidRPr="00E37A87">
      <w:rPr>
        <w:rFonts w:ascii="Times New Roman" w:hAnsi="Times New Roman"/>
      </w:rPr>
      <w:fldChar w:fldCharType="end"/>
    </w:r>
  </w:p>
  <w:p w:rsidR="002D3B59" w:rsidRPr="0014383F" w:rsidRDefault="002D3B59" w:rsidP="0014383F">
    <w:pPr>
      <w:pStyle w:val="Footer"/>
    </w:pP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14383F" w:rsidRDefault="002D3B59" w:rsidP="0014383F">
    <w:pPr>
      <w:pStyle w:val="Footer"/>
    </w:pP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Footer"/>
      <w:jc w:val="center"/>
    </w:pP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Footer"/>
      <w:jc w:val="center"/>
    </w:pP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29289B" w:rsidRDefault="002D3B59" w:rsidP="00D856A8">
    <w:pPr>
      <w:pStyle w:val="Footer"/>
      <w:tabs>
        <w:tab w:val="clear" w:pos="8640"/>
        <w:tab w:val="right" w:pos="9360"/>
      </w:tabs>
      <w:rPr>
        <w:rFonts w:ascii="Times New Roman" w:hAnsi="Times New Roman"/>
      </w:rPr>
    </w:pPr>
    <w:r w:rsidRPr="0029289B">
      <w:rPr>
        <w:rFonts w:ascii="Times New Roman" w:hAnsi="Times New Roman"/>
      </w:rPr>
      <w:t>PACN Established Invasive Plant Species Monitoring</w:t>
    </w:r>
    <w:r w:rsidRPr="0029289B">
      <w:rPr>
        <w:rStyle w:val="PageNumber"/>
        <w:rFonts w:ascii="Times New Roman" w:hAnsi="Times New Roman"/>
      </w:rPr>
      <w:t xml:space="preserve"> Protocol</w:t>
    </w:r>
    <w:r w:rsidRPr="0029289B">
      <w:rPr>
        <w:rStyle w:val="PageNumber"/>
        <w:rFonts w:ascii="Times New Roman" w:hAnsi="Times New Roman"/>
      </w:rPr>
      <w:tab/>
      <w:t>SOP 1.</w:t>
    </w:r>
    <w:r w:rsidRPr="0029289B">
      <w:rPr>
        <w:rStyle w:val="PageNumber"/>
        <w:rFonts w:ascii="Times New Roman" w:hAnsi="Times New Roman"/>
      </w:rPr>
      <w:fldChar w:fldCharType="begin"/>
    </w:r>
    <w:r w:rsidRPr="0029289B">
      <w:rPr>
        <w:rStyle w:val="PageNumber"/>
        <w:rFonts w:ascii="Times New Roman" w:hAnsi="Times New Roman"/>
      </w:rPr>
      <w:instrText xml:space="preserve"> PAGE </w:instrText>
    </w:r>
    <w:r w:rsidRPr="0029289B">
      <w:rPr>
        <w:rStyle w:val="PageNumber"/>
        <w:rFonts w:ascii="Times New Roman" w:hAnsi="Times New Roman"/>
      </w:rPr>
      <w:fldChar w:fldCharType="separate"/>
    </w:r>
    <w:r w:rsidR="003E4BE4">
      <w:rPr>
        <w:rStyle w:val="PageNumber"/>
        <w:rFonts w:ascii="Times New Roman" w:hAnsi="Times New Roman"/>
        <w:noProof/>
      </w:rPr>
      <w:t>4</w:t>
    </w:r>
    <w:r w:rsidRPr="0029289B">
      <w:rPr>
        <w:rStyle w:val="PageNumber"/>
        <w:rFonts w:ascii="Times New Roman" w:hAnsi="Times New Roman"/>
      </w:rPr>
      <w:fldChar w:fldCharType="end"/>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29289B" w:rsidRDefault="002D3B59" w:rsidP="00D856A8">
    <w:pPr>
      <w:pStyle w:val="Footer"/>
      <w:tabs>
        <w:tab w:val="clear" w:pos="8640"/>
        <w:tab w:val="right" w:pos="9360"/>
      </w:tabs>
      <w:rPr>
        <w:rFonts w:ascii="Times New Roman" w:hAnsi="Times New Roman"/>
      </w:rPr>
    </w:pPr>
    <w:r w:rsidRPr="0029289B">
      <w:rPr>
        <w:rFonts w:ascii="Times New Roman" w:hAnsi="Times New Roman"/>
      </w:rPr>
      <w:t>PACN Established Invasive Plant Species Monitoring</w:t>
    </w:r>
    <w:r w:rsidRPr="0029289B">
      <w:rPr>
        <w:rStyle w:val="PageNumber"/>
        <w:rFonts w:ascii="Times New Roman" w:hAnsi="Times New Roman"/>
      </w:rPr>
      <w:t xml:space="preserve"> Protocol</w:t>
    </w:r>
    <w:r w:rsidRPr="0029289B">
      <w:rPr>
        <w:rStyle w:val="PageNumber"/>
        <w:rFonts w:ascii="Times New Roman" w:hAnsi="Times New Roman"/>
      </w:rPr>
      <w:tab/>
      <w:t>SOP 2.</w:t>
    </w:r>
    <w:r w:rsidRPr="0029289B">
      <w:rPr>
        <w:rStyle w:val="PageNumber"/>
        <w:rFonts w:ascii="Times New Roman" w:hAnsi="Times New Roman"/>
      </w:rPr>
      <w:fldChar w:fldCharType="begin"/>
    </w:r>
    <w:r w:rsidRPr="0029289B">
      <w:rPr>
        <w:rStyle w:val="PageNumber"/>
        <w:rFonts w:ascii="Times New Roman" w:hAnsi="Times New Roman"/>
      </w:rPr>
      <w:instrText xml:space="preserve"> PAGE </w:instrText>
    </w:r>
    <w:r w:rsidRPr="0029289B">
      <w:rPr>
        <w:rStyle w:val="PageNumber"/>
        <w:rFonts w:ascii="Times New Roman" w:hAnsi="Times New Roman"/>
      </w:rPr>
      <w:fldChar w:fldCharType="separate"/>
    </w:r>
    <w:r w:rsidR="003E4BE4">
      <w:rPr>
        <w:rStyle w:val="PageNumber"/>
        <w:rFonts w:ascii="Times New Roman" w:hAnsi="Times New Roman"/>
        <w:noProof/>
      </w:rPr>
      <w:t>4</w:t>
    </w:r>
    <w:r w:rsidRPr="0029289B">
      <w:rPr>
        <w:rStyle w:val="PageNumber"/>
        <w:rFonts w:ascii="Times New Roman" w:hAnsi="Times New Roman"/>
      </w:rPr>
      <w:fldChar w:fldCharType="end"/>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29289B" w:rsidRDefault="002D3B59" w:rsidP="00D856A8">
    <w:pPr>
      <w:pStyle w:val="Footer"/>
      <w:tabs>
        <w:tab w:val="clear" w:pos="8640"/>
        <w:tab w:val="right" w:pos="9360"/>
      </w:tabs>
      <w:rPr>
        <w:rFonts w:ascii="Times New Roman" w:hAnsi="Times New Roman"/>
      </w:rPr>
    </w:pPr>
    <w:r w:rsidRPr="0029289B">
      <w:rPr>
        <w:rFonts w:ascii="Times New Roman" w:hAnsi="Times New Roman"/>
      </w:rPr>
      <w:t>PACN Established Invasive Plant Species Monitoring</w:t>
    </w:r>
    <w:r w:rsidRPr="0029289B">
      <w:rPr>
        <w:rStyle w:val="PageNumber"/>
        <w:rFonts w:ascii="Times New Roman" w:hAnsi="Times New Roman"/>
      </w:rPr>
      <w:t xml:space="preserve"> Protocol</w:t>
    </w:r>
    <w:r w:rsidRPr="0029289B">
      <w:rPr>
        <w:rStyle w:val="PageNumber"/>
        <w:rFonts w:ascii="Times New Roman" w:hAnsi="Times New Roman"/>
      </w:rPr>
      <w:tab/>
      <w:t xml:space="preserve">SOP </w:t>
    </w:r>
    <w:r>
      <w:rPr>
        <w:rStyle w:val="PageNumber"/>
        <w:rFonts w:ascii="Times New Roman" w:hAnsi="Times New Roman"/>
      </w:rPr>
      <w:t>3</w:t>
    </w:r>
    <w:r w:rsidRPr="0029289B">
      <w:rPr>
        <w:rStyle w:val="PageNumber"/>
        <w:rFonts w:ascii="Times New Roman" w:hAnsi="Times New Roman"/>
      </w:rPr>
      <w:t>.</w:t>
    </w:r>
    <w:r w:rsidRPr="0029289B">
      <w:rPr>
        <w:rStyle w:val="PageNumber"/>
        <w:rFonts w:ascii="Times New Roman" w:hAnsi="Times New Roman"/>
      </w:rPr>
      <w:fldChar w:fldCharType="begin"/>
    </w:r>
    <w:r w:rsidRPr="0029289B">
      <w:rPr>
        <w:rStyle w:val="PageNumber"/>
        <w:rFonts w:ascii="Times New Roman" w:hAnsi="Times New Roman"/>
      </w:rPr>
      <w:instrText xml:space="preserve"> PAGE </w:instrText>
    </w:r>
    <w:r w:rsidRPr="0029289B">
      <w:rPr>
        <w:rStyle w:val="PageNumber"/>
        <w:rFonts w:ascii="Times New Roman" w:hAnsi="Times New Roman"/>
      </w:rPr>
      <w:fldChar w:fldCharType="separate"/>
    </w:r>
    <w:r w:rsidR="003E4BE4">
      <w:rPr>
        <w:rStyle w:val="PageNumber"/>
        <w:rFonts w:ascii="Times New Roman" w:hAnsi="Times New Roman"/>
        <w:noProof/>
      </w:rPr>
      <w:t>8</w:t>
    </w:r>
    <w:r w:rsidRPr="0029289B">
      <w:rPr>
        <w:rStyle w:val="PageNumber"/>
        <w:rFonts w:ascii="Times New Roman" w:hAnsi="Times New Roman"/>
      </w:rPr>
      <w:fldChar w:fldCharType="end"/>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Footer"/>
    </w:pP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29289B" w:rsidRDefault="002D3B59" w:rsidP="00D856A8">
    <w:pPr>
      <w:pStyle w:val="Footer"/>
      <w:tabs>
        <w:tab w:val="clear" w:pos="8640"/>
        <w:tab w:val="right" w:pos="9360"/>
      </w:tabs>
      <w:rPr>
        <w:rFonts w:ascii="Times New Roman" w:hAnsi="Times New Roman"/>
      </w:rPr>
    </w:pPr>
    <w:r w:rsidRPr="0029289B">
      <w:rPr>
        <w:rFonts w:ascii="Times New Roman" w:hAnsi="Times New Roman"/>
      </w:rPr>
      <w:t>PACN Established Invasive Plant Species Monitoring</w:t>
    </w:r>
    <w:r w:rsidRPr="0029289B">
      <w:rPr>
        <w:rStyle w:val="PageNumber"/>
        <w:rFonts w:ascii="Times New Roman" w:hAnsi="Times New Roman"/>
      </w:rPr>
      <w:t xml:space="preserve"> Protocol</w:t>
    </w:r>
    <w:r w:rsidRPr="0029289B">
      <w:rPr>
        <w:rStyle w:val="PageNumber"/>
        <w:rFonts w:ascii="Times New Roman" w:hAnsi="Times New Roman"/>
      </w:rPr>
      <w:tab/>
      <w:t>SOP 4.</w:t>
    </w:r>
    <w:r w:rsidRPr="0029289B">
      <w:rPr>
        <w:rStyle w:val="PageNumber"/>
        <w:rFonts w:ascii="Times New Roman" w:hAnsi="Times New Roman"/>
      </w:rPr>
      <w:fldChar w:fldCharType="begin"/>
    </w:r>
    <w:r w:rsidRPr="0029289B">
      <w:rPr>
        <w:rStyle w:val="PageNumber"/>
        <w:rFonts w:ascii="Times New Roman" w:hAnsi="Times New Roman"/>
      </w:rPr>
      <w:instrText xml:space="preserve"> PAGE </w:instrText>
    </w:r>
    <w:r w:rsidRPr="0029289B">
      <w:rPr>
        <w:rStyle w:val="PageNumber"/>
        <w:rFonts w:ascii="Times New Roman" w:hAnsi="Times New Roman"/>
      </w:rPr>
      <w:fldChar w:fldCharType="separate"/>
    </w:r>
    <w:r w:rsidR="003E4BE4">
      <w:rPr>
        <w:rStyle w:val="PageNumber"/>
        <w:rFonts w:ascii="Times New Roman" w:hAnsi="Times New Roman"/>
        <w:noProof/>
      </w:rPr>
      <w:t>4</w:t>
    </w:r>
    <w:r w:rsidRPr="0029289B">
      <w:rPr>
        <w:rStyle w:val="PageNumber"/>
        <w:rFonts w:ascii="Times New Roman" w:hAnsi="Times New Roman"/>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DC55AA" w:rsidRDefault="002D3B59">
    <w:pPr>
      <w:pStyle w:val="Footer"/>
      <w:jc w:val="center"/>
      <w:rPr>
        <w:rFonts w:ascii="Times New Roman" w:hAnsi="Times New Roman"/>
      </w:rPr>
    </w:pPr>
    <w:r w:rsidRPr="00DC55AA">
      <w:rPr>
        <w:rFonts w:ascii="Times New Roman" w:hAnsi="Times New Roman"/>
      </w:rPr>
      <w:fldChar w:fldCharType="begin"/>
    </w:r>
    <w:r w:rsidRPr="00DC55AA">
      <w:rPr>
        <w:rFonts w:ascii="Times New Roman" w:hAnsi="Times New Roman"/>
      </w:rPr>
      <w:instrText xml:space="preserve"> PAGE   \* MERGEFORMAT </w:instrText>
    </w:r>
    <w:r w:rsidRPr="00DC55AA">
      <w:rPr>
        <w:rFonts w:ascii="Times New Roman" w:hAnsi="Times New Roman"/>
      </w:rPr>
      <w:fldChar w:fldCharType="separate"/>
    </w:r>
    <w:r w:rsidR="003E4BE4">
      <w:rPr>
        <w:rFonts w:ascii="Times New Roman" w:hAnsi="Times New Roman"/>
        <w:noProof/>
      </w:rPr>
      <w:t>viii</w:t>
    </w:r>
    <w:r w:rsidRPr="00DC55AA">
      <w:rPr>
        <w:rFonts w:ascii="Times New Roman" w:hAnsi="Times New Roman"/>
      </w:rPr>
      <w:fldChar w:fldCharType="end"/>
    </w:r>
  </w:p>
  <w:p w:rsidR="002D3B59" w:rsidRPr="00F13595" w:rsidRDefault="002D3B59" w:rsidP="00F13595">
    <w:pPr>
      <w:pStyle w:val="Footer"/>
    </w:pP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29289B" w:rsidRDefault="002D3B59" w:rsidP="00D856A8">
    <w:pPr>
      <w:pStyle w:val="Footer"/>
      <w:tabs>
        <w:tab w:val="clear" w:pos="8640"/>
        <w:tab w:val="right" w:pos="9360"/>
      </w:tabs>
      <w:rPr>
        <w:rFonts w:ascii="Times New Roman" w:hAnsi="Times New Roman"/>
      </w:rPr>
    </w:pPr>
    <w:r w:rsidRPr="0029289B">
      <w:rPr>
        <w:rFonts w:ascii="Times New Roman" w:hAnsi="Times New Roman"/>
      </w:rPr>
      <w:t>PACN Established Invasive Plant Species Monitoring</w:t>
    </w:r>
    <w:r w:rsidRPr="0029289B">
      <w:rPr>
        <w:rStyle w:val="PageNumber"/>
        <w:rFonts w:ascii="Times New Roman" w:hAnsi="Times New Roman"/>
      </w:rPr>
      <w:t xml:space="preserve"> Protocol</w:t>
    </w:r>
    <w:r w:rsidRPr="0029289B">
      <w:rPr>
        <w:rStyle w:val="PageNumber"/>
        <w:rFonts w:ascii="Times New Roman" w:hAnsi="Times New Roman"/>
      </w:rPr>
      <w:tab/>
      <w:t>SOP 5.</w:t>
    </w:r>
    <w:r w:rsidRPr="0029289B">
      <w:rPr>
        <w:rStyle w:val="PageNumber"/>
        <w:rFonts w:ascii="Times New Roman" w:hAnsi="Times New Roman"/>
      </w:rPr>
      <w:fldChar w:fldCharType="begin"/>
    </w:r>
    <w:r w:rsidRPr="0029289B">
      <w:rPr>
        <w:rStyle w:val="PageNumber"/>
        <w:rFonts w:ascii="Times New Roman" w:hAnsi="Times New Roman"/>
      </w:rPr>
      <w:instrText xml:space="preserve"> PAGE </w:instrText>
    </w:r>
    <w:r w:rsidRPr="0029289B">
      <w:rPr>
        <w:rStyle w:val="PageNumber"/>
        <w:rFonts w:ascii="Times New Roman" w:hAnsi="Times New Roman"/>
      </w:rPr>
      <w:fldChar w:fldCharType="separate"/>
    </w:r>
    <w:r w:rsidR="003E4BE4">
      <w:rPr>
        <w:rStyle w:val="PageNumber"/>
        <w:rFonts w:ascii="Times New Roman" w:hAnsi="Times New Roman"/>
        <w:noProof/>
      </w:rPr>
      <w:t>6</w:t>
    </w:r>
    <w:r w:rsidRPr="0029289B">
      <w:rPr>
        <w:rStyle w:val="PageNumber"/>
        <w:rFonts w:ascii="Times New Roman" w:hAnsi="Times New Roman"/>
      </w:rPr>
      <w:fldChar w:fldCharType="end"/>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29289B" w:rsidRDefault="002D3B59" w:rsidP="00D856A8">
    <w:pPr>
      <w:pStyle w:val="Footer"/>
      <w:tabs>
        <w:tab w:val="clear" w:pos="8640"/>
        <w:tab w:val="right" w:pos="9360"/>
      </w:tabs>
      <w:rPr>
        <w:rFonts w:ascii="Times New Roman" w:hAnsi="Times New Roman"/>
      </w:rPr>
    </w:pPr>
    <w:r w:rsidRPr="0029289B">
      <w:rPr>
        <w:rFonts w:ascii="Times New Roman" w:hAnsi="Times New Roman"/>
      </w:rPr>
      <w:t>PACN Established Invasive Plant Species Monitoring</w:t>
    </w:r>
    <w:r w:rsidRPr="0029289B">
      <w:rPr>
        <w:rStyle w:val="PageNumber"/>
        <w:rFonts w:ascii="Times New Roman" w:hAnsi="Times New Roman"/>
      </w:rPr>
      <w:t xml:space="preserve"> Protocol</w:t>
    </w:r>
    <w:r w:rsidRPr="0029289B">
      <w:rPr>
        <w:rStyle w:val="PageNumber"/>
        <w:rFonts w:ascii="Times New Roman" w:hAnsi="Times New Roman"/>
      </w:rPr>
      <w:tab/>
      <w:t>SOP 6.</w:t>
    </w:r>
    <w:r w:rsidRPr="0029289B">
      <w:rPr>
        <w:rStyle w:val="PageNumber"/>
        <w:rFonts w:ascii="Times New Roman" w:hAnsi="Times New Roman"/>
      </w:rPr>
      <w:fldChar w:fldCharType="begin"/>
    </w:r>
    <w:r w:rsidRPr="0029289B">
      <w:rPr>
        <w:rStyle w:val="PageNumber"/>
        <w:rFonts w:ascii="Times New Roman" w:hAnsi="Times New Roman"/>
      </w:rPr>
      <w:instrText xml:space="preserve"> PAGE </w:instrText>
    </w:r>
    <w:r w:rsidRPr="0029289B">
      <w:rPr>
        <w:rStyle w:val="PageNumber"/>
        <w:rFonts w:ascii="Times New Roman" w:hAnsi="Times New Roman"/>
      </w:rPr>
      <w:fldChar w:fldCharType="separate"/>
    </w:r>
    <w:r w:rsidR="003E4BE4">
      <w:rPr>
        <w:rStyle w:val="PageNumber"/>
        <w:rFonts w:ascii="Times New Roman" w:hAnsi="Times New Roman"/>
        <w:noProof/>
      </w:rPr>
      <w:t>4</w:t>
    </w:r>
    <w:r w:rsidRPr="0029289B">
      <w:rPr>
        <w:rStyle w:val="PageNumber"/>
        <w:rFonts w:ascii="Times New Roman" w:hAnsi="Times New Roman"/>
      </w:rPr>
      <w:fldChar w:fldCharType="end"/>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29289B" w:rsidRDefault="002D3B59">
    <w:pPr>
      <w:pStyle w:val="Footer"/>
      <w:tabs>
        <w:tab w:val="clear" w:pos="8640"/>
        <w:tab w:val="right" w:pos="9360"/>
      </w:tabs>
      <w:rPr>
        <w:rFonts w:ascii="Times New Roman" w:hAnsi="Times New Roman"/>
      </w:rPr>
    </w:pPr>
    <w:r w:rsidRPr="0029289B">
      <w:rPr>
        <w:rFonts w:ascii="Times New Roman" w:hAnsi="Times New Roman"/>
      </w:rPr>
      <w:t>PACN Established Invasive Plant Species Monitoring</w:t>
    </w:r>
    <w:r w:rsidRPr="0029289B">
      <w:rPr>
        <w:rStyle w:val="PageNumber"/>
        <w:rFonts w:ascii="Times New Roman" w:hAnsi="Times New Roman"/>
      </w:rPr>
      <w:t xml:space="preserve"> Protocol</w:t>
    </w:r>
    <w:r w:rsidRPr="0029289B">
      <w:rPr>
        <w:rStyle w:val="PageNumber"/>
        <w:rFonts w:ascii="Times New Roman" w:hAnsi="Times New Roman"/>
      </w:rPr>
      <w:tab/>
      <w:t>SOP 7.</w:t>
    </w:r>
    <w:r w:rsidRPr="0029289B">
      <w:rPr>
        <w:rStyle w:val="PageNumber"/>
        <w:rFonts w:ascii="Times New Roman" w:hAnsi="Times New Roman"/>
      </w:rPr>
      <w:fldChar w:fldCharType="begin"/>
    </w:r>
    <w:r w:rsidRPr="0029289B">
      <w:rPr>
        <w:rStyle w:val="PageNumber"/>
        <w:rFonts w:ascii="Times New Roman" w:hAnsi="Times New Roman"/>
      </w:rPr>
      <w:instrText xml:space="preserve"> PAGE </w:instrText>
    </w:r>
    <w:r w:rsidRPr="0029289B">
      <w:rPr>
        <w:rStyle w:val="PageNumber"/>
        <w:rFonts w:ascii="Times New Roman" w:hAnsi="Times New Roman"/>
      </w:rPr>
      <w:fldChar w:fldCharType="separate"/>
    </w:r>
    <w:r w:rsidR="003E4BE4">
      <w:rPr>
        <w:rStyle w:val="PageNumber"/>
        <w:rFonts w:ascii="Times New Roman" w:hAnsi="Times New Roman"/>
        <w:noProof/>
      </w:rPr>
      <w:t>6</w:t>
    </w:r>
    <w:r w:rsidRPr="0029289B">
      <w:rPr>
        <w:rStyle w:val="PageNumber"/>
        <w:rFonts w:ascii="Times New Roman" w:hAnsi="Times New Roman"/>
      </w:rPr>
      <w:fldChar w:fldCharType="end"/>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29289B" w:rsidRDefault="002D3B59">
    <w:pPr>
      <w:pStyle w:val="Footer"/>
      <w:tabs>
        <w:tab w:val="clear" w:pos="8640"/>
        <w:tab w:val="right" w:pos="9360"/>
      </w:tabs>
      <w:rPr>
        <w:rFonts w:ascii="Times New Roman" w:hAnsi="Times New Roman"/>
      </w:rPr>
    </w:pPr>
    <w:r w:rsidRPr="0029289B">
      <w:rPr>
        <w:rFonts w:ascii="Times New Roman" w:hAnsi="Times New Roman"/>
      </w:rPr>
      <w:t>PACN Established Invasive Plant Species Monitoring</w:t>
    </w:r>
    <w:r w:rsidRPr="0029289B">
      <w:rPr>
        <w:rStyle w:val="PageNumber"/>
        <w:rFonts w:ascii="Times New Roman" w:hAnsi="Times New Roman"/>
      </w:rPr>
      <w:t xml:space="preserve"> Protocol</w:t>
    </w:r>
    <w:r w:rsidRPr="0029289B">
      <w:rPr>
        <w:rStyle w:val="PageNumber"/>
        <w:rFonts w:ascii="Times New Roman" w:hAnsi="Times New Roman"/>
      </w:rPr>
      <w:tab/>
      <w:t>SOP 8.</w:t>
    </w:r>
    <w:r w:rsidRPr="0029289B">
      <w:rPr>
        <w:rStyle w:val="PageNumber"/>
        <w:rFonts w:ascii="Times New Roman" w:hAnsi="Times New Roman"/>
      </w:rPr>
      <w:fldChar w:fldCharType="begin"/>
    </w:r>
    <w:r w:rsidRPr="0029289B">
      <w:rPr>
        <w:rStyle w:val="PageNumber"/>
        <w:rFonts w:ascii="Times New Roman" w:hAnsi="Times New Roman"/>
      </w:rPr>
      <w:instrText xml:space="preserve"> PAGE </w:instrText>
    </w:r>
    <w:r w:rsidRPr="0029289B">
      <w:rPr>
        <w:rStyle w:val="PageNumber"/>
        <w:rFonts w:ascii="Times New Roman" w:hAnsi="Times New Roman"/>
      </w:rPr>
      <w:fldChar w:fldCharType="separate"/>
    </w:r>
    <w:r w:rsidR="003E4BE4">
      <w:rPr>
        <w:rStyle w:val="PageNumber"/>
        <w:rFonts w:ascii="Times New Roman" w:hAnsi="Times New Roman"/>
        <w:noProof/>
      </w:rPr>
      <w:t>6</w:t>
    </w:r>
    <w:r w:rsidRPr="0029289B">
      <w:rPr>
        <w:rStyle w:val="PageNumber"/>
        <w:rFonts w:ascii="Times New Roman" w:hAnsi="Times New Roman"/>
      </w:rPr>
      <w:fldChar w:fldCharType="end"/>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29289B" w:rsidRDefault="002D3B59">
    <w:pPr>
      <w:pStyle w:val="Footer"/>
      <w:tabs>
        <w:tab w:val="clear" w:pos="8640"/>
        <w:tab w:val="right" w:pos="9360"/>
      </w:tabs>
      <w:rPr>
        <w:rFonts w:ascii="Times New Roman" w:hAnsi="Times New Roman"/>
      </w:rPr>
    </w:pPr>
    <w:r w:rsidRPr="0029289B">
      <w:rPr>
        <w:rFonts w:ascii="Times New Roman" w:hAnsi="Times New Roman"/>
      </w:rPr>
      <w:t>PACN Established Invasive Plant Species Monitoring</w:t>
    </w:r>
    <w:r w:rsidRPr="0029289B">
      <w:rPr>
        <w:rStyle w:val="PageNumber"/>
        <w:rFonts w:ascii="Times New Roman" w:hAnsi="Times New Roman"/>
      </w:rPr>
      <w:t xml:space="preserve"> Protocol</w:t>
    </w:r>
    <w:r w:rsidRPr="0029289B">
      <w:rPr>
        <w:rStyle w:val="PageNumber"/>
        <w:rFonts w:ascii="Times New Roman" w:hAnsi="Times New Roman"/>
      </w:rPr>
      <w:tab/>
      <w:t>SOP 9.</w:t>
    </w:r>
    <w:r w:rsidRPr="0029289B">
      <w:rPr>
        <w:rStyle w:val="PageNumber"/>
        <w:rFonts w:ascii="Times New Roman" w:hAnsi="Times New Roman"/>
      </w:rPr>
      <w:fldChar w:fldCharType="begin"/>
    </w:r>
    <w:r w:rsidRPr="0029289B">
      <w:rPr>
        <w:rStyle w:val="PageNumber"/>
        <w:rFonts w:ascii="Times New Roman" w:hAnsi="Times New Roman"/>
      </w:rPr>
      <w:instrText xml:space="preserve"> PAGE </w:instrText>
    </w:r>
    <w:r w:rsidRPr="0029289B">
      <w:rPr>
        <w:rStyle w:val="PageNumber"/>
        <w:rFonts w:ascii="Times New Roman" w:hAnsi="Times New Roman"/>
      </w:rPr>
      <w:fldChar w:fldCharType="separate"/>
    </w:r>
    <w:r w:rsidR="003E4BE4">
      <w:rPr>
        <w:rStyle w:val="PageNumber"/>
        <w:rFonts w:ascii="Times New Roman" w:hAnsi="Times New Roman"/>
        <w:noProof/>
      </w:rPr>
      <w:t>2</w:t>
    </w:r>
    <w:r w:rsidRPr="0029289B">
      <w:rPr>
        <w:rStyle w:val="PageNumber"/>
        <w:rFonts w:ascii="Times New Roman" w:hAnsi="Times New Roman"/>
      </w:rPr>
      <w:fldChar w:fldCharType="end"/>
    </w: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29289B" w:rsidRDefault="002D3B59">
    <w:pPr>
      <w:pStyle w:val="Footer"/>
      <w:tabs>
        <w:tab w:val="clear" w:pos="8640"/>
        <w:tab w:val="right" w:pos="9360"/>
      </w:tabs>
      <w:rPr>
        <w:rFonts w:ascii="Times New Roman" w:hAnsi="Times New Roman"/>
      </w:rPr>
    </w:pPr>
    <w:r w:rsidRPr="0029289B">
      <w:rPr>
        <w:rFonts w:ascii="Times New Roman" w:hAnsi="Times New Roman"/>
      </w:rPr>
      <w:t>PACN Established Invasive Plant Species Monitoring</w:t>
    </w:r>
    <w:r w:rsidRPr="0029289B">
      <w:rPr>
        <w:rStyle w:val="PageNumber"/>
        <w:rFonts w:ascii="Times New Roman" w:hAnsi="Times New Roman"/>
      </w:rPr>
      <w:t xml:space="preserve"> Protocol</w:t>
    </w:r>
    <w:r w:rsidRPr="0029289B">
      <w:rPr>
        <w:rStyle w:val="PageNumber"/>
        <w:rFonts w:ascii="Times New Roman" w:hAnsi="Times New Roman"/>
      </w:rPr>
      <w:tab/>
    </w:r>
    <w:r w:rsidRPr="0029289B">
      <w:rPr>
        <w:rFonts w:ascii="Times New Roman" w:hAnsi="Times New Roman"/>
      </w:rPr>
      <w:t>SOP 10.</w:t>
    </w:r>
    <w:r w:rsidRPr="0029289B">
      <w:rPr>
        <w:rFonts w:ascii="Times New Roman" w:hAnsi="Times New Roman"/>
      </w:rPr>
      <w:fldChar w:fldCharType="begin"/>
    </w:r>
    <w:r w:rsidRPr="0029289B">
      <w:rPr>
        <w:rFonts w:ascii="Times New Roman" w:hAnsi="Times New Roman"/>
      </w:rPr>
      <w:instrText xml:space="preserve"> PAGE   \* MERGEFORMAT </w:instrText>
    </w:r>
    <w:r w:rsidRPr="0029289B">
      <w:rPr>
        <w:rFonts w:ascii="Times New Roman" w:hAnsi="Times New Roman"/>
      </w:rPr>
      <w:fldChar w:fldCharType="separate"/>
    </w:r>
    <w:r w:rsidR="003E4BE4">
      <w:rPr>
        <w:rFonts w:ascii="Times New Roman" w:hAnsi="Times New Roman"/>
        <w:noProof/>
      </w:rPr>
      <w:t>6</w:t>
    </w:r>
    <w:r w:rsidRPr="0029289B">
      <w:rPr>
        <w:rFonts w:ascii="Times New Roman" w:hAnsi="Times New Roman"/>
      </w:rPr>
      <w:fldChar w:fldCharType="end"/>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29289B" w:rsidRDefault="002D3B59">
    <w:pPr>
      <w:pStyle w:val="Footer"/>
      <w:tabs>
        <w:tab w:val="clear" w:pos="8640"/>
        <w:tab w:val="right" w:pos="9360"/>
      </w:tabs>
      <w:rPr>
        <w:rFonts w:ascii="Times New Roman" w:hAnsi="Times New Roman"/>
      </w:rPr>
    </w:pPr>
    <w:r w:rsidRPr="0029289B">
      <w:rPr>
        <w:rFonts w:ascii="Times New Roman" w:hAnsi="Times New Roman"/>
      </w:rPr>
      <w:t>PACN Established Invasive Plant Species Monitoring</w:t>
    </w:r>
    <w:r w:rsidRPr="0029289B">
      <w:rPr>
        <w:rStyle w:val="PageNumber"/>
        <w:rFonts w:ascii="Times New Roman" w:hAnsi="Times New Roman"/>
      </w:rPr>
      <w:t xml:space="preserve"> Protocol</w:t>
    </w:r>
    <w:r w:rsidRPr="0029289B">
      <w:rPr>
        <w:rStyle w:val="PageNumber"/>
        <w:rFonts w:ascii="Times New Roman" w:hAnsi="Times New Roman"/>
      </w:rPr>
      <w:tab/>
    </w:r>
    <w:r w:rsidRPr="0029289B">
      <w:rPr>
        <w:rFonts w:ascii="Times New Roman" w:hAnsi="Times New Roman"/>
      </w:rPr>
      <w:t>SOP 11.</w:t>
    </w:r>
    <w:r w:rsidRPr="0029289B">
      <w:rPr>
        <w:rFonts w:ascii="Times New Roman" w:hAnsi="Times New Roman"/>
      </w:rPr>
      <w:fldChar w:fldCharType="begin"/>
    </w:r>
    <w:r w:rsidRPr="0029289B">
      <w:rPr>
        <w:rFonts w:ascii="Times New Roman" w:hAnsi="Times New Roman"/>
      </w:rPr>
      <w:instrText xml:space="preserve"> PAGE   \* MERGEFORMAT </w:instrText>
    </w:r>
    <w:r w:rsidRPr="0029289B">
      <w:rPr>
        <w:rFonts w:ascii="Times New Roman" w:hAnsi="Times New Roman"/>
      </w:rPr>
      <w:fldChar w:fldCharType="separate"/>
    </w:r>
    <w:r w:rsidR="003E4BE4">
      <w:rPr>
        <w:rFonts w:ascii="Times New Roman" w:hAnsi="Times New Roman"/>
        <w:noProof/>
      </w:rPr>
      <w:t>2</w:t>
    </w:r>
    <w:r w:rsidRPr="0029289B">
      <w:rPr>
        <w:rFonts w:ascii="Times New Roman" w:hAnsi="Times New Roman"/>
      </w:rPr>
      <w:fldChar w:fldCharType="end"/>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29289B" w:rsidRDefault="002D3B59">
    <w:pPr>
      <w:pStyle w:val="Footer"/>
      <w:tabs>
        <w:tab w:val="clear" w:pos="8640"/>
        <w:tab w:val="right" w:pos="9360"/>
      </w:tabs>
      <w:rPr>
        <w:rFonts w:ascii="Times New Roman" w:hAnsi="Times New Roman"/>
      </w:rPr>
    </w:pPr>
    <w:r w:rsidRPr="0029289B">
      <w:rPr>
        <w:rFonts w:ascii="Times New Roman" w:hAnsi="Times New Roman"/>
      </w:rPr>
      <w:t>PACN Established Invasive Plant Species Monitoring</w:t>
    </w:r>
    <w:r w:rsidRPr="0029289B">
      <w:rPr>
        <w:rStyle w:val="PageNumber"/>
        <w:rFonts w:ascii="Times New Roman" w:hAnsi="Times New Roman"/>
      </w:rPr>
      <w:t xml:space="preserve"> Protocol</w:t>
    </w:r>
    <w:r w:rsidRPr="0029289B">
      <w:rPr>
        <w:rStyle w:val="PageNumber"/>
        <w:rFonts w:ascii="Times New Roman" w:hAnsi="Times New Roman"/>
      </w:rPr>
      <w:tab/>
    </w:r>
    <w:r w:rsidRPr="0029289B">
      <w:rPr>
        <w:rFonts w:ascii="Times New Roman" w:hAnsi="Times New Roman"/>
      </w:rPr>
      <w:t>SOP 12.</w:t>
    </w:r>
    <w:r w:rsidRPr="0029289B">
      <w:rPr>
        <w:rFonts w:ascii="Times New Roman" w:hAnsi="Times New Roman"/>
      </w:rPr>
      <w:fldChar w:fldCharType="begin"/>
    </w:r>
    <w:r w:rsidRPr="0029289B">
      <w:rPr>
        <w:rFonts w:ascii="Times New Roman" w:hAnsi="Times New Roman"/>
      </w:rPr>
      <w:instrText xml:space="preserve"> PAGE   \* MERGEFORMAT </w:instrText>
    </w:r>
    <w:r w:rsidRPr="0029289B">
      <w:rPr>
        <w:rFonts w:ascii="Times New Roman" w:hAnsi="Times New Roman"/>
      </w:rPr>
      <w:fldChar w:fldCharType="separate"/>
    </w:r>
    <w:r w:rsidR="003E4BE4">
      <w:rPr>
        <w:rFonts w:ascii="Times New Roman" w:hAnsi="Times New Roman"/>
        <w:noProof/>
      </w:rPr>
      <w:t>9</w:t>
    </w:r>
    <w:r w:rsidRPr="0029289B">
      <w:rPr>
        <w:rFonts w:ascii="Times New Roman" w:hAnsi="Times New Roman"/>
      </w:rPr>
      <w:fldChar w:fldCharType="end"/>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29289B" w:rsidRDefault="002D3B59">
    <w:pPr>
      <w:pStyle w:val="Footer"/>
      <w:tabs>
        <w:tab w:val="clear" w:pos="8640"/>
        <w:tab w:val="right" w:pos="9360"/>
      </w:tabs>
      <w:rPr>
        <w:rFonts w:ascii="Times New Roman" w:hAnsi="Times New Roman"/>
      </w:rPr>
    </w:pPr>
    <w:r w:rsidRPr="0029289B">
      <w:rPr>
        <w:rFonts w:ascii="Times New Roman" w:hAnsi="Times New Roman"/>
      </w:rPr>
      <w:t>PACN Established Invasive Plant Species Monitoring</w:t>
    </w:r>
    <w:r w:rsidRPr="0029289B">
      <w:rPr>
        <w:rStyle w:val="PageNumber"/>
        <w:rFonts w:ascii="Times New Roman" w:hAnsi="Times New Roman"/>
      </w:rPr>
      <w:t xml:space="preserve"> Protocol</w:t>
    </w:r>
    <w:r w:rsidRPr="0029289B">
      <w:rPr>
        <w:rStyle w:val="PageNumber"/>
        <w:rFonts w:ascii="Times New Roman" w:hAnsi="Times New Roman"/>
      </w:rPr>
      <w:tab/>
    </w:r>
    <w:r w:rsidRPr="0029289B">
      <w:rPr>
        <w:rFonts w:ascii="Times New Roman" w:hAnsi="Times New Roman"/>
      </w:rPr>
      <w:t>SOP 12.</w:t>
    </w:r>
    <w:r w:rsidRPr="0029289B">
      <w:rPr>
        <w:rFonts w:ascii="Times New Roman" w:hAnsi="Times New Roman"/>
      </w:rPr>
      <w:fldChar w:fldCharType="begin"/>
    </w:r>
    <w:r w:rsidRPr="0029289B">
      <w:rPr>
        <w:rFonts w:ascii="Times New Roman" w:hAnsi="Times New Roman"/>
      </w:rPr>
      <w:instrText xml:space="preserve"> PAGE   \* MERGEFORMAT </w:instrText>
    </w:r>
    <w:r w:rsidRPr="0029289B">
      <w:rPr>
        <w:rFonts w:ascii="Times New Roman" w:hAnsi="Times New Roman"/>
      </w:rPr>
      <w:fldChar w:fldCharType="separate"/>
    </w:r>
    <w:r w:rsidR="003E4BE4">
      <w:rPr>
        <w:rFonts w:ascii="Times New Roman" w:hAnsi="Times New Roman"/>
        <w:noProof/>
      </w:rPr>
      <w:t>1</w:t>
    </w:r>
    <w:r w:rsidRPr="0029289B">
      <w:rPr>
        <w:rFonts w:ascii="Times New Roman" w:hAnsi="Times New Roman"/>
      </w:rPr>
      <w:fldChar w:fldCharType="end"/>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29289B" w:rsidRDefault="002D3B59">
    <w:pPr>
      <w:pStyle w:val="Footer"/>
      <w:tabs>
        <w:tab w:val="clear" w:pos="8640"/>
        <w:tab w:val="right" w:pos="9360"/>
      </w:tabs>
      <w:rPr>
        <w:rFonts w:ascii="Times New Roman" w:hAnsi="Times New Roman"/>
      </w:rPr>
    </w:pPr>
    <w:r w:rsidRPr="0029289B">
      <w:rPr>
        <w:rFonts w:ascii="Times New Roman" w:hAnsi="Times New Roman"/>
      </w:rPr>
      <w:t>PACN Established Invasive Plant Species Monitoring</w:t>
    </w:r>
    <w:r w:rsidRPr="0029289B">
      <w:rPr>
        <w:rStyle w:val="PageNumber"/>
        <w:rFonts w:ascii="Times New Roman" w:hAnsi="Times New Roman"/>
      </w:rPr>
      <w:t xml:space="preserve"> Protocol</w:t>
    </w:r>
    <w:r w:rsidRPr="0029289B">
      <w:rPr>
        <w:rStyle w:val="PageNumber"/>
        <w:rFonts w:ascii="Times New Roman" w:hAnsi="Times New Roman"/>
      </w:rPr>
      <w:tab/>
    </w:r>
    <w:r w:rsidRPr="0029289B">
      <w:rPr>
        <w:rFonts w:ascii="Times New Roman" w:hAnsi="Times New Roman"/>
      </w:rPr>
      <w:t>SOP 13.</w:t>
    </w:r>
    <w:r w:rsidRPr="0029289B">
      <w:rPr>
        <w:rFonts w:ascii="Times New Roman" w:hAnsi="Times New Roman"/>
      </w:rPr>
      <w:fldChar w:fldCharType="begin"/>
    </w:r>
    <w:r w:rsidRPr="0029289B">
      <w:rPr>
        <w:rFonts w:ascii="Times New Roman" w:hAnsi="Times New Roman"/>
      </w:rPr>
      <w:instrText xml:space="preserve"> PAGE   \* MERGEFORMAT </w:instrText>
    </w:r>
    <w:r w:rsidRPr="0029289B">
      <w:rPr>
        <w:rFonts w:ascii="Times New Roman" w:hAnsi="Times New Roman"/>
      </w:rPr>
      <w:fldChar w:fldCharType="separate"/>
    </w:r>
    <w:r w:rsidR="003E4BE4">
      <w:rPr>
        <w:rFonts w:ascii="Times New Roman" w:hAnsi="Times New Roman"/>
        <w:noProof/>
      </w:rPr>
      <w:t>4</w:t>
    </w:r>
    <w:r w:rsidRPr="0029289B">
      <w:rPr>
        <w:rFonts w:ascii="Times New Roman" w:hAnsi="Times New Roman"/>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DC55AA" w:rsidRDefault="002D3B59">
    <w:pPr>
      <w:pStyle w:val="Footer"/>
      <w:jc w:val="center"/>
      <w:rPr>
        <w:rFonts w:ascii="Times New Roman" w:hAnsi="Times New Roman"/>
      </w:rPr>
    </w:pPr>
    <w:r w:rsidRPr="00DC55AA">
      <w:rPr>
        <w:rFonts w:ascii="Times New Roman" w:hAnsi="Times New Roman"/>
      </w:rPr>
      <w:fldChar w:fldCharType="begin"/>
    </w:r>
    <w:r w:rsidRPr="00DC55AA">
      <w:rPr>
        <w:rFonts w:ascii="Times New Roman" w:hAnsi="Times New Roman"/>
      </w:rPr>
      <w:instrText xml:space="preserve"> PAGE   \* MERGEFORMAT </w:instrText>
    </w:r>
    <w:r w:rsidRPr="00DC55AA">
      <w:rPr>
        <w:rFonts w:ascii="Times New Roman" w:hAnsi="Times New Roman"/>
      </w:rPr>
      <w:fldChar w:fldCharType="separate"/>
    </w:r>
    <w:r w:rsidR="003E4BE4">
      <w:rPr>
        <w:rFonts w:ascii="Times New Roman" w:hAnsi="Times New Roman"/>
        <w:noProof/>
      </w:rPr>
      <w:t>ix</w:t>
    </w:r>
    <w:r w:rsidRPr="00DC55AA">
      <w:rPr>
        <w:rFonts w:ascii="Times New Roman" w:hAnsi="Times New Roman"/>
      </w:rPr>
      <w:fldChar w:fldCharType="end"/>
    </w:r>
  </w:p>
  <w:p w:rsidR="002D3B59" w:rsidRPr="00F13595" w:rsidRDefault="002D3B59" w:rsidP="00F13595">
    <w:pPr>
      <w:pStyle w:val="Footer"/>
    </w:pP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29289B" w:rsidRDefault="002D3B59">
    <w:pPr>
      <w:pStyle w:val="Footer"/>
      <w:tabs>
        <w:tab w:val="clear" w:pos="8640"/>
        <w:tab w:val="right" w:pos="9360"/>
      </w:tabs>
      <w:rPr>
        <w:rFonts w:ascii="Times New Roman" w:hAnsi="Times New Roman"/>
      </w:rPr>
    </w:pPr>
    <w:r w:rsidRPr="0029289B">
      <w:rPr>
        <w:rFonts w:ascii="Times New Roman" w:hAnsi="Times New Roman"/>
      </w:rPr>
      <w:t>PACN Established Invasive Plant Species Monitoring Protocol</w:t>
    </w:r>
    <w:r w:rsidRPr="0029289B">
      <w:rPr>
        <w:rStyle w:val="PageNumber"/>
        <w:rFonts w:ascii="Times New Roman" w:hAnsi="Times New Roman"/>
      </w:rPr>
      <w:t xml:space="preserve"> </w:t>
    </w:r>
    <w:r w:rsidRPr="0029289B">
      <w:rPr>
        <w:rStyle w:val="PageNumber"/>
        <w:rFonts w:ascii="Times New Roman" w:hAnsi="Times New Roman"/>
      </w:rPr>
      <w:tab/>
    </w:r>
    <w:r w:rsidRPr="0029289B">
      <w:rPr>
        <w:rFonts w:ascii="Times New Roman" w:hAnsi="Times New Roman"/>
      </w:rPr>
      <w:t>SOP 14.</w:t>
    </w:r>
    <w:r w:rsidRPr="0029289B">
      <w:rPr>
        <w:rFonts w:ascii="Times New Roman" w:hAnsi="Times New Roman"/>
      </w:rPr>
      <w:fldChar w:fldCharType="begin"/>
    </w:r>
    <w:r w:rsidRPr="0029289B">
      <w:rPr>
        <w:rFonts w:ascii="Times New Roman" w:hAnsi="Times New Roman"/>
      </w:rPr>
      <w:instrText xml:space="preserve"> PAGE   \* MERGEFORMAT </w:instrText>
    </w:r>
    <w:r w:rsidRPr="0029289B">
      <w:rPr>
        <w:rFonts w:ascii="Times New Roman" w:hAnsi="Times New Roman"/>
      </w:rPr>
      <w:fldChar w:fldCharType="separate"/>
    </w:r>
    <w:r w:rsidR="003E4BE4">
      <w:rPr>
        <w:rFonts w:ascii="Times New Roman" w:hAnsi="Times New Roman"/>
        <w:noProof/>
      </w:rPr>
      <w:t>2</w:t>
    </w:r>
    <w:r w:rsidRPr="0029289B">
      <w:rPr>
        <w:rFonts w:ascii="Times New Roman" w:hAnsi="Times New Roman"/>
      </w:rPr>
      <w:fldChar w:fldCharType="end"/>
    </w: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DC55AA" w:rsidRDefault="002D3B59">
    <w:pPr>
      <w:pStyle w:val="Footer"/>
      <w:tabs>
        <w:tab w:val="clear" w:pos="8640"/>
        <w:tab w:val="right" w:pos="9360"/>
      </w:tabs>
      <w:rPr>
        <w:rFonts w:ascii="Times New Roman" w:hAnsi="Times New Roman"/>
      </w:rPr>
    </w:pPr>
    <w:r w:rsidRPr="00DC55AA">
      <w:rPr>
        <w:rFonts w:ascii="Times New Roman" w:hAnsi="Times New Roman"/>
      </w:rPr>
      <w:t>PACN Established Invasive Plant Species Monitoring</w:t>
    </w:r>
    <w:r w:rsidRPr="00DC55AA">
      <w:rPr>
        <w:rStyle w:val="PageNumber"/>
        <w:rFonts w:ascii="Times New Roman" w:hAnsi="Times New Roman"/>
      </w:rPr>
      <w:t xml:space="preserve"> Protocol</w:t>
    </w:r>
    <w:r w:rsidRPr="00DC55AA">
      <w:rPr>
        <w:rStyle w:val="PageNumber"/>
        <w:rFonts w:ascii="Times New Roman" w:hAnsi="Times New Roman"/>
      </w:rPr>
      <w:tab/>
    </w:r>
    <w:r w:rsidRPr="00DC55AA">
      <w:rPr>
        <w:rFonts w:ascii="Times New Roman" w:hAnsi="Times New Roman"/>
      </w:rPr>
      <w:t>SOP 15.</w:t>
    </w:r>
    <w:r w:rsidRPr="00DC55AA">
      <w:rPr>
        <w:rFonts w:ascii="Times New Roman" w:hAnsi="Times New Roman"/>
      </w:rPr>
      <w:fldChar w:fldCharType="begin"/>
    </w:r>
    <w:r w:rsidRPr="00DC55AA">
      <w:rPr>
        <w:rFonts w:ascii="Times New Roman" w:hAnsi="Times New Roman"/>
      </w:rPr>
      <w:instrText xml:space="preserve"> PAGE   \* MERGEFORMAT </w:instrText>
    </w:r>
    <w:r w:rsidRPr="00DC55AA">
      <w:rPr>
        <w:rFonts w:ascii="Times New Roman" w:hAnsi="Times New Roman"/>
      </w:rPr>
      <w:fldChar w:fldCharType="separate"/>
    </w:r>
    <w:r w:rsidR="003E4BE4">
      <w:rPr>
        <w:rFonts w:ascii="Times New Roman" w:hAnsi="Times New Roman"/>
        <w:noProof/>
      </w:rPr>
      <w:t>2</w:t>
    </w:r>
    <w:r w:rsidRPr="00DC55AA">
      <w:rPr>
        <w:rFonts w:ascii="Times New Roman" w:hAnsi="Times New Roman"/>
      </w:rPr>
      <w:fldChar w:fldCharType="end"/>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DC55AA" w:rsidRDefault="002D3B59">
    <w:pPr>
      <w:pStyle w:val="Footer"/>
      <w:tabs>
        <w:tab w:val="clear" w:pos="8640"/>
        <w:tab w:val="right" w:pos="9360"/>
      </w:tabs>
      <w:rPr>
        <w:rFonts w:ascii="Times New Roman" w:hAnsi="Times New Roman"/>
      </w:rPr>
    </w:pPr>
    <w:r w:rsidRPr="00DC55AA">
      <w:rPr>
        <w:rFonts w:ascii="Times New Roman" w:hAnsi="Times New Roman"/>
      </w:rPr>
      <w:t>PACN Established Invasive Plant Species Monitoring</w:t>
    </w:r>
    <w:r w:rsidRPr="00DC55AA">
      <w:rPr>
        <w:rStyle w:val="PageNumber"/>
        <w:rFonts w:ascii="Times New Roman" w:hAnsi="Times New Roman"/>
      </w:rPr>
      <w:t xml:space="preserve"> Protocol</w:t>
    </w:r>
    <w:r w:rsidRPr="00DC55AA">
      <w:rPr>
        <w:rStyle w:val="PageNumber"/>
        <w:rFonts w:ascii="Times New Roman" w:hAnsi="Times New Roman"/>
      </w:rPr>
      <w:tab/>
    </w:r>
    <w:r w:rsidRPr="00DC55AA">
      <w:rPr>
        <w:rFonts w:ascii="Times New Roman" w:hAnsi="Times New Roman"/>
      </w:rPr>
      <w:t>SOP 16.</w:t>
    </w:r>
    <w:r w:rsidRPr="00DC55AA">
      <w:rPr>
        <w:rFonts w:ascii="Times New Roman" w:hAnsi="Times New Roman"/>
      </w:rPr>
      <w:fldChar w:fldCharType="begin"/>
    </w:r>
    <w:r w:rsidRPr="00DC55AA">
      <w:rPr>
        <w:rFonts w:ascii="Times New Roman" w:hAnsi="Times New Roman"/>
      </w:rPr>
      <w:instrText xml:space="preserve"> PAGE   \* MERGEFORMAT </w:instrText>
    </w:r>
    <w:r w:rsidRPr="00DC55AA">
      <w:rPr>
        <w:rFonts w:ascii="Times New Roman" w:hAnsi="Times New Roman"/>
      </w:rPr>
      <w:fldChar w:fldCharType="separate"/>
    </w:r>
    <w:r w:rsidR="003E4BE4">
      <w:rPr>
        <w:rFonts w:ascii="Times New Roman" w:hAnsi="Times New Roman"/>
        <w:noProof/>
      </w:rPr>
      <w:t>6</w:t>
    </w:r>
    <w:r w:rsidRPr="00DC55AA">
      <w:rPr>
        <w:rFonts w:ascii="Times New Roman" w:hAnsi="Times New Roman"/>
      </w:rPr>
      <w:fldChar w:fldCharType="end"/>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DC55AA" w:rsidRDefault="002D3B59">
    <w:pPr>
      <w:pStyle w:val="Footer"/>
      <w:tabs>
        <w:tab w:val="clear" w:pos="8640"/>
        <w:tab w:val="right" w:pos="9360"/>
      </w:tabs>
      <w:rPr>
        <w:rFonts w:ascii="Times New Roman" w:hAnsi="Times New Roman"/>
      </w:rPr>
    </w:pPr>
    <w:r w:rsidRPr="00DC55AA">
      <w:rPr>
        <w:rFonts w:ascii="Times New Roman" w:hAnsi="Times New Roman"/>
      </w:rPr>
      <w:t>PACN Established Invasive Plant Species Monitoring</w:t>
    </w:r>
    <w:r w:rsidRPr="00DC55AA">
      <w:rPr>
        <w:rStyle w:val="PageNumber"/>
        <w:rFonts w:ascii="Times New Roman" w:hAnsi="Times New Roman"/>
      </w:rPr>
      <w:t xml:space="preserve"> Protocol</w:t>
    </w:r>
    <w:r w:rsidRPr="00DC55AA">
      <w:rPr>
        <w:rStyle w:val="PageNumber"/>
        <w:rFonts w:ascii="Times New Roman" w:hAnsi="Times New Roman"/>
      </w:rPr>
      <w:tab/>
    </w:r>
    <w:r w:rsidRPr="00DC55AA">
      <w:rPr>
        <w:rFonts w:ascii="Times New Roman" w:hAnsi="Times New Roman"/>
      </w:rPr>
      <w:t>SOP 17.</w:t>
    </w:r>
    <w:r w:rsidRPr="00DC55AA">
      <w:rPr>
        <w:rFonts w:ascii="Times New Roman" w:hAnsi="Times New Roman"/>
      </w:rPr>
      <w:fldChar w:fldCharType="begin"/>
    </w:r>
    <w:r w:rsidRPr="00DC55AA">
      <w:rPr>
        <w:rFonts w:ascii="Times New Roman" w:hAnsi="Times New Roman"/>
      </w:rPr>
      <w:instrText xml:space="preserve"> PAGE   \* MERGEFORMAT </w:instrText>
    </w:r>
    <w:r w:rsidRPr="00DC55AA">
      <w:rPr>
        <w:rFonts w:ascii="Times New Roman" w:hAnsi="Times New Roman"/>
      </w:rPr>
      <w:fldChar w:fldCharType="separate"/>
    </w:r>
    <w:r w:rsidR="003E4BE4">
      <w:rPr>
        <w:rFonts w:ascii="Times New Roman" w:hAnsi="Times New Roman"/>
        <w:noProof/>
      </w:rPr>
      <w:t>5</w:t>
    </w:r>
    <w:r w:rsidRPr="00DC55AA">
      <w:rPr>
        <w:rFonts w:ascii="Times New Roman" w:hAnsi="Times New Roman"/>
      </w:rPr>
      <w:fldChar w:fldCharType="end"/>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0031C5" w:rsidRDefault="002D3B59" w:rsidP="000031C5">
    <w:pPr>
      <w:pStyle w:val="Footer"/>
    </w:pP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DC55AA" w:rsidRDefault="002D3B59">
    <w:pPr>
      <w:pStyle w:val="Footer"/>
      <w:tabs>
        <w:tab w:val="clear" w:pos="8640"/>
        <w:tab w:val="right" w:pos="9360"/>
      </w:tabs>
      <w:rPr>
        <w:rFonts w:ascii="Times New Roman" w:hAnsi="Times New Roman"/>
      </w:rPr>
    </w:pPr>
    <w:r w:rsidRPr="00DC55AA">
      <w:rPr>
        <w:rFonts w:ascii="Times New Roman" w:hAnsi="Times New Roman"/>
      </w:rPr>
      <w:t>PACN Established Invasive Plant Species Monitoring</w:t>
    </w:r>
    <w:r w:rsidRPr="00DC55AA">
      <w:rPr>
        <w:rStyle w:val="PageNumber"/>
        <w:rFonts w:ascii="Times New Roman" w:hAnsi="Times New Roman"/>
      </w:rPr>
      <w:t xml:space="preserve"> Protocol</w:t>
    </w:r>
    <w:r w:rsidRPr="00DC55AA">
      <w:rPr>
        <w:rStyle w:val="PageNumber"/>
        <w:rFonts w:ascii="Times New Roman" w:hAnsi="Times New Roman"/>
      </w:rPr>
      <w:tab/>
    </w:r>
    <w:r w:rsidRPr="00DC55AA">
      <w:rPr>
        <w:rFonts w:ascii="Times New Roman" w:hAnsi="Times New Roman"/>
      </w:rPr>
      <w:t>SOP 18.</w:t>
    </w:r>
    <w:r w:rsidRPr="00DC55AA">
      <w:rPr>
        <w:rFonts w:ascii="Times New Roman" w:hAnsi="Times New Roman"/>
      </w:rPr>
      <w:fldChar w:fldCharType="begin"/>
    </w:r>
    <w:r w:rsidRPr="00DC55AA">
      <w:rPr>
        <w:rFonts w:ascii="Times New Roman" w:hAnsi="Times New Roman"/>
      </w:rPr>
      <w:instrText xml:space="preserve"> PAGE   \* MERGEFORMAT </w:instrText>
    </w:r>
    <w:r w:rsidRPr="00DC55AA">
      <w:rPr>
        <w:rFonts w:ascii="Times New Roman" w:hAnsi="Times New Roman"/>
      </w:rPr>
      <w:fldChar w:fldCharType="separate"/>
    </w:r>
    <w:r w:rsidR="003E4BE4">
      <w:rPr>
        <w:rFonts w:ascii="Times New Roman" w:hAnsi="Times New Roman"/>
        <w:noProof/>
      </w:rPr>
      <w:t>4</w:t>
    </w:r>
    <w:r w:rsidRPr="00DC55AA">
      <w:rPr>
        <w:rFonts w:ascii="Times New Roman" w:hAnsi="Times New Roman"/>
      </w:rPr>
      <w:fldChar w:fldCharType="end"/>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DC55AA" w:rsidRDefault="002D3B59">
    <w:pPr>
      <w:pStyle w:val="Footer"/>
      <w:tabs>
        <w:tab w:val="clear" w:pos="8640"/>
        <w:tab w:val="right" w:pos="9360"/>
      </w:tabs>
      <w:rPr>
        <w:rFonts w:ascii="Times New Roman" w:hAnsi="Times New Roman"/>
      </w:rPr>
    </w:pPr>
    <w:r w:rsidRPr="00DC55AA">
      <w:rPr>
        <w:rFonts w:ascii="Times New Roman" w:hAnsi="Times New Roman"/>
      </w:rPr>
      <w:t>PACN Established Invasive Plant Species Monitoring</w:t>
    </w:r>
    <w:r w:rsidRPr="00DC55AA">
      <w:rPr>
        <w:rStyle w:val="PageNumber"/>
        <w:rFonts w:ascii="Times New Roman" w:hAnsi="Times New Roman"/>
      </w:rPr>
      <w:t xml:space="preserve"> Protocol</w:t>
    </w:r>
    <w:r w:rsidRPr="00DC55AA">
      <w:rPr>
        <w:rStyle w:val="PageNumber"/>
        <w:rFonts w:ascii="Times New Roman" w:hAnsi="Times New Roman"/>
      </w:rPr>
      <w:tab/>
    </w:r>
    <w:r w:rsidRPr="00DC55AA">
      <w:rPr>
        <w:rFonts w:ascii="Times New Roman" w:hAnsi="Times New Roman"/>
      </w:rPr>
      <w:t>SOP 19.</w:t>
    </w:r>
    <w:r w:rsidRPr="00DC55AA">
      <w:rPr>
        <w:rFonts w:ascii="Times New Roman" w:hAnsi="Times New Roman"/>
      </w:rPr>
      <w:fldChar w:fldCharType="begin"/>
    </w:r>
    <w:r w:rsidRPr="00DC55AA">
      <w:rPr>
        <w:rFonts w:ascii="Times New Roman" w:hAnsi="Times New Roman"/>
      </w:rPr>
      <w:instrText xml:space="preserve"> PAGE   \* MERGEFORMAT </w:instrText>
    </w:r>
    <w:r w:rsidRPr="00DC55AA">
      <w:rPr>
        <w:rFonts w:ascii="Times New Roman" w:hAnsi="Times New Roman"/>
      </w:rPr>
      <w:fldChar w:fldCharType="separate"/>
    </w:r>
    <w:r w:rsidR="003E4BE4">
      <w:rPr>
        <w:rFonts w:ascii="Times New Roman" w:hAnsi="Times New Roman"/>
        <w:noProof/>
      </w:rPr>
      <w:t>19</w:t>
    </w:r>
    <w:r w:rsidRPr="00DC55AA">
      <w:rPr>
        <w:rFonts w:ascii="Times New Roman" w:hAnsi="Times New Roman"/>
      </w:rPr>
      <w:fldChar w:fldCharType="end"/>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AA50E5" w:rsidRDefault="002D3B59" w:rsidP="00AA50E5">
    <w:pPr>
      <w:pStyle w:val="Footer"/>
    </w:pP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DC55AA" w:rsidRDefault="002D3B59" w:rsidP="00C6067D">
    <w:pPr>
      <w:pStyle w:val="Footer"/>
      <w:tabs>
        <w:tab w:val="clear" w:pos="8640"/>
        <w:tab w:val="right" w:pos="9360"/>
      </w:tabs>
      <w:rPr>
        <w:rFonts w:ascii="Times New Roman" w:hAnsi="Times New Roman"/>
      </w:rPr>
    </w:pPr>
    <w:r w:rsidRPr="00DC55AA">
      <w:rPr>
        <w:rFonts w:ascii="Times New Roman" w:hAnsi="Times New Roman"/>
      </w:rPr>
      <w:t>PACN Established Invasive Plant Species Monitoring Protocol</w:t>
    </w:r>
    <w:r w:rsidRPr="00DC55AA">
      <w:rPr>
        <w:rFonts w:ascii="Times New Roman" w:hAnsi="Times New Roman"/>
      </w:rPr>
      <w:tab/>
      <w:t>SOP 20.</w:t>
    </w:r>
    <w:r w:rsidRPr="00DC55AA">
      <w:rPr>
        <w:rFonts w:ascii="Times New Roman" w:hAnsi="Times New Roman"/>
      </w:rPr>
      <w:fldChar w:fldCharType="begin"/>
    </w:r>
    <w:r w:rsidRPr="00DC55AA">
      <w:rPr>
        <w:rFonts w:ascii="Times New Roman" w:hAnsi="Times New Roman"/>
      </w:rPr>
      <w:instrText xml:space="preserve"> PAGE   \* MERGEFORMAT </w:instrText>
    </w:r>
    <w:r w:rsidRPr="00DC55AA">
      <w:rPr>
        <w:rFonts w:ascii="Times New Roman" w:hAnsi="Times New Roman"/>
      </w:rPr>
      <w:fldChar w:fldCharType="separate"/>
    </w:r>
    <w:r w:rsidR="003E4BE4">
      <w:rPr>
        <w:rFonts w:ascii="Times New Roman" w:hAnsi="Times New Roman"/>
        <w:noProof/>
      </w:rPr>
      <w:t>1</w:t>
    </w:r>
    <w:r w:rsidRPr="00DC55AA">
      <w:rPr>
        <w:rFonts w:ascii="Times New Roman" w:hAnsi="Times New Roman"/>
      </w:rPr>
      <w:fldChar w:fldCharType="end"/>
    </w: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rsidP="00997609">
    <w:pPr>
      <w:pStyle w:val="Footer"/>
      <w:tabs>
        <w:tab w:val="clear" w:pos="4320"/>
        <w:tab w:val="clear" w:pos="8640"/>
        <w:tab w:val="left" w:pos="1440"/>
      </w:tabs>
    </w:pPr>
    <w: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F13595" w:rsidRDefault="002D3B59" w:rsidP="00F13595">
    <w:pPr>
      <w:pStyle w:val="Footer"/>
    </w:pP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D01B48" w:rsidRDefault="002D3B59" w:rsidP="00D01B48">
    <w:pPr>
      <w:pStyle w:val="Footer"/>
    </w:pPr>
    <w:r>
      <w:rPr>
        <w:noProof/>
      </w:rPr>
      <mc:AlternateContent>
        <mc:Choice Requires="wps">
          <w:drawing>
            <wp:anchor distT="0" distB="0" distL="114300" distR="114300" simplePos="0" relativeHeight="251664896" behindDoc="0" locked="0" layoutInCell="0" allowOverlap="1">
              <wp:simplePos x="0" y="0"/>
              <wp:positionH relativeFrom="leftMargin">
                <wp:posOffset>342900</wp:posOffset>
              </wp:positionH>
              <wp:positionV relativeFrom="page">
                <wp:posOffset>1266825</wp:posOffset>
              </wp:positionV>
              <wp:extent cx="762000" cy="5534660"/>
              <wp:effectExtent l="0" t="0" r="0" b="8890"/>
              <wp:wrapNone/>
              <wp:docPr id="27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553466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p w:rsidR="002D3B59" w:rsidRPr="005D3544" w:rsidRDefault="002D3B59" w:rsidP="00D01B48">
                          <w:pPr>
                            <w:jc w:val="both"/>
                            <w:rPr>
                              <w:rFonts w:eastAsiaTheme="majorEastAsia"/>
                              <w:szCs w:val="24"/>
                            </w:rPr>
                          </w:pPr>
                          <w:r w:rsidRPr="005D3544">
                            <w:rPr>
                              <w:color w:val="000000" w:themeColor="text1"/>
                            </w:rPr>
                            <w:t>PACN Established Plant Species Monitoring Protocol</w:t>
                          </w:r>
                          <w:r w:rsidRPr="005D3544">
                            <w:rPr>
                              <w:rStyle w:val="PageNumber"/>
                              <w:color w:val="000000" w:themeColor="text1"/>
                            </w:rPr>
                            <w:t xml:space="preserve"> </w:t>
                          </w:r>
                          <w:r>
                            <w:rPr>
                              <w:rStyle w:val="PageNumber"/>
                              <w:color w:val="000000" w:themeColor="text1"/>
                            </w:rPr>
                            <w:tab/>
                          </w:r>
                          <w:r>
                            <w:rPr>
                              <w:rStyle w:val="PageNumber"/>
                              <w:color w:val="000000" w:themeColor="text1"/>
                            </w:rPr>
                            <w:tab/>
                          </w:r>
                          <w:r>
                            <w:rPr>
                              <w:rStyle w:val="PageNumber"/>
                              <w:color w:val="000000" w:themeColor="text1"/>
                            </w:rPr>
                            <w:tab/>
                            <w:t xml:space="preserve">        </w:t>
                          </w:r>
                          <w:sdt>
                            <w:sdtPr>
                              <w:rPr>
                                <w:rFonts w:eastAsiaTheme="majorEastAsia"/>
                                <w:szCs w:val="24"/>
                              </w:rPr>
                              <w:id w:val="-1110041403"/>
                              <w:docPartObj>
                                <w:docPartGallery w:val="Page Numbers (Margins)"/>
                                <w:docPartUnique/>
                              </w:docPartObj>
                            </w:sdtPr>
                            <w:sdtContent>
                              <w:sdt>
                                <w:sdtPr>
                                  <w:rPr>
                                    <w:rFonts w:eastAsiaTheme="majorEastAsia"/>
                                    <w:szCs w:val="24"/>
                                  </w:rPr>
                                  <w:id w:val="103923007"/>
                                  <w:docPartObj>
                                    <w:docPartGallery w:val="Page Numbers (Margins)"/>
                                    <w:docPartUnique/>
                                  </w:docPartObj>
                                </w:sdtPr>
                                <w:sdtContent>
                                  <w:r>
                                    <w:rPr>
                                      <w:rFonts w:eastAsiaTheme="majorEastAsia"/>
                                      <w:szCs w:val="24"/>
                                    </w:rPr>
                                    <w:t>SOP20.</w:t>
                                  </w:r>
                                  <w:r w:rsidRPr="005D3544">
                                    <w:rPr>
                                      <w:rFonts w:eastAsiaTheme="minorEastAsia"/>
                                      <w:szCs w:val="24"/>
                                    </w:rPr>
                                    <w:fldChar w:fldCharType="begin"/>
                                  </w:r>
                                  <w:r w:rsidRPr="005D3544">
                                    <w:rPr>
                                      <w:szCs w:val="24"/>
                                    </w:rPr>
                                    <w:instrText xml:space="preserve"> PAGE   \* MERGEFORMAT </w:instrText>
                                  </w:r>
                                  <w:r w:rsidRPr="005D3544">
                                    <w:rPr>
                                      <w:rFonts w:eastAsiaTheme="minorEastAsia"/>
                                      <w:szCs w:val="24"/>
                                    </w:rPr>
                                    <w:fldChar w:fldCharType="separate"/>
                                  </w:r>
                                  <w:r w:rsidR="003E4BE4" w:rsidRPr="003E4BE4">
                                    <w:rPr>
                                      <w:rFonts w:eastAsiaTheme="majorEastAsia"/>
                                      <w:noProof/>
                                      <w:szCs w:val="24"/>
                                    </w:rPr>
                                    <w:t>2</w:t>
                                  </w:r>
                                  <w:r w:rsidRPr="005D3544">
                                    <w:rPr>
                                      <w:rFonts w:eastAsiaTheme="majorEastAsia"/>
                                      <w:noProof/>
                                      <w:szCs w:val="24"/>
                                    </w:rPr>
                                    <w:fldChar w:fldCharType="end"/>
                                  </w:r>
                                </w:sdtContent>
                              </w:sdt>
                            </w:sdtContent>
                          </w:sdt>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122" style="position:absolute;margin-left:27pt;margin-top:99.75pt;width:60pt;height:435.8pt;z-index:251664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" o:allowincell="f" stroked="f">
              <v:textbox style="layout-flow:vertical">
                <w:txbxContent>
                  <w:p w:rsidR="002D3B59" w:rsidRPr="005D3544" w:rsidRDefault="002D3B59" w:rsidP="00D01B48">
                    <w:pPr>
                      <w:jc w:val="both"/>
                      <w:rPr>
                        <w:rFonts w:eastAsiaTheme="majorEastAsia"/>
                        <w:szCs w:val="24"/>
                      </w:rPr>
                    </w:pPr>
                    <w:r w:rsidRPr="005D3544">
                      <w:rPr>
                        <w:color w:val="000000" w:themeColor="text1"/>
                      </w:rPr>
                      <w:t>PACN Established Plant Species Monitoring Protocol</w:t>
                    </w:r>
                    <w:r w:rsidRPr="005D3544">
                      <w:rPr>
                        <w:rStyle w:val="PageNumber"/>
                        <w:color w:val="000000" w:themeColor="text1"/>
                      </w:rPr>
                      <w:t xml:space="preserve"> </w:t>
                    </w:r>
                    <w:r>
                      <w:rPr>
                        <w:rStyle w:val="PageNumber"/>
                        <w:color w:val="000000" w:themeColor="text1"/>
                      </w:rPr>
                      <w:tab/>
                    </w:r>
                    <w:r>
                      <w:rPr>
                        <w:rStyle w:val="PageNumber"/>
                        <w:color w:val="000000" w:themeColor="text1"/>
                      </w:rPr>
                      <w:tab/>
                    </w:r>
                    <w:r>
                      <w:rPr>
                        <w:rStyle w:val="PageNumber"/>
                        <w:color w:val="000000" w:themeColor="text1"/>
                      </w:rPr>
                      <w:tab/>
                      <w:t xml:space="preserve">        </w:t>
                    </w:r>
                    <w:sdt>
                      <w:sdtPr>
                        <w:rPr>
                          <w:rFonts w:eastAsiaTheme="majorEastAsia"/>
                          <w:szCs w:val="24"/>
                        </w:rPr>
                        <w:id w:val="-1110041403"/>
                        <w:docPartObj>
                          <w:docPartGallery w:val="Page Numbers (Margins)"/>
                          <w:docPartUnique/>
                        </w:docPartObj>
                      </w:sdtPr>
                      <w:sdtContent>
                        <w:sdt>
                          <w:sdtPr>
                            <w:rPr>
                              <w:rFonts w:eastAsiaTheme="majorEastAsia"/>
                              <w:szCs w:val="24"/>
                            </w:rPr>
                            <w:id w:val="103923007"/>
                            <w:docPartObj>
                              <w:docPartGallery w:val="Page Numbers (Margins)"/>
                              <w:docPartUnique/>
                            </w:docPartObj>
                          </w:sdtPr>
                          <w:sdtContent>
                            <w:r>
                              <w:rPr>
                                <w:rFonts w:eastAsiaTheme="majorEastAsia"/>
                                <w:szCs w:val="24"/>
                              </w:rPr>
                              <w:t>SOP20.</w:t>
                            </w:r>
                            <w:r w:rsidRPr="005D3544">
                              <w:rPr>
                                <w:rFonts w:eastAsiaTheme="minorEastAsia"/>
                                <w:szCs w:val="24"/>
                              </w:rPr>
                              <w:fldChar w:fldCharType="begin"/>
                            </w:r>
                            <w:r w:rsidRPr="005D3544">
                              <w:rPr>
                                <w:szCs w:val="24"/>
                              </w:rPr>
                              <w:instrText xml:space="preserve"> PAGE   \* MERGEFORMAT </w:instrText>
                            </w:r>
                            <w:r w:rsidRPr="005D3544">
                              <w:rPr>
                                <w:rFonts w:eastAsiaTheme="minorEastAsia"/>
                                <w:szCs w:val="24"/>
                              </w:rPr>
                              <w:fldChar w:fldCharType="separate"/>
                            </w:r>
                            <w:r w:rsidR="003E4BE4" w:rsidRPr="003E4BE4">
                              <w:rPr>
                                <w:rFonts w:eastAsiaTheme="majorEastAsia"/>
                                <w:noProof/>
                                <w:szCs w:val="24"/>
                              </w:rPr>
                              <w:t>2</w:t>
                            </w:r>
                            <w:r w:rsidRPr="005D3544">
                              <w:rPr>
                                <w:rFonts w:eastAsiaTheme="majorEastAsia"/>
                                <w:noProof/>
                                <w:szCs w:val="24"/>
                              </w:rPr>
                              <w:fldChar w:fldCharType="end"/>
                            </w:r>
                          </w:sdtContent>
                        </w:sdt>
                      </w:sdtContent>
                    </w:sdt>
                  </w:p>
                </w:txbxContent>
              </v:textbox>
              <w10:wrap anchorx="margin" anchory="page"/>
            </v:rect>
          </w:pict>
        </mc:Fallback>
      </mc:AlternateContent>
    </w: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DC55AA" w:rsidRDefault="002D3B59" w:rsidP="00C6067D">
    <w:pPr>
      <w:pStyle w:val="Footer"/>
      <w:tabs>
        <w:tab w:val="clear" w:pos="8640"/>
        <w:tab w:val="right" w:pos="9360"/>
      </w:tabs>
      <w:rPr>
        <w:rFonts w:ascii="Times New Roman" w:hAnsi="Times New Roman"/>
      </w:rPr>
    </w:pPr>
    <w:r w:rsidRPr="00DC55AA">
      <w:rPr>
        <w:rFonts w:ascii="Times New Roman" w:hAnsi="Times New Roman"/>
      </w:rPr>
      <w:t>PACN Established Invasive Plant Species Monitoring</w:t>
    </w:r>
    <w:r w:rsidRPr="00DC55AA">
      <w:rPr>
        <w:rStyle w:val="PageNumber"/>
        <w:rFonts w:ascii="Times New Roman" w:hAnsi="Times New Roman"/>
      </w:rPr>
      <w:t xml:space="preserve"> Protocol</w:t>
    </w:r>
    <w:r w:rsidRPr="00DC55AA">
      <w:rPr>
        <w:rStyle w:val="PageNumber"/>
        <w:rFonts w:ascii="Times New Roman" w:hAnsi="Times New Roman"/>
      </w:rPr>
      <w:tab/>
    </w:r>
    <w:r w:rsidRPr="00DC55AA">
      <w:rPr>
        <w:rFonts w:ascii="Times New Roman" w:hAnsi="Times New Roman"/>
      </w:rPr>
      <w:t>SOP 21.</w:t>
    </w:r>
    <w:r w:rsidRPr="00DC55AA">
      <w:rPr>
        <w:rFonts w:ascii="Times New Roman" w:hAnsi="Times New Roman"/>
      </w:rPr>
      <w:fldChar w:fldCharType="begin"/>
    </w:r>
    <w:r w:rsidRPr="00DC55AA">
      <w:rPr>
        <w:rFonts w:ascii="Times New Roman" w:hAnsi="Times New Roman"/>
      </w:rPr>
      <w:instrText xml:space="preserve"> PAGE   \* MERGEFORMAT </w:instrText>
    </w:r>
    <w:r w:rsidRPr="00DC55AA">
      <w:rPr>
        <w:rFonts w:ascii="Times New Roman" w:hAnsi="Times New Roman"/>
      </w:rPr>
      <w:fldChar w:fldCharType="separate"/>
    </w:r>
    <w:r w:rsidR="003E4BE4">
      <w:rPr>
        <w:rFonts w:ascii="Times New Roman" w:hAnsi="Times New Roman"/>
        <w:noProof/>
      </w:rPr>
      <w:t>6</w:t>
    </w:r>
    <w:r w:rsidRPr="00DC55AA">
      <w:rPr>
        <w:rFonts w:ascii="Times New Roman" w:hAnsi="Times New Roman"/>
      </w:rPr>
      <w:fldChar w:fldCharType="end"/>
    </w: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DC55AA" w:rsidRDefault="002D3B59">
    <w:pPr>
      <w:pStyle w:val="Footer"/>
      <w:tabs>
        <w:tab w:val="clear" w:pos="8640"/>
        <w:tab w:val="right" w:pos="9360"/>
      </w:tabs>
      <w:rPr>
        <w:rFonts w:ascii="Times New Roman" w:hAnsi="Times New Roman"/>
      </w:rPr>
    </w:pPr>
    <w:r w:rsidRPr="00DC55AA">
      <w:rPr>
        <w:rFonts w:ascii="Times New Roman" w:hAnsi="Times New Roman"/>
      </w:rPr>
      <w:t>PACN Established Invasive Plant Species Monitoring Protocol</w:t>
    </w:r>
    <w:r w:rsidRPr="00DC55AA">
      <w:rPr>
        <w:rFonts w:ascii="Times New Roman" w:hAnsi="Times New Roman"/>
      </w:rPr>
      <w:tab/>
      <w:t>SOP 20.</w:t>
    </w:r>
    <w:r w:rsidRPr="00DC55AA">
      <w:rPr>
        <w:rFonts w:ascii="Times New Roman" w:hAnsi="Times New Roman"/>
      </w:rPr>
      <w:fldChar w:fldCharType="begin"/>
    </w:r>
    <w:r w:rsidRPr="00DC55AA">
      <w:rPr>
        <w:rFonts w:ascii="Times New Roman" w:hAnsi="Times New Roman"/>
      </w:rPr>
      <w:instrText xml:space="preserve"> PAGE   \* MERGEFORMAT </w:instrText>
    </w:r>
    <w:r w:rsidRPr="00DC55AA">
      <w:rPr>
        <w:rFonts w:ascii="Times New Roman" w:hAnsi="Times New Roman"/>
      </w:rPr>
      <w:fldChar w:fldCharType="separate"/>
    </w:r>
    <w:r w:rsidR="003E4BE4">
      <w:rPr>
        <w:rFonts w:ascii="Times New Roman" w:hAnsi="Times New Roman"/>
        <w:noProof/>
      </w:rPr>
      <w:t>5</w:t>
    </w:r>
    <w:r w:rsidRPr="00DC55AA">
      <w:rPr>
        <w:rFonts w:ascii="Times New Roman" w:hAnsi="Times New Roman"/>
      </w:rPr>
      <w:fldChar w:fldCharType="end"/>
    </w: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DC55AA" w:rsidRDefault="002D3B59" w:rsidP="00C6067D">
    <w:pPr>
      <w:pStyle w:val="Footer"/>
      <w:tabs>
        <w:tab w:val="clear" w:pos="8640"/>
        <w:tab w:val="right" w:pos="9360"/>
      </w:tabs>
      <w:rPr>
        <w:rFonts w:ascii="Times New Roman" w:hAnsi="Times New Roman"/>
      </w:rPr>
    </w:pPr>
    <w:r w:rsidRPr="00DC55AA">
      <w:rPr>
        <w:rFonts w:ascii="Times New Roman" w:hAnsi="Times New Roman"/>
      </w:rPr>
      <w:t>PACN Established Invasive Plant Species Monitoring</w:t>
    </w:r>
    <w:r w:rsidRPr="00DC55AA">
      <w:rPr>
        <w:rStyle w:val="PageNumber"/>
        <w:rFonts w:ascii="Times New Roman" w:hAnsi="Times New Roman"/>
      </w:rPr>
      <w:t xml:space="preserve"> Protocol</w:t>
    </w:r>
    <w:r w:rsidRPr="00DC55AA">
      <w:rPr>
        <w:rStyle w:val="PageNumber"/>
        <w:rFonts w:ascii="Times New Roman" w:hAnsi="Times New Roman"/>
      </w:rPr>
      <w:tab/>
    </w:r>
    <w:r w:rsidRPr="00DC55AA">
      <w:rPr>
        <w:rFonts w:ascii="Times New Roman" w:hAnsi="Times New Roman"/>
      </w:rPr>
      <w:t>SOP 21.</w:t>
    </w:r>
    <w:r w:rsidRPr="00DC55AA">
      <w:rPr>
        <w:rFonts w:ascii="Times New Roman" w:hAnsi="Times New Roman"/>
      </w:rPr>
      <w:fldChar w:fldCharType="begin"/>
    </w:r>
    <w:r w:rsidRPr="00DC55AA">
      <w:rPr>
        <w:rFonts w:ascii="Times New Roman" w:hAnsi="Times New Roman"/>
      </w:rPr>
      <w:instrText xml:space="preserve"> PAGE   \* MERGEFORMAT </w:instrText>
    </w:r>
    <w:r w:rsidRPr="00DC55AA">
      <w:rPr>
        <w:rFonts w:ascii="Times New Roman" w:hAnsi="Times New Roman"/>
      </w:rPr>
      <w:fldChar w:fldCharType="separate"/>
    </w:r>
    <w:r w:rsidR="003E4BE4">
      <w:rPr>
        <w:rFonts w:ascii="Times New Roman" w:hAnsi="Times New Roman"/>
        <w:noProof/>
      </w:rPr>
      <w:t>2</w:t>
    </w:r>
    <w:r w:rsidRPr="00DC55AA">
      <w:rPr>
        <w:rFonts w:ascii="Times New Roman" w:hAnsi="Times New Roman"/>
      </w:rPr>
      <w:fldChar w:fldCharType="end"/>
    </w: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DC55AA" w:rsidRDefault="002D3B59" w:rsidP="004F024E">
    <w:pPr>
      <w:pStyle w:val="Footer"/>
      <w:tabs>
        <w:tab w:val="clear" w:pos="8640"/>
        <w:tab w:val="right" w:pos="9360"/>
      </w:tabs>
      <w:rPr>
        <w:rFonts w:ascii="Times New Roman" w:hAnsi="Times New Roman"/>
      </w:rPr>
    </w:pPr>
    <w:r w:rsidRPr="00DC55AA">
      <w:rPr>
        <w:rFonts w:ascii="Times New Roman" w:hAnsi="Times New Roman"/>
      </w:rPr>
      <w:t>PACN Established Invasive Plant Species Monitoring</w:t>
    </w:r>
    <w:r w:rsidRPr="00DC55AA">
      <w:rPr>
        <w:rStyle w:val="PageNumber"/>
        <w:rFonts w:ascii="Times New Roman" w:hAnsi="Times New Roman"/>
      </w:rPr>
      <w:t xml:space="preserve"> Protocol</w:t>
    </w:r>
    <w:r w:rsidRPr="00DC55AA">
      <w:rPr>
        <w:rStyle w:val="PageNumber"/>
        <w:rFonts w:ascii="Times New Roman" w:hAnsi="Times New Roman"/>
      </w:rPr>
      <w:tab/>
    </w:r>
    <w:r w:rsidRPr="00DC55AA">
      <w:rPr>
        <w:rFonts w:ascii="Times New Roman" w:hAnsi="Times New Roman"/>
      </w:rPr>
      <w:t>SOP 21.</w:t>
    </w:r>
    <w:r w:rsidRPr="00DC55AA">
      <w:rPr>
        <w:rFonts w:ascii="Times New Roman" w:hAnsi="Times New Roman"/>
      </w:rPr>
      <w:fldChar w:fldCharType="begin"/>
    </w:r>
    <w:r w:rsidRPr="00DC55AA">
      <w:rPr>
        <w:rFonts w:ascii="Times New Roman" w:hAnsi="Times New Roman"/>
      </w:rPr>
      <w:instrText xml:space="preserve"> PAGE   \* MERGEFORMAT </w:instrText>
    </w:r>
    <w:r w:rsidRPr="00DC55AA">
      <w:rPr>
        <w:rFonts w:ascii="Times New Roman" w:hAnsi="Times New Roman"/>
      </w:rPr>
      <w:fldChar w:fldCharType="separate"/>
    </w:r>
    <w:r w:rsidR="003E4BE4">
      <w:rPr>
        <w:rFonts w:ascii="Times New Roman" w:hAnsi="Times New Roman"/>
        <w:noProof/>
      </w:rPr>
      <w:t>1</w:t>
    </w:r>
    <w:r w:rsidRPr="00DC55AA">
      <w:rPr>
        <w:rFonts w:ascii="Times New Roman" w:hAnsi="Times New Roman"/>
      </w:rPr>
      <w:fldChar w:fldCharType="end"/>
    </w: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Footer"/>
    </w:pP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Footer"/>
      <w:jc w:val="center"/>
    </w:pP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Footer"/>
    </w:pP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3B59" w:rsidRDefault="002D3B59">
      <w:r>
        <w:separator/>
      </w:r>
    </w:p>
  </w:footnote>
  <w:footnote w:type="continuationSeparator" w:id="0">
    <w:p w:rsidR="002D3B59" w:rsidRDefault="002D3B59">
      <w:r>
        <w:continuationSeparator/>
      </w:r>
    </w:p>
  </w:footnote>
  <w:footnote w:type="continuationNotice" w:id="1">
    <w:p w:rsidR="002D3B59" w:rsidRDefault="002D3B5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tabs>
        <w:tab w:val="clear" w:pos="4320"/>
        <w:tab w:val="clear" w:pos="8640"/>
        <w:tab w:val="left" w:pos="2265"/>
      </w:tabs>
    </w:pPr>
    <w: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tabs>
        <w:tab w:val="clear" w:pos="4320"/>
        <w:tab w:val="clear" w:pos="8640"/>
        <w:tab w:val="left" w:pos="2265"/>
      </w:tabs>
    </w:pPr>
    <w:r>
      <w:tab/>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tabs>
        <w:tab w:val="clear" w:pos="4320"/>
        <w:tab w:val="clear" w:pos="8640"/>
        <w:tab w:val="left" w:pos="2265"/>
      </w:tabs>
    </w:pPr>
    <w:r>
      <w:tab/>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tabs>
        <w:tab w:val="clear" w:pos="4320"/>
        <w:tab w:val="clear" w:pos="8640"/>
        <w:tab w:val="left" w:pos="2265"/>
      </w:tabs>
    </w:pPr>
    <w:r>
      <w:tab/>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tabs>
        <w:tab w:val="clear" w:pos="4320"/>
        <w:tab w:val="clear" w:pos="8640"/>
        <w:tab w:val="left" w:pos="2265"/>
      </w:tabs>
    </w:pPr>
    <w:r>
      <w:tab/>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tabs>
        <w:tab w:val="clear" w:pos="4320"/>
        <w:tab w:val="clear" w:pos="8640"/>
        <w:tab w:val="left" w:pos="2265"/>
      </w:tabs>
    </w:pPr>
    <w:r>
      <w:tab/>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jc w:val="center"/>
    </w:pPr>
  </w:p>
  <w:p w:rsidR="002D3B59" w:rsidRDefault="002D3B59">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jc w:val="center"/>
    </w:pPr>
  </w:p>
  <w:p w:rsidR="002D3B59" w:rsidRDefault="002D3B5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816832"/>
      <w:docPartObj>
        <w:docPartGallery w:val="Page Numbers (Margins)"/>
        <w:docPartUnique/>
      </w:docPartObj>
    </w:sdtPr>
    <w:sdtContent>
      <w:p w:rsidR="002D3B59" w:rsidRDefault="002D3B59">
        <w:pPr>
          <w:pStyle w:val="Header"/>
          <w:jc w:val="center"/>
        </w:pPr>
        <w:r>
          <w:rPr>
            <w:noProof/>
          </w:rPr>
          <mc:AlternateContent>
            <mc:Choice Requires="wps">
              <w:drawing>
                <wp:anchor distT="0" distB="0" distL="114300" distR="114300" simplePos="0" relativeHeight="251656704" behindDoc="0" locked="0" layoutInCell="0" allowOverlap="1">
                  <wp:simplePos x="0" y="0"/>
                  <wp:positionH relativeFrom="leftMargin">
                    <wp:align>center</wp:align>
                  </wp:positionH>
                  <wp:positionV relativeFrom="page">
                    <wp:align>center</wp:align>
                  </wp:positionV>
                  <wp:extent cx="762000" cy="895350"/>
                  <wp:effectExtent l="0" t="0" r="0" b="0"/>
                  <wp:wrapNone/>
                  <wp:docPr id="55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szCs w:val="24"/>
                                </w:rPr>
                                <w:id w:val="25816818"/>
                                <w:docPartObj>
                                  <w:docPartGallery w:val="Page Numbers (Margins)"/>
                                  <w:docPartUnique/>
                                </w:docPartObj>
                              </w:sdtPr>
                              <w:sdtContent>
                                <w:sdt>
                                  <w:sdtPr>
                                    <w:rPr>
                                      <w:rFonts w:eastAsiaTheme="majorEastAsia"/>
                                      <w:szCs w:val="24"/>
                                    </w:rPr>
                                    <w:id w:val="25816819"/>
                                    <w:docPartObj>
                                      <w:docPartGallery w:val="Page Numbers (Margins)"/>
                                      <w:docPartUnique/>
                                    </w:docPartObj>
                                  </w:sdtPr>
                                  <w:sdtContent>
                                    <w:p w:rsidR="002D3B59" w:rsidRPr="00771485" w:rsidRDefault="002D3B59">
                                      <w:pPr>
                                        <w:jc w:val="center"/>
                                        <w:rPr>
                                          <w:rFonts w:eastAsiaTheme="majorEastAsia"/>
                                          <w:szCs w:val="24"/>
                                        </w:rPr>
                                      </w:pPr>
                                      <w:r>
                                        <w:rPr>
                                          <w:szCs w:val="24"/>
                                        </w:rPr>
                                        <w:t>APP A.</w:t>
                                      </w:r>
                                      <w:r w:rsidRPr="00771485">
                                        <w:rPr>
                                          <w:rFonts w:eastAsiaTheme="minorEastAsia"/>
                                          <w:szCs w:val="24"/>
                                        </w:rPr>
                                        <w:fldChar w:fldCharType="begin"/>
                                      </w:r>
                                      <w:r w:rsidRPr="00771485">
                                        <w:rPr>
                                          <w:szCs w:val="24"/>
                                        </w:rPr>
                                        <w:instrText xml:space="preserve"> PAGE   \* MERGEFORMAT </w:instrText>
                                      </w:r>
                                      <w:r w:rsidRPr="00771485">
                                        <w:rPr>
                                          <w:rFonts w:eastAsiaTheme="minorEastAsia"/>
                                          <w:szCs w:val="24"/>
                                        </w:rPr>
                                        <w:fldChar w:fldCharType="separate"/>
                                      </w:r>
                                      <w:r w:rsidR="003E4BE4" w:rsidRPr="003E4BE4">
                                        <w:rPr>
                                          <w:rFonts w:eastAsiaTheme="majorEastAsia"/>
                                          <w:noProof/>
                                          <w:szCs w:val="24"/>
                                        </w:rPr>
                                        <w:t>2</w:t>
                                      </w:r>
                                      <w:r w:rsidRPr="00771485">
                                        <w:rPr>
                                          <w:rFonts w:eastAsiaTheme="majorEastAsia"/>
                                          <w:noProof/>
                                          <w:szCs w:val="24"/>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105" style="position:absolute;left:0;text-align:left;margin-left:0;margin-top:0;width:60pt;height:70.5pt;z-index:251656704;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" o:allowincell="f" stroked="f">
                  <v:textbox style="layout-flow:vertical">
                    <w:txbxContent>
                      <w:sdt>
                        <w:sdtPr>
                          <w:rPr>
                            <w:rFonts w:eastAsiaTheme="majorEastAsia"/>
                            <w:szCs w:val="24"/>
                          </w:rPr>
                          <w:id w:val="25816818"/>
                          <w:docPartObj>
                            <w:docPartGallery w:val="Page Numbers (Margins)"/>
                            <w:docPartUnique/>
                          </w:docPartObj>
                        </w:sdtPr>
                        <w:sdtContent>
                          <w:sdt>
                            <w:sdtPr>
                              <w:rPr>
                                <w:rFonts w:eastAsiaTheme="majorEastAsia"/>
                                <w:szCs w:val="24"/>
                              </w:rPr>
                              <w:id w:val="25816819"/>
                              <w:docPartObj>
                                <w:docPartGallery w:val="Page Numbers (Margins)"/>
                                <w:docPartUnique/>
                              </w:docPartObj>
                            </w:sdtPr>
                            <w:sdtContent>
                              <w:p w:rsidR="002D3B59" w:rsidRPr="00771485" w:rsidRDefault="002D3B59">
                                <w:pPr>
                                  <w:jc w:val="center"/>
                                  <w:rPr>
                                    <w:rFonts w:eastAsiaTheme="majorEastAsia"/>
                                    <w:szCs w:val="24"/>
                                  </w:rPr>
                                </w:pPr>
                                <w:r>
                                  <w:rPr>
                                    <w:szCs w:val="24"/>
                                  </w:rPr>
                                  <w:t>APP A.</w:t>
                                </w:r>
                                <w:r w:rsidRPr="00771485">
                                  <w:rPr>
                                    <w:rFonts w:eastAsiaTheme="minorEastAsia"/>
                                    <w:szCs w:val="24"/>
                                  </w:rPr>
                                  <w:fldChar w:fldCharType="begin"/>
                                </w:r>
                                <w:r w:rsidRPr="00771485">
                                  <w:rPr>
                                    <w:szCs w:val="24"/>
                                  </w:rPr>
                                  <w:instrText xml:space="preserve"> PAGE   \* MERGEFORMAT </w:instrText>
                                </w:r>
                                <w:r w:rsidRPr="00771485">
                                  <w:rPr>
                                    <w:rFonts w:eastAsiaTheme="minorEastAsia"/>
                                    <w:szCs w:val="24"/>
                                  </w:rPr>
                                  <w:fldChar w:fldCharType="separate"/>
                                </w:r>
                                <w:r w:rsidR="003E4BE4" w:rsidRPr="003E4BE4">
                                  <w:rPr>
                                    <w:rFonts w:eastAsiaTheme="majorEastAsia"/>
                                    <w:noProof/>
                                    <w:szCs w:val="24"/>
                                  </w:rPr>
                                  <w:t>2</w:t>
                                </w:r>
                                <w:r w:rsidRPr="00771485">
                                  <w:rPr>
                                    <w:rFonts w:eastAsiaTheme="majorEastAsia"/>
                                    <w:noProof/>
                                    <w:szCs w:val="24"/>
                                  </w:rPr>
                                  <w:fldChar w:fldCharType="end"/>
                                </w:r>
                              </w:p>
                            </w:sdtContent>
                          </w:sdt>
                        </w:sdtContent>
                      </w:sdt>
                    </w:txbxContent>
                  </v:textbox>
                  <w10:wrap anchorx="margin" anchory="page"/>
                </v:rect>
              </w:pict>
            </mc:Fallback>
          </mc:AlternateContent>
        </w:r>
      </w:p>
    </w:sdtContent>
  </w:sdt>
  <w:p w:rsidR="002D3B59" w:rsidRDefault="002D3B59">
    <w:pPr>
      <w:pStyle w:val="Header"/>
    </w:pPr>
    <w:r>
      <w:rPr>
        <w:noProof/>
      </w:rPr>
      <mc:AlternateContent>
        <mc:Choice Requires="wps">
          <w:drawing>
            <wp:anchor distT="0" distB="0" distL="114300" distR="114300" simplePos="0" relativeHeight="251649536" behindDoc="0" locked="0" layoutInCell="0" allowOverlap="1">
              <wp:simplePos x="0" y="0"/>
              <wp:positionH relativeFrom="page">
                <wp:posOffset>76200</wp:posOffset>
              </wp:positionH>
              <wp:positionV relativeFrom="page">
                <wp:align>center</wp:align>
              </wp:positionV>
              <wp:extent cx="762000" cy="895350"/>
              <wp:effectExtent l="9525" t="0" r="9525" b="9525"/>
              <wp:wrapNone/>
              <wp:docPr id="251"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D3B59" w:rsidRPr="00E03869" w:rsidRDefault="002D3B59">
                          <w:pPr>
                            <w:jc w:val="center"/>
                            <w:rPr>
                              <w:szCs w:val="20"/>
                            </w:rPr>
                          </w:pPr>
                          <w:r w:rsidRPr="00E03869">
                            <w:rPr>
                              <w:szCs w:val="20"/>
                            </w:rPr>
                            <w:t>APP A.</w:t>
                          </w:r>
                          <w:r w:rsidRPr="00E03869">
                            <w:rPr>
                              <w:szCs w:val="20"/>
                            </w:rPr>
                            <w:fldChar w:fldCharType="begin"/>
                          </w:r>
                          <w:r w:rsidRPr="00E03869">
                            <w:rPr>
                              <w:szCs w:val="20"/>
                            </w:rPr>
                            <w:instrText xml:space="preserve"> PAGE   \* MERGEFORMAT </w:instrText>
                          </w:r>
                          <w:r w:rsidRPr="00E03869">
                            <w:rPr>
                              <w:szCs w:val="20"/>
                            </w:rPr>
                            <w:fldChar w:fldCharType="separate"/>
                          </w:r>
                          <w:r w:rsidR="003E4BE4">
                            <w:rPr>
                              <w:noProof/>
                              <w:szCs w:val="20"/>
                            </w:rPr>
                            <w:t>2</w:t>
                          </w:r>
                          <w:r w:rsidRPr="00E03869">
                            <w:rPr>
                              <w:szCs w:val="20"/>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 o:spid="_x0000_s1106" style="position:absolute;margin-left:6pt;margin-top:0;width:60pt;height:70.5pt;rotation:90;z-index:251649536;visibility:visible;mso-wrap-style:square;mso-width-percent:0;mso-height-percent:0;mso-wrap-distance-left:9pt;mso-wrap-distance-top:0;mso-wrap-distance-right:9pt;mso-wrap-distance-bottom:0;mso-position-horizontal:absolute;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" o:allowincell="f" stroked="f">
              <v:textbox style="layout-flow:vertical">
                <w:txbxContent>
                  <w:p w:rsidR="002D3B59" w:rsidRPr="00E03869" w:rsidRDefault="002D3B59">
                    <w:pPr>
                      <w:jc w:val="center"/>
                      <w:rPr>
                        <w:szCs w:val="20"/>
                      </w:rPr>
                    </w:pPr>
                    <w:r w:rsidRPr="00E03869">
                      <w:rPr>
                        <w:szCs w:val="20"/>
                      </w:rPr>
                      <w:t>APP A.</w:t>
                    </w:r>
                    <w:r w:rsidRPr="00E03869">
                      <w:rPr>
                        <w:szCs w:val="20"/>
                      </w:rPr>
                      <w:fldChar w:fldCharType="begin"/>
                    </w:r>
                    <w:r w:rsidRPr="00E03869">
                      <w:rPr>
                        <w:szCs w:val="20"/>
                      </w:rPr>
                      <w:instrText xml:space="preserve"> PAGE   \* MERGEFORMAT </w:instrText>
                    </w:r>
                    <w:r w:rsidRPr="00E03869">
                      <w:rPr>
                        <w:szCs w:val="20"/>
                      </w:rPr>
                      <w:fldChar w:fldCharType="separate"/>
                    </w:r>
                    <w:r w:rsidR="003E4BE4">
                      <w:rPr>
                        <w:noProof/>
                        <w:szCs w:val="20"/>
                      </w:rPr>
                      <w:t>2</w:t>
                    </w:r>
                    <w:r w:rsidRPr="00E03869">
                      <w:rPr>
                        <w:szCs w:val="20"/>
                      </w:rPr>
                      <w:fldChar w:fldCharType="end"/>
                    </w:r>
                  </w:p>
                </w:txbxContent>
              </v:textbox>
              <w10:wrap anchorx="page" anchory="page"/>
            </v:rect>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jc w:val="center"/>
    </w:pPr>
    <w:r>
      <w:rPr>
        <w:noProof/>
      </w:rPr>
      <mc:AlternateContent>
        <mc:Choice Requires="wps">
          <w:drawing>
            <wp:anchor distT="0" distB="0" distL="114300" distR="114300" simplePos="0" relativeHeight="251654656" behindDoc="0" locked="0" layoutInCell="0" allowOverlap="1">
              <wp:simplePos x="0" y="0"/>
              <wp:positionH relativeFrom="page">
                <wp:posOffset>76200</wp:posOffset>
              </wp:positionH>
              <wp:positionV relativeFrom="page">
                <wp:align>center</wp:align>
              </wp:positionV>
              <wp:extent cx="762000" cy="895350"/>
              <wp:effectExtent l="0" t="0" r="0" b="0"/>
              <wp:wrapNone/>
              <wp:docPr id="250"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D3B59" w:rsidRPr="00CB3F73" w:rsidRDefault="002D3B59">
                          <w:pPr>
                            <w:jc w:val="center"/>
                            <w:rPr>
                              <w:szCs w:val="20"/>
                            </w:rPr>
                          </w:pPr>
                          <w:r w:rsidRPr="00CB3F73">
                            <w:rPr>
                              <w:szCs w:val="20"/>
                            </w:rPr>
                            <w:t>APP A.</w:t>
                          </w:r>
                          <w:r w:rsidRPr="00CB3F73">
                            <w:rPr>
                              <w:szCs w:val="20"/>
                            </w:rPr>
                            <w:fldChar w:fldCharType="begin"/>
                          </w:r>
                          <w:r w:rsidRPr="00CB3F73">
                            <w:rPr>
                              <w:szCs w:val="20"/>
                            </w:rPr>
                            <w:instrText xml:space="preserve"> PAGE   \* MERGEFORMAT </w:instrText>
                          </w:r>
                          <w:r w:rsidRPr="00CB3F73">
                            <w:rPr>
                              <w:szCs w:val="20"/>
                            </w:rPr>
                            <w:fldChar w:fldCharType="separate"/>
                          </w:r>
                          <w:r w:rsidR="003E4BE4">
                            <w:rPr>
                              <w:noProof/>
                              <w:szCs w:val="20"/>
                            </w:rPr>
                            <w:t>3</w:t>
                          </w:r>
                          <w:r w:rsidRPr="00CB3F73">
                            <w:rPr>
                              <w:szCs w:val="20"/>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6" o:spid="_x0000_s1107" style="position:absolute;left:0;text-align:left;margin-left:6pt;margin-top:0;width:60pt;height:70.5pt;z-index:251654656;visibility:visible;mso-wrap-style:square;mso-width-percent:0;mso-height-percent:0;mso-wrap-distance-left:9pt;mso-wrap-distance-top:0;mso-wrap-distance-right:9pt;mso-wrap-distance-bottom:0;mso-position-horizontal:absolute;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" o:allowincell="f" stroked="f">
              <v:textbox style="layout-flow:vertical">
                <w:txbxContent>
                  <w:p w:rsidR="002D3B59" w:rsidRPr="00CB3F73" w:rsidRDefault="002D3B59">
                    <w:pPr>
                      <w:jc w:val="center"/>
                      <w:rPr>
                        <w:szCs w:val="20"/>
                      </w:rPr>
                    </w:pPr>
                    <w:r w:rsidRPr="00CB3F73">
                      <w:rPr>
                        <w:szCs w:val="20"/>
                      </w:rPr>
                      <w:t>APP A.</w:t>
                    </w:r>
                    <w:r w:rsidRPr="00CB3F73">
                      <w:rPr>
                        <w:szCs w:val="20"/>
                      </w:rPr>
                      <w:fldChar w:fldCharType="begin"/>
                    </w:r>
                    <w:r w:rsidRPr="00CB3F73">
                      <w:rPr>
                        <w:szCs w:val="20"/>
                      </w:rPr>
                      <w:instrText xml:space="preserve"> PAGE   \* MERGEFORMAT </w:instrText>
                    </w:r>
                    <w:r w:rsidRPr="00CB3F73">
                      <w:rPr>
                        <w:szCs w:val="20"/>
                      </w:rPr>
                      <w:fldChar w:fldCharType="separate"/>
                    </w:r>
                    <w:r w:rsidR="003E4BE4">
                      <w:rPr>
                        <w:noProof/>
                        <w:szCs w:val="20"/>
                      </w:rPr>
                      <w:t>3</w:t>
                    </w:r>
                    <w:r w:rsidRPr="00CB3F73">
                      <w:rPr>
                        <w:szCs w:val="20"/>
                      </w:rPr>
                      <w:fldChar w:fldCharType="end"/>
                    </w:r>
                  </w:p>
                </w:txbxContent>
              </v:textbox>
              <w10:wrap anchorx="page" anchory="page"/>
            </v:rect>
          </w:pict>
        </mc:Fallback>
      </mc:AlternateContent>
    </w:r>
  </w:p>
  <w:p w:rsidR="002D3B59" w:rsidRDefault="002D3B59">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jc w:val="center"/>
    </w:pPr>
  </w:p>
  <w:p w:rsidR="002D3B59" w:rsidRDefault="002D3B59">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jc w:val="center"/>
    </w:pPr>
    <w:r>
      <w:rPr>
        <w:noProof/>
      </w:rPr>
      <mc:AlternateContent>
        <mc:Choice Requires="wps">
          <w:drawing>
            <wp:anchor distT="0" distB="0" distL="114300" distR="114300" simplePos="0" relativeHeight="251650560" behindDoc="0" locked="0" layoutInCell="0" allowOverlap="1">
              <wp:simplePos x="0" y="0"/>
              <wp:positionH relativeFrom="page">
                <wp:posOffset>76200</wp:posOffset>
              </wp:positionH>
              <wp:positionV relativeFrom="page">
                <wp:align>center</wp:align>
              </wp:positionV>
              <wp:extent cx="762000" cy="895350"/>
              <wp:effectExtent l="0" t="0" r="0" b="0"/>
              <wp:wrapNone/>
              <wp:docPr id="24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D3B59" w:rsidRPr="00E03869" w:rsidRDefault="002D3B59">
                          <w:pPr>
                            <w:jc w:val="center"/>
                            <w:rPr>
                              <w:szCs w:val="24"/>
                            </w:rPr>
                          </w:pPr>
                          <w:r w:rsidRPr="00E03869">
                            <w:rPr>
                              <w:szCs w:val="24"/>
                            </w:rPr>
                            <w:t>APP A.</w:t>
                          </w:r>
                          <w:r w:rsidRPr="00E03869">
                            <w:rPr>
                              <w:szCs w:val="24"/>
                            </w:rPr>
                            <w:fldChar w:fldCharType="begin"/>
                          </w:r>
                          <w:r w:rsidRPr="00E03869">
                            <w:rPr>
                              <w:szCs w:val="24"/>
                            </w:rPr>
                            <w:instrText xml:space="preserve"> PAGE   \* MERGEFORMAT </w:instrText>
                          </w:r>
                          <w:r w:rsidRPr="00E03869">
                            <w:rPr>
                              <w:szCs w:val="24"/>
                            </w:rPr>
                            <w:fldChar w:fldCharType="separate"/>
                          </w:r>
                          <w:r w:rsidR="003E4BE4">
                            <w:rPr>
                              <w:noProof/>
                              <w:szCs w:val="24"/>
                            </w:rPr>
                            <w:t>5</w:t>
                          </w:r>
                          <w:r w:rsidRPr="00E03869">
                            <w:rPr>
                              <w:szCs w:val="24"/>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108" style="position:absolute;left:0;text-align:left;margin-left:6pt;margin-top:0;width:60pt;height:70.5pt;z-index:251650560;visibility:visible;mso-wrap-style:square;mso-width-percent:0;mso-height-percent:0;mso-wrap-distance-left:9pt;mso-wrap-distance-top:0;mso-wrap-distance-right:9pt;mso-wrap-distance-bottom:0;mso-position-horizontal:absolute;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" o:allowincell="f" stroked="f">
              <v:textbox style="layout-flow:vertical">
                <w:txbxContent>
                  <w:p w:rsidR="002D3B59" w:rsidRPr="00E03869" w:rsidRDefault="002D3B59">
                    <w:pPr>
                      <w:jc w:val="center"/>
                      <w:rPr>
                        <w:szCs w:val="24"/>
                      </w:rPr>
                    </w:pPr>
                    <w:r w:rsidRPr="00E03869">
                      <w:rPr>
                        <w:szCs w:val="24"/>
                      </w:rPr>
                      <w:t>APP A.</w:t>
                    </w:r>
                    <w:r w:rsidRPr="00E03869">
                      <w:rPr>
                        <w:szCs w:val="24"/>
                      </w:rPr>
                      <w:fldChar w:fldCharType="begin"/>
                    </w:r>
                    <w:r w:rsidRPr="00E03869">
                      <w:rPr>
                        <w:szCs w:val="24"/>
                      </w:rPr>
                      <w:instrText xml:space="preserve"> PAGE   \* MERGEFORMAT </w:instrText>
                    </w:r>
                    <w:r w:rsidRPr="00E03869">
                      <w:rPr>
                        <w:szCs w:val="24"/>
                      </w:rPr>
                      <w:fldChar w:fldCharType="separate"/>
                    </w:r>
                    <w:r w:rsidR="003E4BE4">
                      <w:rPr>
                        <w:noProof/>
                        <w:szCs w:val="24"/>
                      </w:rPr>
                      <w:t>5</w:t>
                    </w:r>
                    <w:r w:rsidRPr="00E03869">
                      <w:rPr>
                        <w:szCs w:val="24"/>
                      </w:rPr>
                      <w:fldChar w:fldCharType="end"/>
                    </w:r>
                  </w:p>
                </w:txbxContent>
              </v:textbox>
              <w10:wrap anchorx="page" anchory="page"/>
            </v:rect>
          </w:pict>
        </mc:Fallback>
      </mc:AlternateContent>
    </w:r>
  </w:p>
  <w:p w:rsidR="002D3B59" w:rsidRDefault="002D3B59">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jc w:val="center"/>
    </w:pPr>
  </w:p>
  <w:p w:rsidR="002D3B59" w:rsidRDefault="002D3B59">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jc w:val="center"/>
    </w:pPr>
    <w:r>
      <w:rPr>
        <w:noProof/>
      </w:rPr>
      <mc:AlternateContent>
        <mc:Choice Requires="wps">
          <w:drawing>
            <wp:anchor distT="0" distB="0" distL="114300" distR="114300" simplePos="0" relativeHeight="251651584" behindDoc="0" locked="0" layoutInCell="0" allowOverlap="1">
              <wp:simplePos x="0" y="0"/>
              <wp:positionH relativeFrom="page">
                <wp:posOffset>76200</wp:posOffset>
              </wp:positionH>
              <wp:positionV relativeFrom="page">
                <wp:align>center</wp:align>
              </wp:positionV>
              <wp:extent cx="762000" cy="895350"/>
              <wp:effectExtent l="0" t="0" r="0" b="0"/>
              <wp:wrapNone/>
              <wp:docPr id="234"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D3B59" w:rsidRPr="002A78D7" w:rsidRDefault="002D3B59">
                          <w:pPr>
                            <w:jc w:val="center"/>
                            <w:rPr>
                              <w:rFonts w:ascii="Cambria" w:hAnsi="Cambria"/>
                              <w:sz w:val="48"/>
                              <w:szCs w:val="44"/>
                            </w:rPr>
                          </w:pPr>
                          <w:r w:rsidRPr="00E03869">
                            <w:rPr>
                              <w:szCs w:val="24"/>
                            </w:rPr>
                            <w:t>APP A.</w:t>
                          </w:r>
                          <w:r w:rsidRPr="00E03869">
                            <w:rPr>
                              <w:szCs w:val="24"/>
                            </w:rPr>
                            <w:fldChar w:fldCharType="begin"/>
                          </w:r>
                          <w:r w:rsidRPr="00E03869">
                            <w:rPr>
                              <w:szCs w:val="24"/>
                            </w:rPr>
                            <w:instrText xml:space="preserve"> PAGE   \* MERGEFORMAT </w:instrText>
                          </w:r>
                          <w:r w:rsidRPr="00E03869">
                            <w:rPr>
                              <w:szCs w:val="24"/>
                            </w:rPr>
                            <w:fldChar w:fldCharType="separate"/>
                          </w:r>
                          <w:r w:rsidR="003E4BE4">
                            <w:rPr>
                              <w:noProof/>
                              <w:szCs w:val="24"/>
                            </w:rPr>
                            <w:t>7</w:t>
                          </w:r>
                          <w:r w:rsidRPr="00E03869">
                            <w:rPr>
                              <w:szCs w:val="24"/>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 o:spid="_x0000_s1109" style="position:absolute;left:0;text-align:left;margin-left:6pt;margin-top:0;width:60pt;height:70.5pt;z-index:251651584;visibility:visible;mso-wrap-style:square;mso-width-percent:0;mso-height-percent:0;mso-wrap-distance-left:9pt;mso-wrap-distance-top:0;mso-wrap-distance-right:9pt;mso-wrap-distance-bottom:0;mso-position-horizontal:absolute;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" o:allowincell="f" stroked="f">
              <v:textbox style="layout-flow:vertical">
                <w:txbxContent>
                  <w:p w:rsidR="002D3B59" w:rsidRPr="002A78D7" w:rsidRDefault="002D3B59">
                    <w:pPr>
                      <w:jc w:val="center"/>
                      <w:rPr>
                        <w:rFonts w:ascii="Cambria" w:hAnsi="Cambria"/>
                        <w:sz w:val="48"/>
                        <w:szCs w:val="44"/>
                      </w:rPr>
                    </w:pPr>
                    <w:r w:rsidRPr="00E03869">
                      <w:rPr>
                        <w:szCs w:val="24"/>
                      </w:rPr>
                      <w:t>APP A.</w:t>
                    </w:r>
                    <w:r w:rsidRPr="00E03869">
                      <w:rPr>
                        <w:szCs w:val="24"/>
                      </w:rPr>
                      <w:fldChar w:fldCharType="begin"/>
                    </w:r>
                    <w:r w:rsidRPr="00E03869">
                      <w:rPr>
                        <w:szCs w:val="24"/>
                      </w:rPr>
                      <w:instrText xml:space="preserve"> PAGE   \* MERGEFORMAT </w:instrText>
                    </w:r>
                    <w:r w:rsidRPr="00E03869">
                      <w:rPr>
                        <w:szCs w:val="24"/>
                      </w:rPr>
                      <w:fldChar w:fldCharType="separate"/>
                    </w:r>
                    <w:r w:rsidR="003E4BE4">
                      <w:rPr>
                        <w:noProof/>
                        <w:szCs w:val="24"/>
                      </w:rPr>
                      <w:t>7</w:t>
                    </w:r>
                    <w:r w:rsidRPr="00E03869">
                      <w:rPr>
                        <w:szCs w:val="24"/>
                      </w:rPr>
                      <w:fldChar w:fldCharType="end"/>
                    </w:r>
                  </w:p>
                </w:txbxContent>
              </v:textbox>
              <w10:wrap anchorx="page" anchory="page"/>
            </v:rect>
          </w:pict>
        </mc:Fallback>
      </mc:AlternateContent>
    </w:r>
  </w:p>
  <w:p w:rsidR="002D3B59" w:rsidRDefault="002D3B59">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jc w:val="center"/>
    </w:pPr>
  </w:p>
  <w:p w:rsidR="002D3B59" w:rsidRDefault="002D3B59">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jc w:val="center"/>
    </w:pPr>
    <w:r>
      <w:rPr>
        <w:noProof/>
      </w:rPr>
      <mc:AlternateContent>
        <mc:Choice Requires="wps">
          <w:drawing>
            <wp:anchor distT="0" distB="0" distL="114300" distR="114300" simplePos="0" relativeHeight="251652608" behindDoc="0" locked="0" layoutInCell="0" allowOverlap="1">
              <wp:simplePos x="0" y="0"/>
              <wp:positionH relativeFrom="page">
                <wp:posOffset>76200</wp:posOffset>
              </wp:positionH>
              <wp:positionV relativeFrom="page">
                <wp:align>center</wp:align>
              </wp:positionV>
              <wp:extent cx="762000" cy="895350"/>
              <wp:effectExtent l="0" t="0" r="0" b="0"/>
              <wp:wrapNone/>
              <wp:docPr id="233"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D3B59" w:rsidRPr="00E03869" w:rsidRDefault="002D3B59">
                          <w:pPr>
                            <w:jc w:val="center"/>
                            <w:rPr>
                              <w:szCs w:val="24"/>
                            </w:rPr>
                          </w:pPr>
                          <w:r w:rsidRPr="00E03869">
                            <w:rPr>
                              <w:szCs w:val="24"/>
                            </w:rPr>
                            <w:t>APP A.</w:t>
                          </w:r>
                          <w:r w:rsidRPr="00E03869">
                            <w:rPr>
                              <w:szCs w:val="24"/>
                            </w:rPr>
                            <w:fldChar w:fldCharType="begin"/>
                          </w:r>
                          <w:r w:rsidRPr="00E03869">
                            <w:rPr>
                              <w:szCs w:val="24"/>
                            </w:rPr>
                            <w:instrText xml:space="preserve"> PAGE   \* MERGEFORMAT </w:instrText>
                          </w:r>
                          <w:r w:rsidRPr="00E03869">
                            <w:rPr>
                              <w:szCs w:val="24"/>
                            </w:rPr>
                            <w:fldChar w:fldCharType="separate"/>
                          </w:r>
                          <w:r w:rsidR="003E4BE4">
                            <w:rPr>
                              <w:noProof/>
                              <w:szCs w:val="24"/>
                            </w:rPr>
                            <w:t>9</w:t>
                          </w:r>
                          <w:r w:rsidRPr="00E03869">
                            <w:rPr>
                              <w:szCs w:val="24"/>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1" o:spid="_x0000_s1110" style="position:absolute;left:0;text-align:left;margin-left:6pt;margin-top:0;width:60pt;height:70.5pt;z-index:251652608;visibility:visible;mso-wrap-style:square;mso-width-percent:0;mso-height-percent:0;mso-wrap-distance-left:9pt;mso-wrap-distance-top:0;mso-wrap-distance-right:9pt;mso-wrap-distance-bottom:0;mso-position-horizontal:absolute;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" o:allowincell="f" stroked="f">
              <v:textbox style="layout-flow:vertical">
                <w:txbxContent>
                  <w:p w:rsidR="002D3B59" w:rsidRPr="00E03869" w:rsidRDefault="002D3B59">
                    <w:pPr>
                      <w:jc w:val="center"/>
                      <w:rPr>
                        <w:szCs w:val="24"/>
                      </w:rPr>
                    </w:pPr>
                    <w:r w:rsidRPr="00E03869">
                      <w:rPr>
                        <w:szCs w:val="24"/>
                      </w:rPr>
                      <w:t>APP A.</w:t>
                    </w:r>
                    <w:r w:rsidRPr="00E03869">
                      <w:rPr>
                        <w:szCs w:val="24"/>
                      </w:rPr>
                      <w:fldChar w:fldCharType="begin"/>
                    </w:r>
                    <w:r w:rsidRPr="00E03869">
                      <w:rPr>
                        <w:szCs w:val="24"/>
                      </w:rPr>
                      <w:instrText xml:space="preserve"> PAGE   \* MERGEFORMAT </w:instrText>
                    </w:r>
                    <w:r w:rsidRPr="00E03869">
                      <w:rPr>
                        <w:szCs w:val="24"/>
                      </w:rPr>
                      <w:fldChar w:fldCharType="separate"/>
                    </w:r>
                    <w:r w:rsidR="003E4BE4">
                      <w:rPr>
                        <w:noProof/>
                        <w:szCs w:val="24"/>
                      </w:rPr>
                      <w:t>9</w:t>
                    </w:r>
                    <w:r w:rsidRPr="00E03869">
                      <w:rPr>
                        <w:szCs w:val="24"/>
                      </w:rPr>
                      <w:fldChar w:fldCharType="end"/>
                    </w:r>
                  </w:p>
                </w:txbxContent>
              </v:textbox>
              <w10:wrap anchorx="page" anchory="page"/>
            </v:rect>
          </w:pict>
        </mc:Fallback>
      </mc:AlternateContent>
    </w:r>
  </w:p>
  <w:p w:rsidR="002D3B59" w:rsidRDefault="002D3B59">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jc w:val="center"/>
    </w:pPr>
  </w:p>
  <w:p w:rsidR="002D3B59" w:rsidRDefault="002D3B59">
    <w:pPr>
      <w:pStyle w:val="Heade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jc w:val="center"/>
    </w:pPr>
    <w:r>
      <w:rPr>
        <w:noProof/>
      </w:rPr>
      <mc:AlternateContent>
        <mc:Choice Requires="wps">
          <w:drawing>
            <wp:anchor distT="0" distB="0" distL="114300" distR="114300" simplePos="0" relativeHeight="251653632" behindDoc="0" locked="0" layoutInCell="0" allowOverlap="1">
              <wp:simplePos x="0" y="0"/>
              <wp:positionH relativeFrom="page">
                <wp:posOffset>76200</wp:posOffset>
              </wp:positionH>
              <wp:positionV relativeFrom="page">
                <wp:align>center</wp:align>
              </wp:positionV>
              <wp:extent cx="762000" cy="895350"/>
              <wp:effectExtent l="0" t="0" r="0" b="0"/>
              <wp:wrapNone/>
              <wp:docPr id="229"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D3B59" w:rsidRPr="00E03869" w:rsidRDefault="002D3B59">
                          <w:pPr>
                            <w:jc w:val="center"/>
                            <w:rPr>
                              <w:szCs w:val="24"/>
                            </w:rPr>
                          </w:pPr>
                          <w:r w:rsidRPr="00E03869">
                            <w:rPr>
                              <w:szCs w:val="24"/>
                            </w:rPr>
                            <w:t>APP A.</w:t>
                          </w:r>
                          <w:r w:rsidRPr="00E03869">
                            <w:rPr>
                              <w:szCs w:val="24"/>
                            </w:rPr>
                            <w:fldChar w:fldCharType="begin"/>
                          </w:r>
                          <w:r w:rsidRPr="00E03869">
                            <w:rPr>
                              <w:szCs w:val="24"/>
                            </w:rPr>
                            <w:instrText xml:space="preserve"> PAGE   \* MERGEFORMAT </w:instrText>
                          </w:r>
                          <w:r w:rsidRPr="00E03869">
                            <w:rPr>
                              <w:szCs w:val="24"/>
                            </w:rPr>
                            <w:fldChar w:fldCharType="separate"/>
                          </w:r>
                          <w:r w:rsidR="003E4BE4">
                            <w:rPr>
                              <w:noProof/>
                              <w:szCs w:val="24"/>
                            </w:rPr>
                            <w:t>11</w:t>
                          </w:r>
                          <w:r w:rsidRPr="00E03869">
                            <w:rPr>
                              <w:szCs w:val="24"/>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 o:spid="_x0000_s1111" style="position:absolute;left:0;text-align:left;margin-left:6pt;margin-top:0;width:60pt;height:70.5pt;z-index:251653632;visibility:visible;mso-wrap-style:square;mso-width-percent:0;mso-height-percent:0;mso-wrap-distance-left:9pt;mso-wrap-distance-top:0;mso-wrap-distance-right:9pt;mso-wrap-distance-bottom:0;mso-position-horizontal:absolute;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" o:allowincell="f" stroked="f">
              <v:textbox style="layout-flow:vertical">
                <w:txbxContent>
                  <w:p w:rsidR="002D3B59" w:rsidRPr="00E03869" w:rsidRDefault="002D3B59">
                    <w:pPr>
                      <w:jc w:val="center"/>
                      <w:rPr>
                        <w:szCs w:val="24"/>
                      </w:rPr>
                    </w:pPr>
                    <w:r w:rsidRPr="00E03869">
                      <w:rPr>
                        <w:szCs w:val="24"/>
                      </w:rPr>
                      <w:t>APP A.</w:t>
                    </w:r>
                    <w:r w:rsidRPr="00E03869">
                      <w:rPr>
                        <w:szCs w:val="24"/>
                      </w:rPr>
                      <w:fldChar w:fldCharType="begin"/>
                    </w:r>
                    <w:r w:rsidRPr="00E03869">
                      <w:rPr>
                        <w:szCs w:val="24"/>
                      </w:rPr>
                      <w:instrText xml:space="preserve"> PAGE   \* MERGEFORMAT </w:instrText>
                    </w:r>
                    <w:r w:rsidRPr="00E03869">
                      <w:rPr>
                        <w:szCs w:val="24"/>
                      </w:rPr>
                      <w:fldChar w:fldCharType="separate"/>
                    </w:r>
                    <w:r w:rsidR="003E4BE4">
                      <w:rPr>
                        <w:noProof/>
                        <w:szCs w:val="24"/>
                      </w:rPr>
                      <w:t>11</w:t>
                    </w:r>
                    <w:r w:rsidRPr="00E03869">
                      <w:rPr>
                        <w:szCs w:val="24"/>
                      </w:rPr>
                      <w:fldChar w:fldCharType="end"/>
                    </w:r>
                  </w:p>
                </w:txbxContent>
              </v:textbox>
              <w10:wrap anchorx="page" anchory="page"/>
            </v:rect>
          </w:pict>
        </mc:Fallback>
      </mc:AlternateContent>
    </w:r>
  </w:p>
  <w:p w:rsidR="002D3B59" w:rsidRDefault="002D3B5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816833"/>
      <w:docPartObj>
        <w:docPartGallery w:val="Page Numbers (Margins)"/>
        <w:docPartUnique/>
      </w:docPartObj>
    </w:sdtPr>
    <w:sdtContent>
      <w:p w:rsidR="002D3B59" w:rsidRDefault="002D3B59">
        <w:pPr>
          <w:pStyle w:val="Header"/>
          <w:jc w:val="center"/>
        </w:pPr>
        <w:r>
          <w:rPr>
            <w:noProof/>
          </w:rPr>
          <mc:AlternateContent>
            <mc:Choice Requires="wps">
              <w:drawing>
                <wp:anchor distT="0" distB="0" distL="114300" distR="114300" simplePos="0" relativeHeight="251657728" behindDoc="0" locked="0" layoutInCell="0" allowOverlap="1">
                  <wp:simplePos x="0" y="0"/>
                  <wp:positionH relativeFrom="leftMargin">
                    <wp:align>center</wp:align>
                  </wp:positionH>
                  <wp:positionV relativeFrom="page">
                    <wp:align>center</wp:align>
                  </wp:positionV>
                  <wp:extent cx="762000" cy="895350"/>
                  <wp:effectExtent l="0" t="0" r="0" b="0"/>
                  <wp:wrapNone/>
                  <wp:docPr id="31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szCs w:val="24"/>
                                </w:rPr>
                                <w:id w:val="25816820"/>
                                <w:docPartObj>
                                  <w:docPartGallery w:val="Page Numbers (Margins)"/>
                                  <w:docPartUnique/>
                                </w:docPartObj>
                              </w:sdtPr>
                              <w:sdtContent>
                                <w:sdt>
                                  <w:sdtPr>
                                    <w:rPr>
                                      <w:rFonts w:eastAsiaTheme="majorEastAsia"/>
                                      <w:szCs w:val="24"/>
                                    </w:rPr>
                                    <w:id w:val="25816821"/>
                                    <w:docPartObj>
                                      <w:docPartGallery w:val="Page Numbers (Margins)"/>
                                      <w:docPartUnique/>
                                    </w:docPartObj>
                                  </w:sdtPr>
                                  <w:sdtContent>
                                    <w:p w:rsidR="002D3B59" w:rsidRPr="000601F3" w:rsidRDefault="002D3B59">
                                      <w:pPr>
                                        <w:jc w:val="center"/>
                                        <w:rPr>
                                          <w:rFonts w:eastAsiaTheme="majorEastAsia"/>
                                          <w:szCs w:val="24"/>
                                        </w:rPr>
                                      </w:pPr>
                                      <w:r w:rsidRPr="00E03869">
                                        <w:rPr>
                                          <w:szCs w:val="24"/>
                                        </w:rPr>
                                        <w:t>APP A.</w:t>
                                      </w:r>
                                      <w:r w:rsidRPr="000601F3">
                                        <w:rPr>
                                          <w:rFonts w:eastAsiaTheme="minorEastAsia"/>
                                          <w:szCs w:val="24"/>
                                        </w:rPr>
                                        <w:fldChar w:fldCharType="begin"/>
                                      </w:r>
                                      <w:r w:rsidRPr="000601F3">
                                        <w:rPr>
                                          <w:szCs w:val="24"/>
                                        </w:rPr>
                                        <w:instrText xml:space="preserve"> PAGE   \* MERGEFORMAT </w:instrText>
                                      </w:r>
                                      <w:r w:rsidRPr="000601F3">
                                        <w:rPr>
                                          <w:rFonts w:eastAsiaTheme="minorEastAsia"/>
                                          <w:szCs w:val="24"/>
                                        </w:rPr>
                                        <w:fldChar w:fldCharType="separate"/>
                                      </w:r>
                                      <w:r w:rsidR="003E4BE4" w:rsidRPr="003E4BE4">
                                        <w:rPr>
                                          <w:rFonts w:eastAsiaTheme="majorEastAsia"/>
                                          <w:noProof/>
                                          <w:szCs w:val="24"/>
                                        </w:rPr>
                                        <w:t>12</w:t>
                                      </w:r>
                                      <w:r w:rsidRPr="000601F3">
                                        <w:rPr>
                                          <w:rFonts w:eastAsiaTheme="majorEastAsia"/>
                                          <w:noProof/>
                                          <w:szCs w:val="24"/>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112" style="position:absolute;left:0;text-align:left;margin-left:0;margin-top:0;width:60pt;height:70.5pt;z-index:251657728;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" o:allowincell="f" stroked="f">
                  <v:textbox style="layout-flow:vertical">
                    <w:txbxContent>
                      <w:sdt>
                        <w:sdtPr>
                          <w:rPr>
                            <w:rFonts w:eastAsiaTheme="majorEastAsia"/>
                            <w:szCs w:val="24"/>
                          </w:rPr>
                          <w:id w:val="25816820"/>
                          <w:docPartObj>
                            <w:docPartGallery w:val="Page Numbers (Margins)"/>
                            <w:docPartUnique/>
                          </w:docPartObj>
                        </w:sdtPr>
                        <w:sdtContent>
                          <w:sdt>
                            <w:sdtPr>
                              <w:rPr>
                                <w:rFonts w:eastAsiaTheme="majorEastAsia"/>
                                <w:szCs w:val="24"/>
                              </w:rPr>
                              <w:id w:val="25816821"/>
                              <w:docPartObj>
                                <w:docPartGallery w:val="Page Numbers (Margins)"/>
                                <w:docPartUnique/>
                              </w:docPartObj>
                            </w:sdtPr>
                            <w:sdtContent>
                              <w:p w:rsidR="002D3B59" w:rsidRPr="000601F3" w:rsidRDefault="002D3B59">
                                <w:pPr>
                                  <w:jc w:val="center"/>
                                  <w:rPr>
                                    <w:rFonts w:eastAsiaTheme="majorEastAsia"/>
                                    <w:szCs w:val="24"/>
                                  </w:rPr>
                                </w:pPr>
                                <w:r w:rsidRPr="00E03869">
                                  <w:rPr>
                                    <w:szCs w:val="24"/>
                                  </w:rPr>
                                  <w:t>APP A.</w:t>
                                </w:r>
                                <w:r w:rsidRPr="000601F3">
                                  <w:rPr>
                                    <w:rFonts w:eastAsiaTheme="minorEastAsia"/>
                                    <w:szCs w:val="24"/>
                                  </w:rPr>
                                  <w:fldChar w:fldCharType="begin"/>
                                </w:r>
                                <w:r w:rsidRPr="000601F3">
                                  <w:rPr>
                                    <w:szCs w:val="24"/>
                                  </w:rPr>
                                  <w:instrText xml:space="preserve"> PAGE   \* MERGEFORMAT </w:instrText>
                                </w:r>
                                <w:r w:rsidRPr="000601F3">
                                  <w:rPr>
                                    <w:rFonts w:eastAsiaTheme="minorEastAsia"/>
                                    <w:szCs w:val="24"/>
                                  </w:rPr>
                                  <w:fldChar w:fldCharType="separate"/>
                                </w:r>
                                <w:r w:rsidR="003E4BE4" w:rsidRPr="003E4BE4">
                                  <w:rPr>
                                    <w:rFonts w:eastAsiaTheme="majorEastAsia"/>
                                    <w:noProof/>
                                    <w:szCs w:val="24"/>
                                  </w:rPr>
                                  <w:t>12</w:t>
                                </w:r>
                                <w:r w:rsidRPr="000601F3">
                                  <w:rPr>
                                    <w:rFonts w:eastAsiaTheme="majorEastAsia"/>
                                    <w:noProof/>
                                    <w:szCs w:val="24"/>
                                  </w:rPr>
                                  <w:fldChar w:fldCharType="end"/>
                                </w:r>
                              </w:p>
                            </w:sdtContent>
                          </w:sdt>
                        </w:sdtContent>
                      </w:sdt>
                    </w:txbxContent>
                  </v:textbox>
                  <w10:wrap anchorx="margin" anchory="page"/>
                </v:rect>
              </w:pict>
            </mc:Fallback>
          </mc:AlternateContent>
        </w:r>
      </w:p>
    </w:sdtContent>
  </w:sdt>
  <w:p w:rsidR="002D3B59" w:rsidRDefault="002D3B59">
    <w:pPr>
      <w:pStyle w:val="Heade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jc w:val="center"/>
    </w:pPr>
  </w:p>
  <w:p w:rsidR="002D3B59" w:rsidRDefault="002D3B59">
    <w:pPr>
      <w:pStyle w:val="Header"/>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jc w:val="center"/>
    </w:pPr>
  </w:p>
  <w:p w:rsidR="002D3B59" w:rsidRDefault="002D3B59">
    <w:pPr>
      <w:pStyle w:val="Heade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jc w:val="center"/>
    </w:pPr>
  </w:p>
  <w:p w:rsidR="002D3B59" w:rsidRDefault="002D3B59">
    <w:pPr>
      <w:pStyle w:val="Header"/>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jc w:val="center"/>
    </w:pPr>
  </w:p>
  <w:p w:rsidR="002D3B59" w:rsidRDefault="002D3B59">
    <w:pPr>
      <w:pStyle w:val="Header"/>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A40A3A" w:rsidRDefault="002D3B59" w:rsidP="0078396B">
    <w:pPr>
      <w:pStyle w:val="Header"/>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816834"/>
      <w:docPartObj>
        <w:docPartGallery w:val="Page Numbers (Margins)"/>
        <w:docPartUnique/>
      </w:docPartObj>
    </w:sdtPr>
    <w:sdtContent>
      <w:p w:rsidR="002D3B59" w:rsidRDefault="002D3B59">
        <w:pPr>
          <w:pStyle w:val="Header"/>
        </w:pPr>
        <w:r>
          <w:rPr>
            <w:noProof/>
          </w:rPr>
          <mc:AlternateContent>
            <mc:Choice Requires="wps">
              <w:drawing>
                <wp:anchor distT="0" distB="0" distL="114300" distR="114300" simplePos="0" relativeHeight="251660800" behindDoc="0" locked="0" layoutInCell="0" allowOverlap="1">
                  <wp:simplePos x="0" y="0"/>
                  <wp:positionH relativeFrom="leftMargin">
                    <wp:align>center</wp:align>
                  </wp:positionH>
                  <wp:positionV relativeFrom="page">
                    <wp:align>center</wp:align>
                  </wp:positionV>
                  <wp:extent cx="762000" cy="895350"/>
                  <wp:effectExtent l="0" t="0" r="0" b="0"/>
                  <wp:wrapNone/>
                  <wp:docPr id="55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szCs w:val="24"/>
                                </w:rPr>
                                <w:id w:val="25816826"/>
                                <w:docPartObj>
                                  <w:docPartGallery w:val="Page Numbers (Margins)"/>
                                  <w:docPartUnique/>
                                </w:docPartObj>
                              </w:sdtPr>
                              <w:sdtContent>
                                <w:sdt>
                                  <w:sdtPr>
                                    <w:rPr>
                                      <w:rFonts w:eastAsiaTheme="majorEastAsia"/>
                                      <w:szCs w:val="24"/>
                                    </w:rPr>
                                    <w:id w:val="25816827"/>
                                    <w:docPartObj>
                                      <w:docPartGallery w:val="Page Numbers (Margins)"/>
                                      <w:docPartUnique/>
                                    </w:docPartObj>
                                  </w:sdtPr>
                                  <w:sdtContent>
                                    <w:p w:rsidR="002D3B59" w:rsidRPr="000601F3" w:rsidRDefault="002D3B59">
                                      <w:pPr>
                                        <w:jc w:val="center"/>
                                        <w:rPr>
                                          <w:rFonts w:eastAsiaTheme="majorEastAsia"/>
                                          <w:szCs w:val="24"/>
                                        </w:rPr>
                                      </w:pPr>
                                      <w:r w:rsidRPr="00E03869">
                                        <w:rPr>
                                          <w:szCs w:val="24"/>
                                        </w:rPr>
                                        <w:t>APP A.</w:t>
                                      </w:r>
                                      <w:r w:rsidRPr="000601F3">
                                        <w:rPr>
                                          <w:rFonts w:eastAsiaTheme="minorEastAsia"/>
                                          <w:szCs w:val="24"/>
                                        </w:rPr>
                                        <w:fldChar w:fldCharType="begin"/>
                                      </w:r>
                                      <w:r w:rsidRPr="000601F3">
                                        <w:rPr>
                                          <w:szCs w:val="24"/>
                                        </w:rPr>
                                        <w:instrText xml:space="preserve"> PAGE   \* MERGEFORMAT </w:instrText>
                                      </w:r>
                                      <w:r w:rsidRPr="000601F3">
                                        <w:rPr>
                                          <w:rFonts w:eastAsiaTheme="minorEastAsia"/>
                                          <w:szCs w:val="24"/>
                                        </w:rPr>
                                        <w:fldChar w:fldCharType="separate"/>
                                      </w:r>
                                      <w:r w:rsidR="003E4BE4" w:rsidRPr="003E4BE4">
                                        <w:rPr>
                                          <w:rFonts w:eastAsiaTheme="majorEastAsia"/>
                                          <w:noProof/>
                                          <w:szCs w:val="24"/>
                                        </w:rPr>
                                        <w:t>18</w:t>
                                      </w:r>
                                      <w:r w:rsidRPr="000601F3">
                                        <w:rPr>
                                          <w:rFonts w:eastAsiaTheme="majorEastAsia"/>
                                          <w:noProof/>
                                          <w:szCs w:val="24"/>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115" style="position:absolute;margin-left:0;margin-top:0;width:60pt;height:70.5pt;z-index:251660800;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" o:allowincell="f" stroked="f">
                  <v:textbox style="layout-flow:vertical">
                    <w:txbxContent>
                      <w:sdt>
                        <w:sdtPr>
                          <w:rPr>
                            <w:rFonts w:eastAsiaTheme="majorEastAsia"/>
                            <w:szCs w:val="24"/>
                          </w:rPr>
                          <w:id w:val="25816826"/>
                          <w:docPartObj>
                            <w:docPartGallery w:val="Page Numbers (Margins)"/>
                            <w:docPartUnique/>
                          </w:docPartObj>
                        </w:sdtPr>
                        <w:sdtContent>
                          <w:sdt>
                            <w:sdtPr>
                              <w:rPr>
                                <w:rFonts w:eastAsiaTheme="majorEastAsia"/>
                                <w:szCs w:val="24"/>
                              </w:rPr>
                              <w:id w:val="25816827"/>
                              <w:docPartObj>
                                <w:docPartGallery w:val="Page Numbers (Margins)"/>
                                <w:docPartUnique/>
                              </w:docPartObj>
                            </w:sdtPr>
                            <w:sdtContent>
                              <w:p w:rsidR="002D3B59" w:rsidRPr="000601F3" w:rsidRDefault="002D3B59">
                                <w:pPr>
                                  <w:jc w:val="center"/>
                                  <w:rPr>
                                    <w:rFonts w:eastAsiaTheme="majorEastAsia"/>
                                    <w:szCs w:val="24"/>
                                  </w:rPr>
                                </w:pPr>
                                <w:r w:rsidRPr="00E03869">
                                  <w:rPr>
                                    <w:szCs w:val="24"/>
                                  </w:rPr>
                                  <w:t>APP A.</w:t>
                                </w:r>
                                <w:r w:rsidRPr="000601F3">
                                  <w:rPr>
                                    <w:rFonts w:eastAsiaTheme="minorEastAsia"/>
                                    <w:szCs w:val="24"/>
                                  </w:rPr>
                                  <w:fldChar w:fldCharType="begin"/>
                                </w:r>
                                <w:r w:rsidRPr="000601F3">
                                  <w:rPr>
                                    <w:szCs w:val="24"/>
                                  </w:rPr>
                                  <w:instrText xml:space="preserve"> PAGE   \* MERGEFORMAT </w:instrText>
                                </w:r>
                                <w:r w:rsidRPr="000601F3">
                                  <w:rPr>
                                    <w:rFonts w:eastAsiaTheme="minorEastAsia"/>
                                    <w:szCs w:val="24"/>
                                  </w:rPr>
                                  <w:fldChar w:fldCharType="separate"/>
                                </w:r>
                                <w:r w:rsidR="003E4BE4" w:rsidRPr="003E4BE4">
                                  <w:rPr>
                                    <w:rFonts w:eastAsiaTheme="majorEastAsia"/>
                                    <w:noProof/>
                                    <w:szCs w:val="24"/>
                                  </w:rPr>
                                  <w:t>18</w:t>
                                </w:r>
                                <w:r w:rsidRPr="000601F3">
                                  <w:rPr>
                                    <w:rFonts w:eastAsiaTheme="majorEastAsia"/>
                                    <w:noProof/>
                                    <w:szCs w:val="24"/>
                                  </w:rPr>
                                  <w:fldChar w:fldCharType="end"/>
                                </w:r>
                              </w:p>
                            </w:sdtContent>
                          </w:sdt>
                        </w:sdtContent>
                      </w:sdt>
                    </w:txbxContent>
                  </v:textbox>
                  <w10:wrap anchorx="margin" anchory="page"/>
                </v:rect>
              </w:pict>
            </mc:Fallback>
          </mc:AlternateContent>
        </w:r>
      </w:p>
    </w:sdtContent>
  </w:sdt>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jc w:val="center"/>
    </w:pPr>
    <w:sdt>
      <w:sdtPr>
        <w:id w:val="25816836"/>
        <w:docPartObj>
          <w:docPartGallery w:val="Page Numbers (Margins)"/>
          <w:docPartUnique/>
        </w:docPartObj>
      </w:sdtPr>
      <w:sdtContent>
        <w:r>
          <w:rPr>
            <w:noProof/>
          </w:rPr>
          <mc:AlternateContent>
            <mc:Choice Requires="wps">
              <w:drawing>
                <wp:anchor distT="0" distB="0" distL="114300" distR="114300" simplePos="0" relativeHeight="251662848" behindDoc="0" locked="0" layoutInCell="0" allowOverlap="1">
                  <wp:simplePos x="0" y="0"/>
                  <wp:positionH relativeFrom="leftMargin">
                    <wp:align>center</wp:align>
                  </wp:positionH>
                  <wp:positionV relativeFrom="page">
                    <wp:align>center</wp:align>
                  </wp:positionV>
                  <wp:extent cx="762000" cy="895350"/>
                  <wp:effectExtent l="0" t="0" r="0" b="0"/>
                  <wp:wrapNone/>
                  <wp:docPr id="55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szCs w:val="24"/>
                                </w:rPr>
                                <w:id w:val="25816828"/>
                                <w:docPartObj>
                                  <w:docPartGallery w:val="Page Numbers (Margins)"/>
                                  <w:docPartUnique/>
                                </w:docPartObj>
                              </w:sdtPr>
                              <w:sdtContent>
                                <w:sdt>
                                  <w:sdtPr>
                                    <w:rPr>
                                      <w:rFonts w:eastAsiaTheme="majorEastAsia"/>
                                      <w:szCs w:val="24"/>
                                    </w:rPr>
                                    <w:id w:val="25816829"/>
                                    <w:docPartObj>
                                      <w:docPartGallery w:val="Page Numbers (Margins)"/>
                                      <w:docPartUnique/>
                                    </w:docPartObj>
                                  </w:sdtPr>
                                  <w:sdtContent>
                                    <w:p w:rsidR="002D3B59" w:rsidRPr="000601F3" w:rsidRDefault="002D3B59">
                                      <w:pPr>
                                        <w:jc w:val="center"/>
                                        <w:rPr>
                                          <w:rFonts w:eastAsiaTheme="majorEastAsia"/>
                                          <w:szCs w:val="24"/>
                                        </w:rPr>
                                      </w:pPr>
                                      <w:r w:rsidRPr="00E03869">
                                        <w:rPr>
                                          <w:szCs w:val="24"/>
                                        </w:rPr>
                                        <w:t>APP A.</w:t>
                                      </w:r>
                                      <w:r w:rsidRPr="000601F3">
                                        <w:rPr>
                                          <w:rFonts w:eastAsiaTheme="minorEastAsia"/>
                                          <w:szCs w:val="24"/>
                                        </w:rPr>
                                        <w:fldChar w:fldCharType="begin"/>
                                      </w:r>
                                      <w:r w:rsidRPr="000601F3">
                                        <w:rPr>
                                          <w:szCs w:val="24"/>
                                        </w:rPr>
                                        <w:instrText xml:space="preserve"> PAGE   \* MERGEFORMAT </w:instrText>
                                      </w:r>
                                      <w:r w:rsidRPr="000601F3">
                                        <w:rPr>
                                          <w:rFonts w:eastAsiaTheme="minorEastAsia"/>
                                          <w:szCs w:val="24"/>
                                        </w:rPr>
                                        <w:fldChar w:fldCharType="separate"/>
                                      </w:r>
                                      <w:r w:rsidR="003E4BE4" w:rsidRPr="003E4BE4">
                                        <w:rPr>
                                          <w:rFonts w:eastAsiaTheme="majorEastAsia"/>
                                          <w:noProof/>
                                          <w:szCs w:val="24"/>
                                        </w:rPr>
                                        <w:t>20</w:t>
                                      </w:r>
                                      <w:r w:rsidRPr="000601F3">
                                        <w:rPr>
                                          <w:rFonts w:eastAsiaTheme="majorEastAsia"/>
                                          <w:noProof/>
                                          <w:szCs w:val="24"/>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116" style="position:absolute;left:0;text-align:left;margin-left:0;margin-top:0;width:60pt;height:70.5pt;z-index:251662848;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" o:allowincell="f" stroked="f">
                  <v:textbox style="layout-flow:vertical">
                    <w:txbxContent>
                      <w:sdt>
                        <w:sdtPr>
                          <w:rPr>
                            <w:rFonts w:eastAsiaTheme="majorEastAsia"/>
                            <w:szCs w:val="24"/>
                          </w:rPr>
                          <w:id w:val="25816828"/>
                          <w:docPartObj>
                            <w:docPartGallery w:val="Page Numbers (Margins)"/>
                            <w:docPartUnique/>
                          </w:docPartObj>
                        </w:sdtPr>
                        <w:sdtContent>
                          <w:sdt>
                            <w:sdtPr>
                              <w:rPr>
                                <w:rFonts w:eastAsiaTheme="majorEastAsia"/>
                                <w:szCs w:val="24"/>
                              </w:rPr>
                              <w:id w:val="25816829"/>
                              <w:docPartObj>
                                <w:docPartGallery w:val="Page Numbers (Margins)"/>
                                <w:docPartUnique/>
                              </w:docPartObj>
                            </w:sdtPr>
                            <w:sdtContent>
                              <w:p w:rsidR="002D3B59" w:rsidRPr="000601F3" w:rsidRDefault="002D3B59">
                                <w:pPr>
                                  <w:jc w:val="center"/>
                                  <w:rPr>
                                    <w:rFonts w:eastAsiaTheme="majorEastAsia"/>
                                    <w:szCs w:val="24"/>
                                  </w:rPr>
                                </w:pPr>
                                <w:r w:rsidRPr="00E03869">
                                  <w:rPr>
                                    <w:szCs w:val="24"/>
                                  </w:rPr>
                                  <w:t>APP A.</w:t>
                                </w:r>
                                <w:r w:rsidRPr="000601F3">
                                  <w:rPr>
                                    <w:rFonts w:eastAsiaTheme="minorEastAsia"/>
                                    <w:szCs w:val="24"/>
                                  </w:rPr>
                                  <w:fldChar w:fldCharType="begin"/>
                                </w:r>
                                <w:r w:rsidRPr="000601F3">
                                  <w:rPr>
                                    <w:szCs w:val="24"/>
                                  </w:rPr>
                                  <w:instrText xml:space="preserve"> PAGE   \* MERGEFORMAT </w:instrText>
                                </w:r>
                                <w:r w:rsidRPr="000601F3">
                                  <w:rPr>
                                    <w:rFonts w:eastAsiaTheme="minorEastAsia"/>
                                    <w:szCs w:val="24"/>
                                  </w:rPr>
                                  <w:fldChar w:fldCharType="separate"/>
                                </w:r>
                                <w:r w:rsidR="003E4BE4" w:rsidRPr="003E4BE4">
                                  <w:rPr>
                                    <w:rFonts w:eastAsiaTheme="majorEastAsia"/>
                                    <w:noProof/>
                                    <w:szCs w:val="24"/>
                                  </w:rPr>
                                  <w:t>20</w:t>
                                </w:r>
                                <w:r w:rsidRPr="000601F3">
                                  <w:rPr>
                                    <w:rFonts w:eastAsiaTheme="majorEastAsia"/>
                                    <w:noProof/>
                                    <w:szCs w:val="24"/>
                                  </w:rPr>
                                  <w:fldChar w:fldCharType="end"/>
                                </w:r>
                              </w:p>
                            </w:sdtContent>
                          </w:sdt>
                        </w:sdtContent>
                      </w:sdt>
                    </w:txbxContent>
                  </v:textbox>
                  <w10:wrap anchorx="margin" anchory="page"/>
                </v:rect>
              </w:pict>
            </mc:Fallback>
          </mc:AlternateContent>
        </w:r>
      </w:sdtContent>
    </w:sdt>
  </w:p>
  <w:p w:rsidR="002D3B59" w:rsidRDefault="002D3B59">
    <w:pPr>
      <w:pStyle w:val="Header"/>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jc w:val="center"/>
    </w:pPr>
    <w:r>
      <w:rPr>
        <w:noProof/>
      </w:rPr>
      <mc:AlternateContent>
        <mc:Choice Requires="wps">
          <w:drawing>
            <wp:anchor distT="0" distB="0" distL="114300" distR="114300" simplePos="0" relativeHeight="251661824" behindDoc="0" locked="0" layoutInCell="0" allowOverlap="1">
              <wp:simplePos x="0" y="0"/>
              <wp:positionH relativeFrom="page">
                <wp:posOffset>9220200</wp:posOffset>
              </wp:positionH>
              <wp:positionV relativeFrom="page">
                <wp:align>center</wp:align>
              </wp:positionV>
              <wp:extent cx="762000" cy="895350"/>
              <wp:effectExtent l="0" t="0" r="0" b="0"/>
              <wp:wrapNone/>
              <wp:docPr id="553"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D3B59" w:rsidRPr="00E03869" w:rsidRDefault="002D3B59" w:rsidP="0078396B">
                          <w:pPr>
                            <w:jc w:val="center"/>
                            <w:rPr>
                              <w:szCs w:val="24"/>
                            </w:rPr>
                          </w:pPr>
                          <w:r w:rsidRPr="00E03869">
                            <w:rPr>
                              <w:szCs w:val="24"/>
                            </w:rPr>
                            <w:t>APP A.</w:t>
                          </w:r>
                          <w:r w:rsidRPr="00E03869">
                            <w:rPr>
                              <w:szCs w:val="24"/>
                            </w:rPr>
                            <w:fldChar w:fldCharType="begin"/>
                          </w:r>
                          <w:r w:rsidRPr="00E03869">
                            <w:rPr>
                              <w:szCs w:val="24"/>
                            </w:rPr>
                            <w:instrText xml:space="preserve"> PAGE   \* MERGEFORMAT </w:instrText>
                          </w:r>
                          <w:r w:rsidRPr="00E03869">
                            <w:rPr>
                              <w:szCs w:val="24"/>
                            </w:rPr>
                            <w:fldChar w:fldCharType="separate"/>
                          </w:r>
                          <w:r w:rsidR="003E4BE4">
                            <w:rPr>
                              <w:noProof/>
                              <w:szCs w:val="24"/>
                            </w:rPr>
                            <w:t>22</w:t>
                          </w:r>
                          <w:r w:rsidRPr="00E03869">
                            <w:rPr>
                              <w:szCs w:val="24"/>
                            </w:rPr>
                            <w:fldChar w:fldCharType="end"/>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 o:spid="_x0000_s1117" style="position:absolute;left:0;text-align:left;margin-left:726pt;margin-top:0;width:60pt;height:70.5pt;z-index:251661824;visibility:visible;mso-wrap-style:square;mso-width-percent:0;mso-height-percent:0;mso-wrap-distance-left:9pt;mso-wrap-distance-top:0;mso-wrap-distance-right:9pt;mso-wrap-distance-bottom:0;mso-position-horizontal:absolute;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" o:allowincell="f" stroked="f">
              <v:textbox style="layout-flow:vertical;mso-layout-flow-alt:bottom-to-top">
                <w:txbxContent>
                  <w:p w:rsidR="002D3B59" w:rsidRPr="00E03869" w:rsidRDefault="002D3B59" w:rsidP="0078396B">
                    <w:pPr>
                      <w:jc w:val="center"/>
                      <w:rPr>
                        <w:szCs w:val="24"/>
                      </w:rPr>
                    </w:pPr>
                    <w:r w:rsidRPr="00E03869">
                      <w:rPr>
                        <w:szCs w:val="24"/>
                      </w:rPr>
                      <w:t>APP A.</w:t>
                    </w:r>
                    <w:r w:rsidRPr="00E03869">
                      <w:rPr>
                        <w:szCs w:val="24"/>
                      </w:rPr>
                      <w:fldChar w:fldCharType="begin"/>
                    </w:r>
                    <w:r w:rsidRPr="00E03869">
                      <w:rPr>
                        <w:szCs w:val="24"/>
                      </w:rPr>
                      <w:instrText xml:space="preserve"> PAGE   \* MERGEFORMAT </w:instrText>
                    </w:r>
                    <w:r w:rsidRPr="00E03869">
                      <w:rPr>
                        <w:szCs w:val="24"/>
                      </w:rPr>
                      <w:fldChar w:fldCharType="separate"/>
                    </w:r>
                    <w:r w:rsidR="003E4BE4">
                      <w:rPr>
                        <w:noProof/>
                        <w:szCs w:val="24"/>
                      </w:rPr>
                      <w:t>22</w:t>
                    </w:r>
                    <w:r w:rsidRPr="00E03869">
                      <w:rPr>
                        <w:szCs w:val="24"/>
                      </w:rPr>
                      <w:fldChar w:fldCharType="end"/>
                    </w:r>
                  </w:p>
                </w:txbxContent>
              </v:textbox>
              <w10:wrap anchorx="page" anchory="page"/>
            </v:rect>
          </w:pict>
        </mc:Fallback>
      </mc:AlternateContent>
    </w:r>
  </w:p>
  <w:p w:rsidR="002D3B59" w:rsidRDefault="002D3B5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4B1AC4" w:rsidRDefault="002D3B59">
    <w:pPr>
      <w:pStyle w:val="Header"/>
      <w:tabs>
        <w:tab w:val="clear" w:pos="4320"/>
        <w:tab w:val="clear" w:pos="8640"/>
        <w:tab w:val="left" w:pos="2265"/>
      </w:tabs>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tabs>
        <w:tab w:val="clear" w:pos="4320"/>
        <w:tab w:val="clear" w:pos="8640"/>
        <w:tab w:val="left" w:pos="2265"/>
      </w:tabs>
    </w:pPr>
    <w:r>
      <w:tab/>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tabs>
        <w:tab w:val="clear" w:pos="4320"/>
        <w:tab w:val="clear" w:pos="8640"/>
        <w:tab w:val="left" w:pos="2265"/>
      </w:tabs>
    </w:pPr>
    <w:r>
      <w:tab/>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tabs>
        <w:tab w:val="clear" w:pos="4320"/>
        <w:tab w:val="clear" w:pos="8640"/>
        <w:tab w:val="left" w:pos="2265"/>
      </w:tabs>
    </w:pPr>
    <w:r>
      <w:tab/>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tabs>
        <w:tab w:val="clear" w:pos="4320"/>
        <w:tab w:val="clear" w:pos="8640"/>
        <w:tab w:val="left" w:pos="2265"/>
      </w:tabs>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tabs>
        <w:tab w:val="clear" w:pos="4320"/>
        <w:tab w:val="clear" w:pos="8640"/>
        <w:tab w:val="left" w:pos="2265"/>
      </w:tabs>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tabs>
        <w:tab w:val="clear" w:pos="4320"/>
        <w:tab w:val="clear" w:pos="8640"/>
        <w:tab w:val="left" w:pos="2265"/>
      </w:tabs>
    </w:pPr>
    <w:r>
      <w:rPr>
        <w:noProof/>
      </w:rPr>
      <mc:AlternateContent>
        <mc:Choice Requires="wps">
          <w:drawing>
            <wp:anchor distT="0" distB="0" distL="114300" distR="114300" simplePos="0" relativeHeight="251648512" behindDoc="0" locked="0" layoutInCell="0" allowOverlap="1">
              <wp:simplePos x="0" y="0"/>
              <wp:positionH relativeFrom="page">
                <wp:posOffset>9262745</wp:posOffset>
              </wp:positionH>
              <wp:positionV relativeFrom="page">
                <wp:posOffset>3437890</wp:posOffset>
              </wp:positionV>
              <wp:extent cx="762000" cy="895350"/>
              <wp:effectExtent l="0" t="0" r="0" b="0"/>
              <wp:wrapNone/>
              <wp:docPr id="12"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D3B59" w:rsidRPr="002A78D7" w:rsidRDefault="002D3B59">
                          <w:pPr>
                            <w:jc w:val="center"/>
                            <w:rPr>
                              <w:rFonts w:ascii="Cambria" w:hAnsi="Cambria"/>
                              <w:sz w:val="48"/>
                              <w:szCs w:val="44"/>
                            </w:rPr>
                          </w:pPr>
                          <w:r>
                            <w:t>APP F.</w:t>
                          </w:r>
                          <w:r>
                            <w:fldChar w:fldCharType="begin"/>
                          </w:r>
                          <w:r>
                            <w:instrText xml:space="preserve"> PAGE   \* MERGEFORMAT </w:instrText>
                          </w:r>
                          <w:r>
                            <w:fldChar w:fldCharType="separate"/>
                          </w:r>
                          <w:r w:rsidR="003E4BE4">
                            <w:rPr>
                              <w:noProof/>
                            </w:rPr>
                            <w:t>2</w:t>
                          </w:r>
                          <w:r>
                            <w:rPr>
                              <w:noProof/>
                            </w:rPr>
                            <w:fldChar w:fldCharType="end"/>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118" style="position:absolute;margin-left:729.35pt;margin-top:270.7pt;width:60pt;height:70.5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" o:allowincell="f" stroked="f">
              <v:textbox style="layout-flow:vertical;mso-layout-flow-alt:bottom-to-top">
                <w:txbxContent>
                  <w:p w:rsidR="002D3B59" w:rsidRPr="002A78D7" w:rsidRDefault="002D3B59">
                    <w:pPr>
                      <w:jc w:val="center"/>
                      <w:rPr>
                        <w:rFonts w:ascii="Cambria" w:hAnsi="Cambria"/>
                        <w:sz w:val="48"/>
                        <w:szCs w:val="44"/>
                      </w:rPr>
                    </w:pPr>
                    <w:r>
                      <w:t>APP F.</w:t>
                    </w:r>
                    <w:r>
                      <w:fldChar w:fldCharType="begin"/>
                    </w:r>
                    <w:r>
                      <w:instrText xml:space="preserve"> PAGE   \* MERGEFORMAT </w:instrText>
                    </w:r>
                    <w:r>
                      <w:fldChar w:fldCharType="separate"/>
                    </w:r>
                    <w:r w:rsidR="003E4BE4">
                      <w:rPr>
                        <w:noProof/>
                      </w:rPr>
                      <w:t>2</w:t>
                    </w:r>
                    <w:r>
                      <w:rPr>
                        <w:noProof/>
                      </w:rPr>
                      <w:fldChar w:fldCharType="end"/>
                    </w:r>
                  </w:p>
                </w:txbxContent>
              </v:textbox>
              <w10:wrap anchorx="page" anchory="page"/>
            </v:rect>
          </w:pict>
        </mc:Fallback>
      </mc:AlternateConten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tabs>
        <w:tab w:val="clear" w:pos="4320"/>
        <w:tab w:val="clear" w:pos="8640"/>
        <w:tab w:val="left" w:pos="2265"/>
      </w:tabs>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tabs>
        <w:tab w:val="clear" w:pos="4320"/>
        <w:tab w:val="clear" w:pos="8640"/>
        <w:tab w:val="left" w:pos="2265"/>
      </w:tabs>
    </w:pPr>
    <w:r>
      <w:tab/>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tabs>
        <w:tab w:val="clear" w:pos="4320"/>
        <w:tab w:val="clear" w:pos="8640"/>
        <w:tab w:val="left" w:pos="2265"/>
      </w:tabs>
    </w:pPr>
    <w:sdt>
      <w:sdtPr>
        <w:id w:val="25816838"/>
        <w:docPartObj>
          <w:docPartGallery w:val="Page Numbers (Margins)"/>
          <w:docPartUnique/>
        </w:docPartObj>
      </w:sdtPr>
      <w:sdtContent>
        <w:r>
          <w:rPr>
            <w:noProof/>
          </w:rPr>
          <mc:AlternateContent>
            <mc:Choice Requires="wps">
              <w:drawing>
                <wp:anchor distT="0" distB="0" distL="114300" distR="114300" simplePos="0" relativeHeight="251663872" behindDoc="0" locked="0" layoutInCell="0" allowOverlap="1">
                  <wp:simplePos x="0" y="0"/>
                  <wp:positionH relativeFrom="leftMargin">
                    <wp:align>center</wp:align>
                  </wp:positionH>
                  <wp:positionV relativeFrom="page">
                    <wp:align>center</wp:align>
                  </wp:positionV>
                  <wp:extent cx="762000" cy="895350"/>
                  <wp:effectExtent l="0" t="0" r="0" b="0"/>
                  <wp:wrapNone/>
                  <wp:docPr id="556"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eastAsiaTheme="majorEastAsia"/>
                                  <w:szCs w:val="24"/>
                                </w:rPr>
                                <w:id w:val="25816830"/>
                                <w:docPartObj>
                                  <w:docPartGallery w:val="Page Numbers (Margins)"/>
                                  <w:docPartUnique/>
                                </w:docPartObj>
                              </w:sdtPr>
                              <w:sdtContent>
                                <w:sdt>
                                  <w:sdtPr>
                                    <w:rPr>
                                      <w:rFonts w:eastAsiaTheme="majorEastAsia"/>
                                      <w:szCs w:val="24"/>
                                    </w:rPr>
                                    <w:id w:val="25816831"/>
                                    <w:docPartObj>
                                      <w:docPartGallery w:val="Page Numbers (Margins)"/>
                                      <w:docPartUnique/>
                                    </w:docPartObj>
                                  </w:sdtPr>
                                  <w:sdtContent>
                                    <w:p w:rsidR="002D3B59" w:rsidRPr="000601F3" w:rsidRDefault="002D3B59">
                                      <w:pPr>
                                        <w:jc w:val="center"/>
                                        <w:rPr>
                                          <w:rFonts w:eastAsiaTheme="majorEastAsia"/>
                                          <w:szCs w:val="24"/>
                                        </w:rPr>
                                      </w:pPr>
                                      <w:proofErr w:type="gramStart"/>
                                      <w:r>
                                        <w:rPr>
                                          <w:szCs w:val="44"/>
                                        </w:rPr>
                                        <w:t>APP H.</w:t>
                                      </w:r>
                                      <w:proofErr w:type="gramEnd"/>
                                      <w:r w:rsidRPr="000601F3">
                                        <w:rPr>
                                          <w:rFonts w:eastAsiaTheme="minorEastAsia"/>
                                          <w:szCs w:val="24"/>
                                        </w:rPr>
                                        <w:fldChar w:fldCharType="begin"/>
                                      </w:r>
                                      <w:r w:rsidRPr="000601F3">
                                        <w:rPr>
                                          <w:szCs w:val="24"/>
                                        </w:rPr>
                                        <w:instrText xml:space="preserve"> PAGE   \* MERGEFORMAT </w:instrText>
                                      </w:r>
                                      <w:r w:rsidRPr="000601F3">
                                        <w:rPr>
                                          <w:rFonts w:eastAsiaTheme="minorEastAsia"/>
                                          <w:szCs w:val="24"/>
                                        </w:rPr>
                                        <w:fldChar w:fldCharType="separate"/>
                                      </w:r>
                                      <w:r w:rsidR="003E4BE4" w:rsidRPr="003E4BE4">
                                        <w:rPr>
                                          <w:rFonts w:eastAsiaTheme="majorEastAsia"/>
                                          <w:noProof/>
                                          <w:szCs w:val="24"/>
                                        </w:rPr>
                                        <w:t>10</w:t>
                                      </w:r>
                                      <w:r w:rsidRPr="000601F3">
                                        <w:rPr>
                                          <w:rFonts w:eastAsiaTheme="majorEastAsia"/>
                                          <w:noProof/>
                                          <w:szCs w:val="24"/>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119" style="position:absolute;margin-left:0;margin-top:0;width:60pt;height:70.5pt;z-index:251663872;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" o:allowincell="f" stroked="f">
                  <v:textbox style="layout-flow:vertical">
                    <w:txbxContent>
                      <w:sdt>
                        <w:sdtPr>
                          <w:rPr>
                            <w:rFonts w:eastAsiaTheme="majorEastAsia"/>
                            <w:szCs w:val="24"/>
                          </w:rPr>
                          <w:id w:val="25816830"/>
                          <w:docPartObj>
                            <w:docPartGallery w:val="Page Numbers (Margins)"/>
                            <w:docPartUnique/>
                          </w:docPartObj>
                        </w:sdtPr>
                        <w:sdtContent>
                          <w:sdt>
                            <w:sdtPr>
                              <w:rPr>
                                <w:rFonts w:eastAsiaTheme="majorEastAsia"/>
                                <w:szCs w:val="24"/>
                              </w:rPr>
                              <w:id w:val="25816831"/>
                              <w:docPartObj>
                                <w:docPartGallery w:val="Page Numbers (Margins)"/>
                                <w:docPartUnique/>
                              </w:docPartObj>
                            </w:sdtPr>
                            <w:sdtContent>
                              <w:p w:rsidR="002D3B59" w:rsidRPr="000601F3" w:rsidRDefault="002D3B59">
                                <w:pPr>
                                  <w:jc w:val="center"/>
                                  <w:rPr>
                                    <w:rFonts w:eastAsiaTheme="majorEastAsia"/>
                                    <w:szCs w:val="24"/>
                                  </w:rPr>
                                </w:pPr>
                                <w:proofErr w:type="gramStart"/>
                                <w:r>
                                  <w:rPr>
                                    <w:szCs w:val="44"/>
                                  </w:rPr>
                                  <w:t>APP H.</w:t>
                                </w:r>
                                <w:proofErr w:type="gramEnd"/>
                                <w:r w:rsidRPr="000601F3">
                                  <w:rPr>
                                    <w:rFonts w:eastAsiaTheme="minorEastAsia"/>
                                    <w:szCs w:val="24"/>
                                  </w:rPr>
                                  <w:fldChar w:fldCharType="begin"/>
                                </w:r>
                                <w:r w:rsidRPr="000601F3">
                                  <w:rPr>
                                    <w:szCs w:val="24"/>
                                  </w:rPr>
                                  <w:instrText xml:space="preserve"> PAGE   \* MERGEFORMAT </w:instrText>
                                </w:r>
                                <w:r w:rsidRPr="000601F3">
                                  <w:rPr>
                                    <w:rFonts w:eastAsiaTheme="minorEastAsia"/>
                                    <w:szCs w:val="24"/>
                                  </w:rPr>
                                  <w:fldChar w:fldCharType="separate"/>
                                </w:r>
                                <w:r w:rsidR="003E4BE4" w:rsidRPr="003E4BE4">
                                  <w:rPr>
                                    <w:rFonts w:eastAsiaTheme="majorEastAsia"/>
                                    <w:noProof/>
                                    <w:szCs w:val="24"/>
                                  </w:rPr>
                                  <w:t>10</w:t>
                                </w:r>
                                <w:r w:rsidRPr="000601F3">
                                  <w:rPr>
                                    <w:rFonts w:eastAsiaTheme="majorEastAsia"/>
                                    <w:noProof/>
                                    <w:szCs w:val="24"/>
                                  </w:rPr>
                                  <w:fldChar w:fldCharType="end"/>
                                </w:r>
                              </w:p>
                            </w:sdtContent>
                          </w:sdt>
                        </w:sdtContent>
                      </w:sdt>
                    </w:txbxContent>
                  </v:textbox>
                  <w10:wrap anchorx="margin" anchory="page"/>
                </v:rect>
              </w:pict>
            </mc:Fallback>
          </mc:AlternateContent>
        </w:r>
      </w:sdtContent>
    </w:sdt>
    <w:r>
      <w:rPr>
        <w:noProof/>
      </w:rPr>
      <mc:AlternateContent>
        <mc:Choice Requires="wps">
          <w:drawing>
            <wp:anchor distT="0" distB="0" distL="114300" distR="114300" simplePos="0" relativeHeight="251655680" behindDoc="0" locked="0" layoutInCell="0" allowOverlap="1">
              <wp:simplePos x="0" y="0"/>
              <wp:positionH relativeFrom="page">
                <wp:posOffset>76200</wp:posOffset>
              </wp:positionH>
              <wp:positionV relativeFrom="page">
                <wp:posOffset>3438525</wp:posOffset>
              </wp:positionV>
              <wp:extent cx="762000" cy="895350"/>
              <wp:effectExtent l="0" t="0" r="0" b="0"/>
              <wp:wrapNone/>
              <wp:docPr id="1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D3B59" w:rsidRPr="00247D33" w:rsidRDefault="002D3B59">
                          <w:pPr>
                            <w:jc w:val="center"/>
                            <w:rPr>
                              <w:szCs w:val="24"/>
                            </w:rPr>
                          </w:pPr>
                          <w:proofErr w:type="gramStart"/>
                          <w:r>
                            <w:rPr>
                              <w:szCs w:val="24"/>
                            </w:rPr>
                            <w:t>APP H</w:t>
                          </w:r>
                          <w:r w:rsidRPr="00DA1A34">
                            <w:rPr>
                              <w:szCs w:val="24"/>
                            </w:rPr>
                            <w:t>.</w:t>
                          </w:r>
                          <w:proofErr w:type="gramEnd"/>
                          <w:r w:rsidRPr="009E3B52">
                            <w:rPr>
                              <w:szCs w:val="24"/>
                            </w:rPr>
                            <w:fldChar w:fldCharType="begin"/>
                          </w:r>
                          <w:r w:rsidRPr="009E3B52">
                            <w:rPr>
                              <w:szCs w:val="24"/>
                            </w:rPr>
                            <w:instrText xml:space="preserve"> PAGE   \* MERGEFORMAT </w:instrText>
                          </w:r>
                          <w:r w:rsidRPr="009E3B52">
                            <w:rPr>
                              <w:szCs w:val="24"/>
                            </w:rPr>
                            <w:fldChar w:fldCharType="separate"/>
                          </w:r>
                          <w:r w:rsidR="003E4BE4">
                            <w:rPr>
                              <w:noProof/>
                              <w:szCs w:val="24"/>
                            </w:rPr>
                            <w:t>10</w:t>
                          </w:r>
                          <w:r w:rsidRPr="009E3B52">
                            <w:rPr>
                              <w:szCs w:val="24"/>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0" o:spid="_x0000_s1120" style="position:absolute;margin-left:6pt;margin-top:270.75pt;width:60pt;height:70.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" o:allowincell="f" stroked="f">
              <v:textbox style="layout-flow:vertical">
                <w:txbxContent>
                  <w:p w:rsidR="002D3B59" w:rsidRPr="00247D33" w:rsidRDefault="002D3B59">
                    <w:pPr>
                      <w:jc w:val="center"/>
                      <w:rPr>
                        <w:szCs w:val="24"/>
                      </w:rPr>
                    </w:pPr>
                    <w:proofErr w:type="gramStart"/>
                    <w:r>
                      <w:rPr>
                        <w:szCs w:val="24"/>
                      </w:rPr>
                      <w:t>APP H</w:t>
                    </w:r>
                    <w:r w:rsidRPr="00DA1A34">
                      <w:rPr>
                        <w:szCs w:val="24"/>
                      </w:rPr>
                      <w:t>.</w:t>
                    </w:r>
                    <w:proofErr w:type="gramEnd"/>
                    <w:r w:rsidRPr="009E3B52">
                      <w:rPr>
                        <w:szCs w:val="24"/>
                      </w:rPr>
                      <w:fldChar w:fldCharType="begin"/>
                    </w:r>
                    <w:r w:rsidRPr="009E3B52">
                      <w:rPr>
                        <w:szCs w:val="24"/>
                      </w:rPr>
                      <w:instrText xml:space="preserve"> PAGE   \* MERGEFORMAT </w:instrText>
                    </w:r>
                    <w:r w:rsidRPr="009E3B52">
                      <w:rPr>
                        <w:szCs w:val="24"/>
                      </w:rPr>
                      <w:fldChar w:fldCharType="separate"/>
                    </w:r>
                    <w:r w:rsidR="003E4BE4">
                      <w:rPr>
                        <w:noProof/>
                        <w:szCs w:val="24"/>
                      </w:rPr>
                      <w:t>10</w:t>
                    </w:r>
                    <w:r w:rsidRPr="009E3B52">
                      <w:rPr>
                        <w:szCs w:val="24"/>
                      </w:rPr>
                      <w:fldChar w:fldCharType="end"/>
                    </w:r>
                  </w:p>
                </w:txbxContent>
              </v:textbox>
              <w10:wrap anchorx="page" anchory="page"/>
            </v:rect>
          </w:pict>
        </mc:Fallback>
      </mc:AlternateContent>
    </w:r>
    <w:r>
      <w:tab/>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tabs>
        <w:tab w:val="clear" w:pos="4320"/>
        <w:tab w:val="clear" w:pos="8640"/>
        <w:tab w:val="left" w:pos="2265"/>
      </w:tabs>
    </w:pP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7F1132" w:rsidRDefault="002D3B59">
    <w:pPr>
      <w:pStyle w:val="Header"/>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tabs>
        <w:tab w:val="clear" w:pos="4320"/>
        <w:tab w:val="clear" w:pos="8640"/>
        <w:tab w:val="left" w:pos="2265"/>
      </w:tabs>
    </w:pPr>
    <w:r>
      <w:tab/>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tabs>
        <w:tab w:val="clear" w:pos="4320"/>
        <w:tab w:val="clear" w:pos="8640"/>
        <w:tab w:val="left" w:pos="2265"/>
      </w:tabs>
    </w:pPr>
    <w:r>
      <w:tab/>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tabs>
        <w:tab w:val="clear" w:pos="4320"/>
        <w:tab w:val="clear" w:pos="8640"/>
        <w:tab w:val="left" w:pos="2265"/>
      </w:tabs>
    </w:pPr>
    <w:r>
      <w:tab/>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tabs>
        <w:tab w:val="clear" w:pos="4320"/>
        <w:tab w:val="clear" w:pos="8640"/>
        <w:tab w:val="left" w:pos="2265"/>
      </w:tabs>
    </w:pPr>
    <w:r>
      <w:tab/>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pP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tabs>
        <w:tab w:val="clear" w:pos="4320"/>
        <w:tab w:val="clear" w:pos="8640"/>
        <w:tab w:val="left" w:pos="2265"/>
      </w:tabs>
    </w:pP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4B1AC4" w:rsidRDefault="002D3B59">
    <w:pPr>
      <w:pStyle w:val="Header"/>
      <w:tabs>
        <w:tab w:val="clear" w:pos="4320"/>
        <w:tab w:val="clear" w:pos="8640"/>
        <w:tab w:val="left" w:pos="2265"/>
      </w:tabs>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tabs>
        <w:tab w:val="clear" w:pos="4320"/>
        <w:tab w:val="clear" w:pos="8640"/>
        <w:tab w:val="left" w:pos="2265"/>
      </w:tabs>
    </w:pPr>
    <w:r>
      <w:tab/>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tabs>
        <w:tab w:val="clear" w:pos="4320"/>
        <w:tab w:val="clear" w:pos="8640"/>
        <w:tab w:val="left" w:pos="2265"/>
      </w:tabs>
    </w:pPr>
    <w:r>
      <w:tab/>
    </w: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tabs>
        <w:tab w:val="clear" w:pos="4320"/>
        <w:tab w:val="clear" w:pos="8640"/>
        <w:tab w:val="left" w:pos="2265"/>
      </w:tabs>
    </w:pPr>
    <w:r>
      <w:tab/>
    </w: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tabs>
        <w:tab w:val="clear" w:pos="4320"/>
        <w:tab w:val="clear" w:pos="8640"/>
        <w:tab w:val="left" w:pos="2265"/>
      </w:tabs>
    </w:pPr>
    <w:r>
      <w:tab/>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tabs>
        <w:tab w:val="clear" w:pos="4320"/>
        <w:tab w:val="clear" w:pos="8640"/>
        <w:tab w:val="left" w:pos="2265"/>
      </w:tabs>
    </w:pPr>
    <w:r>
      <w:rPr>
        <w:noProof/>
      </w:rPr>
      <mc:AlternateContent>
        <mc:Choice Requires="wps">
          <w:drawing>
            <wp:anchor distT="0" distB="0" distL="114300" distR="114300" simplePos="0" relativeHeight="251665920" behindDoc="0" locked="0" layoutInCell="0" allowOverlap="1">
              <wp:simplePos x="0" y="0"/>
              <wp:positionH relativeFrom="leftMargin">
                <wp:align>center</wp:align>
              </wp:positionH>
              <wp:positionV relativeFrom="page">
                <wp:align>center</wp:align>
              </wp:positionV>
              <wp:extent cx="762000" cy="5534660"/>
              <wp:effectExtent l="0" t="0" r="0" b="8890"/>
              <wp:wrapNone/>
              <wp:docPr id="25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553466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txbx>
                      <w:txbxContent>
                        <w:p w:rsidR="002D3B59" w:rsidRPr="00D01B48" w:rsidRDefault="002D3B59" w:rsidP="005D3544">
                          <w:pPr>
                            <w:jc w:val="both"/>
                            <w:rPr>
                              <w:rFonts w:eastAsiaTheme="majorEastAsia"/>
                              <w:color w:val="000000" w:themeColor="text1"/>
                              <w:szCs w:val="24"/>
                            </w:rPr>
                          </w:pPr>
                          <w:r w:rsidRPr="00D01B48">
                            <w:rPr>
                              <w:color w:val="000000" w:themeColor="text1"/>
                            </w:rPr>
                            <w:t>PACN Established Plant Species Monitoring Protocol</w:t>
                          </w:r>
                          <w:r w:rsidRPr="00D01B48">
                            <w:rPr>
                              <w:rStyle w:val="PageNumber"/>
                              <w:color w:val="000000" w:themeColor="text1"/>
                            </w:rPr>
                            <w:t xml:space="preserve"> </w:t>
                          </w:r>
                          <w:r w:rsidRPr="00D01B48">
                            <w:rPr>
                              <w:rStyle w:val="PageNumber"/>
                              <w:color w:val="000000" w:themeColor="text1"/>
                            </w:rPr>
                            <w:tab/>
                          </w:r>
                          <w:r w:rsidRPr="00D01B48">
                            <w:rPr>
                              <w:rStyle w:val="PageNumber"/>
                              <w:color w:val="000000" w:themeColor="text1"/>
                            </w:rPr>
                            <w:tab/>
                          </w:r>
                          <w:r w:rsidRPr="00D01B48">
                            <w:rPr>
                              <w:rStyle w:val="PageNumber"/>
                              <w:color w:val="000000" w:themeColor="text1"/>
                            </w:rPr>
                            <w:tab/>
                            <w:t xml:space="preserve">        </w:t>
                          </w:r>
                          <w:sdt>
                            <w:sdtPr>
                              <w:rPr>
                                <w:rFonts w:eastAsiaTheme="majorEastAsia"/>
                                <w:color w:val="000000" w:themeColor="text1"/>
                                <w:szCs w:val="24"/>
                              </w:rPr>
                              <w:id w:val="-48381404"/>
                              <w:docPartObj>
                                <w:docPartGallery w:val="Page Numbers (Margins)"/>
                                <w:docPartUnique/>
                              </w:docPartObj>
                            </w:sdtPr>
                            <w:sdtContent>
                              <w:sdt>
                                <w:sdtPr>
                                  <w:rPr>
                                    <w:rFonts w:eastAsiaTheme="majorEastAsia"/>
                                    <w:color w:val="000000" w:themeColor="text1"/>
                                    <w:szCs w:val="24"/>
                                  </w:rPr>
                                  <w:id w:val="1046807487"/>
                                  <w:docPartObj>
                                    <w:docPartGallery w:val="Page Numbers (Margins)"/>
                                    <w:docPartUnique/>
                                  </w:docPartObj>
                                </w:sdtPr>
                                <w:sdtContent>
                                  <w:r w:rsidRPr="00D01B48">
                                    <w:rPr>
                                      <w:rFonts w:eastAsiaTheme="majorEastAsia"/>
                                      <w:color w:val="000000" w:themeColor="text1"/>
                                      <w:szCs w:val="24"/>
                                    </w:rPr>
                                    <w:t>SOP20.</w:t>
                                  </w:r>
                                  <w:r w:rsidRPr="00D01B48">
                                    <w:rPr>
                                      <w:rFonts w:eastAsiaTheme="minorEastAsia"/>
                                      <w:color w:val="000000" w:themeColor="text1"/>
                                      <w:szCs w:val="24"/>
                                    </w:rPr>
                                    <w:fldChar w:fldCharType="begin"/>
                                  </w:r>
                                  <w:r w:rsidRPr="00D01B48">
                                    <w:rPr>
                                      <w:color w:val="000000" w:themeColor="text1"/>
                                      <w:szCs w:val="24"/>
                                    </w:rPr>
                                    <w:instrText xml:space="preserve"> PAGE   \* MERGEFORMAT </w:instrText>
                                  </w:r>
                                  <w:r w:rsidRPr="00D01B48">
                                    <w:rPr>
                                      <w:rFonts w:eastAsiaTheme="minorEastAsia"/>
                                      <w:color w:val="000000" w:themeColor="text1"/>
                                      <w:szCs w:val="24"/>
                                    </w:rPr>
                                    <w:fldChar w:fldCharType="separate"/>
                                  </w:r>
                                  <w:r w:rsidR="003E4BE4" w:rsidRPr="003E4BE4">
                                    <w:rPr>
                                      <w:rFonts w:eastAsiaTheme="majorEastAsia"/>
                                      <w:noProof/>
                                      <w:color w:val="000000" w:themeColor="text1"/>
                                      <w:szCs w:val="24"/>
                                    </w:rPr>
                                    <w:t>4</w:t>
                                  </w:r>
                                  <w:r w:rsidRPr="00D01B48">
                                    <w:rPr>
                                      <w:rFonts w:eastAsiaTheme="majorEastAsia"/>
                                      <w:noProof/>
                                      <w:color w:val="000000" w:themeColor="text1"/>
                                      <w:szCs w:val="24"/>
                                    </w:rPr>
                                    <w:fldChar w:fldCharType="end"/>
                                  </w:r>
                                </w:sdtContent>
                              </w:sdt>
                            </w:sdtContent>
                          </w:sdt>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121" style="position:absolute;margin-left:0;margin-top:0;width:60pt;height:435.8pt;z-index:251665920;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" o:allowincell="f" stroked="f">
              <v:textbox style="layout-flow:vertical">
                <w:txbxContent>
                  <w:p w:rsidR="002D3B59" w:rsidRPr="00D01B48" w:rsidRDefault="002D3B59" w:rsidP="005D3544">
                    <w:pPr>
                      <w:jc w:val="both"/>
                      <w:rPr>
                        <w:rFonts w:eastAsiaTheme="majorEastAsia"/>
                        <w:color w:val="000000" w:themeColor="text1"/>
                        <w:szCs w:val="24"/>
                      </w:rPr>
                    </w:pPr>
                    <w:r w:rsidRPr="00D01B48">
                      <w:rPr>
                        <w:color w:val="000000" w:themeColor="text1"/>
                      </w:rPr>
                      <w:t>PACN Established Plant Species Monitoring Protocol</w:t>
                    </w:r>
                    <w:r w:rsidRPr="00D01B48">
                      <w:rPr>
                        <w:rStyle w:val="PageNumber"/>
                        <w:color w:val="000000" w:themeColor="text1"/>
                      </w:rPr>
                      <w:t xml:space="preserve"> </w:t>
                    </w:r>
                    <w:r w:rsidRPr="00D01B48">
                      <w:rPr>
                        <w:rStyle w:val="PageNumber"/>
                        <w:color w:val="000000" w:themeColor="text1"/>
                      </w:rPr>
                      <w:tab/>
                    </w:r>
                    <w:r w:rsidRPr="00D01B48">
                      <w:rPr>
                        <w:rStyle w:val="PageNumber"/>
                        <w:color w:val="000000" w:themeColor="text1"/>
                      </w:rPr>
                      <w:tab/>
                    </w:r>
                    <w:r w:rsidRPr="00D01B48">
                      <w:rPr>
                        <w:rStyle w:val="PageNumber"/>
                        <w:color w:val="000000" w:themeColor="text1"/>
                      </w:rPr>
                      <w:tab/>
                      <w:t xml:space="preserve">        </w:t>
                    </w:r>
                    <w:sdt>
                      <w:sdtPr>
                        <w:rPr>
                          <w:rFonts w:eastAsiaTheme="majorEastAsia"/>
                          <w:color w:val="000000" w:themeColor="text1"/>
                          <w:szCs w:val="24"/>
                        </w:rPr>
                        <w:id w:val="-48381404"/>
                        <w:docPartObj>
                          <w:docPartGallery w:val="Page Numbers (Margins)"/>
                          <w:docPartUnique/>
                        </w:docPartObj>
                      </w:sdtPr>
                      <w:sdtContent>
                        <w:sdt>
                          <w:sdtPr>
                            <w:rPr>
                              <w:rFonts w:eastAsiaTheme="majorEastAsia"/>
                              <w:color w:val="000000" w:themeColor="text1"/>
                              <w:szCs w:val="24"/>
                            </w:rPr>
                            <w:id w:val="1046807487"/>
                            <w:docPartObj>
                              <w:docPartGallery w:val="Page Numbers (Margins)"/>
                              <w:docPartUnique/>
                            </w:docPartObj>
                          </w:sdtPr>
                          <w:sdtContent>
                            <w:r w:rsidRPr="00D01B48">
                              <w:rPr>
                                <w:rFonts w:eastAsiaTheme="majorEastAsia"/>
                                <w:color w:val="000000" w:themeColor="text1"/>
                                <w:szCs w:val="24"/>
                              </w:rPr>
                              <w:t>SOP20.</w:t>
                            </w:r>
                            <w:r w:rsidRPr="00D01B48">
                              <w:rPr>
                                <w:rFonts w:eastAsiaTheme="minorEastAsia"/>
                                <w:color w:val="000000" w:themeColor="text1"/>
                                <w:szCs w:val="24"/>
                              </w:rPr>
                              <w:fldChar w:fldCharType="begin"/>
                            </w:r>
                            <w:r w:rsidRPr="00D01B48">
                              <w:rPr>
                                <w:color w:val="000000" w:themeColor="text1"/>
                                <w:szCs w:val="24"/>
                              </w:rPr>
                              <w:instrText xml:space="preserve"> PAGE   \* MERGEFORMAT </w:instrText>
                            </w:r>
                            <w:r w:rsidRPr="00D01B48">
                              <w:rPr>
                                <w:rFonts w:eastAsiaTheme="minorEastAsia"/>
                                <w:color w:val="000000" w:themeColor="text1"/>
                                <w:szCs w:val="24"/>
                              </w:rPr>
                              <w:fldChar w:fldCharType="separate"/>
                            </w:r>
                            <w:r w:rsidR="003E4BE4" w:rsidRPr="003E4BE4">
                              <w:rPr>
                                <w:rFonts w:eastAsiaTheme="majorEastAsia"/>
                                <w:noProof/>
                                <w:color w:val="000000" w:themeColor="text1"/>
                                <w:szCs w:val="24"/>
                              </w:rPr>
                              <w:t>4</w:t>
                            </w:r>
                            <w:r w:rsidRPr="00D01B48">
                              <w:rPr>
                                <w:rFonts w:eastAsiaTheme="majorEastAsia"/>
                                <w:noProof/>
                                <w:color w:val="000000" w:themeColor="text1"/>
                                <w:szCs w:val="24"/>
                              </w:rPr>
                              <w:fldChar w:fldCharType="end"/>
                            </w:r>
                          </w:sdtContent>
                        </w:sdt>
                      </w:sdtContent>
                    </w:sdt>
                  </w:p>
                </w:txbxContent>
              </v:textbox>
              <w10:wrap anchorx="margin" anchory="page"/>
            </v:rect>
          </w:pict>
        </mc:Fallback>
      </mc:AlternateContent>
    </w:r>
    <w:r>
      <w:tab/>
    </w: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pP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tabs>
        <w:tab w:val="clear" w:pos="4320"/>
        <w:tab w:val="clear" w:pos="8640"/>
        <w:tab w:val="left" w:pos="2265"/>
      </w:tabs>
    </w:pPr>
    <w:r>
      <w:tab/>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pP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4B1AC4" w:rsidRDefault="002D3B59">
    <w:pPr>
      <w:pStyle w:val="Header"/>
      <w:tabs>
        <w:tab w:val="clear" w:pos="4320"/>
        <w:tab w:val="clear" w:pos="8640"/>
        <w:tab w:val="left" w:pos="2265"/>
      </w:tabs>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68" type="#_x0000_t136" style="position:absolute;margin-left:0;margin-top:0;width:471.3pt;height:188.5pt;rotation:315;z-index:-251649536;mso-position-horizontal:center;mso-position-horizontal-relative:margin;mso-position-vertical:center;mso-position-vertical-relative:margin" o:allowincell="f" fillcolor="silver" stroked="f">
          <v:fill opacity=".5"/>
          <v:textpath style="font-family:&quot;Times New Roman&quot;;font-size:1pt" string="DRAFT"/>
          <w10:wrap anchorx="margin" anchory="margin"/>
          <w10:anchorlock/>
        </v:shape>
      </w:pic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AA3FE8" w:rsidRDefault="002D3B59" w:rsidP="00AA3FE8">
    <w:pPr>
      <w:pStyle w:val="Header"/>
    </w:pP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pP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Default="002D3B59">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4B1AC4" w:rsidRDefault="002D3B59">
    <w:pPr>
      <w:pStyle w:val="Header"/>
      <w:tabs>
        <w:tab w:val="clear" w:pos="4320"/>
        <w:tab w:val="clear" w:pos="8640"/>
        <w:tab w:val="left" w:pos="2265"/>
      </w:tabs>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3B59" w:rsidRPr="007F1132" w:rsidRDefault="002D3B5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B0AE74A"/>
    <w:lvl w:ilvl="0">
      <w:start w:val="1"/>
      <w:numFmt w:val="decimal"/>
      <w:lvlText w:val="%1."/>
      <w:lvlJc w:val="left"/>
      <w:pPr>
        <w:tabs>
          <w:tab w:val="num" w:pos="1800"/>
        </w:tabs>
        <w:ind w:left="1800" w:hanging="360"/>
      </w:pPr>
    </w:lvl>
  </w:abstractNum>
  <w:abstractNum w:abstractNumId="1">
    <w:nsid w:val="FFFFFF7D"/>
    <w:multiLevelType w:val="singleLevel"/>
    <w:tmpl w:val="B456B390"/>
    <w:lvl w:ilvl="0">
      <w:start w:val="1"/>
      <w:numFmt w:val="decimal"/>
      <w:lvlText w:val="%1."/>
      <w:lvlJc w:val="left"/>
      <w:pPr>
        <w:tabs>
          <w:tab w:val="num" w:pos="1440"/>
        </w:tabs>
        <w:ind w:left="1440" w:hanging="360"/>
      </w:pPr>
    </w:lvl>
  </w:abstractNum>
  <w:abstractNum w:abstractNumId="2">
    <w:nsid w:val="FFFFFF7E"/>
    <w:multiLevelType w:val="singleLevel"/>
    <w:tmpl w:val="7C4E5E80"/>
    <w:lvl w:ilvl="0">
      <w:start w:val="1"/>
      <w:numFmt w:val="decimal"/>
      <w:lvlText w:val="%1."/>
      <w:lvlJc w:val="left"/>
      <w:pPr>
        <w:tabs>
          <w:tab w:val="num" w:pos="1080"/>
        </w:tabs>
        <w:ind w:left="1080" w:hanging="360"/>
      </w:pPr>
    </w:lvl>
  </w:abstractNum>
  <w:abstractNum w:abstractNumId="3">
    <w:nsid w:val="FFFFFF7F"/>
    <w:multiLevelType w:val="singleLevel"/>
    <w:tmpl w:val="7826A44C"/>
    <w:lvl w:ilvl="0">
      <w:start w:val="1"/>
      <w:numFmt w:val="decimal"/>
      <w:lvlText w:val="%1."/>
      <w:lvlJc w:val="left"/>
      <w:pPr>
        <w:tabs>
          <w:tab w:val="num" w:pos="720"/>
        </w:tabs>
        <w:ind w:left="720" w:hanging="360"/>
      </w:pPr>
    </w:lvl>
  </w:abstractNum>
  <w:abstractNum w:abstractNumId="4">
    <w:nsid w:val="FFFFFF80"/>
    <w:multiLevelType w:val="singleLevel"/>
    <w:tmpl w:val="3B96491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FEE2E45C"/>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7E8FEB4"/>
    <w:lvl w:ilvl="0">
      <w:start w:val="1"/>
      <w:numFmt w:val="bullet"/>
      <w:lvlText w:val=""/>
      <w:lvlJc w:val="left"/>
      <w:pPr>
        <w:tabs>
          <w:tab w:val="num" w:pos="1080"/>
        </w:tabs>
        <w:ind w:left="1080" w:hanging="360"/>
      </w:pPr>
      <w:rPr>
        <w:rFonts w:ascii="Symbol" w:hAnsi="Symbol" w:hint="default"/>
      </w:rPr>
    </w:lvl>
  </w:abstractNum>
  <w:abstractNum w:abstractNumId="7">
    <w:nsid w:val="FFFFFF88"/>
    <w:multiLevelType w:val="singleLevel"/>
    <w:tmpl w:val="DFC0749C"/>
    <w:lvl w:ilvl="0">
      <w:start w:val="1"/>
      <w:numFmt w:val="decimal"/>
      <w:pStyle w:val="ListNumber"/>
      <w:lvlText w:val="%1."/>
      <w:lvlJc w:val="left"/>
      <w:pPr>
        <w:tabs>
          <w:tab w:val="num" w:pos="360"/>
        </w:tabs>
        <w:ind w:left="360" w:hanging="360"/>
      </w:pPr>
      <w:rPr>
        <w:rFonts w:cs="Times New Roman"/>
      </w:rPr>
    </w:lvl>
  </w:abstractNum>
  <w:abstractNum w:abstractNumId="8">
    <w:nsid w:val="FFFFFF89"/>
    <w:multiLevelType w:val="singleLevel"/>
    <w:tmpl w:val="8C4014E6"/>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0AA303E"/>
    <w:multiLevelType w:val="hybridMultilevel"/>
    <w:tmpl w:val="CB5ACFA2"/>
    <w:lvl w:ilvl="0" w:tplc="844CDB1A">
      <w:start w:val="1"/>
      <w:numFmt w:val="bullet"/>
      <w:lvlText w:val=""/>
      <w:lvlJc w:val="left"/>
      <w:pPr>
        <w:tabs>
          <w:tab w:val="num" w:pos="720"/>
        </w:tabs>
        <w:ind w:left="720" w:hanging="360"/>
      </w:pPr>
      <w:rPr>
        <w:rFonts w:ascii="Symbol" w:hAnsi="Symbol" w:hint="default"/>
      </w:rPr>
    </w:lvl>
    <w:lvl w:ilvl="1" w:tplc="0D8C143E">
      <w:start w:val="1"/>
      <w:numFmt w:val="bullet"/>
      <w:lvlText w:val="o"/>
      <w:lvlJc w:val="left"/>
      <w:pPr>
        <w:tabs>
          <w:tab w:val="num" w:pos="1440"/>
        </w:tabs>
        <w:ind w:left="1440" w:hanging="360"/>
      </w:pPr>
      <w:rPr>
        <w:rFonts w:ascii="Courier New" w:hAnsi="Courier New" w:hint="default"/>
      </w:rPr>
    </w:lvl>
    <w:lvl w:ilvl="2" w:tplc="05C82AC0">
      <w:start w:val="1"/>
      <w:numFmt w:val="bullet"/>
      <w:lvlText w:val=""/>
      <w:lvlJc w:val="left"/>
      <w:pPr>
        <w:tabs>
          <w:tab w:val="num" w:pos="2160"/>
        </w:tabs>
        <w:ind w:left="2160" w:hanging="360"/>
      </w:pPr>
      <w:rPr>
        <w:rFonts w:ascii="Wingdings" w:hAnsi="Wingdings" w:hint="default"/>
      </w:rPr>
    </w:lvl>
    <w:lvl w:ilvl="3" w:tplc="883E3830">
      <w:start w:val="1"/>
      <w:numFmt w:val="bullet"/>
      <w:lvlText w:val=""/>
      <w:lvlJc w:val="left"/>
      <w:pPr>
        <w:tabs>
          <w:tab w:val="num" w:pos="2880"/>
        </w:tabs>
        <w:ind w:left="2880" w:hanging="360"/>
      </w:pPr>
      <w:rPr>
        <w:rFonts w:ascii="Symbol" w:hAnsi="Symbol" w:hint="default"/>
      </w:rPr>
    </w:lvl>
    <w:lvl w:ilvl="4" w:tplc="018EEB4A">
      <w:start w:val="1"/>
      <w:numFmt w:val="bullet"/>
      <w:lvlText w:val="o"/>
      <w:lvlJc w:val="left"/>
      <w:pPr>
        <w:tabs>
          <w:tab w:val="num" w:pos="3600"/>
        </w:tabs>
        <w:ind w:left="3600" w:hanging="360"/>
      </w:pPr>
      <w:rPr>
        <w:rFonts w:ascii="Courier New" w:hAnsi="Courier New" w:hint="default"/>
      </w:rPr>
    </w:lvl>
    <w:lvl w:ilvl="5" w:tplc="11EE56C8">
      <w:start w:val="1"/>
      <w:numFmt w:val="bullet"/>
      <w:lvlText w:val=""/>
      <w:lvlJc w:val="left"/>
      <w:pPr>
        <w:tabs>
          <w:tab w:val="num" w:pos="4320"/>
        </w:tabs>
        <w:ind w:left="4320" w:hanging="360"/>
      </w:pPr>
      <w:rPr>
        <w:rFonts w:ascii="Wingdings" w:hAnsi="Wingdings" w:hint="default"/>
      </w:rPr>
    </w:lvl>
    <w:lvl w:ilvl="6" w:tplc="B9547D4C">
      <w:start w:val="1"/>
      <w:numFmt w:val="bullet"/>
      <w:lvlText w:val=""/>
      <w:lvlJc w:val="left"/>
      <w:pPr>
        <w:tabs>
          <w:tab w:val="num" w:pos="5040"/>
        </w:tabs>
        <w:ind w:left="5040" w:hanging="360"/>
      </w:pPr>
      <w:rPr>
        <w:rFonts w:ascii="Symbol" w:hAnsi="Symbol" w:hint="default"/>
      </w:rPr>
    </w:lvl>
    <w:lvl w:ilvl="7" w:tplc="3A5E8E80">
      <w:start w:val="1"/>
      <w:numFmt w:val="bullet"/>
      <w:lvlText w:val="o"/>
      <w:lvlJc w:val="left"/>
      <w:pPr>
        <w:tabs>
          <w:tab w:val="num" w:pos="5760"/>
        </w:tabs>
        <w:ind w:left="5760" w:hanging="360"/>
      </w:pPr>
      <w:rPr>
        <w:rFonts w:ascii="Courier New" w:hAnsi="Courier New" w:hint="default"/>
      </w:rPr>
    </w:lvl>
    <w:lvl w:ilvl="8" w:tplc="2D5EEFF2">
      <w:start w:val="1"/>
      <w:numFmt w:val="bullet"/>
      <w:lvlText w:val=""/>
      <w:lvlJc w:val="left"/>
      <w:pPr>
        <w:tabs>
          <w:tab w:val="num" w:pos="6480"/>
        </w:tabs>
        <w:ind w:left="6480" w:hanging="360"/>
      </w:pPr>
      <w:rPr>
        <w:rFonts w:ascii="Wingdings" w:hAnsi="Wingdings" w:hint="default"/>
      </w:rPr>
    </w:lvl>
  </w:abstractNum>
  <w:abstractNum w:abstractNumId="10">
    <w:nsid w:val="02053415"/>
    <w:multiLevelType w:val="hybridMultilevel"/>
    <w:tmpl w:val="82268DD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1">
    <w:nsid w:val="05BC272C"/>
    <w:multiLevelType w:val="hybridMultilevel"/>
    <w:tmpl w:val="6DB2AB66"/>
    <w:lvl w:ilvl="0" w:tplc="04090001">
      <w:start w:val="1"/>
      <w:numFmt w:val="bullet"/>
      <w:pStyle w:val="NTRLis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nsid w:val="062325AC"/>
    <w:multiLevelType w:val="hybridMultilevel"/>
    <w:tmpl w:val="EEB2E67A"/>
    <w:lvl w:ilvl="0" w:tplc="D5C8E39C">
      <w:start w:val="1"/>
      <w:numFmt w:val="decimal"/>
      <w:lvlText w:val="%1."/>
      <w:lvlJc w:val="left"/>
      <w:pPr>
        <w:ind w:left="720" w:hanging="360"/>
      </w:pPr>
      <w:rPr>
        <w:rFonts w:hint="default"/>
      </w:rPr>
    </w:lvl>
    <w:lvl w:ilvl="1" w:tplc="04090003">
      <w:start w:val="1"/>
      <w:numFmt w:val="lowerLetter"/>
      <w:lvlText w:val="%2."/>
      <w:lvlJc w:val="left"/>
      <w:pPr>
        <w:ind w:left="1440" w:hanging="360"/>
      </w:pPr>
    </w:lvl>
    <w:lvl w:ilvl="2" w:tplc="04090005">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3">
    <w:nsid w:val="062561BE"/>
    <w:multiLevelType w:val="hybridMultilevel"/>
    <w:tmpl w:val="0786E96E"/>
    <w:lvl w:ilvl="0" w:tplc="0409000F">
      <w:start w:val="1"/>
      <w:numFmt w:val="bulle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start w:val="1"/>
      <w:numFmt w:val="bullet"/>
      <w:lvlText w:val=""/>
      <w:lvlJc w:val="left"/>
      <w:pPr>
        <w:tabs>
          <w:tab w:val="num" w:pos="2880"/>
        </w:tabs>
        <w:ind w:left="2880" w:hanging="360"/>
      </w:pPr>
      <w:rPr>
        <w:rFonts w:ascii="Symbol" w:hAnsi="Symbol" w:hint="default"/>
      </w:rPr>
    </w:lvl>
    <w:lvl w:ilvl="4" w:tplc="04090019">
      <w:start w:val="1"/>
      <w:numFmt w:val="bullet"/>
      <w:lvlText w:val="o"/>
      <w:lvlJc w:val="left"/>
      <w:pPr>
        <w:tabs>
          <w:tab w:val="num" w:pos="3600"/>
        </w:tabs>
        <w:ind w:left="3600" w:hanging="360"/>
      </w:pPr>
      <w:rPr>
        <w:rFonts w:ascii="Courier New" w:hAnsi="Courier New" w:hint="default"/>
      </w:rPr>
    </w:lvl>
    <w:lvl w:ilvl="5" w:tplc="0409001B">
      <w:start w:val="1"/>
      <w:numFmt w:val="bullet"/>
      <w:lvlText w:val=""/>
      <w:lvlJc w:val="left"/>
      <w:pPr>
        <w:tabs>
          <w:tab w:val="num" w:pos="4320"/>
        </w:tabs>
        <w:ind w:left="4320" w:hanging="360"/>
      </w:pPr>
      <w:rPr>
        <w:rFonts w:ascii="Wingdings" w:hAnsi="Wingdings" w:hint="default"/>
      </w:rPr>
    </w:lvl>
    <w:lvl w:ilvl="6" w:tplc="0409000F">
      <w:start w:val="1"/>
      <w:numFmt w:val="bullet"/>
      <w:lvlText w:val=""/>
      <w:lvlJc w:val="left"/>
      <w:pPr>
        <w:tabs>
          <w:tab w:val="num" w:pos="5040"/>
        </w:tabs>
        <w:ind w:left="5040" w:hanging="360"/>
      </w:pPr>
      <w:rPr>
        <w:rFonts w:ascii="Symbol" w:hAnsi="Symbol" w:hint="default"/>
      </w:rPr>
    </w:lvl>
    <w:lvl w:ilvl="7" w:tplc="04090019">
      <w:start w:val="1"/>
      <w:numFmt w:val="bullet"/>
      <w:lvlText w:val="o"/>
      <w:lvlJc w:val="left"/>
      <w:pPr>
        <w:tabs>
          <w:tab w:val="num" w:pos="5760"/>
        </w:tabs>
        <w:ind w:left="5760" w:hanging="360"/>
      </w:pPr>
      <w:rPr>
        <w:rFonts w:ascii="Courier New" w:hAnsi="Courier New" w:hint="default"/>
      </w:rPr>
    </w:lvl>
    <w:lvl w:ilvl="8" w:tplc="0409001B">
      <w:start w:val="1"/>
      <w:numFmt w:val="bullet"/>
      <w:lvlText w:val=""/>
      <w:lvlJc w:val="left"/>
      <w:pPr>
        <w:tabs>
          <w:tab w:val="num" w:pos="6480"/>
        </w:tabs>
        <w:ind w:left="6480" w:hanging="360"/>
      </w:pPr>
      <w:rPr>
        <w:rFonts w:ascii="Wingdings" w:hAnsi="Wingdings" w:hint="default"/>
      </w:rPr>
    </w:lvl>
  </w:abstractNum>
  <w:abstractNum w:abstractNumId="14">
    <w:nsid w:val="06744E7A"/>
    <w:multiLevelType w:val="hybridMultilevel"/>
    <w:tmpl w:val="D21AC6B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nsid w:val="0777088E"/>
    <w:multiLevelType w:val="hybridMultilevel"/>
    <w:tmpl w:val="BC827DA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nsid w:val="081A07B7"/>
    <w:multiLevelType w:val="hybridMultilevel"/>
    <w:tmpl w:val="5680D9E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17">
    <w:nsid w:val="081F2BD1"/>
    <w:multiLevelType w:val="hybridMultilevel"/>
    <w:tmpl w:val="3998D01A"/>
    <w:lvl w:ilvl="0" w:tplc="04090001">
      <w:start w:val="1"/>
      <w:numFmt w:val="decimal"/>
      <w:lvlText w:val="%1."/>
      <w:lvlJc w:val="left"/>
      <w:pPr>
        <w:tabs>
          <w:tab w:val="num" w:pos="720"/>
        </w:tabs>
        <w:ind w:left="720" w:hanging="360"/>
      </w:pPr>
      <w:rPr>
        <w:rFonts w:cs="Times New Roman"/>
      </w:rPr>
    </w:lvl>
    <w:lvl w:ilvl="1" w:tplc="04090003">
      <w:start w:val="1"/>
      <w:numFmt w:val="lowerLetter"/>
      <w:lvlText w:val="%2."/>
      <w:lvlJc w:val="left"/>
      <w:pPr>
        <w:tabs>
          <w:tab w:val="num" w:pos="1440"/>
        </w:tabs>
        <w:ind w:left="1440" w:hanging="360"/>
      </w:pPr>
      <w:rPr>
        <w:rFonts w:cs="Times New Roman"/>
      </w:rPr>
    </w:lvl>
    <w:lvl w:ilvl="2" w:tplc="04090005">
      <w:start w:val="1"/>
      <w:numFmt w:val="lowerRoman"/>
      <w:lvlText w:val="%3."/>
      <w:lvlJc w:val="right"/>
      <w:pPr>
        <w:tabs>
          <w:tab w:val="num" w:pos="2160"/>
        </w:tabs>
        <w:ind w:left="2160" w:hanging="18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18">
    <w:nsid w:val="08990323"/>
    <w:multiLevelType w:val="hybridMultilevel"/>
    <w:tmpl w:val="E784310A"/>
    <w:lvl w:ilvl="0" w:tplc="0409000F">
      <w:start w:val="1"/>
      <w:numFmt w:val="bullet"/>
      <w:lvlText w:val=""/>
      <w:lvlJc w:val="left"/>
      <w:pPr>
        <w:ind w:left="720" w:hanging="360"/>
      </w:pPr>
      <w:rPr>
        <w:rFonts w:ascii="Symbol" w:hAnsi="Symbol" w:hint="default"/>
      </w:rPr>
    </w:lvl>
    <w:lvl w:ilvl="1" w:tplc="04090019">
      <w:start w:val="1"/>
      <w:numFmt w:val="bullet"/>
      <w:lvlText w:val=""/>
      <w:lvlJc w:val="left"/>
      <w:pPr>
        <w:ind w:left="1440" w:hanging="360"/>
      </w:pPr>
      <w:rPr>
        <w:rFonts w:ascii="Symbol" w:hAnsi="Symbol" w:hint="default"/>
      </w:rPr>
    </w:lvl>
    <w:lvl w:ilvl="2" w:tplc="0409001B">
      <w:start w:val="1"/>
      <w:numFmt w:val="bullet"/>
      <w:lvlText w:val=""/>
      <w:lvlJc w:val="left"/>
      <w:pPr>
        <w:ind w:left="2160" w:hanging="360"/>
      </w:pPr>
      <w:rPr>
        <w:rFonts w:ascii="Wingdings" w:hAnsi="Wingdings" w:hint="default"/>
      </w:rPr>
    </w:lvl>
    <w:lvl w:ilvl="3" w:tplc="0409000F">
      <w:start w:val="1"/>
      <w:numFmt w:val="bullet"/>
      <w:lvlText w:val=""/>
      <w:lvlJc w:val="left"/>
      <w:pPr>
        <w:ind w:left="2880" w:hanging="360"/>
      </w:pPr>
      <w:rPr>
        <w:rFonts w:ascii="Symbol" w:hAnsi="Symbol" w:hint="default"/>
      </w:rPr>
    </w:lvl>
    <w:lvl w:ilvl="4" w:tplc="04090019">
      <w:start w:val="1"/>
      <w:numFmt w:val="bullet"/>
      <w:lvlText w:val="o"/>
      <w:lvlJc w:val="left"/>
      <w:pPr>
        <w:ind w:left="3600" w:hanging="360"/>
      </w:pPr>
      <w:rPr>
        <w:rFonts w:ascii="Courier New" w:hAnsi="Courier New" w:hint="default"/>
      </w:rPr>
    </w:lvl>
    <w:lvl w:ilvl="5" w:tplc="0409001B">
      <w:start w:val="1"/>
      <w:numFmt w:val="bullet"/>
      <w:lvlText w:val=""/>
      <w:lvlJc w:val="left"/>
      <w:pPr>
        <w:ind w:left="4320" w:hanging="360"/>
      </w:pPr>
      <w:rPr>
        <w:rFonts w:ascii="Wingdings" w:hAnsi="Wingdings" w:hint="default"/>
      </w:rPr>
    </w:lvl>
    <w:lvl w:ilvl="6" w:tplc="0409000F">
      <w:start w:val="1"/>
      <w:numFmt w:val="bullet"/>
      <w:lvlText w:val=""/>
      <w:lvlJc w:val="left"/>
      <w:pPr>
        <w:ind w:left="5040" w:hanging="360"/>
      </w:pPr>
      <w:rPr>
        <w:rFonts w:ascii="Symbol" w:hAnsi="Symbol" w:hint="default"/>
      </w:rPr>
    </w:lvl>
    <w:lvl w:ilvl="7" w:tplc="04090019">
      <w:start w:val="1"/>
      <w:numFmt w:val="bullet"/>
      <w:lvlText w:val="o"/>
      <w:lvlJc w:val="left"/>
      <w:pPr>
        <w:ind w:left="5760" w:hanging="360"/>
      </w:pPr>
      <w:rPr>
        <w:rFonts w:ascii="Courier New" w:hAnsi="Courier New" w:hint="default"/>
      </w:rPr>
    </w:lvl>
    <w:lvl w:ilvl="8" w:tplc="0409001B">
      <w:start w:val="1"/>
      <w:numFmt w:val="bullet"/>
      <w:lvlText w:val=""/>
      <w:lvlJc w:val="left"/>
      <w:pPr>
        <w:ind w:left="6480" w:hanging="360"/>
      </w:pPr>
      <w:rPr>
        <w:rFonts w:ascii="Wingdings" w:hAnsi="Wingdings" w:hint="default"/>
      </w:rPr>
    </w:lvl>
  </w:abstractNum>
  <w:abstractNum w:abstractNumId="19">
    <w:nsid w:val="0B1006DE"/>
    <w:multiLevelType w:val="hybridMultilevel"/>
    <w:tmpl w:val="F5D6CE4C"/>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nsid w:val="0BEB7879"/>
    <w:multiLevelType w:val="hybridMultilevel"/>
    <w:tmpl w:val="3384AAFC"/>
    <w:lvl w:ilvl="0" w:tplc="04090001">
      <w:start w:val="1"/>
      <w:numFmt w:val="decimal"/>
      <w:lvlText w:val="%1."/>
      <w:lvlJc w:val="left"/>
      <w:pPr>
        <w:tabs>
          <w:tab w:val="num" w:pos="720"/>
        </w:tabs>
        <w:ind w:left="720" w:hanging="360"/>
      </w:pPr>
      <w:rPr>
        <w:rFonts w:cs="Times New Roman"/>
      </w:rPr>
    </w:lvl>
    <w:lvl w:ilvl="1" w:tplc="04090003">
      <w:start w:val="1"/>
      <w:numFmt w:val="lowerLetter"/>
      <w:lvlText w:val="%2."/>
      <w:lvlJc w:val="left"/>
      <w:pPr>
        <w:tabs>
          <w:tab w:val="num" w:pos="1440"/>
        </w:tabs>
        <w:ind w:left="1440" w:hanging="360"/>
      </w:pPr>
      <w:rPr>
        <w:rFonts w:cs="Times New Roman"/>
      </w:rPr>
    </w:lvl>
    <w:lvl w:ilvl="2" w:tplc="04090005">
      <w:start w:val="1"/>
      <w:numFmt w:val="lowerRoman"/>
      <w:lvlText w:val="%3."/>
      <w:lvlJc w:val="right"/>
      <w:pPr>
        <w:tabs>
          <w:tab w:val="num" w:pos="2160"/>
        </w:tabs>
        <w:ind w:left="2160" w:hanging="18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21">
    <w:nsid w:val="0C3A464C"/>
    <w:multiLevelType w:val="hybridMultilevel"/>
    <w:tmpl w:val="6D7A3FBA"/>
    <w:lvl w:ilvl="0" w:tplc="0409000F">
      <w:start w:val="1"/>
      <w:numFmt w:val="decimal"/>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nsid w:val="0F641A42"/>
    <w:multiLevelType w:val="hybridMultilevel"/>
    <w:tmpl w:val="F86AB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09A1163"/>
    <w:multiLevelType w:val="hybridMultilevel"/>
    <w:tmpl w:val="87983D32"/>
    <w:lvl w:ilvl="0" w:tplc="04090001">
      <w:start w:val="1"/>
      <w:numFmt w:val="decimal"/>
      <w:lvlText w:val="%1."/>
      <w:lvlJc w:val="left"/>
      <w:pPr>
        <w:tabs>
          <w:tab w:val="num" w:pos="720"/>
        </w:tabs>
        <w:ind w:left="720" w:hanging="360"/>
      </w:pPr>
      <w:rPr>
        <w:rFonts w:cs="Times New Roman" w:hint="default"/>
      </w:rPr>
    </w:lvl>
    <w:lvl w:ilvl="1" w:tplc="04090003">
      <w:start w:val="1"/>
      <w:numFmt w:val="lowerLetter"/>
      <w:lvlText w:val="%2."/>
      <w:lvlJc w:val="left"/>
      <w:pPr>
        <w:tabs>
          <w:tab w:val="num" w:pos="1440"/>
        </w:tabs>
        <w:ind w:left="1440" w:hanging="360"/>
      </w:pPr>
      <w:rPr>
        <w:rFonts w:cs="Times New Roman"/>
      </w:rPr>
    </w:lvl>
    <w:lvl w:ilvl="2" w:tplc="04090005">
      <w:start w:val="1"/>
      <w:numFmt w:val="lowerRoman"/>
      <w:lvlText w:val="%3."/>
      <w:lvlJc w:val="right"/>
      <w:pPr>
        <w:tabs>
          <w:tab w:val="num" w:pos="2160"/>
        </w:tabs>
        <w:ind w:left="2160" w:hanging="18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24">
    <w:nsid w:val="15E9403A"/>
    <w:multiLevelType w:val="hybridMultilevel"/>
    <w:tmpl w:val="649C142A"/>
    <w:lvl w:ilvl="0" w:tplc="04090001">
      <w:start w:val="1"/>
      <w:numFmt w:val="decimal"/>
      <w:lvlText w:val="%1."/>
      <w:lvlJc w:val="left"/>
      <w:pPr>
        <w:tabs>
          <w:tab w:val="num" w:pos="720"/>
        </w:tabs>
        <w:ind w:left="720" w:hanging="360"/>
      </w:pPr>
      <w:rPr>
        <w:rFonts w:cs="Times New Roman"/>
      </w:rPr>
    </w:lvl>
    <w:lvl w:ilvl="1" w:tplc="04090003">
      <w:start w:val="1"/>
      <w:numFmt w:val="lowerLetter"/>
      <w:lvlText w:val="%2."/>
      <w:lvlJc w:val="left"/>
      <w:pPr>
        <w:tabs>
          <w:tab w:val="num" w:pos="1440"/>
        </w:tabs>
        <w:ind w:left="1440" w:hanging="360"/>
      </w:pPr>
      <w:rPr>
        <w:rFonts w:cs="Times New Roman"/>
      </w:rPr>
    </w:lvl>
    <w:lvl w:ilvl="2" w:tplc="04090005">
      <w:start w:val="1"/>
      <w:numFmt w:val="lowerRoman"/>
      <w:lvlText w:val="%3."/>
      <w:lvlJc w:val="right"/>
      <w:pPr>
        <w:tabs>
          <w:tab w:val="num" w:pos="2160"/>
        </w:tabs>
        <w:ind w:left="2160" w:hanging="18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25">
    <w:nsid w:val="17177ECC"/>
    <w:multiLevelType w:val="hybridMultilevel"/>
    <w:tmpl w:val="6E1E169E"/>
    <w:lvl w:ilvl="0" w:tplc="0409000F">
      <w:start w:val="1"/>
      <w:numFmt w:val="bulle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start w:val="1"/>
      <w:numFmt w:val="bullet"/>
      <w:lvlText w:val=""/>
      <w:lvlJc w:val="left"/>
      <w:pPr>
        <w:tabs>
          <w:tab w:val="num" w:pos="2880"/>
        </w:tabs>
        <w:ind w:left="2880" w:hanging="360"/>
      </w:pPr>
      <w:rPr>
        <w:rFonts w:ascii="Symbol" w:hAnsi="Symbol" w:hint="default"/>
      </w:rPr>
    </w:lvl>
    <w:lvl w:ilvl="4" w:tplc="04090019">
      <w:start w:val="1"/>
      <w:numFmt w:val="bullet"/>
      <w:lvlText w:val="o"/>
      <w:lvlJc w:val="left"/>
      <w:pPr>
        <w:tabs>
          <w:tab w:val="num" w:pos="3600"/>
        </w:tabs>
        <w:ind w:left="3600" w:hanging="360"/>
      </w:pPr>
      <w:rPr>
        <w:rFonts w:ascii="Courier New" w:hAnsi="Courier New" w:hint="default"/>
      </w:rPr>
    </w:lvl>
    <w:lvl w:ilvl="5" w:tplc="0409001B">
      <w:start w:val="1"/>
      <w:numFmt w:val="bullet"/>
      <w:lvlText w:val=""/>
      <w:lvlJc w:val="left"/>
      <w:pPr>
        <w:tabs>
          <w:tab w:val="num" w:pos="4320"/>
        </w:tabs>
        <w:ind w:left="4320" w:hanging="360"/>
      </w:pPr>
      <w:rPr>
        <w:rFonts w:ascii="Wingdings" w:hAnsi="Wingdings" w:hint="default"/>
      </w:rPr>
    </w:lvl>
    <w:lvl w:ilvl="6" w:tplc="0409000F">
      <w:start w:val="1"/>
      <w:numFmt w:val="bullet"/>
      <w:lvlText w:val=""/>
      <w:lvlJc w:val="left"/>
      <w:pPr>
        <w:tabs>
          <w:tab w:val="num" w:pos="5040"/>
        </w:tabs>
        <w:ind w:left="5040" w:hanging="360"/>
      </w:pPr>
      <w:rPr>
        <w:rFonts w:ascii="Symbol" w:hAnsi="Symbol" w:hint="default"/>
      </w:rPr>
    </w:lvl>
    <w:lvl w:ilvl="7" w:tplc="04090019">
      <w:start w:val="1"/>
      <w:numFmt w:val="bullet"/>
      <w:lvlText w:val="o"/>
      <w:lvlJc w:val="left"/>
      <w:pPr>
        <w:tabs>
          <w:tab w:val="num" w:pos="5760"/>
        </w:tabs>
        <w:ind w:left="5760" w:hanging="360"/>
      </w:pPr>
      <w:rPr>
        <w:rFonts w:ascii="Courier New" w:hAnsi="Courier New" w:hint="default"/>
      </w:rPr>
    </w:lvl>
    <w:lvl w:ilvl="8" w:tplc="0409001B">
      <w:start w:val="1"/>
      <w:numFmt w:val="bullet"/>
      <w:lvlText w:val=""/>
      <w:lvlJc w:val="left"/>
      <w:pPr>
        <w:tabs>
          <w:tab w:val="num" w:pos="6480"/>
        </w:tabs>
        <w:ind w:left="6480" w:hanging="360"/>
      </w:pPr>
      <w:rPr>
        <w:rFonts w:ascii="Wingdings" w:hAnsi="Wingdings" w:hint="default"/>
      </w:rPr>
    </w:lvl>
  </w:abstractNum>
  <w:abstractNum w:abstractNumId="26">
    <w:nsid w:val="19A632C9"/>
    <w:multiLevelType w:val="hybridMultilevel"/>
    <w:tmpl w:val="660A2A2A"/>
    <w:lvl w:ilvl="0" w:tplc="04090001">
      <w:start w:val="1"/>
      <w:numFmt w:val="decimal"/>
      <w:lvlText w:val="%1."/>
      <w:lvlJc w:val="left"/>
      <w:pPr>
        <w:ind w:left="108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7">
    <w:nsid w:val="1E207243"/>
    <w:multiLevelType w:val="hybridMultilevel"/>
    <w:tmpl w:val="8DBCF89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hint="default"/>
      </w:rPr>
    </w:lvl>
    <w:lvl w:ilvl="8" w:tplc="04090005">
      <w:start w:val="1"/>
      <w:numFmt w:val="bullet"/>
      <w:lvlText w:val=""/>
      <w:lvlJc w:val="left"/>
      <w:pPr>
        <w:ind w:left="7200" w:hanging="360"/>
      </w:pPr>
      <w:rPr>
        <w:rFonts w:ascii="Wingdings" w:hAnsi="Wingdings" w:hint="default"/>
      </w:rPr>
    </w:lvl>
  </w:abstractNum>
  <w:abstractNum w:abstractNumId="28">
    <w:nsid w:val="1F4E1807"/>
    <w:multiLevelType w:val="hybridMultilevel"/>
    <w:tmpl w:val="100AB236"/>
    <w:lvl w:ilvl="0" w:tplc="04090001">
      <w:start w:val="1"/>
      <w:numFmt w:val="decimal"/>
      <w:lvlText w:val="%1."/>
      <w:lvlJc w:val="left"/>
      <w:pPr>
        <w:ind w:left="720" w:hanging="360"/>
      </w:pPr>
      <w:rPr>
        <w:rFonts w:cs="Times New Roman"/>
      </w:rPr>
    </w:lvl>
    <w:lvl w:ilvl="1" w:tplc="04090003">
      <w:start w:val="1"/>
      <w:numFmt w:val="lowerLetter"/>
      <w:lvlText w:val="%2."/>
      <w:lvlJc w:val="left"/>
      <w:pPr>
        <w:ind w:left="1440" w:hanging="360"/>
      </w:pPr>
      <w:rPr>
        <w:rFonts w:cs="Times New Roman"/>
      </w:rPr>
    </w:lvl>
    <w:lvl w:ilvl="2" w:tplc="04090005">
      <w:start w:val="1"/>
      <w:numFmt w:val="lowerRoman"/>
      <w:lvlText w:val="%3."/>
      <w:lvlJc w:val="right"/>
      <w:pPr>
        <w:ind w:left="2160" w:hanging="180"/>
      </w:pPr>
      <w:rPr>
        <w:rFonts w:cs="Times New Roman"/>
      </w:rPr>
    </w:lvl>
    <w:lvl w:ilvl="3" w:tplc="04090001">
      <w:start w:val="1"/>
      <w:numFmt w:val="decimal"/>
      <w:lvlText w:val="%4."/>
      <w:lvlJc w:val="left"/>
      <w:pPr>
        <w:ind w:left="2880" w:hanging="360"/>
      </w:pPr>
      <w:rPr>
        <w:rFonts w:cs="Times New Roman"/>
      </w:rPr>
    </w:lvl>
    <w:lvl w:ilvl="4" w:tplc="04090003">
      <w:start w:val="1"/>
      <w:numFmt w:val="lowerLetter"/>
      <w:lvlText w:val="%5."/>
      <w:lvlJc w:val="left"/>
      <w:pPr>
        <w:ind w:left="3600" w:hanging="360"/>
      </w:pPr>
      <w:rPr>
        <w:rFonts w:cs="Times New Roman"/>
      </w:rPr>
    </w:lvl>
    <w:lvl w:ilvl="5" w:tplc="04090005">
      <w:start w:val="1"/>
      <w:numFmt w:val="lowerRoman"/>
      <w:lvlText w:val="%6."/>
      <w:lvlJc w:val="right"/>
      <w:pPr>
        <w:ind w:left="4320" w:hanging="180"/>
      </w:pPr>
      <w:rPr>
        <w:rFonts w:cs="Times New Roman"/>
      </w:rPr>
    </w:lvl>
    <w:lvl w:ilvl="6" w:tplc="04090001">
      <w:start w:val="1"/>
      <w:numFmt w:val="decimal"/>
      <w:lvlText w:val="%7."/>
      <w:lvlJc w:val="left"/>
      <w:pPr>
        <w:ind w:left="5040" w:hanging="360"/>
      </w:pPr>
      <w:rPr>
        <w:rFonts w:cs="Times New Roman"/>
      </w:rPr>
    </w:lvl>
    <w:lvl w:ilvl="7" w:tplc="04090003">
      <w:start w:val="1"/>
      <w:numFmt w:val="lowerLetter"/>
      <w:lvlText w:val="%8."/>
      <w:lvlJc w:val="left"/>
      <w:pPr>
        <w:ind w:left="5760" w:hanging="360"/>
      </w:pPr>
      <w:rPr>
        <w:rFonts w:cs="Times New Roman"/>
      </w:rPr>
    </w:lvl>
    <w:lvl w:ilvl="8" w:tplc="04090005">
      <w:start w:val="1"/>
      <w:numFmt w:val="lowerRoman"/>
      <w:lvlText w:val="%9."/>
      <w:lvlJc w:val="right"/>
      <w:pPr>
        <w:ind w:left="6480" w:hanging="180"/>
      </w:pPr>
      <w:rPr>
        <w:rFonts w:cs="Times New Roman"/>
      </w:rPr>
    </w:lvl>
  </w:abstractNum>
  <w:abstractNum w:abstractNumId="29">
    <w:nsid w:val="20E40DDD"/>
    <w:multiLevelType w:val="hybridMultilevel"/>
    <w:tmpl w:val="50949F7C"/>
    <w:lvl w:ilvl="0" w:tplc="0409000F">
      <w:start w:val="1"/>
      <w:numFmt w:val="lowerLetter"/>
      <w:lvlText w:val="%1."/>
      <w:lvlJc w:val="left"/>
      <w:pPr>
        <w:tabs>
          <w:tab w:val="num" w:pos="1080"/>
        </w:tabs>
        <w:ind w:left="1080" w:hanging="360"/>
      </w:pPr>
      <w:rPr>
        <w:rFonts w:cs="Times New Roman" w:hint="default"/>
      </w:rPr>
    </w:lvl>
    <w:lvl w:ilvl="1" w:tplc="04090019">
      <w:start w:val="1"/>
      <w:numFmt w:val="lowerLetter"/>
      <w:lvlText w:val="%2."/>
      <w:lvlJc w:val="left"/>
      <w:pPr>
        <w:tabs>
          <w:tab w:val="num" w:pos="1800"/>
        </w:tabs>
        <w:ind w:left="1800" w:hanging="360"/>
      </w:pPr>
      <w:rPr>
        <w:rFonts w:cs="Times New Roman"/>
      </w:rPr>
    </w:lvl>
    <w:lvl w:ilvl="2" w:tplc="0409001B">
      <w:start w:val="1"/>
      <w:numFmt w:val="lowerRoman"/>
      <w:lvlText w:val="%3."/>
      <w:lvlJc w:val="right"/>
      <w:pPr>
        <w:tabs>
          <w:tab w:val="num" w:pos="2520"/>
        </w:tabs>
        <w:ind w:left="2520" w:hanging="180"/>
      </w:pPr>
      <w:rPr>
        <w:rFonts w:cs="Times New Roman"/>
      </w:rPr>
    </w:lvl>
    <w:lvl w:ilvl="3" w:tplc="0409000F">
      <w:start w:val="1"/>
      <w:numFmt w:val="decimal"/>
      <w:lvlText w:val="%4."/>
      <w:lvlJc w:val="left"/>
      <w:pPr>
        <w:tabs>
          <w:tab w:val="num" w:pos="3240"/>
        </w:tabs>
        <w:ind w:left="3240" w:hanging="360"/>
      </w:pPr>
      <w:rPr>
        <w:rFonts w:cs="Times New Roman"/>
      </w:rPr>
    </w:lvl>
    <w:lvl w:ilvl="4" w:tplc="04090019">
      <w:start w:val="1"/>
      <w:numFmt w:val="lowerLetter"/>
      <w:lvlText w:val="%5."/>
      <w:lvlJc w:val="left"/>
      <w:pPr>
        <w:tabs>
          <w:tab w:val="num" w:pos="3960"/>
        </w:tabs>
        <w:ind w:left="3960" w:hanging="360"/>
      </w:pPr>
      <w:rPr>
        <w:rFonts w:cs="Times New Roman"/>
      </w:rPr>
    </w:lvl>
    <w:lvl w:ilvl="5" w:tplc="0409001B">
      <w:start w:val="1"/>
      <w:numFmt w:val="lowerRoman"/>
      <w:lvlText w:val="%6."/>
      <w:lvlJc w:val="right"/>
      <w:pPr>
        <w:tabs>
          <w:tab w:val="num" w:pos="4680"/>
        </w:tabs>
        <w:ind w:left="4680" w:hanging="180"/>
      </w:pPr>
      <w:rPr>
        <w:rFonts w:cs="Times New Roman"/>
      </w:rPr>
    </w:lvl>
    <w:lvl w:ilvl="6" w:tplc="0409000F">
      <w:start w:val="1"/>
      <w:numFmt w:val="decimal"/>
      <w:lvlText w:val="%7."/>
      <w:lvlJc w:val="left"/>
      <w:pPr>
        <w:tabs>
          <w:tab w:val="num" w:pos="5400"/>
        </w:tabs>
        <w:ind w:left="5400" w:hanging="360"/>
      </w:pPr>
      <w:rPr>
        <w:rFonts w:cs="Times New Roman"/>
      </w:rPr>
    </w:lvl>
    <w:lvl w:ilvl="7" w:tplc="04090019">
      <w:start w:val="1"/>
      <w:numFmt w:val="lowerLetter"/>
      <w:lvlText w:val="%8."/>
      <w:lvlJc w:val="left"/>
      <w:pPr>
        <w:tabs>
          <w:tab w:val="num" w:pos="6120"/>
        </w:tabs>
        <w:ind w:left="6120" w:hanging="360"/>
      </w:pPr>
      <w:rPr>
        <w:rFonts w:cs="Times New Roman"/>
      </w:rPr>
    </w:lvl>
    <w:lvl w:ilvl="8" w:tplc="0409001B">
      <w:start w:val="1"/>
      <w:numFmt w:val="lowerRoman"/>
      <w:lvlText w:val="%9."/>
      <w:lvlJc w:val="right"/>
      <w:pPr>
        <w:tabs>
          <w:tab w:val="num" w:pos="6840"/>
        </w:tabs>
        <w:ind w:left="6840" w:hanging="180"/>
      </w:pPr>
      <w:rPr>
        <w:rFonts w:cs="Times New Roman"/>
      </w:rPr>
    </w:lvl>
  </w:abstractNum>
  <w:abstractNum w:abstractNumId="30">
    <w:nsid w:val="21353219"/>
    <w:multiLevelType w:val="hybridMultilevel"/>
    <w:tmpl w:val="8F6A590A"/>
    <w:lvl w:ilvl="0" w:tplc="04090019">
      <w:start w:val="1"/>
      <w:numFmt w:val="bulle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start w:val="1"/>
      <w:numFmt w:val="bullet"/>
      <w:lvlText w:val=""/>
      <w:lvlJc w:val="left"/>
      <w:pPr>
        <w:tabs>
          <w:tab w:val="num" w:pos="2880"/>
        </w:tabs>
        <w:ind w:left="2880" w:hanging="360"/>
      </w:pPr>
      <w:rPr>
        <w:rFonts w:ascii="Symbol" w:hAnsi="Symbol" w:hint="default"/>
      </w:rPr>
    </w:lvl>
    <w:lvl w:ilvl="4" w:tplc="04090019">
      <w:start w:val="1"/>
      <w:numFmt w:val="bullet"/>
      <w:lvlText w:val="o"/>
      <w:lvlJc w:val="left"/>
      <w:pPr>
        <w:tabs>
          <w:tab w:val="num" w:pos="3600"/>
        </w:tabs>
        <w:ind w:left="3600" w:hanging="360"/>
      </w:pPr>
      <w:rPr>
        <w:rFonts w:ascii="Courier New" w:hAnsi="Courier New" w:hint="default"/>
      </w:rPr>
    </w:lvl>
    <w:lvl w:ilvl="5" w:tplc="0409001B">
      <w:start w:val="1"/>
      <w:numFmt w:val="bullet"/>
      <w:lvlText w:val=""/>
      <w:lvlJc w:val="left"/>
      <w:pPr>
        <w:tabs>
          <w:tab w:val="num" w:pos="4320"/>
        </w:tabs>
        <w:ind w:left="4320" w:hanging="360"/>
      </w:pPr>
      <w:rPr>
        <w:rFonts w:ascii="Wingdings" w:hAnsi="Wingdings" w:hint="default"/>
      </w:rPr>
    </w:lvl>
    <w:lvl w:ilvl="6" w:tplc="0409000F">
      <w:start w:val="1"/>
      <w:numFmt w:val="bullet"/>
      <w:lvlText w:val=""/>
      <w:lvlJc w:val="left"/>
      <w:pPr>
        <w:tabs>
          <w:tab w:val="num" w:pos="5040"/>
        </w:tabs>
        <w:ind w:left="5040" w:hanging="360"/>
      </w:pPr>
      <w:rPr>
        <w:rFonts w:ascii="Symbol" w:hAnsi="Symbol" w:hint="default"/>
      </w:rPr>
    </w:lvl>
    <w:lvl w:ilvl="7" w:tplc="04090019">
      <w:start w:val="1"/>
      <w:numFmt w:val="bullet"/>
      <w:lvlText w:val="o"/>
      <w:lvlJc w:val="left"/>
      <w:pPr>
        <w:tabs>
          <w:tab w:val="num" w:pos="5760"/>
        </w:tabs>
        <w:ind w:left="5760" w:hanging="360"/>
      </w:pPr>
      <w:rPr>
        <w:rFonts w:ascii="Courier New" w:hAnsi="Courier New" w:hint="default"/>
      </w:rPr>
    </w:lvl>
    <w:lvl w:ilvl="8" w:tplc="0409001B">
      <w:start w:val="1"/>
      <w:numFmt w:val="bullet"/>
      <w:lvlText w:val=""/>
      <w:lvlJc w:val="left"/>
      <w:pPr>
        <w:tabs>
          <w:tab w:val="num" w:pos="6480"/>
        </w:tabs>
        <w:ind w:left="6480" w:hanging="360"/>
      </w:pPr>
      <w:rPr>
        <w:rFonts w:ascii="Wingdings" w:hAnsi="Wingdings" w:hint="default"/>
      </w:rPr>
    </w:lvl>
  </w:abstractNum>
  <w:abstractNum w:abstractNumId="31">
    <w:nsid w:val="24C140B6"/>
    <w:multiLevelType w:val="hybridMultilevel"/>
    <w:tmpl w:val="7C34538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2">
    <w:nsid w:val="2B632643"/>
    <w:multiLevelType w:val="hybridMultilevel"/>
    <w:tmpl w:val="3780A302"/>
    <w:lvl w:ilvl="0" w:tplc="04090001">
      <w:start w:val="1"/>
      <w:numFmt w:val="decimal"/>
      <w:lvlText w:val="%1."/>
      <w:lvlJc w:val="left"/>
      <w:pPr>
        <w:tabs>
          <w:tab w:val="num" w:pos="720"/>
        </w:tabs>
        <w:ind w:left="720" w:hanging="360"/>
      </w:pPr>
      <w:rPr>
        <w:rFonts w:cs="Times New Roman"/>
      </w:rPr>
    </w:lvl>
    <w:lvl w:ilvl="1" w:tplc="04090003">
      <w:start w:val="1"/>
      <w:numFmt w:val="lowerLetter"/>
      <w:lvlText w:val="%2."/>
      <w:lvlJc w:val="left"/>
      <w:pPr>
        <w:tabs>
          <w:tab w:val="num" w:pos="1440"/>
        </w:tabs>
        <w:ind w:left="1440" w:hanging="360"/>
      </w:pPr>
      <w:rPr>
        <w:rFonts w:cs="Times New Roman"/>
      </w:rPr>
    </w:lvl>
    <w:lvl w:ilvl="2" w:tplc="04090005">
      <w:start w:val="1"/>
      <w:numFmt w:val="lowerRoman"/>
      <w:lvlText w:val="%3."/>
      <w:lvlJc w:val="right"/>
      <w:pPr>
        <w:tabs>
          <w:tab w:val="num" w:pos="2160"/>
        </w:tabs>
        <w:ind w:left="2160" w:hanging="18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33">
    <w:nsid w:val="2BB445B3"/>
    <w:multiLevelType w:val="hybridMultilevel"/>
    <w:tmpl w:val="3FA639A6"/>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nsid w:val="2BDE2197"/>
    <w:multiLevelType w:val="hybridMultilevel"/>
    <w:tmpl w:val="CF243B5C"/>
    <w:lvl w:ilvl="0" w:tplc="0409000F">
      <w:start w:val="1"/>
      <w:numFmt w:val="decimal"/>
      <w:lvlText w:val="%1."/>
      <w:lvlJc w:val="left"/>
      <w:pPr>
        <w:tabs>
          <w:tab w:val="num" w:pos="1080"/>
        </w:tabs>
        <w:ind w:left="1080" w:hanging="360"/>
      </w:pPr>
      <w:rPr>
        <w:rFonts w:cs="Times New Roman" w:hint="default"/>
      </w:rPr>
    </w:lvl>
    <w:lvl w:ilvl="1" w:tplc="04090019">
      <w:start w:val="1"/>
      <w:numFmt w:val="bullet"/>
      <w:lvlText w:val="o"/>
      <w:lvlJc w:val="left"/>
      <w:pPr>
        <w:tabs>
          <w:tab w:val="num" w:pos="1800"/>
        </w:tabs>
        <w:ind w:left="1800" w:hanging="360"/>
      </w:pPr>
      <w:rPr>
        <w:rFonts w:ascii="Courier New" w:hAnsi="Courier New" w:hint="default"/>
      </w:rPr>
    </w:lvl>
    <w:lvl w:ilvl="2" w:tplc="0409001B">
      <w:start w:val="1"/>
      <w:numFmt w:val="bullet"/>
      <w:lvlText w:val=""/>
      <w:lvlJc w:val="left"/>
      <w:pPr>
        <w:tabs>
          <w:tab w:val="num" w:pos="2520"/>
        </w:tabs>
        <w:ind w:left="2520" w:hanging="360"/>
      </w:pPr>
      <w:rPr>
        <w:rFonts w:ascii="Wingdings" w:hAnsi="Wingdings" w:hint="default"/>
      </w:rPr>
    </w:lvl>
    <w:lvl w:ilvl="3" w:tplc="0409000F">
      <w:start w:val="1"/>
      <w:numFmt w:val="bullet"/>
      <w:lvlText w:val=""/>
      <w:lvlJc w:val="left"/>
      <w:pPr>
        <w:tabs>
          <w:tab w:val="num" w:pos="3240"/>
        </w:tabs>
        <w:ind w:left="3240" w:hanging="360"/>
      </w:pPr>
      <w:rPr>
        <w:rFonts w:ascii="Symbol" w:hAnsi="Symbol" w:hint="default"/>
      </w:rPr>
    </w:lvl>
    <w:lvl w:ilvl="4" w:tplc="04090019">
      <w:start w:val="1"/>
      <w:numFmt w:val="bullet"/>
      <w:lvlText w:val="o"/>
      <w:lvlJc w:val="left"/>
      <w:pPr>
        <w:tabs>
          <w:tab w:val="num" w:pos="3960"/>
        </w:tabs>
        <w:ind w:left="3960" w:hanging="360"/>
      </w:pPr>
      <w:rPr>
        <w:rFonts w:ascii="Courier New" w:hAnsi="Courier New" w:hint="default"/>
      </w:rPr>
    </w:lvl>
    <w:lvl w:ilvl="5" w:tplc="0409001B">
      <w:start w:val="1"/>
      <w:numFmt w:val="bullet"/>
      <w:lvlText w:val=""/>
      <w:lvlJc w:val="left"/>
      <w:pPr>
        <w:tabs>
          <w:tab w:val="num" w:pos="4680"/>
        </w:tabs>
        <w:ind w:left="4680" w:hanging="360"/>
      </w:pPr>
      <w:rPr>
        <w:rFonts w:ascii="Wingdings" w:hAnsi="Wingdings" w:hint="default"/>
      </w:rPr>
    </w:lvl>
    <w:lvl w:ilvl="6" w:tplc="0409000F">
      <w:start w:val="1"/>
      <w:numFmt w:val="bullet"/>
      <w:lvlText w:val=""/>
      <w:lvlJc w:val="left"/>
      <w:pPr>
        <w:tabs>
          <w:tab w:val="num" w:pos="5400"/>
        </w:tabs>
        <w:ind w:left="5400" w:hanging="360"/>
      </w:pPr>
      <w:rPr>
        <w:rFonts w:ascii="Symbol" w:hAnsi="Symbol" w:hint="default"/>
      </w:rPr>
    </w:lvl>
    <w:lvl w:ilvl="7" w:tplc="04090019">
      <w:start w:val="1"/>
      <w:numFmt w:val="bullet"/>
      <w:lvlText w:val="o"/>
      <w:lvlJc w:val="left"/>
      <w:pPr>
        <w:tabs>
          <w:tab w:val="num" w:pos="6120"/>
        </w:tabs>
        <w:ind w:left="6120" w:hanging="360"/>
      </w:pPr>
      <w:rPr>
        <w:rFonts w:ascii="Courier New" w:hAnsi="Courier New" w:hint="default"/>
      </w:rPr>
    </w:lvl>
    <w:lvl w:ilvl="8" w:tplc="0409001B">
      <w:start w:val="1"/>
      <w:numFmt w:val="bullet"/>
      <w:lvlText w:val=""/>
      <w:lvlJc w:val="left"/>
      <w:pPr>
        <w:tabs>
          <w:tab w:val="num" w:pos="6840"/>
        </w:tabs>
        <w:ind w:left="6840" w:hanging="360"/>
      </w:pPr>
      <w:rPr>
        <w:rFonts w:ascii="Wingdings" w:hAnsi="Wingdings" w:hint="default"/>
      </w:rPr>
    </w:lvl>
  </w:abstractNum>
  <w:abstractNum w:abstractNumId="35">
    <w:nsid w:val="30E218D8"/>
    <w:multiLevelType w:val="hybridMultilevel"/>
    <w:tmpl w:val="7FBCB872"/>
    <w:lvl w:ilvl="0" w:tplc="0409000F">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hint="default"/>
      </w:rPr>
    </w:lvl>
    <w:lvl w:ilvl="8" w:tplc="04090005">
      <w:start w:val="1"/>
      <w:numFmt w:val="bullet"/>
      <w:lvlText w:val=""/>
      <w:lvlJc w:val="left"/>
      <w:pPr>
        <w:ind w:left="7200" w:hanging="360"/>
      </w:pPr>
      <w:rPr>
        <w:rFonts w:ascii="Wingdings" w:hAnsi="Wingdings" w:hint="default"/>
      </w:rPr>
    </w:lvl>
  </w:abstractNum>
  <w:abstractNum w:abstractNumId="36">
    <w:nsid w:val="36D952D8"/>
    <w:multiLevelType w:val="hybridMultilevel"/>
    <w:tmpl w:val="D72EB204"/>
    <w:lvl w:ilvl="0" w:tplc="04090001">
      <w:start w:val="1"/>
      <w:numFmt w:val="decimal"/>
      <w:lvlText w:val="%1."/>
      <w:lvlJc w:val="left"/>
      <w:pPr>
        <w:tabs>
          <w:tab w:val="num" w:pos="360"/>
        </w:tabs>
        <w:ind w:left="360" w:hanging="360"/>
      </w:pPr>
      <w:rPr>
        <w:rFonts w:ascii="Times New Roman" w:hAnsi="Times New Roman" w:cs="Times New Roman" w:hint="default"/>
      </w:rPr>
    </w:lvl>
    <w:lvl w:ilvl="1" w:tplc="04090003">
      <w:start w:val="1"/>
      <w:numFmt w:val="lowerLetter"/>
      <w:lvlText w:val="%2."/>
      <w:lvlJc w:val="left"/>
      <w:pPr>
        <w:tabs>
          <w:tab w:val="num" w:pos="1440"/>
        </w:tabs>
        <w:ind w:left="1440" w:hanging="360"/>
      </w:pPr>
      <w:rPr>
        <w:rFonts w:cs="Times New Roman"/>
      </w:rPr>
    </w:lvl>
    <w:lvl w:ilvl="2" w:tplc="04090005">
      <w:start w:val="1"/>
      <w:numFmt w:val="lowerRoman"/>
      <w:lvlText w:val="%3."/>
      <w:lvlJc w:val="right"/>
      <w:pPr>
        <w:tabs>
          <w:tab w:val="num" w:pos="2160"/>
        </w:tabs>
        <w:ind w:left="2160" w:hanging="18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37">
    <w:nsid w:val="3B8819BB"/>
    <w:multiLevelType w:val="hybridMultilevel"/>
    <w:tmpl w:val="8AD6CBE0"/>
    <w:lvl w:ilvl="0" w:tplc="999C87C6">
      <w:start w:val="1"/>
      <w:numFmt w:val="bullet"/>
      <w:lvlText w:val=""/>
      <w:lvlJc w:val="left"/>
      <w:pPr>
        <w:tabs>
          <w:tab w:val="num" w:pos="360"/>
        </w:tabs>
        <w:ind w:left="360" w:hanging="360"/>
      </w:pPr>
      <w:rPr>
        <w:rFonts w:ascii="Symbol" w:hAnsi="Symbol" w:hint="default"/>
      </w:rPr>
    </w:lvl>
    <w:lvl w:ilvl="1" w:tplc="04090019">
      <w:start w:val="1"/>
      <w:numFmt w:val="bullet"/>
      <w:lvlText w:val="o"/>
      <w:lvlJc w:val="left"/>
      <w:pPr>
        <w:tabs>
          <w:tab w:val="num" w:pos="1080"/>
        </w:tabs>
        <w:ind w:left="1080" w:hanging="360"/>
      </w:pPr>
      <w:rPr>
        <w:rFonts w:ascii="Courier New" w:hAnsi="Courier New" w:hint="default"/>
      </w:rPr>
    </w:lvl>
    <w:lvl w:ilvl="2" w:tplc="0409001B">
      <w:start w:val="1"/>
      <w:numFmt w:val="bullet"/>
      <w:lvlText w:val=""/>
      <w:lvlJc w:val="left"/>
      <w:pPr>
        <w:tabs>
          <w:tab w:val="num" w:pos="1800"/>
        </w:tabs>
        <w:ind w:left="1800" w:hanging="360"/>
      </w:pPr>
      <w:rPr>
        <w:rFonts w:ascii="Wingdings" w:hAnsi="Wingdings" w:hint="default"/>
      </w:rPr>
    </w:lvl>
    <w:lvl w:ilvl="3" w:tplc="0409000F">
      <w:start w:val="1"/>
      <w:numFmt w:val="bullet"/>
      <w:lvlText w:val=""/>
      <w:lvlJc w:val="left"/>
      <w:pPr>
        <w:tabs>
          <w:tab w:val="num" w:pos="2520"/>
        </w:tabs>
        <w:ind w:left="2520" w:hanging="360"/>
      </w:pPr>
      <w:rPr>
        <w:rFonts w:ascii="Symbol" w:hAnsi="Symbol" w:hint="default"/>
      </w:rPr>
    </w:lvl>
    <w:lvl w:ilvl="4" w:tplc="04090019">
      <w:start w:val="1"/>
      <w:numFmt w:val="bullet"/>
      <w:lvlText w:val="o"/>
      <w:lvlJc w:val="left"/>
      <w:pPr>
        <w:tabs>
          <w:tab w:val="num" w:pos="3240"/>
        </w:tabs>
        <w:ind w:left="3240" w:hanging="360"/>
      </w:pPr>
      <w:rPr>
        <w:rFonts w:ascii="Courier New" w:hAnsi="Courier New" w:hint="default"/>
      </w:rPr>
    </w:lvl>
    <w:lvl w:ilvl="5" w:tplc="0409001B">
      <w:start w:val="1"/>
      <w:numFmt w:val="bullet"/>
      <w:lvlText w:val=""/>
      <w:lvlJc w:val="left"/>
      <w:pPr>
        <w:tabs>
          <w:tab w:val="num" w:pos="3960"/>
        </w:tabs>
        <w:ind w:left="3960" w:hanging="360"/>
      </w:pPr>
      <w:rPr>
        <w:rFonts w:ascii="Wingdings" w:hAnsi="Wingdings" w:hint="default"/>
      </w:rPr>
    </w:lvl>
    <w:lvl w:ilvl="6" w:tplc="0409000F">
      <w:start w:val="1"/>
      <w:numFmt w:val="bullet"/>
      <w:lvlText w:val=""/>
      <w:lvlJc w:val="left"/>
      <w:pPr>
        <w:tabs>
          <w:tab w:val="num" w:pos="4680"/>
        </w:tabs>
        <w:ind w:left="4680" w:hanging="360"/>
      </w:pPr>
      <w:rPr>
        <w:rFonts w:ascii="Symbol" w:hAnsi="Symbol" w:hint="default"/>
      </w:rPr>
    </w:lvl>
    <w:lvl w:ilvl="7" w:tplc="04090019">
      <w:start w:val="1"/>
      <w:numFmt w:val="bullet"/>
      <w:lvlText w:val="o"/>
      <w:lvlJc w:val="left"/>
      <w:pPr>
        <w:tabs>
          <w:tab w:val="num" w:pos="5400"/>
        </w:tabs>
        <w:ind w:left="5400" w:hanging="360"/>
      </w:pPr>
      <w:rPr>
        <w:rFonts w:ascii="Courier New" w:hAnsi="Courier New" w:hint="default"/>
      </w:rPr>
    </w:lvl>
    <w:lvl w:ilvl="8" w:tplc="0409001B">
      <w:start w:val="1"/>
      <w:numFmt w:val="bullet"/>
      <w:lvlText w:val=""/>
      <w:lvlJc w:val="left"/>
      <w:pPr>
        <w:tabs>
          <w:tab w:val="num" w:pos="6120"/>
        </w:tabs>
        <w:ind w:left="6120" w:hanging="360"/>
      </w:pPr>
      <w:rPr>
        <w:rFonts w:ascii="Wingdings" w:hAnsi="Wingdings" w:hint="default"/>
      </w:rPr>
    </w:lvl>
  </w:abstractNum>
  <w:abstractNum w:abstractNumId="38">
    <w:nsid w:val="3E1B490C"/>
    <w:multiLevelType w:val="hybridMultilevel"/>
    <w:tmpl w:val="746A8F4E"/>
    <w:lvl w:ilvl="0" w:tplc="04090001">
      <w:start w:val="1"/>
      <w:numFmt w:val="decimal"/>
      <w:lvlText w:val="%1."/>
      <w:lvlJc w:val="left"/>
      <w:pPr>
        <w:tabs>
          <w:tab w:val="num" w:pos="720"/>
        </w:tabs>
        <w:ind w:left="720" w:hanging="360"/>
      </w:pPr>
      <w:rPr>
        <w:rFonts w:cs="Times New Roman"/>
      </w:rPr>
    </w:lvl>
    <w:lvl w:ilvl="1" w:tplc="04090003">
      <w:start w:val="1"/>
      <w:numFmt w:val="bullet"/>
      <w:lvlText w:val=""/>
      <w:lvlJc w:val="left"/>
      <w:pPr>
        <w:tabs>
          <w:tab w:val="num" w:pos="1440"/>
        </w:tabs>
        <w:ind w:left="1440" w:hanging="360"/>
      </w:pPr>
      <w:rPr>
        <w:rFonts w:ascii="Symbol" w:hAnsi="Symbol" w:hint="default"/>
      </w:rPr>
    </w:lvl>
    <w:lvl w:ilvl="2" w:tplc="04090005">
      <w:start w:val="1"/>
      <w:numFmt w:val="decimal"/>
      <w:lvlText w:val="%3."/>
      <w:lvlJc w:val="left"/>
      <w:pPr>
        <w:tabs>
          <w:tab w:val="num" w:pos="2340"/>
        </w:tabs>
        <w:ind w:left="234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39">
    <w:nsid w:val="40814D2F"/>
    <w:multiLevelType w:val="hybridMultilevel"/>
    <w:tmpl w:val="E6EA5F08"/>
    <w:lvl w:ilvl="0" w:tplc="0409000F">
      <w:start w:val="1"/>
      <w:numFmt w:val="decimal"/>
      <w:lvlText w:val="%1."/>
      <w:lvlJc w:val="left"/>
      <w:pPr>
        <w:tabs>
          <w:tab w:val="num" w:pos="720"/>
        </w:tabs>
        <w:ind w:left="720" w:hanging="360"/>
      </w:pPr>
      <w:rPr>
        <w:rFonts w:cs="Times New Roman" w:hint="default"/>
      </w:rPr>
    </w:lvl>
    <w:lvl w:ilvl="1" w:tplc="04090001">
      <w:start w:val="1"/>
      <w:numFmt w:val="lowerLetter"/>
      <w:lvlText w:val="%2."/>
      <w:lvlJc w:val="left"/>
      <w:pPr>
        <w:tabs>
          <w:tab w:val="num" w:pos="1440"/>
        </w:tabs>
        <w:ind w:left="1440" w:hanging="360"/>
      </w:pPr>
      <w:rPr>
        <w:rFonts w:cs="Times New Roman"/>
      </w:rPr>
    </w:lvl>
    <w:lvl w:ilvl="2" w:tplc="0409000F">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0">
    <w:nsid w:val="418F482C"/>
    <w:multiLevelType w:val="hybridMultilevel"/>
    <w:tmpl w:val="0A0A8DAC"/>
    <w:lvl w:ilvl="0" w:tplc="0409000F">
      <w:start w:val="1"/>
      <w:numFmt w:val="decimal"/>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nsid w:val="45A33183"/>
    <w:multiLevelType w:val="hybridMultilevel"/>
    <w:tmpl w:val="87AA26E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6980279"/>
    <w:multiLevelType w:val="hybridMultilevel"/>
    <w:tmpl w:val="5F46980A"/>
    <w:lvl w:ilvl="0" w:tplc="2B862918">
      <w:start w:val="1"/>
      <w:numFmt w:val="bullet"/>
      <w:pStyle w:val="nrps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868003A"/>
    <w:multiLevelType w:val="hybridMultilevel"/>
    <w:tmpl w:val="9CD877EC"/>
    <w:lvl w:ilvl="0" w:tplc="481E2A02">
      <w:start w:val="1"/>
      <w:numFmt w:val="bullet"/>
      <w:lvlText w:val=""/>
      <w:lvlJc w:val="left"/>
      <w:pPr>
        <w:tabs>
          <w:tab w:val="num" w:pos="1080"/>
        </w:tabs>
        <w:ind w:left="1080" w:hanging="360"/>
      </w:pPr>
      <w:rPr>
        <w:rFonts w:ascii="Symbol" w:hAnsi="Symbol" w:hint="default"/>
      </w:rPr>
    </w:lvl>
    <w:lvl w:ilvl="1" w:tplc="04090019">
      <w:start w:val="1"/>
      <w:numFmt w:val="bullet"/>
      <w:lvlText w:val="o"/>
      <w:lvlJc w:val="left"/>
      <w:pPr>
        <w:tabs>
          <w:tab w:val="num" w:pos="1800"/>
        </w:tabs>
        <w:ind w:left="1800" w:hanging="360"/>
      </w:pPr>
      <w:rPr>
        <w:rFonts w:ascii="Courier New" w:hAnsi="Courier New" w:hint="default"/>
      </w:rPr>
    </w:lvl>
    <w:lvl w:ilvl="2" w:tplc="0409001B">
      <w:start w:val="1"/>
      <w:numFmt w:val="bullet"/>
      <w:lvlText w:val=""/>
      <w:lvlJc w:val="left"/>
      <w:pPr>
        <w:tabs>
          <w:tab w:val="num" w:pos="2520"/>
        </w:tabs>
        <w:ind w:left="2520" w:hanging="360"/>
      </w:pPr>
      <w:rPr>
        <w:rFonts w:ascii="Wingdings" w:hAnsi="Wingdings" w:hint="default"/>
      </w:rPr>
    </w:lvl>
    <w:lvl w:ilvl="3" w:tplc="0409000F">
      <w:start w:val="1"/>
      <w:numFmt w:val="bullet"/>
      <w:lvlText w:val=""/>
      <w:lvlJc w:val="left"/>
      <w:pPr>
        <w:tabs>
          <w:tab w:val="num" w:pos="3240"/>
        </w:tabs>
        <w:ind w:left="3240" w:hanging="360"/>
      </w:pPr>
      <w:rPr>
        <w:rFonts w:ascii="Symbol" w:hAnsi="Symbol" w:hint="default"/>
      </w:rPr>
    </w:lvl>
    <w:lvl w:ilvl="4" w:tplc="04090019">
      <w:start w:val="1"/>
      <w:numFmt w:val="bullet"/>
      <w:lvlText w:val="o"/>
      <w:lvlJc w:val="left"/>
      <w:pPr>
        <w:tabs>
          <w:tab w:val="num" w:pos="3960"/>
        </w:tabs>
        <w:ind w:left="3960" w:hanging="360"/>
      </w:pPr>
      <w:rPr>
        <w:rFonts w:ascii="Courier New" w:hAnsi="Courier New" w:hint="default"/>
      </w:rPr>
    </w:lvl>
    <w:lvl w:ilvl="5" w:tplc="0409001B">
      <w:start w:val="1"/>
      <w:numFmt w:val="bullet"/>
      <w:lvlText w:val=""/>
      <w:lvlJc w:val="left"/>
      <w:pPr>
        <w:tabs>
          <w:tab w:val="num" w:pos="4680"/>
        </w:tabs>
        <w:ind w:left="4680" w:hanging="360"/>
      </w:pPr>
      <w:rPr>
        <w:rFonts w:ascii="Wingdings" w:hAnsi="Wingdings" w:hint="default"/>
      </w:rPr>
    </w:lvl>
    <w:lvl w:ilvl="6" w:tplc="0409000F">
      <w:start w:val="1"/>
      <w:numFmt w:val="bullet"/>
      <w:lvlText w:val=""/>
      <w:lvlJc w:val="left"/>
      <w:pPr>
        <w:tabs>
          <w:tab w:val="num" w:pos="5400"/>
        </w:tabs>
        <w:ind w:left="5400" w:hanging="360"/>
      </w:pPr>
      <w:rPr>
        <w:rFonts w:ascii="Symbol" w:hAnsi="Symbol" w:hint="default"/>
      </w:rPr>
    </w:lvl>
    <w:lvl w:ilvl="7" w:tplc="04090019">
      <w:start w:val="1"/>
      <w:numFmt w:val="bullet"/>
      <w:lvlText w:val="o"/>
      <w:lvlJc w:val="left"/>
      <w:pPr>
        <w:tabs>
          <w:tab w:val="num" w:pos="6120"/>
        </w:tabs>
        <w:ind w:left="6120" w:hanging="360"/>
      </w:pPr>
      <w:rPr>
        <w:rFonts w:ascii="Courier New" w:hAnsi="Courier New" w:hint="default"/>
      </w:rPr>
    </w:lvl>
    <w:lvl w:ilvl="8" w:tplc="0409001B">
      <w:start w:val="1"/>
      <w:numFmt w:val="bullet"/>
      <w:lvlText w:val=""/>
      <w:lvlJc w:val="left"/>
      <w:pPr>
        <w:tabs>
          <w:tab w:val="num" w:pos="6840"/>
        </w:tabs>
        <w:ind w:left="6840" w:hanging="360"/>
      </w:pPr>
      <w:rPr>
        <w:rFonts w:ascii="Wingdings" w:hAnsi="Wingdings" w:hint="default"/>
      </w:rPr>
    </w:lvl>
  </w:abstractNum>
  <w:abstractNum w:abstractNumId="44">
    <w:nsid w:val="48952E98"/>
    <w:multiLevelType w:val="hybridMultilevel"/>
    <w:tmpl w:val="819A943C"/>
    <w:lvl w:ilvl="0" w:tplc="04090001">
      <w:start w:val="1"/>
      <w:numFmt w:val="bullet"/>
      <w:lvlText w:val=""/>
      <w:lvlJc w:val="left"/>
      <w:pPr>
        <w:tabs>
          <w:tab w:val="num" w:pos="780"/>
        </w:tabs>
        <w:ind w:left="780" w:hanging="360"/>
      </w:pPr>
      <w:rPr>
        <w:rFonts w:ascii="Symbol" w:hAnsi="Symbol" w:hint="default"/>
      </w:rPr>
    </w:lvl>
    <w:lvl w:ilvl="1" w:tplc="04090003">
      <w:start w:val="1"/>
      <w:numFmt w:val="bullet"/>
      <w:lvlText w:val="o"/>
      <w:lvlJc w:val="left"/>
      <w:pPr>
        <w:tabs>
          <w:tab w:val="num" w:pos="1500"/>
        </w:tabs>
        <w:ind w:left="1500" w:hanging="360"/>
      </w:pPr>
      <w:rPr>
        <w:rFonts w:ascii="Courier New" w:hAnsi="Courier New" w:hint="default"/>
      </w:rPr>
    </w:lvl>
    <w:lvl w:ilvl="2" w:tplc="04090005">
      <w:start w:val="1"/>
      <w:numFmt w:val="bullet"/>
      <w:lvlText w:val=""/>
      <w:lvlJc w:val="left"/>
      <w:pPr>
        <w:tabs>
          <w:tab w:val="num" w:pos="2220"/>
        </w:tabs>
        <w:ind w:left="2220" w:hanging="360"/>
      </w:pPr>
      <w:rPr>
        <w:rFonts w:ascii="Wingdings" w:hAnsi="Wingdings" w:hint="default"/>
      </w:rPr>
    </w:lvl>
    <w:lvl w:ilvl="3" w:tplc="04090001">
      <w:start w:val="1"/>
      <w:numFmt w:val="bullet"/>
      <w:lvlText w:val=""/>
      <w:lvlJc w:val="left"/>
      <w:pPr>
        <w:tabs>
          <w:tab w:val="num" w:pos="2940"/>
        </w:tabs>
        <w:ind w:left="2940" w:hanging="360"/>
      </w:pPr>
      <w:rPr>
        <w:rFonts w:ascii="Symbol" w:hAnsi="Symbol" w:hint="default"/>
      </w:rPr>
    </w:lvl>
    <w:lvl w:ilvl="4" w:tplc="04090003">
      <w:start w:val="1"/>
      <w:numFmt w:val="bullet"/>
      <w:lvlText w:val="o"/>
      <w:lvlJc w:val="left"/>
      <w:pPr>
        <w:tabs>
          <w:tab w:val="num" w:pos="3660"/>
        </w:tabs>
        <w:ind w:left="3660" w:hanging="360"/>
      </w:pPr>
      <w:rPr>
        <w:rFonts w:ascii="Courier New" w:hAnsi="Courier New" w:hint="default"/>
      </w:rPr>
    </w:lvl>
    <w:lvl w:ilvl="5" w:tplc="04090005">
      <w:start w:val="1"/>
      <w:numFmt w:val="bullet"/>
      <w:lvlText w:val=""/>
      <w:lvlJc w:val="left"/>
      <w:pPr>
        <w:tabs>
          <w:tab w:val="num" w:pos="4380"/>
        </w:tabs>
        <w:ind w:left="4380" w:hanging="360"/>
      </w:pPr>
      <w:rPr>
        <w:rFonts w:ascii="Wingdings" w:hAnsi="Wingdings" w:hint="default"/>
      </w:rPr>
    </w:lvl>
    <w:lvl w:ilvl="6" w:tplc="04090001">
      <w:start w:val="1"/>
      <w:numFmt w:val="bullet"/>
      <w:lvlText w:val=""/>
      <w:lvlJc w:val="left"/>
      <w:pPr>
        <w:tabs>
          <w:tab w:val="num" w:pos="5100"/>
        </w:tabs>
        <w:ind w:left="5100" w:hanging="360"/>
      </w:pPr>
      <w:rPr>
        <w:rFonts w:ascii="Symbol" w:hAnsi="Symbol" w:hint="default"/>
      </w:rPr>
    </w:lvl>
    <w:lvl w:ilvl="7" w:tplc="04090003">
      <w:start w:val="1"/>
      <w:numFmt w:val="bullet"/>
      <w:lvlText w:val="o"/>
      <w:lvlJc w:val="left"/>
      <w:pPr>
        <w:tabs>
          <w:tab w:val="num" w:pos="5820"/>
        </w:tabs>
        <w:ind w:left="5820" w:hanging="360"/>
      </w:pPr>
      <w:rPr>
        <w:rFonts w:ascii="Courier New" w:hAnsi="Courier New" w:hint="default"/>
      </w:rPr>
    </w:lvl>
    <w:lvl w:ilvl="8" w:tplc="04090005">
      <w:start w:val="1"/>
      <w:numFmt w:val="bullet"/>
      <w:lvlText w:val=""/>
      <w:lvlJc w:val="left"/>
      <w:pPr>
        <w:tabs>
          <w:tab w:val="num" w:pos="6540"/>
        </w:tabs>
        <w:ind w:left="6540" w:hanging="360"/>
      </w:pPr>
      <w:rPr>
        <w:rFonts w:ascii="Wingdings" w:hAnsi="Wingdings" w:hint="default"/>
      </w:rPr>
    </w:lvl>
  </w:abstractNum>
  <w:abstractNum w:abstractNumId="45">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nsid w:val="4AED1EA7"/>
    <w:multiLevelType w:val="hybridMultilevel"/>
    <w:tmpl w:val="CE50556E"/>
    <w:lvl w:ilvl="0" w:tplc="04090001">
      <w:start w:val="1"/>
      <w:numFmt w:val="decimal"/>
      <w:lvlText w:val="%1."/>
      <w:lvlJc w:val="left"/>
      <w:pPr>
        <w:tabs>
          <w:tab w:val="num" w:pos="720"/>
        </w:tabs>
        <w:ind w:left="720" w:hanging="360"/>
      </w:pPr>
      <w:rPr>
        <w:rFonts w:cs="Times New Roman" w:hint="default"/>
      </w:rPr>
    </w:lvl>
    <w:lvl w:ilvl="1" w:tplc="04090003">
      <w:start w:val="1"/>
      <w:numFmt w:val="lowerLetter"/>
      <w:lvlText w:val="%2."/>
      <w:lvlJc w:val="left"/>
      <w:pPr>
        <w:tabs>
          <w:tab w:val="num" w:pos="1440"/>
        </w:tabs>
        <w:ind w:left="1440" w:hanging="360"/>
      </w:pPr>
      <w:rPr>
        <w:rFonts w:cs="Times New Roman"/>
      </w:rPr>
    </w:lvl>
    <w:lvl w:ilvl="2" w:tplc="04090005">
      <w:start w:val="1"/>
      <w:numFmt w:val="lowerRoman"/>
      <w:lvlText w:val="%3."/>
      <w:lvlJc w:val="right"/>
      <w:pPr>
        <w:tabs>
          <w:tab w:val="num" w:pos="2160"/>
        </w:tabs>
        <w:ind w:left="2160" w:hanging="18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47">
    <w:nsid w:val="4B9269F1"/>
    <w:multiLevelType w:val="hybridMultilevel"/>
    <w:tmpl w:val="FE688F8E"/>
    <w:lvl w:ilvl="0" w:tplc="0409000F">
      <w:start w:val="1"/>
      <w:numFmt w:val="bullet"/>
      <w:lvlText w:val=""/>
      <w:lvlJc w:val="left"/>
      <w:pPr>
        <w:ind w:left="1440" w:hanging="360"/>
      </w:pPr>
      <w:rPr>
        <w:rFonts w:ascii="Symbol" w:hAnsi="Symbol" w:hint="default"/>
      </w:rPr>
    </w:lvl>
    <w:lvl w:ilvl="1" w:tplc="04090019">
      <w:start w:val="1"/>
      <w:numFmt w:val="bullet"/>
      <w:lvlText w:val="o"/>
      <w:lvlJc w:val="left"/>
      <w:pPr>
        <w:ind w:left="2160" w:hanging="360"/>
      </w:pPr>
      <w:rPr>
        <w:rFonts w:ascii="Courier New" w:hAnsi="Courier New" w:hint="default"/>
      </w:rPr>
    </w:lvl>
    <w:lvl w:ilvl="2" w:tplc="0409001B">
      <w:start w:val="1"/>
      <w:numFmt w:val="bullet"/>
      <w:lvlText w:val=""/>
      <w:lvlJc w:val="left"/>
      <w:pPr>
        <w:ind w:left="2880" w:hanging="360"/>
      </w:pPr>
      <w:rPr>
        <w:rFonts w:ascii="Wingdings" w:hAnsi="Wingdings" w:hint="default"/>
      </w:rPr>
    </w:lvl>
    <w:lvl w:ilvl="3" w:tplc="0409000F">
      <w:start w:val="1"/>
      <w:numFmt w:val="bullet"/>
      <w:lvlText w:val=""/>
      <w:lvlJc w:val="left"/>
      <w:pPr>
        <w:ind w:left="3600" w:hanging="360"/>
      </w:pPr>
      <w:rPr>
        <w:rFonts w:ascii="Symbol" w:hAnsi="Symbol" w:hint="default"/>
      </w:rPr>
    </w:lvl>
    <w:lvl w:ilvl="4" w:tplc="04090019">
      <w:start w:val="1"/>
      <w:numFmt w:val="bullet"/>
      <w:lvlText w:val="o"/>
      <w:lvlJc w:val="left"/>
      <w:pPr>
        <w:ind w:left="4320" w:hanging="360"/>
      </w:pPr>
      <w:rPr>
        <w:rFonts w:ascii="Courier New" w:hAnsi="Courier New" w:hint="default"/>
      </w:rPr>
    </w:lvl>
    <w:lvl w:ilvl="5" w:tplc="0409001B">
      <w:start w:val="1"/>
      <w:numFmt w:val="bullet"/>
      <w:lvlText w:val=""/>
      <w:lvlJc w:val="left"/>
      <w:pPr>
        <w:ind w:left="5040" w:hanging="360"/>
      </w:pPr>
      <w:rPr>
        <w:rFonts w:ascii="Wingdings" w:hAnsi="Wingdings" w:hint="default"/>
      </w:rPr>
    </w:lvl>
    <w:lvl w:ilvl="6" w:tplc="0409000F">
      <w:start w:val="1"/>
      <w:numFmt w:val="bullet"/>
      <w:lvlText w:val=""/>
      <w:lvlJc w:val="left"/>
      <w:pPr>
        <w:ind w:left="5760" w:hanging="360"/>
      </w:pPr>
      <w:rPr>
        <w:rFonts w:ascii="Symbol" w:hAnsi="Symbol" w:hint="default"/>
      </w:rPr>
    </w:lvl>
    <w:lvl w:ilvl="7" w:tplc="04090019">
      <w:start w:val="1"/>
      <w:numFmt w:val="bullet"/>
      <w:lvlText w:val="o"/>
      <w:lvlJc w:val="left"/>
      <w:pPr>
        <w:ind w:left="6480" w:hanging="360"/>
      </w:pPr>
      <w:rPr>
        <w:rFonts w:ascii="Courier New" w:hAnsi="Courier New" w:hint="default"/>
      </w:rPr>
    </w:lvl>
    <w:lvl w:ilvl="8" w:tplc="0409001B">
      <w:start w:val="1"/>
      <w:numFmt w:val="bullet"/>
      <w:lvlText w:val=""/>
      <w:lvlJc w:val="left"/>
      <w:pPr>
        <w:ind w:left="7200" w:hanging="360"/>
      </w:pPr>
      <w:rPr>
        <w:rFonts w:ascii="Wingdings" w:hAnsi="Wingdings" w:hint="default"/>
      </w:rPr>
    </w:lvl>
  </w:abstractNum>
  <w:abstractNum w:abstractNumId="48">
    <w:nsid w:val="4B93162D"/>
    <w:multiLevelType w:val="hybridMultilevel"/>
    <w:tmpl w:val="D14CF62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9">
    <w:nsid w:val="4BC15D08"/>
    <w:multiLevelType w:val="hybridMultilevel"/>
    <w:tmpl w:val="9942E66C"/>
    <w:lvl w:ilvl="0" w:tplc="04090001">
      <w:start w:val="1"/>
      <w:numFmt w:val="decimal"/>
      <w:lvlText w:val="%1."/>
      <w:lvlJc w:val="left"/>
      <w:pPr>
        <w:tabs>
          <w:tab w:val="num" w:pos="720"/>
        </w:tabs>
        <w:ind w:left="720" w:hanging="360"/>
      </w:pPr>
      <w:rPr>
        <w:rFonts w:cs="Times New Roman"/>
      </w:rPr>
    </w:lvl>
    <w:lvl w:ilvl="1" w:tplc="04090003">
      <w:start w:val="1"/>
      <w:numFmt w:val="lowerLetter"/>
      <w:lvlText w:val="%2."/>
      <w:lvlJc w:val="left"/>
      <w:pPr>
        <w:tabs>
          <w:tab w:val="num" w:pos="1440"/>
        </w:tabs>
        <w:ind w:left="1440" w:hanging="360"/>
      </w:pPr>
      <w:rPr>
        <w:rFonts w:cs="Times New Roman"/>
      </w:rPr>
    </w:lvl>
    <w:lvl w:ilvl="2" w:tplc="04090005">
      <w:start w:val="1"/>
      <w:numFmt w:val="lowerRoman"/>
      <w:lvlText w:val="%3."/>
      <w:lvlJc w:val="right"/>
      <w:pPr>
        <w:tabs>
          <w:tab w:val="num" w:pos="2160"/>
        </w:tabs>
        <w:ind w:left="2160" w:hanging="18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5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1">
    <w:nsid w:val="4FB64BF7"/>
    <w:multiLevelType w:val="hybridMultilevel"/>
    <w:tmpl w:val="152C7722"/>
    <w:lvl w:ilvl="0" w:tplc="6884F2D6">
      <w:start w:val="1"/>
      <w:numFmt w:val="decimal"/>
      <w:lvlText w:val="%1."/>
      <w:lvlJc w:val="left"/>
      <w:pPr>
        <w:tabs>
          <w:tab w:val="num" w:pos="720"/>
        </w:tabs>
        <w:ind w:left="720" w:hanging="360"/>
      </w:pPr>
      <w:rPr>
        <w:rFonts w:cs="Times New Roman"/>
      </w:rPr>
    </w:lvl>
    <w:lvl w:ilvl="1" w:tplc="BE72C804">
      <w:start w:val="1"/>
      <w:numFmt w:val="lowerLetter"/>
      <w:lvlText w:val="%2."/>
      <w:lvlJc w:val="left"/>
      <w:pPr>
        <w:tabs>
          <w:tab w:val="num" w:pos="1440"/>
        </w:tabs>
        <w:ind w:left="1440" w:hanging="360"/>
      </w:pPr>
      <w:rPr>
        <w:rFonts w:cs="Times New Roman"/>
      </w:rPr>
    </w:lvl>
    <w:lvl w:ilvl="2" w:tplc="DDF6C8CC">
      <w:start w:val="1"/>
      <w:numFmt w:val="lowerRoman"/>
      <w:lvlText w:val="%3."/>
      <w:lvlJc w:val="right"/>
      <w:pPr>
        <w:tabs>
          <w:tab w:val="num" w:pos="2160"/>
        </w:tabs>
        <w:ind w:left="2160" w:hanging="180"/>
      </w:pPr>
      <w:rPr>
        <w:rFonts w:cs="Times New Roman"/>
      </w:rPr>
    </w:lvl>
    <w:lvl w:ilvl="3" w:tplc="DFC64146">
      <w:start w:val="1"/>
      <w:numFmt w:val="decimal"/>
      <w:lvlText w:val="%4."/>
      <w:lvlJc w:val="left"/>
      <w:pPr>
        <w:tabs>
          <w:tab w:val="num" w:pos="2880"/>
        </w:tabs>
        <w:ind w:left="2880" w:hanging="360"/>
      </w:pPr>
      <w:rPr>
        <w:rFonts w:cs="Times New Roman"/>
      </w:rPr>
    </w:lvl>
    <w:lvl w:ilvl="4" w:tplc="7C9E22DA">
      <w:start w:val="1"/>
      <w:numFmt w:val="lowerLetter"/>
      <w:lvlText w:val="%5."/>
      <w:lvlJc w:val="left"/>
      <w:pPr>
        <w:tabs>
          <w:tab w:val="num" w:pos="3600"/>
        </w:tabs>
        <w:ind w:left="3600" w:hanging="360"/>
      </w:pPr>
      <w:rPr>
        <w:rFonts w:cs="Times New Roman"/>
      </w:rPr>
    </w:lvl>
    <w:lvl w:ilvl="5" w:tplc="6E647E70">
      <w:start w:val="1"/>
      <w:numFmt w:val="lowerRoman"/>
      <w:lvlText w:val="%6."/>
      <w:lvlJc w:val="right"/>
      <w:pPr>
        <w:tabs>
          <w:tab w:val="num" w:pos="4320"/>
        </w:tabs>
        <w:ind w:left="4320" w:hanging="180"/>
      </w:pPr>
      <w:rPr>
        <w:rFonts w:cs="Times New Roman"/>
      </w:rPr>
    </w:lvl>
    <w:lvl w:ilvl="6" w:tplc="319E019C">
      <w:start w:val="1"/>
      <w:numFmt w:val="decimal"/>
      <w:lvlText w:val="%7."/>
      <w:lvlJc w:val="left"/>
      <w:pPr>
        <w:tabs>
          <w:tab w:val="num" w:pos="5040"/>
        </w:tabs>
        <w:ind w:left="5040" w:hanging="360"/>
      </w:pPr>
      <w:rPr>
        <w:rFonts w:cs="Times New Roman"/>
      </w:rPr>
    </w:lvl>
    <w:lvl w:ilvl="7" w:tplc="0116EAFA">
      <w:start w:val="1"/>
      <w:numFmt w:val="lowerLetter"/>
      <w:lvlText w:val="%8."/>
      <w:lvlJc w:val="left"/>
      <w:pPr>
        <w:tabs>
          <w:tab w:val="num" w:pos="5760"/>
        </w:tabs>
        <w:ind w:left="5760" w:hanging="360"/>
      </w:pPr>
      <w:rPr>
        <w:rFonts w:cs="Times New Roman"/>
      </w:rPr>
    </w:lvl>
    <w:lvl w:ilvl="8" w:tplc="21F4F9EA">
      <w:start w:val="1"/>
      <w:numFmt w:val="lowerRoman"/>
      <w:lvlText w:val="%9."/>
      <w:lvlJc w:val="right"/>
      <w:pPr>
        <w:tabs>
          <w:tab w:val="num" w:pos="6480"/>
        </w:tabs>
        <w:ind w:left="6480" w:hanging="180"/>
      </w:pPr>
      <w:rPr>
        <w:rFonts w:cs="Times New Roman"/>
      </w:rPr>
    </w:lvl>
  </w:abstractNum>
  <w:abstractNum w:abstractNumId="52">
    <w:nsid w:val="50BB512B"/>
    <w:multiLevelType w:val="hybridMultilevel"/>
    <w:tmpl w:val="5A5CD3A8"/>
    <w:lvl w:ilvl="0" w:tplc="0409000F">
      <w:start w:val="1"/>
      <w:numFmt w:val="bulle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start w:val="1"/>
      <w:numFmt w:val="bullet"/>
      <w:lvlText w:val=""/>
      <w:lvlJc w:val="left"/>
      <w:pPr>
        <w:tabs>
          <w:tab w:val="num" w:pos="2880"/>
        </w:tabs>
        <w:ind w:left="2880" w:hanging="360"/>
      </w:pPr>
      <w:rPr>
        <w:rFonts w:ascii="Symbol" w:hAnsi="Symbol" w:hint="default"/>
      </w:rPr>
    </w:lvl>
    <w:lvl w:ilvl="4" w:tplc="04090019">
      <w:start w:val="1"/>
      <w:numFmt w:val="bullet"/>
      <w:lvlText w:val="o"/>
      <w:lvlJc w:val="left"/>
      <w:pPr>
        <w:tabs>
          <w:tab w:val="num" w:pos="3600"/>
        </w:tabs>
        <w:ind w:left="3600" w:hanging="360"/>
      </w:pPr>
      <w:rPr>
        <w:rFonts w:ascii="Courier New" w:hAnsi="Courier New" w:hint="default"/>
      </w:rPr>
    </w:lvl>
    <w:lvl w:ilvl="5" w:tplc="0409001B">
      <w:start w:val="1"/>
      <w:numFmt w:val="bullet"/>
      <w:lvlText w:val=""/>
      <w:lvlJc w:val="left"/>
      <w:pPr>
        <w:tabs>
          <w:tab w:val="num" w:pos="4320"/>
        </w:tabs>
        <w:ind w:left="4320" w:hanging="360"/>
      </w:pPr>
      <w:rPr>
        <w:rFonts w:ascii="Wingdings" w:hAnsi="Wingdings" w:hint="default"/>
      </w:rPr>
    </w:lvl>
    <w:lvl w:ilvl="6" w:tplc="0409000F">
      <w:start w:val="1"/>
      <w:numFmt w:val="bullet"/>
      <w:lvlText w:val=""/>
      <w:lvlJc w:val="left"/>
      <w:pPr>
        <w:tabs>
          <w:tab w:val="num" w:pos="5040"/>
        </w:tabs>
        <w:ind w:left="5040" w:hanging="360"/>
      </w:pPr>
      <w:rPr>
        <w:rFonts w:ascii="Symbol" w:hAnsi="Symbol" w:hint="default"/>
      </w:rPr>
    </w:lvl>
    <w:lvl w:ilvl="7" w:tplc="04090019">
      <w:start w:val="1"/>
      <w:numFmt w:val="bullet"/>
      <w:lvlText w:val="o"/>
      <w:lvlJc w:val="left"/>
      <w:pPr>
        <w:tabs>
          <w:tab w:val="num" w:pos="5760"/>
        </w:tabs>
        <w:ind w:left="5760" w:hanging="360"/>
      </w:pPr>
      <w:rPr>
        <w:rFonts w:ascii="Courier New" w:hAnsi="Courier New" w:hint="default"/>
      </w:rPr>
    </w:lvl>
    <w:lvl w:ilvl="8" w:tplc="0409001B">
      <w:start w:val="1"/>
      <w:numFmt w:val="bullet"/>
      <w:lvlText w:val=""/>
      <w:lvlJc w:val="left"/>
      <w:pPr>
        <w:tabs>
          <w:tab w:val="num" w:pos="6480"/>
        </w:tabs>
        <w:ind w:left="6480" w:hanging="360"/>
      </w:pPr>
      <w:rPr>
        <w:rFonts w:ascii="Wingdings" w:hAnsi="Wingdings" w:hint="default"/>
      </w:rPr>
    </w:lvl>
  </w:abstractNum>
  <w:abstractNum w:abstractNumId="53">
    <w:nsid w:val="512E16AA"/>
    <w:multiLevelType w:val="hybridMultilevel"/>
    <w:tmpl w:val="7CDA1F10"/>
    <w:lvl w:ilvl="0" w:tplc="04090001">
      <w:start w:val="1"/>
      <w:numFmt w:val="decimal"/>
      <w:lvlText w:val="%1."/>
      <w:lvlJc w:val="left"/>
      <w:pPr>
        <w:tabs>
          <w:tab w:val="num" w:pos="720"/>
        </w:tabs>
        <w:ind w:left="720" w:hanging="360"/>
      </w:pPr>
      <w:rPr>
        <w:rFonts w:cs="Times New Roman"/>
      </w:rPr>
    </w:lvl>
    <w:lvl w:ilvl="1" w:tplc="04090003">
      <w:start w:val="1"/>
      <w:numFmt w:val="lowerLetter"/>
      <w:lvlText w:val="%2."/>
      <w:lvlJc w:val="left"/>
      <w:pPr>
        <w:tabs>
          <w:tab w:val="num" w:pos="1440"/>
        </w:tabs>
        <w:ind w:left="1440" w:hanging="360"/>
      </w:pPr>
      <w:rPr>
        <w:rFonts w:cs="Times New Roman"/>
      </w:rPr>
    </w:lvl>
    <w:lvl w:ilvl="2" w:tplc="04090005">
      <w:start w:val="1"/>
      <w:numFmt w:val="lowerRoman"/>
      <w:lvlText w:val="%3."/>
      <w:lvlJc w:val="right"/>
      <w:pPr>
        <w:tabs>
          <w:tab w:val="num" w:pos="2160"/>
        </w:tabs>
        <w:ind w:left="2160" w:hanging="18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54">
    <w:nsid w:val="51992170"/>
    <w:multiLevelType w:val="hybridMultilevel"/>
    <w:tmpl w:val="F0E29958"/>
    <w:lvl w:ilvl="0" w:tplc="0409000F">
      <w:start w:val="1"/>
      <w:numFmt w:val="decimal"/>
      <w:lvlText w:val="%1."/>
      <w:lvlJc w:val="left"/>
      <w:pPr>
        <w:tabs>
          <w:tab w:val="num" w:pos="360"/>
        </w:tabs>
        <w:ind w:left="360" w:hanging="360"/>
      </w:pPr>
      <w:rPr>
        <w:rFonts w:ascii="Times New Roman" w:hAnsi="Times New Roman"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5">
    <w:nsid w:val="51F33118"/>
    <w:multiLevelType w:val="hybridMultilevel"/>
    <w:tmpl w:val="29060F3C"/>
    <w:lvl w:ilvl="0" w:tplc="999C87C6">
      <w:start w:val="1"/>
      <w:numFmt w:val="bullet"/>
      <w:lvlText w:val=""/>
      <w:lvlJc w:val="left"/>
      <w:pPr>
        <w:tabs>
          <w:tab w:val="num" w:pos="360"/>
        </w:tabs>
        <w:ind w:left="360" w:hanging="360"/>
      </w:pPr>
      <w:rPr>
        <w:rFonts w:ascii="Symbol" w:hAnsi="Symbol" w:hint="default"/>
      </w:rPr>
    </w:lvl>
    <w:lvl w:ilvl="1" w:tplc="04090019">
      <w:start w:val="1"/>
      <w:numFmt w:val="bullet"/>
      <w:lvlText w:val="o"/>
      <w:lvlJc w:val="left"/>
      <w:pPr>
        <w:tabs>
          <w:tab w:val="num" w:pos="1080"/>
        </w:tabs>
        <w:ind w:left="1080" w:hanging="360"/>
      </w:pPr>
      <w:rPr>
        <w:rFonts w:ascii="Courier New" w:hAnsi="Courier New" w:hint="default"/>
      </w:rPr>
    </w:lvl>
    <w:lvl w:ilvl="2" w:tplc="0409001B">
      <w:start w:val="1"/>
      <w:numFmt w:val="bullet"/>
      <w:lvlText w:val=""/>
      <w:lvlJc w:val="left"/>
      <w:pPr>
        <w:tabs>
          <w:tab w:val="num" w:pos="1800"/>
        </w:tabs>
        <w:ind w:left="1800" w:hanging="360"/>
      </w:pPr>
      <w:rPr>
        <w:rFonts w:ascii="Wingdings" w:hAnsi="Wingdings" w:hint="default"/>
      </w:rPr>
    </w:lvl>
    <w:lvl w:ilvl="3" w:tplc="0409000F">
      <w:start w:val="1"/>
      <w:numFmt w:val="bullet"/>
      <w:lvlText w:val=""/>
      <w:lvlJc w:val="left"/>
      <w:pPr>
        <w:tabs>
          <w:tab w:val="num" w:pos="2520"/>
        </w:tabs>
        <w:ind w:left="2520" w:hanging="360"/>
      </w:pPr>
      <w:rPr>
        <w:rFonts w:ascii="Symbol" w:hAnsi="Symbol" w:hint="default"/>
      </w:rPr>
    </w:lvl>
    <w:lvl w:ilvl="4" w:tplc="04090019">
      <w:start w:val="1"/>
      <w:numFmt w:val="bullet"/>
      <w:lvlText w:val="o"/>
      <w:lvlJc w:val="left"/>
      <w:pPr>
        <w:tabs>
          <w:tab w:val="num" w:pos="3240"/>
        </w:tabs>
        <w:ind w:left="3240" w:hanging="360"/>
      </w:pPr>
      <w:rPr>
        <w:rFonts w:ascii="Courier New" w:hAnsi="Courier New" w:hint="default"/>
      </w:rPr>
    </w:lvl>
    <w:lvl w:ilvl="5" w:tplc="0409001B">
      <w:start w:val="1"/>
      <w:numFmt w:val="bullet"/>
      <w:lvlText w:val=""/>
      <w:lvlJc w:val="left"/>
      <w:pPr>
        <w:tabs>
          <w:tab w:val="num" w:pos="3960"/>
        </w:tabs>
        <w:ind w:left="3960" w:hanging="360"/>
      </w:pPr>
      <w:rPr>
        <w:rFonts w:ascii="Wingdings" w:hAnsi="Wingdings" w:hint="default"/>
      </w:rPr>
    </w:lvl>
    <w:lvl w:ilvl="6" w:tplc="0409000F">
      <w:start w:val="1"/>
      <w:numFmt w:val="bullet"/>
      <w:lvlText w:val=""/>
      <w:lvlJc w:val="left"/>
      <w:pPr>
        <w:tabs>
          <w:tab w:val="num" w:pos="4680"/>
        </w:tabs>
        <w:ind w:left="4680" w:hanging="360"/>
      </w:pPr>
      <w:rPr>
        <w:rFonts w:ascii="Symbol" w:hAnsi="Symbol" w:hint="default"/>
      </w:rPr>
    </w:lvl>
    <w:lvl w:ilvl="7" w:tplc="04090019">
      <w:start w:val="1"/>
      <w:numFmt w:val="bullet"/>
      <w:lvlText w:val="o"/>
      <w:lvlJc w:val="left"/>
      <w:pPr>
        <w:tabs>
          <w:tab w:val="num" w:pos="5400"/>
        </w:tabs>
        <w:ind w:left="5400" w:hanging="360"/>
      </w:pPr>
      <w:rPr>
        <w:rFonts w:ascii="Courier New" w:hAnsi="Courier New" w:hint="default"/>
      </w:rPr>
    </w:lvl>
    <w:lvl w:ilvl="8" w:tplc="0409001B">
      <w:start w:val="1"/>
      <w:numFmt w:val="bullet"/>
      <w:lvlText w:val=""/>
      <w:lvlJc w:val="left"/>
      <w:pPr>
        <w:tabs>
          <w:tab w:val="num" w:pos="6120"/>
        </w:tabs>
        <w:ind w:left="6120" w:hanging="360"/>
      </w:pPr>
      <w:rPr>
        <w:rFonts w:ascii="Wingdings" w:hAnsi="Wingdings" w:hint="default"/>
      </w:rPr>
    </w:lvl>
  </w:abstractNum>
  <w:abstractNum w:abstractNumId="56">
    <w:nsid w:val="53B058C8"/>
    <w:multiLevelType w:val="hybridMultilevel"/>
    <w:tmpl w:val="272AEC84"/>
    <w:lvl w:ilvl="0" w:tplc="04090001">
      <w:start w:val="1"/>
      <w:numFmt w:val="decimal"/>
      <w:lvlText w:val="%1."/>
      <w:lvlJc w:val="left"/>
      <w:pPr>
        <w:tabs>
          <w:tab w:val="num" w:pos="1080"/>
        </w:tabs>
        <w:ind w:left="1080" w:hanging="720"/>
      </w:pPr>
      <w:rPr>
        <w:rFonts w:cs="Times New Roman" w:hint="default"/>
      </w:rPr>
    </w:lvl>
    <w:lvl w:ilvl="1" w:tplc="04090003">
      <w:start w:val="1"/>
      <w:numFmt w:val="lowerLetter"/>
      <w:lvlText w:val="%2."/>
      <w:lvlJc w:val="left"/>
      <w:pPr>
        <w:tabs>
          <w:tab w:val="num" w:pos="1440"/>
        </w:tabs>
        <w:ind w:left="1440" w:hanging="360"/>
      </w:pPr>
      <w:rPr>
        <w:rFonts w:cs="Times New Roman"/>
      </w:rPr>
    </w:lvl>
    <w:lvl w:ilvl="2" w:tplc="04090005">
      <w:start w:val="1"/>
      <w:numFmt w:val="lowerRoman"/>
      <w:lvlText w:val="%3."/>
      <w:lvlJc w:val="right"/>
      <w:pPr>
        <w:tabs>
          <w:tab w:val="num" w:pos="2160"/>
        </w:tabs>
        <w:ind w:left="2160" w:hanging="18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57">
    <w:nsid w:val="565F41AA"/>
    <w:multiLevelType w:val="hybridMultilevel"/>
    <w:tmpl w:val="D58C0042"/>
    <w:lvl w:ilvl="0" w:tplc="A92A32A4">
      <w:start w:val="1"/>
      <w:numFmt w:val="bulle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start w:val="1"/>
      <w:numFmt w:val="bullet"/>
      <w:lvlText w:val=""/>
      <w:lvlJc w:val="left"/>
      <w:pPr>
        <w:tabs>
          <w:tab w:val="num" w:pos="2880"/>
        </w:tabs>
        <w:ind w:left="2880" w:hanging="360"/>
      </w:pPr>
      <w:rPr>
        <w:rFonts w:ascii="Symbol" w:hAnsi="Symbol" w:hint="default"/>
      </w:rPr>
    </w:lvl>
    <w:lvl w:ilvl="4" w:tplc="04090019">
      <w:start w:val="1"/>
      <w:numFmt w:val="bullet"/>
      <w:lvlText w:val="o"/>
      <w:lvlJc w:val="left"/>
      <w:pPr>
        <w:tabs>
          <w:tab w:val="num" w:pos="3600"/>
        </w:tabs>
        <w:ind w:left="3600" w:hanging="360"/>
      </w:pPr>
      <w:rPr>
        <w:rFonts w:ascii="Courier New" w:hAnsi="Courier New" w:hint="default"/>
      </w:rPr>
    </w:lvl>
    <w:lvl w:ilvl="5" w:tplc="0409001B">
      <w:start w:val="1"/>
      <w:numFmt w:val="bullet"/>
      <w:lvlText w:val=""/>
      <w:lvlJc w:val="left"/>
      <w:pPr>
        <w:tabs>
          <w:tab w:val="num" w:pos="4320"/>
        </w:tabs>
        <w:ind w:left="4320" w:hanging="360"/>
      </w:pPr>
      <w:rPr>
        <w:rFonts w:ascii="Wingdings" w:hAnsi="Wingdings" w:hint="default"/>
      </w:rPr>
    </w:lvl>
    <w:lvl w:ilvl="6" w:tplc="0409000F">
      <w:start w:val="1"/>
      <w:numFmt w:val="bullet"/>
      <w:lvlText w:val=""/>
      <w:lvlJc w:val="left"/>
      <w:pPr>
        <w:tabs>
          <w:tab w:val="num" w:pos="5040"/>
        </w:tabs>
        <w:ind w:left="5040" w:hanging="360"/>
      </w:pPr>
      <w:rPr>
        <w:rFonts w:ascii="Symbol" w:hAnsi="Symbol" w:hint="default"/>
      </w:rPr>
    </w:lvl>
    <w:lvl w:ilvl="7" w:tplc="04090019">
      <w:start w:val="1"/>
      <w:numFmt w:val="bullet"/>
      <w:lvlText w:val="o"/>
      <w:lvlJc w:val="left"/>
      <w:pPr>
        <w:tabs>
          <w:tab w:val="num" w:pos="5760"/>
        </w:tabs>
        <w:ind w:left="5760" w:hanging="360"/>
      </w:pPr>
      <w:rPr>
        <w:rFonts w:ascii="Courier New" w:hAnsi="Courier New" w:hint="default"/>
      </w:rPr>
    </w:lvl>
    <w:lvl w:ilvl="8" w:tplc="0409001B">
      <w:start w:val="1"/>
      <w:numFmt w:val="bullet"/>
      <w:lvlText w:val=""/>
      <w:lvlJc w:val="left"/>
      <w:pPr>
        <w:tabs>
          <w:tab w:val="num" w:pos="6480"/>
        </w:tabs>
        <w:ind w:left="6480" w:hanging="360"/>
      </w:pPr>
      <w:rPr>
        <w:rFonts w:ascii="Wingdings" w:hAnsi="Wingdings" w:hint="default"/>
      </w:rPr>
    </w:lvl>
  </w:abstractNum>
  <w:abstractNum w:abstractNumId="58">
    <w:nsid w:val="576B791B"/>
    <w:multiLevelType w:val="hybridMultilevel"/>
    <w:tmpl w:val="0D12B97E"/>
    <w:lvl w:ilvl="0" w:tplc="04090001">
      <w:start w:val="1"/>
      <w:numFmt w:val="bullet"/>
      <w:lvlText w:val=""/>
      <w:lvlJc w:val="left"/>
      <w:pPr>
        <w:tabs>
          <w:tab w:val="num" w:pos="720"/>
        </w:tabs>
        <w:ind w:left="720" w:hanging="360"/>
      </w:pPr>
      <w:rPr>
        <w:rFonts w:ascii="Symbol" w:hAnsi="Symbol" w:hint="default"/>
      </w:rPr>
    </w:lvl>
    <w:lvl w:ilvl="1" w:tplc="04090003">
      <w:start w:val="7"/>
      <w:numFmt w:val="bullet"/>
      <w:lvlText w:val="-"/>
      <w:lvlJc w:val="left"/>
      <w:pPr>
        <w:tabs>
          <w:tab w:val="num" w:pos="1440"/>
        </w:tabs>
        <w:ind w:left="1440" w:hanging="360"/>
      </w:pPr>
      <w:rPr>
        <w:rFonts w:ascii="Times New Roman" w:eastAsia="Times New Roman" w:hAnsi="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9">
    <w:nsid w:val="58EB73EA"/>
    <w:multiLevelType w:val="hybridMultilevel"/>
    <w:tmpl w:val="A7145512"/>
    <w:lvl w:ilvl="0" w:tplc="04090001">
      <w:start w:val="1"/>
      <w:numFmt w:val="decimal"/>
      <w:lvlText w:val="%1."/>
      <w:lvlJc w:val="left"/>
      <w:pPr>
        <w:tabs>
          <w:tab w:val="num" w:pos="720"/>
        </w:tabs>
        <w:ind w:left="720" w:hanging="360"/>
      </w:pPr>
      <w:rPr>
        <w:rFonts w:cs="Times New Roman" w:hint="default"/>
        <w:color w:val="auto"/>
      </w:rPr>
    </w:lvl>
    <w:lvl w:ilvl="1" w:tplc="84866FA2">
      <w:start w:val="1"/>
      <w:numFmt w:val="lowerLetter"/>
      <w:lvlText w:val="%2."/>
      <w:lvlJc w:val="left"/>
      <w:pPr>
        <w:tabs>
          <w:tab w:val="num" w:pos="1440"/>
        </w:tabs>
        <w:ind w:left="1440" w:hanging="360"/>
      </w:pPr>
      <w:rPr>
        <w:rFonts w:cs="Times New Roman"/>
      </w:rPr>
    </w:lvl>
    <w:lvl w:ilvl="2" w:tplc="04090005">
      <w:start w:val="1"/>
      <w:numFmt w:val="lowerRoman"/>
      <w:lvlText w:val="%3."/>
      <w:lvlJc w:val="right"/>
      <w:pPr>
        <w:tabs>
          <w:tab w:val="num" w:pos="2160"/>
        </w:tabs>
        <w:ind w:left="2160" w:hanging="18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60">
    <w:nsid w:val="5A413747"/>
    <w:multiLevelType w:val="hybridMultilevel"/>
    <w:tmpl w:val="CA34E554"/>
    <w:lvl w:ilvl="0" w:tplc="0FFCAECC">
      <w:start w:val="1"/>
      <w:numFmt w:val="bullet"/>
      <w:lvlText w:val=""/>
      <w:lvlJc w:val="left"/>
      <w:pPr>
        <w:tabs>
          <w:tab w:val="num" w:pos="360"/>
        </w:tabs>
        <w:ind w:left="360" w:hanging="360"/>
      </w:pPr>
      <w:rPr>
        <w:rFonts w:ascii="Symbol" w:hAnsi="Symbol" w:hint="default"/>
      </w:rPr>
    </w:lvl>
    <w:lvl w:ilvl="1" w:tplc="04090019">
      <w:start w:val="1"/>
      <w:numFmt w:val="bullet"/>
      <w:lvlText w:val="o"/>
      <w:lvlJc w:val="left"/>
      <w:pPr>
        <w:tabs>
          <w:tab w:val="num" w:pos="1080"/>
        </w:tabs>
        <w:ind w:left="1080" w:hanging="360"/>
      </w:pPr>
      <w:rPr>
        <w:rFonts w:ascii="Courier New" w:hAnsi="Courier New" w:hint="default"/>
      </w:rPr>
    </w:lvl>
    <w:lvl w:ilvl="2" w:tplc="0409001B">
      <w:start w:val="1"/>
      <w:numFmt w:val="bullet"/>
      <w:lvlText w:val=""/>
      <w:lvlJc w:val="left"/>
      <w:pPr>
        <w:tabs>
          <w:tab w:val="num" w:pos="1800"/>
        </w:tabs>
        <w:ind w:left="1800" w:hanging="360"/>
      </w:pPr>
      <w:rPr>
        <w:rFonts w:ascii="Wingdings" w:hAnsi="Wingdings" w:hint="default"/>
      </w:rPr>
    </w:lvl>
    <w:lvl w:ilvl="3" w:tplc="0409000F">
      <w:start w:val="1"/>
      <w:numFmt w:val="bullet"/>
      <w:lvlText w:val=""/>
      <w:lvlJc w:val="left"/>
      <w:pPr>
        <w:tabs>
          <w:tab w:val="num" w:pos="2520"/>
        </w:tabs>
        <w:ind w:left="2520" w:hanging="360"/>
      </w:pPr>
      <w:rPr>
        <w:rFonts w:ascii="Symbol" w:hAnsi="Symbol" w:hint="default"/>
      </w:rPr>
    </w:lvl>
    <w:lvl w:ilvl="4" w:tplc="04090019">
      <w:start w:val="1"/>
      <w:numFmt w:val="bullet"/>
      <w:lvlText w:val="o"/>
      <w:lvlJc w:val="left"/>
      <w:pPr>
        <w:tabs>
          <w:tab w:val="num" w:pos="3240"/>
        </w:tabs>
        <w:ind w:left="3240" w:hanging="360"/>
      </w:pPr>
      <w:rPr>
        <w:rFonts w:ascii="Courier New" w:hAnsi="Courier New" w:hint="default"/>
      </w:rPr>
    </w:lvl>
    <w:lvl w:ilvl="5" w:tplc="0409001B">
      <w:start w:val="1"/>
      <w:numFmt w:val="bullet"/>
      <w:lvlText w:val=""/>
      <w:lvlJc w:val="left"/>
      <w:pPr>
        <w:tabs>
          <w:tab w:val="num" w:pos="3960"/>
        </w:tabs>
        <w:ind w:left="3960" w:hanging="360"/>
      </w:pPr>
      <w:rPr>
        <w:rFonts w:ascii="Wingdings" w:hAnsi="Wingdings" w:hint="default"/>
      </w:rPr>
    </w:lvl>
    <w:lvl w:ilvl="6" w:tplc="0409000F">
      <w:start w:val="1"/>
      <w:numFmt w:val="bullet"/>
      <w:lvlText w:val=""/>
      <w:lvlJc w:val="left"/>
      <w:pPr>
        <w:tabs>
          <w:tab w:val="num" w:pos="4680"/>
        </w:tabs>
        <w:ind w:left="4680" w:hanging="360"/>
      </w:pPr>
      <w:rPr>
        <w:rFonts w:ascii="Symbol" w:hAnsi="Symbol" w:hint="default"/>
      </w:rPr>
    </w:lvl>
    <w:lvl w:ilvl="7" w:tplc="04090019">
      <w:start w:val="1"/>
      <w:numFmt w:val="bullet"/>
      <w:lvlText w:val="o"/>
      <w:lvlJc w:val="left"/>
      <w:pPr>
        <w:tabs>
          <w:tab w:val="num" w:pos="5400"/>
        </w:tabs>
        <w:ind w:left="5400" w:hanging="360"/>
      </w:pPr>
      <w:rPr>
        <w:rFonts w:ascii="Courier New" w:hAnsi="Courier New" w:hint="default"/>
      </w:rPr>
    </w:lvl>
    <w:lvl w:ilvl="8" w:tplc="0409001B">
      <w:start w:val="1"/>
      <w:numFmt w:val="bullet"/>
      <w:lvlText w:val=""/>
      <w:lvlJc w:val="left"/>
      <w:pPr>
        <w:tabs>
          <w:tab w:val="num" w:pos="6120"/>
        </w:tabs>
        <w:ind w:left="6120" w:hanging="360"/>
      </w:pPr>
      <w:rPr>
        <w:rFonts w:ascii="Wingdings" w:hAnsi="Wingdings" w:hint="default"/>
      </w:rPr>
    </w:lvl>
  </w:abstractNum>
  <w:abstractNum w:abstractNumId="61">
    <w:nsid w:val="5E5114F1"/>
    <w:multiLevelType w:val="hybridMultilevel"/>
    <w:tmpl w:val="1312116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
      <w:lvlJc w:val="left"/>
      <w:pPr>
        <w:tabs>
          <w:tab w:val="num" w:pos="1440"/>
        </w:tabs>
        <w:ind w:left="1440" w:hanging="360"/>
      </w:pPr>
      <w:rPr>
        <w:rFonts w:ascii="Symbol" w:hAnsi="Symbol" w:hint="default"/>
      </w:rPr>
    </w:lvl>
    <w:lvl w:ilvl="2" w:tplc="04090005">
      <w:start w:val="1"/>
      <w:numFmt w:val="lowerRoman"/>
      <w:lvlText w:val="%3."/>
      <w:lvlJc w:val="right"/>
      <w:pPr>
        <w:tabs>
          <w:tab w:val="num" w:pos="2160"/>
        </w:tabs>
        <w:ind w:left="2160" w:hanging="18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62">
    <w:nsid w:val="5EE77EDC"/>
    <w:multiLevelType w:val="hybridMultilevel"/>
    <w:tmpl w:val="60FACFC8"/>
    <w:lvl w:ilvl="0" w:tplc="04090001">
      <w:start w:val="1"/>
      <w:numFmt w:val="decimal"/>
      <w:lvlText w:val="%1."/>
      <w:lvlJc w:val="left"/>
      <w:pPr>
        <w:tabs>
          <w:tab w:val="num" w:pos="720"/>
        </w:tabs>
        <w:ind w:left="720" w:hanging="360"/>
      </w:pPr>
      <w:rPr>
        <w:rFonts w:cs="Times New Roman" w:hint="default"/>
      </w:rPr>
    </w:lvl>
    <w:lvl w:ilvl="1" w:tplc="04090001">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3">
    <w:nsid w:val="612224D2"/>
    <w:multiLevelType w:val="hybridMultilevel"/>
    <w:tmpl w:val="AFB2C732"/>
    <w:lvl w:ilvl="0" w:tplc="0409000F">
      <w:start w:val="1"/>
      <w:numFmt w:val="decimal"/>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4">
    <w:nsid w:val="65E12C9A"/>
    <w:multiLevelType w:val="hybridMultilevel"/>
    <w:tmpl w:val="903848B8"/>
    <w:lvl w:ilvl="0" w:tplc="0409000F">
      <w:start w:val="1"/>
      <w:numFmt w:val="bullet"/>
      <w:lvlText w:val=""/>
      <w:lvlJc w:val="left"/>
      <w:pPr>
        <w:tabs>
          <w:tab w:val="num" w:pos="720"/>
        </w:tabs>
        <w:ind w:left="720" w:hanging="360"/>
      </w:pPr>
      <w:rPr>
        <w:rFonts w:ascii="Symbol" w:hAnsi="Symbol" w:hint="default"/>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65">
    <w:nsid w:val="666170F1"/>
    <w:multiLevelType w:val="hybridMultilevel"/>
    <w:tmpl w:val="5720CB9E"/>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66">
    <w:nsid w:val="683F77CE"/>
    <w:multiLevelType w:val="hybridMultilevel"/>
    <w:tmpl w:val="FAB488C8"/>
    <w:lvl w:ilvl="0" w:tplc="04090001">
      <w:start w:val="1"/>
      <w:numFmt w:val="decimal"/>
      <w:lvlText w:val="SOP %1."/>
      <w:lvlJc w:val="left"/>
      <w:pPr>
        <w:ind w:left="720" w:hanging="360"/>
      </w:pPr>
      <w:rPr>
        <w:rFonts w:ascii="Times New Roman" w:hAnsi="Times New Roman" w:cs="Times New Roman" w:hint="default"/>
        <w:sz w:val="24"/>
      </w:rPr>
    </w:lvl>
    <w:lvl w:ilvl="1" w:tplc="04090003">
      <w:start w:val="1"/>
      <w:numFmt w:val="lowerLetter"/>
      <w:lvlText w:val="%2."/>
      <w:lvlJc w:val="left"/>
      <w:pPr>
        <w:ind w:left="1440" w:hanging="360"/>
      </w:pPr>
      <w:rPr>
        <w:rFonts w:cs="Times New Roman"/>
      </w:rPr>
    </w:lvl>
    <w:lvl w:ilvl="2" w:tplc="04090005">
      <w:start w:val="1"/>
      <w:numFmt w:val="lowerRoman"/>
      <w:lvlText w:val="%3."/>
      <w:lvlJc w:val="right"/>
      <w:pPr>
        <w:ind w:left="2160" w:hanging="180"/>
      </w:pPr>
      <w:rPr>
        <w:rFonts w:cs="Times New Roman"/>
      </w:rPr>
    </w:lvl>
    <w:lvl w:ilvl="3" w:tplc="04090001">
      <w:start w:val="1"/>
      <w:numFmt w:val="decimal"/>
      <w:lvlText w:val="%4."/>
      <w:lvlJc w:val="left"/>
      <w:pPr>
        <w:ind w:left="2880" w:hanging="360"/>
      </w:pPr>
      <w:rPr>
        <w:rFonts w:cs="Times New Roman"/>
      </w:rPr>
    </w:lvl>
    <w:lvl w:ilvl="4" w:tplc="04090003">
      <w:start w:val="1"/>
      <w:numFmt w:val="lowerLetter"/>
      <w:lvlText w:val="%5."/>
      <w:lvlJc w:val="left"/>
      <w:pPr>
        <w:ind w:left="3600" w:hanging="360"/>
      </w:pPr>
      <w:rPr>
        <w:rFonts w:cs="Times New Roman"/>
      </w:rPr>
    </w:lvl>
    <w:lvl w:ilvl="5" w:tplc="04090005">
      <w:start w:val="1"/>
      <w:numFmt w:val="lowerRoman"/>
      <w:lvlText w:val="%6."/>
      <w:lvlJc w:val="right"/>
      <w:pPr>
        <w:ind w:left="4320" w:hanging="180"/>
      </w:pPr>
      <w:rPr>
        <w:rFonts w:cs="Times New Roman"/>
      </w:rPr>
    </w:lvl>
    <w:lvl w:ilvl="6" w:tplc="04090001">
      <w:start w:val="1"/>
      <w:numFmt w:val="decimal"/>
      <w:lvlText w:val="%7."/>
      <w:lvlJc w:val="left"/>
      <w:pPr>
        <w:ind w:left="5040" w:hanging="360"/>
      </w:pPr>
      <w:rPr>
        <w:rFonts w:cs="Times New Roman"/>
      </w:rPr>
    </w:lvl>
    <w:lvl w:ilvl="7" w:tplc="04090003">
      <w:start w:val="1"/>
      <w:numFmt w:val="lowerLetter"/>
      <w:lvlText w:val="%8."/>
      <w:lvlJc w:val="left"/>
      <w:pPr>
        <w:ind w:left="5760" w:hanging="360"/>
      </w:pPr>
      <w:rPr>
        <w:rFonts w:cs="Times New Roman"/>
      </w:rPr>
    </w:lvl>
    <w:lvl w:ilvl="8" w:tplc="04090005">
      <w:start w:val="1"/>
      <w:numFmt w:val="lowerRoman"/>
      <w:lvlText w:val="%9."/>
      <w:lvlJc w:val="right"/>
      <w:pPr>
        <w:ind w:left="6480" w:hanging="180"/>
      </w:pPr>
      <w:rPr>
        <w:rFonts w:cs="Times New Roman"/>
      </w:rPr>
    </w:lvl>
  </w:abstractNum>
  <w:abstractNum w:abstractNumId="67">
    <w:nsid w:val="68A25CE3"/>
    <w:multiLevelType w:val="multilevel"/>
    <w:tmpl w:val="1292B96A"/>
    <w:lvl w:ilvl="0">
      <w:start w:val="1"/>
      <w:numFmt w:val="decimal"/>
      <w:pStyle w:val="NTRList0"/>
      <w:lvlText w:val="%1."/>
      <w:lvlJc w:val="left"/>
      <w:pPr>
        <w:ind w:left="720" w:hanging="360"/>
      </w:pPr>
      <w:rPr>
        <w:rFonts w:cs="Times New Roman" w:hint="default"/>
      </w:rPr>
    </w:lvl>
    <w:lvl w:ilvl="1">
      <w:start w:val="1"/>
      <w:numFmt w:val="lowerLetter"/>
      <w:lvlText w:val="%2)"/>
      <w:lvlJc w:val="left"/>
      <w:pPr>
        <w:ind w:left="1080" w:hanging="360"/>
      </w:pPr>
      <w:rPr>
        <w:rFonts w:cs="Times New Roman" w:hint="default"/>
      </w:rPr>
    </w:lvl>
    <w:lvl w:ilvl="2">
      <w:start w:val="1"/>
      <w:numFmt w:val="lowerRoman"/>
      <w:lvlText w:val="%3)"/>
      <w:lvlJc w:val="left"/>
      <w:pPr>
        <w:ind w:left="1440" w:hanging="360"/>
      </w:pPr>
      <w:rPr>
        <w:rFonts w:cs="Times New Roman" w:hint="default"/>
      </w:rPr>
    </w:lvl>
    <w:lvl w:ilvl="3">
      <w:start w:val="1"/>
      <w:numFmt w:val="decimal"/>
      <w:lvlText w:val="(%4)"/>
      <w:lvlJc w:val="left"/>
      <w:pPr>
        <w:ind w:left="1800" w:hanging="360"/>
      </w:pPr>
      <w:rPr>
        <w:rFonts w:cs="Times New Roman" w:hint="default"/>
      </w:rPr>
    </w:lvl>
    <w:lvl w:ilvl="4">
      <w:start w:val="1"/>
      <w:numFmt w:val="lowerLetter"/>
      <w:lvlText w:val="(%5)"/>
      <w:lvlJc w:val="left"/>
      <w:pPr>
        <w:ind w:left="2160" w:hanging="360"/>
      </w:pPr>
      <w:rPr>
        <w:rFonts w:cs="Times New Roman" w:hint="default"/>
      </w:rPr>
    </w:lvl>
    <w:lvl w:ilvl="5">
      <w:start w:val="1"/>
      <w:numFmt w:val="lowerRoman"/>
      <w:lvlText w:val="(%6)"/>
      <w:lvlJc w:val="left"/>
      <w:pPr>
        <w:ind w:left="2520" w:hanging="360"/>
      </w:pPr>
      <w:rPr>
        <w:rFonts w:cs="Times New Roman" w:hint="default"/>
      </w:rPr>
    </w:lvl>
    <w:lvl w:ilvl="6">
      <w:start w:val="1"/>
      <w:numFmt w:val="decimal"/>
      <w:lvlText w:val="%7."/>
      <w:lvlJc w:val="left"/>
      <w:pPr>
        <w:ind w:left="2880" w:hanging="360"/>
      </w:pPr>
      <w:rPr>
        <w:rFonts w:cs="Times New Roman" w:hint="default"/>
      </w:rPr>
    </w:lvl>
    <w:lvl w:ilvl="7">
      <w:start w:val="1"/>
      <w:numFmt w:val="lowerLetter"/>
      <w:lvlText w:val="%8."/>
      <w:lvlJc w:val="left"/>
      <w:pPr>
        <w:ind w:left="3240" w:hanging="360"/>
      </w:pPr>
      <w:rPr>
        <w:rFonts w:cs="Times New Roman" w:hint="default"/>
      </w:rPr>
    </w:lvl>
    <w:lvl w:ilvl="8">
      <w:start w:val="1"/>
      <w:numFmt w:val="lowerRoman"/>
      <w:lvlText w:val="%9."/>
      <w:lvlJc w:val="left"/>
      <w:pPr>
        <w:ind w:left="3600" w:hanging="360"/>
      </w:pPr>
      <w:rPr>
        <w:rFonts w:cs="Times New Roman" w:hint="default"/>
      </w:rPr>
    </w:lvl>
  </w:abstractNum>
  <w:abstractNum w:abstractNumId="68">
    <w:nsid w:val="68FF4B79"/>
    <w:multiLevelType w:val="hybridMultilevel"/>
    <w:tmpl w:val="2AF8E7B8"/>
    <w:lvl w:ilvl="0" w:tplc="DF0E9D1A">
      <w:start w:val="1"/>
      <w:numFmt w:val="bullet"/>
      <w:lvlText w:val=""/>
      <w:lvlJc w:val="left"/>
      <w:pPr>
        <w:tabs>
          <w:tab w:val="num" w:pos="360"/>
        </w:tabs>
        <w:ind w:left="360" w:hanging="360"/>
      </w:pPr>
      <w:rPr>
        <w:rFonts w:ascii="Symbol" w:hAnsi="Symbol" w:hint="default"/>
      </w:rPr>
    </w:lvl>
    <w:lvl w:ilvl="1" w:tplc="6DC6A314">
      <w:start w:val="1"/>
      <w:numFmt w:val="bullet"/>
      <w:lvlText w:val="o"/>
      <w:lvlJc w:val="left"/>
      <w:pPr>
        <w:tabs>
          <w:tab w:val="num" w:pos="1080"/>
        </w:tabs>
        <w:ind w:left="1080" w:hanging="360"/>
      </w:pPr>
      <w:rPr>
        <w:rFonts w:ascii="Courier New" w:hAnsi="Courier New" w:hint="default"/>
      </w:rPr>
    </w:lvl>
    <w:lvl w:ilvl="2" w:tplc="B5D8AC7A">
      <w:start w:val="1"/>
      <w:numFmt w:val="bullet"/>
      <w:lvlText w:val=""/>
      <w:lvlJc w:val="left"/>
      <w:pPr>
        <w:tabs>
          <w:tab w:val="num" w:pos="1800"/>
        </w:tabs>
        <w:ind w:left="1800" w:hanging="360"/>
      </w:pPr>
      <w:rPr>
        <w:rFonts w:ascii="Wingdings" w:hAnsi="Wingdings" w:hint="default"/>
      </w:rPr>
    </w:lvl>
    <w:lvl w:ilvl="3" w:tplc="6780FAB8">
      <w:start w:val="1"/>
      <w:numFmt w:val="bullet"/>
      <w:lvlText w:val=""/>
      <w:lvlJc w:val="left"/>
      <w:pPr>
        <w:tabs>
          <w:tab w:val="num" w:pos="2520"/>
        </w:tabs>
        <w:ind w:left="2520" w:hanging="360"/>
      </w:pPr>
      <w:rPr>
        <w:rFonts w:ascii="Symbol" w:hAnsi="Symbol" w:hint="default"/>
      </w:rPr>
    </w:lvl>
    <w:lvl w:ilvl="4" w:tplc="24BE05DC">
      <w:start w:val="1"/>
      <w:numFmt w:val="bullet"/>
      <w:lvlText w:val="o"/>
      <w:lvlJc w:val="left"/>
      <w:pPr>
        <w:tabs>
          <w:tab w:val="num" w:pos="3240"/>
        </w:tabs>
        <w:ind w:left="3240" w:hanging="360"/>
      </w:pPr>
      <w:rPr>
        <w:rFonts w:ascii="Courier New" w:hAnsi="Courier New" w:hint="default"/>
      </w:rPr>
    </w:lvl>
    <w:lvl w:ilvl="5" w:tplc="12B4DD66">
      <w:start w:val="1"/>
      <w:numFmt w:val="bullet"/>
      <w:lvlText w:val=""/>
      <w:lvlJc w:val="left"/>
      <w:pPr>
        <w:tabs>
          <w:tab w:val="num" w:pos="3960"/>
        </w:tabs>
        <w:ind w:left="3960" w:hanging="360"/>
      </w:pPr>
      <w:rPr>
        <w:rFonts w:ascii="Wingdings" w:hAnsi="Wingdings" w:hint="default"/>
      </w:rPr>
    </w:lvl>
    <w:lvl w:ilvl="6" w:tplc="33640F0A">
      <w:start w:val="1"/>
      <w:numFmt w:val="bullet"/>
      <w:lvlText w:val=""/>
      <w:lvlJc w:val="left"/>
      <w:pPr>
        <w:tabs>
          <w:tab w:val="num" w:pos="4680"/>
        </w:tabs>
        <w:ind w:left="4680" w:hanging="360"/>
      </w:pPr>
      <w:rPr>
        <w:rFonts w:ascii="Symbol" w:hAnsi="Symbol" w:hint="default"/>
      </w:rPr>
    </w:lvl>
    <w:lvl w:ilvl="7" w:tplc="2DCEAAB2">
      <w:start w:val="1"/>
      <w:numFmt w:val="bullet"/>
      <w:lvlText w:val="o"/>
      <w:lvlJc w:val="left"/>
      <w:pPr>
        <w:tabs>
          <w:tab w:val="num" w:pos="5400"/>
        </w:tabs>
        <w:ind w:left="5400" w:hanging="360"/>
      </w:pPr>
      <w:rPr>
        <w:rFonts w:ascii="Courier New" w:hAnsi="Courier New" w:hint="default"/>
      </w:rPr>
    </w:lvl>
    <w:lvl w:ilvl="8" w:tplc="1402F09E">
      <w:start w:val="1"/>
      <w:numFmt w:val="bullet"/>
      <w:lvlText w:val=""/>
      <w:lvlJc w:val="left"/>
      <w:pPr>
        <w:tabs>
          <w:tab w:val="num" w:pos="6120"/>
        </w:tabs>
        <w:ind w:left="6120" w:hanging="360"/>
      </w:pPr>
      <w:rPr>
        <w:rFonts w:ascii="Wingdings" w:hAnsi="Wingdings" w:hint="default"/>
      </w:rPr>
    </w:lvl>
  </w:abstractNum>
  <w:abstractNum w:abstractNumId="69">
    <w:nsid w:val="6A272970"/>
    <w:multiLevelType w:val="hybridMultilevel"/>
    <w:tmpl w:val="D7AC7B92"/>
    <w:lvl w:ilvl="0" w:tplc="04090001">
      <w:start w:val="1"/>
      <w:numFmt w:val="bullet"/>
      <w:lvlText w:val=""/>
      <w:lvlJc w:val="left"/>
      <w:pPr>
        <w:tabs>
          <w:tab w:val="num" w:pos="720"/>
        </w:tabs>
        <w:ind w:left="720" w:hanging="360"/>
      </w:pPr>
      <w:rPr>
        <w:rFonts w:ascii="Symbol" w:hAnsi="Symbol" w:hint="default"/>
      </w:rPr>
    </w:lvl>
    <w:lvl w:ilvl="1" w:tplc="04090003">
      <w:start w:val="1"/>
      <w:numFmt w:val="lowerLetter"/>
      <w:lvlText w:val="%2."/>
      <w:lvlJc w:val="left"/>
      <w:pPr>
        <w:tabs>
          <w:tab w:val="num" w:pos="1440"/>
        </w:tabs>
        <w:ind w:left="1440" w:hanging="360"/>
      </w:pPr>
      <w:rPr>
        <w:rFonts w:cs="Times New Roman"/>
      </w:rPr>
    </w:lvl>
    <w:lvl w:ilvl="2" w:tplc="04090005">
      <w:start w:val="1"/>
      <w:numFmt w:val="lowerRoman"/>
      <w:lvlText w:val="%3."/>
      <w:lvlJc w:val="right"/>
      <w:pPr>
        <w:tabs>
          <w:tab w:val="num" w:pos="2160"/>
        </w:tabs>
        <w:ind w:left="2160" w:hanging="18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70">
    <w:nsid w:val="6C181C49"/>
    <w:multiLevelType w:val="hybridMultilevel"/>
    <w:tmpl w:val="60702BEA"/>
    <w:lvl w:ilvl="0" w:tplc="04090001">
      <w:start w:val="1"/>
      <w:numFmt w:val="bulle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start w:val="1"/>
      <w:numFmt w:val="bullet"/>
      <w:lvlText w:val=""/>
      <w:lvlJc w:val="left"/>
      <w:pPr>
        <w:tabs>
          <w:tab w:val="num" w:pos="2880"/>
        </w:tabs>
        <w:ind w:left="2880" w:hanging="360"/>
      </w:pPr>
      <w:rPr>
        <w:rFonts w:ascii="Symbol" w:hAnsi="Symbol" w:hint="default"/>
      </w:rPr>
    </w:lvl>
    <w:lvl w:ilvl="4" w:tplc="04090019">
      <w:start w:val="1"/>
      <w:numFmt w:val="bullet"/>
      <w:lvlText w:val="o"/>
      <w:lvlJc w:val="left"/>
      <w:pPr>
        <w:tabs>
          <w:tab w:val="num" w:pos="3600"/>
        </w:tabs>
        <w:ind w:left="3600" w:hanging="360"/>
      </w:pPr>
      <w:rPr>
        <w:rFonts w:ascii="Courier New" w:hAnsi="Courier New" w:hint="default"/>
      </w:rPr>
    </w:lvl>
    <w:lvl w:ilvl="5" w:tplc="0409001B">
      <w:start w:val="1"/>
      <w:numFmt w:val="bullet"/>
      <w:lvlText w:val=""/>
      <w:lvlJc w:val="left"/>
      <w:pPr>
        <w:tabs>
          <w:tab w:val="num" w:pos="4320"/>
        </w:tabs>
        <w:ind w:left="4320" w:hanging="360"/>
      </w:pPr>
      <w:rPr>
        <w:rFonts w:ascii="Wingdings" w:hAnsi="Wingdings" w:hint="default"/>
      </w:rPr>
    </w:lvl>
    <w:lvl w:ilvl="6" w:tplc="0409000F">
      <w:start w:val="1"/>
      <w:numFmt w:val="bullet"/>
      <w:lvlText w:val=""/>
      <w:lvlJc w:val="left"/>
      <w:pPr>
        <w:tabs>
          <w:tab w:val="num" w:pos="5040"/>
        </w:tabs>
        <w:ind w:left="5040" w:hanging="360"/>
      </w:pPr>
      <w:rPr>
        <w:rFonts w:ascii="Symbol" w:hAnsi="Symbol" w:hint="default"/>
      </w:rPr>
    </w:lvl>
    <w:lvl w:ilvl="7" w:tplc="04090019">
      <w:start w:val="1"/>
      <w:numFmt w:val="bullet"/>
      <w:lvlText w:val="o"/>
      <w:lvlJc w:val="left"/>
      <w:pPr>
        <w:tabs>
          <w:tab w:val="num" w:pos="5760"/>
        </w:tabs>
        <w:ind w:left="5760" w:hanging="360"/>
      </w:pPr>
      <w:rPr>
        <w:rFonts w:ascii="Courier New" w:hAnsi="Courier New" w:hint="default"/>
      </w:rPr>
    </w:lvl>
    <w:lvl w:ilvl="8" w:tplc="0409001B">
      <w:start w:val="1"/>
      <w:numFmt w:val="bullet"/>
      <w:lvlText w:val=""/>
      <w:lvlJc w:val="left"/>
      <w:pPr>
        <w:tabs>
          <w:tab w:val="num" w:pos="6480"/>
        </w:tabs>
        <w:ind w:left="6480" w:hanging="360"/>
      </w:pPr>
      <w:rPr>
        <w:rFonts w:ascii="Wingdings" w:hAnsi="Wingdings" w:hint="default"/>
      </w:rPr>
    </w:lvl>
  </w:abstractNum>
  <w:abstractNum w:abstractNumId="71">
    <w:nsid w:val="6F880592"/>
    <w:multiLevelType w:val="hybridMultilevel"/>
    <w:tmpl w:val="AAF02D9E"/>
    <w:lvl w:ilvl="0" w:tplc="04090001">
      <w:start w:val="1"/>
      <w:numFmt w:val="bullet"/>
      <w:pStyle w:val="ListBullet2"/>
      <w:lvlText w:val=""/>
      <w:lvlJc w:val="left"/>
      <w:pPr>
        <w:tabs>
          <w:tab w:val="num" w:pos="720"/>
        </w:tabs>
        <w:ind w:left="720" w:hanging="360"/>
      </w:pPr>
      <w:rPr>
        <w:rFonts w:ascii="Symbol" w:hAnsi="Symbol" w:hint="default"/>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72">
    <w:nsid w:val="706F2DFA"/>
    <w:multiLevelType w:val="hybridMultilevel"/>
    <w:tmpl w:val="CC24313C"/>
    <w:lvl w:ilvl="0" w:tplc="85B4D4E8">
      <w:start w:val="1"/>
      <w:numFmt w:val="bullet"/>
      <w:lvlText w:val=""/>
      <w:lvlJc w:val="left"/>
      <w:pPr>
        <w:ind w:left="1440" w:hanging="360"/>
      </w:pPr>
      <w:rPr>
        <w:rFonts w:ascii="Symbol" w:hAnsi="Symbol" w:hint="default"/>
      </w:rPr>
    </w:lvl>
    <w:lvl w:ilvl="1" w:tplc="04090003">
      <w:numFmt w:val="bullet"/>
      <w:lvlText w:val="•"/>
      <w:lvlJc w:val="left"/>
      <w:pPr>
        <w:ind w:left="2160" w:hanging="360"/>
      </w:pPr>
      <w:rPr>
        <w:rFonts w:ascii="Times New Roman" w:eastAsia="Times New Roman" w:hAnsi="Times New Roman" w:hint="default"/>
        <w:sz w:val="28"/>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hint="default"/>
      </w:rPr>
    </w:lvl>
    <w:lvl w:ilvl="8" w:tplc="04090005">
      <w:start w:val="1"/>
      <w:numFmt w:val="bullet"/>
      <w:lvlText w:val=""/>
      <w:lvlJc w:val="left"/>
      <w:pPr>
        <w:ind w:left="7200" w:hanging="360"/>
      </w:pPr>
      <w:rPr>
        <w:rFonts w:ascii="Wingdings" w:hAnsi="Wingdings" w:hint="default"/>
      </w:rPr>
    </w:lvl>
  </w:abstractNum>
  <w:abstractNum w:abstractNumId="73">
    <w:nsid w:val="731A7AEB"/>
    <w:multiLevelType w:val="hybridMultilevel"/>
    <w:tmpl w:val="D14CF352"/>
    <w:lvl w:ilvl="0" w:tplc="04090001">
      <w:start w:val="1"/>
      <w:numFmt w:val="decimal"/>
      <w:pStyle w:val="TOC9"/>
      <w:lvlText w:val="SOP %1."/>
      <w:lvlJc w:val="left"/>
      <w:pPr>
        <w:ind w:left="720" w:hanging="360"/>
      </w:pPr>
      <w:rPr>
        <w:rFonts w:ascii="Times New Roman" w:hAnsi="Times New Roman" w:cs="Times New Roman" w:hint="default"/>
        <w:b w:val="0"/>
        <w:sz w:val="24"/>
      </w:rPr>
    </w:lvl>
    <w:lvl w:ilvl="1" w:tplc="251AD550">
      <w:start w:val="1"/>
      <w:numFmt w:val="lowerLetter"/>
      <w:lvlText w:val="%2."/>
      <w:lvlJc w:val="left"/>
      <w:pPr>
        <w:ind w:left="1440" w:hanging="360"/>
      </w:pPr>
      <w:rPr>
        <w:rFonts w:cs="Times New Roman"/>
      </w:rPr>
    </w:lvl>
    <w:lvl w:ilvl="2" w:tplc="04090005">
      <w:start w:val="1"/>
      <w:numFmt w:val="lowerRoman"/>
      <w:lvlText w:val="%3."/>
      <w:lvlJc w:val="right"/>
      <w:pPr>
        <w:ind w:left="2160" w:hanging="180"/>
      </w:pPr>
      <w:rPr>
        <w:rFonts w:cs="Times New Roman"/>
      </w:rPr>
    </w:lvl>
    <w:lvl w:ilvl="3" w:tplc="04090001">
      <w:start w:val="1"/>
      <w:numFmt w:val="decimal"/>
      <w:lvlText w:val="%4."/>
      <w:lvlJc w:val="left"/>
      <w:pPr>
        <w:ind w:left="2880" w:hanging="360"/>
      </w:pPr>
      <w:rPr>
        <w:rFonts w:cs="Times New Roman"/>
      </w:rPr>
    </w:lvl>
    <w:lvl w:ilvl="4" w:tplc="04090003">
      <w:start w:val="1"/>
      <w:numFmt w:val="lowerLetter"/>
      <w:lvlText w:val="%5."/>
      <w:lvlJc w:val="left"/>
      <w:pPr>
        <w:ind w:left="3600" w:hanging="360"/>
      </w:pPr>
      <w:rPr>
        <w:rFonts w:cs="Times New Roman"/>
      </w:rPr>
    </w:lvl>
    <w:lvl w:ilvl="5" w:tplc="04090005">
      <w:start w:val="1"/>
      <w:numFmt w:val="lowerRoman"/>
      <w:lvlText w:val="%6."/>
      <w:lvlJc w:val="right"/>
      <w:pPr>
        <w:ind w:left="4320" w:hanging="180"/>
      </w:pPr>
      <w:rPr>
        <w:rFonts w:cs="Times New Roman"/>
      </w:rPr>
    </w:lvl>
    <w:lvl w:ilvl="6" w:tplc="04090001">
      <w:start w:val="1"/>
      <w:numFmt w:val="decimal"/>
      <w:lvlText w:val="%7."/>
      <w:lvlJc w:val="left"/>
      <w:pPr>
        <w:ind w:left="5040" w:hanging="360"/>
      </w:pPr>
      <w:rPr>
        <w:rFonts w:cs="Times New Roman"/>
      </w:rPr>
    </w:lvl>
    <w:lvl w:ilvl="7" w:tplc="04090003">
      <w:start w:val="1"/>
      <w:numFmt w:val="lowerLetter"/>
      <w:lvlText w:val="%8."/>
      <w:lvlJc w:val="left"/>
      <w:pPr>
        <w:ind w:left="5760" w:hanging="360"/>
      </w:pPr>
      <w:rPr>
        <w:rFonts w:cs="Times New Roman"/>
      </w:rPr>
    </w:lvl>
    <w:lvl w:ilvl="8" w:tplc="04090005">
      <w:start w:val="1"/>
      <w:numFmt w:val="lowerRoman"/>
      <w:lvlText w:val="%9."/>
      <w:lvlJc w:val="right"/>
      <w:pPr>
        <w:ind w:left="6480" w:hanging="180"/>
      </w:pPr>
      <w:rPr>
        <w:rFonts w:cs="Times New Roman"/>
      </w:rPr>
    </w:lvl>
  </w:abstractNum>
  <w:abstractNum w:abstractNumId="74">
    <w:nsid w:val="73CF20DC"/>
    <w:multiLevelType w:val="hybridMultilevel"/>
    <w:tmpl w:val="9E3AC94C"/>
    <w:lvl w:ilvl="0" w:tplc="7ACEB4CE">
      <w:start w:val="1"/>
      <w:numFmt w:val="decimal"/>
      <w:lvlText w:val="%1."/>
      <w:lvlJc w:val="left"/>
      <w:pPr>
        <w:tabs>
          <w:tab w:val="num" w:pos="780"/>
        </w:tabs>
        <w:ind w:left="780" w:hanging="360"/>
      </w:pPr>
      <w:rPr>
        <w:rFonts w:cs="Times New Roman"/>
      </w:rPr>
    </w:lvl>
    <w:lvl w:ilvl="1" w:tplc="04090019">
      <w:start w:val="1"/>
      <w:numFmt w:val="lowerLetter"/>
      <w:lvlText w:val="%2."/>
      <w:lvlJc w:val="left"/>
      <w:pPr>
        <w:tabs>
          <w:tab w:val="num" w:pos="1500"/>
        </w:tabs>
        <w:ind w:left="1500" w:hanging="360"/>
      </w:pPr>
      <w:rPr>
        <w:rFonts w:cs="Times New Roman"/>
      </w:rPr>
    </w:lvl>
    <w:lvl w:ilvl="2" w:tplc="0409001B">
      <w:start w:val="1"/>
      <w:numFmt w:val="lowerRoman"/>
      <w:lvlText w:val="%3."/>
      <w:lvlJc w:val="right"/>
      <w:pPr>
        <w:tabs>
          <w:tab w:val="num" w:pos="2220"/>
        </w:tabs>
        <w:ind w:left="2220" w:hanging="180"/>
      </w:pPr>
      <w:rPr>
        <w:rFonts w:cs="Times New Roman"/>
      </w:rPr>
    </w:lvl>
    <w:lvl w:ilvl="3" w:tplc="0409000F">
      <w:start w:val="1"/>
      <w:numFmt w:val="decimal"/>
      <w:lvlText w:val="%4."/>
      <w:lvlJc w:val="left"/>
      <w:pPr>
        <w:tabs>
          <w:tab w:val="num" w:pos="2940"/>
        </w:tabs>
        <w:ind w:left="2940" w:hanging="360"/>
      </w:pPr>
      <w:rPr>
        <w:rFonts w:cs="Times New Roman"/>
      </w:rPr>
    </w:lvl>
    <w:lvl w:ilvl="4" w:tplc="04090019">
      <w:start w:val="1"/>
      <w:numFmt w:val="lowerLetter"/>
      <w:lvlText w:val="%5."/>
      <w:lvlJc w:val="left"/>
      <w:pPr>
        <w:tabs>
          <w:tab w:val="num" w:pos="3660"/>
        </w:tabs>
        <w:ind w:left="3660" w:hanging="360"/>
      </w:pPr>
      <w:rPr>
        <w:rFonts w:cs="Times New Roman"/>
      </w:rPr>
    </w:lvl>
    <w:lvl w:ilvl="5" w:tplc="0409001B">
      <w:start w:val="1"/>
      <w:numFmt w:val="lowerRoman"/>
      <w:lvlText w:val="%6."/>
      <w:lvlJc w:val="right"/>
      <w:pPr>
        <w:tabs>
          <w:tab w:val="num" w:pos="4380"/>
        </w:tabs>
        <w:ind w:left="4380" w:hanging="180"/>
      </w:pPr>
      <w:rPr>
        <w:rFonts w:cs="Times New Roman"/>
      </w:rPr>
    </w:lvl>
    <w:lvl w:ilvl="6" w:tplc="0409000F">
      <w:start w:val="1"/>
      <w:numFmt w:val="decimal"/>
      <w:lvlText w:val="%7."/>
      <w:lvlJc w:val="left"/>
      <w:pPr>
        <w:tabs>
          <w:tab w:val="num" w:pos="5100"/>
        </w:tabs>
        <w:ind w:left="5100" w:hanging="360"/>
      </w:pPr>
      <w:rPr>
        <w:rFonts w:cs="Times New Roman"/>
      </w:rPr>
    </w:lvl>
    <w:lvl w:ilvl="7" w:tplc="04090019">
      <w:start w:val="1"/>
      <w:numFmt w:val="lowerLetter"/>
      <w:lvlText w:val="%8."/>
      <w:lvlJc w:val="left"/>
      <w:pPr>
        <w:tabs>
          <w:tab w:val="num" w:pos="5820"/>
        </w:tabs>
        <w:ind w:left="5820" w:hanging="360"/>
      </w:pPr>
      <w:rPr>
        <w:rFonts w:cs="Times New Roman"/>
      </w:rPr>
    </w:lvl>
    <w:lvl w:ilvl="8" w:tplc="0409001B">
      <w:start w:val="1"/>
      <w:numFmt w:val="lowerRoman"/>
      <w:lvlText w:val="%9."/>
      <w:lvlJc w:val="right"/>
      <w:pPr>
        <w:tabs>
          <w:tab w:val="num" w:pos="6540"/>
        </w:tabs>
        <w:ind w:left="6540" w:hanging="180"/>
      </w:pPr>
      <w:rPr>
        <w:rFonts w:cs="Times New Roman"/>
      </w:rPr>
    </w:lvl>
  </w:abstractNum>
  <w:abstractNum w:abstractNumId="75">
    <w:nsid w:val="741634B1"/>
    <w:multiLevelType w:val="hybridMultilevel"/>
    <w:tmpl w:val="5972F912"/>
    <w:lvl w:ilvl="0" w:tplc="0409000F">
      <w:start w:val="1"/>
      <w:numFmt w:val="bullet"/>
      <w:lvlText w:val=""/>
      <w:lvlJc w:val="left"/>
      <w:pPr>
        <w:tabs>
          <w:tab w:val="num" w:pos="360"/>
        </w:tabs>
        <w:ind w:left="360" w:hanging="360"/>
      </w:pPr>
      <w:rPr>
        <w:rFonts w:ascii="Symbol" w:hAnsi="Symbol" w:hint="default"/>
      </w:rPr>
    </w:lvl>
    <w:lvl w:ilvl="1" w:tplc="04090019">
      <w:start w:val="1"/>
      <w:numFmt w:val="bullet"/>
      <w:lvlText w:val="o"/>
      <w:lvlJc w:val="left"/>
      <w:pPr>
        <w:tabs>
          <w:tab w:val="num" w:pos="1080"/>
        </w:tabs>
        <w:ind w:left="1080" w:hanging="360"/>
      </w:pPr>
      <w:rPr>
        <w:rFonts w:ascii="Courier New" w:hAnsi="Courier New" w:hint="default"/>
      </w:rPr>
    </w:lvl>
    <w:lvl w:ilvl="2" w:tplc="0409001B">
      <w:start w:val="1"/>
      <w:numFmt w:val="bullet"/>
      <w:lvlText w:val=""/>
      <w:lvlJc w:val="left"/>
      <w:pPr>
        <w:tabs>
          <w:tab w:val="num" w:pos="1800"/>
        </w:tabs>
        <w:ind w:left="1800" w:hanging="360"/>
      </w:pPr>
      <w:rPr>
        <w:rFonts w:ascii="Wingdings" w:hAnsi="Wingdings" w:hint="default"/>
      </w:rPr>
    </w:lvl>
    <w:lvl w:ilvl="3" w:tplc="0409000F">
      <w:start w:val="1"/>
      <w:numFmt w:val="bullet"/>
      <w:lvlText w:val=""/>
      <w:lvlJc w:val="left"/>
      <w:pPr>
        <w:tabs>
          <w:tab w:val="num" w:pos="2520"/>
        </w:tabs>
        <w:ind w:left="2520" w:hanging="360"/>
      </w:pPr>
      <w:rPr>
        <w:rFonts w:ascii="Symbol" w:hAnsi="Symbol" w:hint="default"/>
      </w:rPr>
    </w:lvl>
    <w:lvl w:ilvl="4" w:tplc="04090019">
      <w:start w:val="1"/>
      <w:numFmt w:val="bullet"/>
      <w:lvlText w:val="o"/>
      <w:lvlJc w:val="left"/>
      <w:pPr>
        <w:tabs>
          <w:tab w:val="num" w:pos="3240"/>
        </w:tabs>
        <w:ind w:left="3240" w:hanging="360"/>
      </w:pPr>
      <w:rPr>
        <w:rFonts w:ascii="Courier New" w:hAnsi="Courier New" w:hint="default"/>
      </w:rPr>
    </w:lvl>
    <w:lvl w:ilvl="5" w:tplc="0409001B">
      <w:start w:val="1"/>
      <w:numFmt w:val="bullet"/>
      <w:lvlText w:val=""/>
      <w:lvlJc w:val="left"/>
      <w:pPr>
        <w:tabs>
          <w:tab w:val="num" w:pos="3960"/>
        </w:tabs>
        <w:ind w:left="3960" w:hanging="360"/>
      </w:pPr>
      <w:rPr>
        <w:rFonts w:ascii="Wingdings" w:hAnsi="Wingdings" w:hint="default"/>
      </w:rPr>
    </w:lvl>
    <w:lvl w:ilvl="6" w:tplc="0409000F">
      <w:start w:val="1"/>
      <w:numFmt w:val="bullet"/>
      <w:lvlText w:val=""/>
      <w:lvlJc w:val="left"/>
      <w:pPr>
        <w:tabs>
          <w:tab w:val="num" w:pos="4680"/>
        </w:tabs>
        <w:ind w:left="4680" w:hanging="360"/>
      </w:pPr>
      <w:rPr>
        <w:rFonts w:ascii="Symbol" w:hAnsi="Symbol" w:hint="default"/>
      </w:rPr>
    </w:lvl>
    <w:lvl w:ilvl="7" w:tplc="04090019">
      <w:start w:val="1"/>
      <w:numFmt w:val="bullet"/>
      <w:lvlText w:val="o"/>
      <w:lvlJc w:val="left"/>
      <w:pPr>
        <w:tabs>
          <w:tab w:val="num" w:pos="5400"/>
        </w:tabs>
        <w:ind w:left="5400" w:hanging="360"/>
      </w:pPr>
      <w:rPr>
        <w:rFonts w:ascii="Courier New" w:hAnsi="Courier New" w:hint="default"/>
      </w:rPr>
    </w:lvl>
    <w:lvl w:ilvl="8" w:tplc="0409001B">
      <w:start w:val="1"/>
      <w:numFmt w:val="bullet"/>
      <w:lvlText w:val=""/>
      <w:lvlJc w:val="left"/>
      <w:pPr>
        <w:tabs>
          <w:tab w:val="num" w:pos="6120"/>
        </w:tabs>
        <w:ind w:left="6120" w:hanging="360"/>
      </w:pPr>
      <w:rPr>
        <w:rFonts w:ascii="Wingdings" w:hAnsi="Wingdings" w:hint="default"/>
      </w:rPr>
    </w:lvl>
  </w:abstractNum>
  <w:abstractNum w:abstractNumId="76">
    <w:nsid w:val="74CB5FE8"/>
    <w:multiLevelType w:val="hybridMultilevel"/>
    <w:tmpl w:val="3FF4F32E"/>
    <w:lvl w:ilvl="0" w:tplc="04090001">
      <w:start w:val="1"/>
      <w:numFmt w:val="decimal"/>
      <w:lvlText w:val="%1."/>
      <w:lvlJc w:val="left"/>
      <w:pPr>
        <w:tabs>
          <w:tab w:val="num" w:pos="720"/>
        </w:tabs>
        <w:ind w:left="720" w:hanging="360"/>
      </w:pPr>
      <w:rPr>
        <w:rFonts w:cs="Times New Roman"/>
      </w:rPr>
    </w:lvl>
    <w:lvl w:ilvl="1" w:tplc="04090003">
      <w:start w:val="1"/>
      <w:numFmt w:val="lowerLetter"/>
      <w:lvlText w:val="%2."/>
      <w:lvlJc w:val="left"/>
      <w:pPr>
        <w:tabs>
          <w:tab w:val="num" w:pos="1440"/>
        </w:tabs>
        <w:ind w:left="1440" w:hanging="360"/>
      </w:pPr>
      <w:rPr>
        <w:rFonts w:cs="Times New Roman"/>
      </w:rPr>
    </w:lvl>
    <w:lvl w:ilvl="2" w:tplc="04090005">
      <w:start w:val="1"/>
      <w:numFmt w:val="lowerRoman"/>
      <w:lvlText w:val="%3."/>
      <w:lvlJc w:val="right"/>
      <w:pPr>
        <w:tabs>
          <w:tab w:val="num" w:pos="2160"/>
        </w:tabs>
        <w:ind w:left="2160" w:hanging="18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abstractNum w:abstractNumId="77">
    <w:nsid w:val="771D6F90"/>
    <w:multiLevelType w:val="hybridMultilevel"/>
    <w:tmpl w:val="FED61F2A"/>
    <w:lvl w:ilvl="0" w:tplc="0409000F">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7B70C27"/>
    <w:multiLevelType w:val="hybridMultilevel"/>
    <w:tmpl w:val="F1F63244"/>
    <w:lvl w:ilvl="0" w:tplc="04090019">
      <w:start w:val="1"/>
      <w:numFmt w:val="bulle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start w:val="1"/>
      <w:numFmt w:val="bullet"/>
      <w:lvlText w:val=""/>
      <w:lvlJc w:val="left"/>
      <w:pPr>
        <w:tabs>
          <w:tab w:val="num" w:pos="2880"/>
        </w:tabs>
        <w:ind w:left="2880" w:hanging="360"/>
      </w:pPr>
      <w:rPr>
        <w:rFonts w:ascii="Symbol" w:hAnsi="Symbol" w:hint="default"/>
      </w:rPr>
    </w:lvl>
    <w:lvl w:ilvl="4" w:tplc="04090019">
      <w:start w:val="1"/>
      <w:numFmt w:val="bullet"/>
      <w:lvlText w:val="o"/>
      <w:lvlJc w:val="left"/>
      <w:pPr>
        <w:tabs>
          <w:tab w:val="num" w:pos="3600"/>
        </w:tabs>
        <w:ind w:left="3600" w:hanging="360"/>
      </w:pPr>
      <w:rPr>
        <w:rFonts w:ascii="Courier New" w:hAnsi="Courier New" w:hint="default"/>
      </w:rPr>
    </w:lvl>
    <w:lvl w:ilvl="5" w:tplc="0409001B">
      <w:start w:val="1"/>
      <w:numFmt w:val="bullet"/>
      <w:lvlText w:val=""/>
      <w:lvlJc w:val="left"/>
      <w:pPr>
        <w:tabs>
          <w:tab w:val="num" w:pos="4320"/>
        </w:tabs>
        <w:ind w:left="4320" w:hanging="360"/>
      </w:pPr>
      <w:rPr>
        <w:rFonts w:ascii="Wingdings" w:hAnsi="Wingdings" w:hint="default"/>
      </w:rPr>
    </w:lvl>
    <w:lvl w:ilvl="6" w:tplc="0409000F">
      <w:start w:val="1"/>
      <w:numFmt w:val="bullet"/>
      <w:lvlText w:val=""/>
      <w:lvlJc w:val="left"/>
      <w:pPr>
        <w:tabs>
          <w:tab w:val="num" w:pos="5040"/>
        </w:tabs>
        <w:ind w:left="5040" w:hanging="360"/>
      </w:pPr>
      <w:rPr>
        <w:rFonts w:ascii="Symbol" w:hAnsi="Symbol" w:hint="default"/>
      </w:rPr>
    </w:lvl>
    <w:lvl w:ilvl="7" w:tplc="04090019">
      <w:start w:val="1"/>
      <w:numFmt w:val="bullet"/>
      <w:lvlText w:val="o"/>
      <w:lvlJc w:val="left"/>
      <w:pPr>
        <w:tabs>
          <w:tab w:val="num" w:pos="5760"/>
        </w:tabs>
        <w:ind w:left="5760" w:hanging="360"/>
      </w:pPr>
      <w:rPr>
        <w:rFonts w:ascii="Courier New" w:hAnsi="Courier New" w:hint="default"/>
      </w:rPr>
    </w:lvl>
    <w:lvl w:ilvl="8" w:tplc="0409001B">
      <w:start w:val="1"/>
      <w:numFmt w:val="bullet"/>
      <w:lvlText w:val=""/>
      <w:lvlJc w:val="left"/>
      <w:pPr>
        <w:tabs>
          <w:tab w:val="num" w:pos="6480"/>
        </w:tabs>
        <w:ind w:left="6480" w:hanging="360"/>
      </w:pPr>
      <w:rPr>
        <w:rFonts w:ascii="Wingdings" w:hAnsi="Wingdings" w:hint="default"/>
      </w:rPr>
    </w:lvl>
  </w:abstractNum>
  <w:abstractNum w:abstractNumId="79">
    <w:nsid w:val="7BE849D9"/>
    <w:multiLevelType w:val="hybridMultilevel"/>
    <w:tmpl w:val="B672B5B6"/>
    <w:lvl w:ilvl="0" w:tplc="04090001">
      <w:start w:val="1"/>
      <w:numFmt w:val="decimal"/>
      <w:lvlText w:val="%1."/>
      <w:lvlJc w:val="left"/>
      <w:pPr>
        <w:ind w:left="765" w:hanging="360"/>
      </w:pPr>
      <w:rPr>
        <w:rFonts w:cs="Times New Roman"/>
        <w:i w:val="0"/>
      </w:rPr>
    </w:lvl>
    <w:lvl w:ilvl="1" w:tplc="04090003">
      <w:start w:val="1"/>
      <w:numFmt w:val="bullet"/>
      <w:lvlText w:val=""/>
      <w:lvlJc w:val="left"/>
      <w:pPr>
        <w:ind w:left="1485" w:hanging="360"/>
      </w:pPr>
      <w:rPr>
        <w:rFonts w:ascii="Symbol" w:hAnsi="Symbol" w:hint="default"/>
      </w:rPr>
    </w:lvl>
    <w:lvl w:ilvl="2" w:tplc="04090005">
      <w:start w:val="1"/>
      <w:numFmt w:val="lowerRoman"/>
      <w:lvlText w:val="%3."/>
      <w:lvlJc w:val="right"/>
      <w:pPr>
        <w:ind w:left="2205" w:hanging="180"/>
      </w:pPr>
      <w:rPr>
        <w:rFonts w:cs="Times New Roman"/>
      </w:rPr>
    </w:lvl>
    <w:lvl w:ilvl="3" w:tplc="04090001">
      <w:start w:val="1"/>
      <w:numFmt w:val="decimal"/>
      <w:lvlText w:val="%4."/>
      <w:lvlJc w:val="left"/>
      <w:pPr>
        <w:ind w:left="2925" w:hanging="360"/>
      </w:pPr>
      <w:rPr>
        <w:rFonts w:cs="Times New Roman"/>
      </w:rPr>
    </w:lvl>
    <w:lvl w:ilvl="4" w:tplc="04090003">
      <w:start w:val="1"/>
      <w:numFmt w:val="lowerLetter"/>
      <w:lvlText w:val="%5."/>
      <w:lvlJc w:val="left"/>
      <w:pPr>
        <w:ind w:left="3645" w:hanging="360"/>
      </w:pPr>
      <w:rPr>
        <w:rFonts w:cs="Times New Roman"/>
      </w:rPr>
    </w:lvl>
    <w:lvl w:ilvl="5" w:tplc="04090005">
      <w:start w:val="1"/>
      <w:numFmt w:val="lowerRoman"/>
      <w:lvlText w:val="%6."/>
      <w:lvlJc w:val="right"/>
      <w:pPr>
        <w:ind w:left="4365" w:hanging="180"/>
      </w:pPr>
      <w:rPr>
        <w:rFonts w:cs="Times New Roman"/>
      </w:rPr>
    </w:lvl>
    <w:lvl w:ilvl="6" w:tplc="04090001">
      <w:start w:val="1"/>
      <w:numFmt w:val="decimal"/>
      <w:lvlText w:val="%7."/>
      <w:lvlJc w:val="left"/>
      <w:pPr>
        <w:ind w:left="5085" w:hanging="360"/>
      </w:pPr>
      <w:rPr>
        <w:rFonts w:cs="Times New Roman"/>
      </w:rPr>
    </w:lvl>
    <w:lvl w:ilvl="7" w:tplc="04090003">
      <w:start w:val="1"/>
      <w:numFmt w:val="lowerLetter"/>
      <w:lvlText w:val="%8."/>
      <w:lvlJc w:val="left"/>
      <w:pPr>
        <w:ind w:left="5805" w:hanging="360"/>
      </w:pPr>
      <w:rPr>
        <w:rFonts w:cs="Times New Roman"/>
      </w:rPr>
    </w:lvl>
    <w:lvl w:ilvl="8" w:tplc="04090005">
      <w:start w:val="1"/>
      <w:numFmt w:val="lowerRoman"/>
      <w:lvlText w:val="%9."/>
      <w:lvlJc w:val="right"/>
      <w:pPr>
        <w:ind w:left="6525" w:hanging="180"/>
      </w:pPr>
      <w:rPr>
        <w:rFonts w:cs="Times New Roman"/>
      </w:rPr>
    </w:lvl>
  </w:abstractNum>
  <w:abstractNum w:abstractNumId="80">
    <w:nsid w:val="7C0C2102"/>
    <w:multiLevelType w:val="hybridMultilevel"/>
    <w:tmpl w:val="30E8A20A"/>
    <w:lvl w:ilvl="0" w:tplc="12EC609C">
      <w:start w:val="1"/>
      <w:numFmt w:val="decimal"/>
      <w:lvlText w:val="%1."/>
      <w:lvlJc w:val="left"/>
      <w:pPr>
        <w:ind w:left="765" w:hanging="360"/>
      </w:pPr>
      <w:rPr>
        <w:rFonts w:cs="Times New Roman"/>
        <w:i w:val="0"/>
      </w:rPr>
    </w:lvl>
    <w:lvl w:ilvl="1" w:tplc="04090001">
      <w:start w:val="1"/>
      <w:numFmt w:val="lowerLetter"/>
      <w:lvlText w:val="%2."/>
      <w:lvlJc w:val="left"/>
      <w:pPr>
        <w:ind w:left="1485" w:hanging="360"/>
      </w:pPr>
      <w:rPr>
        <w:rFonts w:cs="Times New Roman"/>
      </w:rPr>
    </w:lvl>
    <w:lvl w:ilvl="2" w:tplc="0409001B">
      <w:start w:val="1"/>
      <w:numFmt w:val="lowerRoman"/>
      <w:lvlText w:val="%3."/>
      <w:lvlJc w:val="right"/>
      <w:pPr>
        <w:ind w:left="2205" w:hanging="180"/>
      </w:pPr>
      <w:rPr>
        <w:rFonts w:cs="Times New Roman"/>
      </w:rPr>
    </w:lvl>
    <w:lvl w:ilvl="3" w:tplc="0409000F">
      <w:start w:val="1"/>
      <w:numFmt w:val="decimal"/>
      <w:lvlText w:val="%4."/>
      <w:lvlJc w:val="left"/>
      <w:pPr>
        <w:ind w:left="2925" w:hanging="360"/>
      </w:pPr>
      <w:rPr>
        <w:rFonts w:cs="Times New Roman"/>
      </w:rPr>
    </w:lvl>
    <w:lvl w:ilvl="4" w:tplc="04090019">
      <w:start w:val="1"/>
      <w:numFmt w:val="lowerLetter"/>
      <w:lvlText w:val="%5."/>
      <w:lvlJc w:val="left"/>
      <w:pPr>
        <w:ind w:left="3645" w:hanging="360"/>
      </w:pPr>
      <w:rPr>
        <w:rFonts w:cs="Times New Roman"/>
      </w:rPr>
    </w:lvl>
    <w:lvl w:ilvl="5" w:tplc="0409001B">
      <w:start w:val="1"/>
      <w:numFmt w:val="lowerRoman"/>
      <w:lvlText w:val="%6."/>
      <w:lvlJc w:val="right"/>
      <w:pPr>
        <w:ind w:left="4365" w:hanging="180"/>
      </w:pPr>
      <w:rPr>
        <w:rFonts w:cs="Times New Roman"/>
      </w:rPr>
    </w:lvl>
    <w:lvl w:ilvl="6" w:tplc="0409000F">
      <w:start w:val="1"/>
      <w:numFmt w:val="decimal"/>
      <w:lvlText w:val="%7."/>
      <w:lvlJc w:val="left"/>
      <w:pPr>
        <w:ind w:left="5085" w:hanging="360"/>
      </w:pPr>
      <w:rPr>
        <w:rFonts w:cs="Times New Roman"/>
      </w:rPr>
    </w:lvl>
    <w:lvl w:ilvl="7" w:tplc="04090019">
      <w:start w:val="1"/>
      <w:numFmt w:val="lowerLetter"/>
      <w:lvlText w:val="%8."/>
      <w:lvlJc w:val="left"/>
      <w:pPr>
        <w:ind w:left="5805" w:hanging="360"/>
      </w:pPr>
      <w:rPr>
        <w:rFonts w:cs="Times New Roman"/>
      </w:rPr>
    </w:lvl>
    <w:lvl w:ilvl="8" w:tplc="0409001B">
      <w:start w:val="1"/>
      <w:numFmt w:val="lowerRoman"/>
      <w:lvlText w:val="%9."/>
      <w:lvlJc w:val="right"/>
      <w:pPr>
        <w:ind w:left="6525" w:hanging="180"/>
      </w:pPr>
      <w:rPr>
        <w:rFonts w:cs="Times New Roman"/>
      </w:rPr>
    </w:lvl>
  </w:abstractNum>
  <w:abstractNum w:abstractNumId="81">
    <w:nsid w:val="7C145AE0"/>
    <w:multiLevelType w:val="hybridMultilevel"/>
    <w:tmpl w:val="3D14782A"/>
    <w:lvl w:ilvl="0" w:tplc="711010DC">
      <w:start w:val="1"/>
      <w:numFmt w:val="decimal"/>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2">
    <w:nsid w:val="7D4E791E"/>
    <w:multiLevelType w:val="hybridMultilevel"/>
    <w:tmpl w:val="CE3ECAEE"/>
    <w:lvl w:ilvl="0" w:tplc="0409000F">
      <w:start w:val="1"/>
      <w:numFmt w:val="upp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3">
    <w:nsid w:val="7D5D1D68"/>
    <w:multiLevelType w:val="hybridMultilevel"/>
    <w:tmpl w:val="27543C8E"/>
    <w:lvl w:ilvl="0" w:tplc="04090015">
      <w:start w:val="1"/>
      <w:numFmt w:val="decimal"/>
      <w:lvlText w:val="%1."/>
      <w:lvlJc w:val="left"/>
      <w:pPr>
        <w:tabs>
          <w:tab w:val="num" w:pos="360"/>
        </w:tabs>
        <w:ind w:left="360" w:hanging="360"/>
      </w:pPr>
      <w:rPr>
        <w:rFonts w:ascii="Times New Roman" w:hAnsi="Times New Roman" w:cs="Times New Roman" w:hint="default"/>
        <w:color w:val="auto"/>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4">
    <w:nsid w:val="7E142887"/>
    <w:multiLevelType w:val="hybridMultilevel"/>
    <w:tmpl w:val="12A243D8"/>
    <w:lvl w:ilvl="0" w:tplc="8A9036E2">
      <w:start w:val="1"/>
      <w:numFmt w:val="bulle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start w:val="1"/>
      <w:numFmt w:val="bullet"/>
      <w:lvlText w:val=""/>
      <w:lvlJc w:val="left"/>
      <w:pPr>
        <w:tabs>
          <w:tab w:val="num" w:pos="2880"/>
        </w:tabs>
        <w:ind w:left="2880" w:hanging="360"/>
      </w:pPr>
      <w:rPr>
        <w:rFonts w:ascii="Symbol" w:hAnsi="Symbol" w:hint="default"/>
      </w:rPr>
    </w:lvl>
    <w:lvl w:ilvl="4" w:tplc="04090019">
      <w:start w:val="1"/>
      <w:numFmt w:val="bullet"/>
      <w:lvlText w:val="o"/>
      <w:lvlJc w:val="left"/>
      <w:pPr>
        <w:tabs>
          <w:tab w:val="num" w:pos="3600"/>
        </w:tabs>
        <w:ind w:left="3600" w:hanging="360"/>
      </w:pPr>
      <w:rPr>
        <w:rFonts w:ascii="Courier New" w:hAnsi="Courier New" w:hint="default"/>
      </w:rPr>
    </w:lvl>
    <w:lvl w:ilvl="5" w:tplc="0409001B">
      <w:start w:val="1"/>
      <w:numFmt w:val="bullet"/>
      <w:lvlText w:val=""/>
      <w:lvlJc w:val="left"/>
      <w:pPr>
        <w:tabs>
          <w:tab w:val="num" w:pos="4320"/>
        </w:tabs>
        <w:ind w:left="4320" w:hanging="360"/>
      </w:pPr>
      <w:rPr>
        <w:rFonts w:ascii="Wingdings" w:hAnsi="Wingdings" w:hint="default"/>
      </w:rPr>
    </w:lvl>
    <w:lvl w:ilvl="6" w:tplc="0409000F">
      <w:start w:val="1"/>
      <w:numFmt w:val="bullet"/>
      <w:lvlText w:val=""/>
      <w:lvlJc w:val="left"/>
      <w:pPr>
        <w:tabs>
          <w:tab w:val="num" w:pos="5040"/>
        </w:tabs>
        <w:ind w:left="5040" w:hanging="360"/>
      </w:pPr>
      <w:rPr>
        <w:rFonts w:ascii="Symbol" w:hAnsi="Symbol" w:hint="default"/>
      </w:rPr>
    </w:lvl>
    <w:lvl w:ilvl="7" w:tplc="04090019">
      <w:start w:val="1"/>
      <w:numFmt w:val="bullet"/>
      <w:lvlText w:val="o"/>
      <w:lvlJc w:val="left"/>
      <w:pPr>
        <w:tabs>
          <w:tab w:val="num" w:pos="5760"/>
        </w:tabs>
        <w:ind w:left="5760" w:hanging="360"/>
      </w:pPr>
      <w:rPr>
        <w:rFonts w:ascii="Courier New" w:hAnsi="Courier New" w:hint="default"/>
      </w:rPr>
    </w:lvl>
    <w:lvl w:ilvl="8" w:tplc="0409001B">
      <w:start w:val="1"/>
      <w:numFmt w:val="bullet"/>
      <w:lvlText w:val=""/>
      <w:lvlJc w:val="left"/>
      <w:pPr>
        <w:tabs>
          <w:tab w:val="num" w:pos="6480"/>
        </w:tabs>
        <w:ind w:left="6480" w:hanging="360"/>
      </w:pPr>
      <w:rPr>
        <w:rFonts w:ascii="Wingdings" w:hAnsi="Wingdings" w:hint="default"/>
      </w:rPr>
    </w:lvl>
  </w:abstractNum>
  <w:abstractNum w:abstractNumId="85">
    <w:nsid w:val="7E2B077F"/>
    <w:multiLevelType w:val="hybridMultilevel"/>
    <w:tmpl w:val="742C60C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86">
    <w:nsid w:val="7E2C1F4A"/>
    <w:multiLevelType w:val="hybridMultilevel"/>
    <w:tmpl w:val="4574D00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7">
    <w:nsid w:val="7F3A1679"/>
    <w:multiLevelType w:val="hybridMultilevel"/>
    <w:tmpl w:val="7840D1B8"/>
    <w:lvl w:ilvl="0" w:tplc="04090001">
      <w:start w:val="1"/>
      <w:numFmt w:val="decimal"/>
      <w:lvlText w:val="%1."/>
      <w:lvlJc w:val="left"/>
      <w:pPr>
        <w:tabs>
          <w:tab w:val="num" w:pos="720"/>
        </w:tabs>
        <w:ind w:left="720" w:hanging="360"/>
      </w:pPr>
      <w:rPr>
        <w:rFonts w:cs="Times New Roman" w:hint="default"/>
      </w:rPr>
    </w:lvl>
    <w:lvl w:ilvl="1" w:tplc="04090003">
      <w:start w:val="1"/>
      <w:numFmt w:val="lowerLetter"/>
      <w:lvlText w:val="%2."/>
      <w:lvlJc w:val="left"/>
      <w:pPr>
        <w:tabs>
          <w:tab w:val="num" w:pos="1440"/>
        </w:tabs>
        <w:ind w:left="1440" w:hanging="360"/>
      </w:pPr>
      <w:rPr>
        <w:rFonts w:cs="Times New Roman"/>
      </w:rPr>
    </w:lvl>
    <w:lvl w:ilvl="2" w:tplc="04090005">
      <w:start w:val="1"/>
      <w:numFmt w:val="lowerRoman"/>
      <w:lvlText w:val="%3."/>
      <w:lvlJc w:val="right"/>
      <w:pPr>
        <w:tabs>
          <w:tab w:val="num" w:pos="2160"/>
        </w:tabs>
        <w:ind w:left="2160" w:hanging="18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lowerLetter"/>
      <w:lvlText w:val="%5."/>
      <w:lvlJc w:val="left"/>
      <w:pPr>
        <w:tabs>
          <w:tab w:val="num" w:pos="3600"/>
        </w:tabs>
        <w:ind w:left="3600" w:hanging="360"/>
      </w:pPr>
      <w:rPr>
        <w:rFonts w:cs="Times New Roman"/>
      </w:rPr>
    </w:lvl>
    <w:lvl w:ilvl="5" w:tplc="04090005">
      <w:start w:val="1"/>
      <w:numFmt w:val="lowerRoman"/>
      <w:lvlText w:val="%6."/>
      <w:lvlJc w:val="right"/>
      <w:pPr>
        <w:tabs>
          <w:tab w:val="num" w:pos="4320"/>
        </w:tabs>
        <w:ind w:left="4320" w:hanging="18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lowerLetter"/>
      <w:lvlText w:val="%8."/>
      <w:lvlJc w:val="left"/>
      <w:pPr>
        <w:tabs>
          <w:tab w:val="num" w:pos="5760"/>
        </w:tabs>
        <w:ind w:left="5760" w:hanging="360"/>
      </w:pPr>
      <w:rPr>
        <w:rFonts w:cs="Times New Roman"/>
      </w:rPr>
    </w:lvl>
    <w:lvl w:ilvl="8" w:tplc="04090005">
      <w:start w:val="1"/>
      <w:numFmt w:val="lowerRoman"/>
      <w:lvlText w:val="%9."/>
      <w:lvlJc w:val="right"/>
      <w:pPr>
        <w:tabs>
          <w:tab w:val="num" w:pos="6480"/>
        </w:tabs>
        <w:ind w:left="6480" w:hanging="180"/>
      </w:pPr>
      <w:rPr>
        <w:rFonts w:cs="Times New Roman"/>
      </w:rPr>
    </w:lvl>
  </w:abstractNum>
  <w:num w:numId="1">
    <w:abstractNumId w:val="8"/>
  </w:num>
  <w:num w:numId="2">
    <w:abstractNumId w:val="70"/>
  </w:num>
  <w:num w:numId="3">
    <w:abstractNumId w:val="20"/>
  </w:num>
  <w:num w:numId="4">
    <w:abstractNumId w:val="78"/>
  </w:num>
  <w:num w:numId="5">
    <w:abstractNumId w:val="52"/>
  </w:num>
  <w:num w:numId="6">
    <w:abstractNumId w:val="50"/>
  </w:num>
  <w:num w:numId="7">
    <w:abstractNumId w:val="40"/>
  </w:num>
  <w:num w:numId="8">
    <w:abstractNumId w:val="60"/>
  </w:num>
  <w:num w:numId="9">
    <w:abstractNumId w:val="68"/>
  </w:num>
  <w:num w:numId="10">
    <w:abstractNumId w:val="37"/>
  </w:num>
  <w:num w:numId="11">
    <w:abstractNumId w:val="16"/>
  </w:num>
  <w:num w:numId="12">
    <w:abstractNumId w:val="55"/>
  </w:num>
  <w:num w:numId="13">
    <w:abstractNumId w:val="65"/>
  </w:num>
  <w:num w:numId="14">
    <w:abstractNumId w:val="85"/>
  </w:num>
  <w:num w:numId="15">
    <w:abstractNumId w:val="75"/>
  </w:num>
  <w:num w:numId="16">
    <w:abstractNumId w:val="63"/>
  </w:num>
  <w:num w:numId="17">
    <w:abstractNumId w:val="87"/>
  </w:num>
  <w:num w:numId="18">
    <w:abstractNumId w:val="54"/>
  </w:num>
  <w:num w:numId="19">
    <w:abstractNumId w:val="36"/>
  </w:num>
  <w:num w:numId="20">
    <w:abstractNumId w:val="83"/>
  </w:num>
  <w:num w:numId="21">
    <w:abstractNumId w:val="58"/>
  </w:num>
  <w:num w:numId="22">
    <w:abstractNumId w:val="19"/>
  </w:num>
  <w:num w:numId="23">
    <w:abstractNumId w:val="7"/>
    <w:lvlOverride w:ilvl="0">
      <w:startOverride w:val="1"/>
    </w:lvlOverride>
  </w:num>
  <w:num w:numId="24">
    <w:abstractNumId w:val="71"/>
  </w:num>
  <w:num w:numId="25">
    <w:abstractNumId w:val="6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num>
  <w:num w:numId="27">
    <w:abstractNumId w:val="59"/>
  </w:num>
  <w:num w:numId="28">
    <w:abstractNumId w:val="81"/>
  </w:num>
  <w:num w:numId="29">
    <w:abstractNumId w:val="46"/>
  </w:num>
  <w:num w:numId="30">
    <w:abstractNumId w:val="10"/>
  </w:num>
  <w:num w:numId="31">
    <w:abstractNumId w:val="25"/>
  </w:num>
  <w:num w:numId="32">
    <w:abstractNumId w:val="14"/>
  </w:num>
  <w:num w:numId="33">
    <w:abstractNumId w:val="57"/>
  </w:num>
  <w:num w:numId="34">
    <w:abstractNumId w:val="82"/>
  </w:num>
  <w:num w:numId="35">
    <w:abstractNumId w:val="15"/>
  </w:num>
  <w:num w:numId="36">
    <w:abstractNumId w:val="38"/>
  </w:num>
  <w:num w:numId="37">
    <w:abstractNumId w:val="24"/>
  </w:num>
  <w:num w:numId="38">
    <w:abstractNumId w:val="84"/>
  </w:num>
  <w:num w:numId="39">
    <w:abstractNumId w:val="11"/>
  </w:num>
  <w:num w:numId="40">
    <w:abstractNumId w:val="30"/>
  </w:num>
  <w:num w:numId="41">
    <w:abstractNumId w:val="23"/>
  </w:num>
  <w:num w:numId="42">
    <w:abstractNumId w:val="29"/>
  </w:num>
  <w:num w:numId="43">
    <w:abstractNumId w:val="9"/>
  </w:num>
  <w:num w:numId="44">
    <w:abstractNumId w:val="51"/>
  </w:num>
  <w:num w:numId="45">
    <w:abstractNumId w:val="33"/>
  </w:num>
  <w:num w:numId="46">
    <w:abstractNumId w:val="49"/>
  </w:num>
  <w:num w:numId="47">
    <w:abstractNumId w:val="69"/>
  </w:num>
  <w:num w:numId="48">
    <w:abstractNumId w:val="53"/>
  </w:num>
  <w:num w:numId="49">
    <w:abstractNumId w:val="48"/>
  </w:num>
  <w:num w:numId="50">
    <w:abstractNumId w:val="31"/>
  </w:num>
  <w:num w:numId="51">
    <w:abstractNumId w:val="61"/>
  </w:num>
  <w:num w:numId="52">
    <w:abstractNumId w:val="44"/>
  </w:num>
  <w:num w:numId="53">
    <w:abstractNumId w:val="76"/>
  </w:num>
  <w:num w:numId="54">
    <w:abstractNumId w:val="74"/>
  </w:num>
  <w:num w:numId="55">
    <w:abstractNumId w:val="86"/>
  </w:num>
  <w:num w:numId="56">
    <w:abstractNumId w:val="56"/>
  </w:num>
  <w:num w:numId="57">
    <w:abstractNumId w:val="32"/>
  </w:num>
  <w:num w:numId="58">
    <w:abstractNumId w:val="13"/>
  </w:num>
  <w:num w:numId="59">
    <w:abstractNumId w:val="27"/>
  </w:num>
  <w:num w:numId="60">
    <w:abstractNumId w:val="47"/>
  </w:num>
  <w:num w:numId="61">
    <w:abstractNumId w:val="35"/>
  </w:num>
  <w:num w:numId="62">
    <w:abstractNumId w:val="67"/>
  </w:num>
  <w:num w:numId="63">
    <w:abstractNumId w:val="28"/>
  </w:num>
  <w:num w:numId="64">
    <w:abstractNumId w:val="17"/>
  </w:num>
  <w:num w:numId="65">
    <w:abstractNumId w:val="18"/>
  </w:num>
  <w:num w:numId="66">
    <w:abstractNumId w:val="72"/>
  </w:num>
  <w:num w:numId="67">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73"/>
  </w:num>
  <w:num w:numId="71">
    <w:abstractNumId w:val="43"/>
  </w:num>
  <w:num w:numId="72">
    <w:abstractNumId w:val="39"/>
  </w:num>
  <w:num w:numId="73">
    <w:abstractNumId w:val="62"/>
  </w:num>
  <w:num w:numId="74">
    <w:abstractNumId w:val="34"/>
  </w:num>
  <w:num w:numId="75">
    <w:abstractNumId w:val="80"/>
  </w:num>
  <w:num w:numId="76">
    <w:abstractNumId w:val="79"/>
  </w:num>
  <w:num w:numId="77">
    <w:abstractNumId w:val="66"/>
  </w:num>
  <w:num w:numId="78">
    <w:abstractNumId w:val="26"/>
  </w:num>
  <w:num w:numId="79">
    <w:abstractNumId w:val="41"/>
  </w:num>
  <w:num w:numId="80">
    <w:abstractNumId w:val="22"/>
  </w:num>
  <w:num w:numId="81">
    <w:abstractNumId w:val="12"/>
  </w:num>
  <w:num w:numId="82">
    <w:abstractNumId w:val="77"/>
  </w:num>
  <w:num w:numId="83">
    <w:abstractNumId w:val="7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42"/>
  </w:num>
  <w:num w:numId="85">
    <w:abstractNumId w:val="45"/>
  </w:num>
  <w:num w:numId="86">
    <w:abstractNumId w:val="6"/>
  </w:num>
  <w:num w:numId="87">
    <w:abstractNumId w:val="5"/>
  </w:num>
  <w:num w:numId="88">
    <w:abstractNumId w:val="4"/>
  </w:num>
  <w:num w:numId="89">
    <w:abstractNumId w:val="3"/>
  </w:num>
  <w:num w:numId="90">
    <w:abstractNumId w:val="2"/>
  </w:num>
  <w:num w:numId="91">
    <w:abstractNumId w:val="1"/>
  </w:num>
  <w:num w:numId="92">
    <w:abstractNumId w:val="0"/>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18"/>
  <w:embedSystemFonts/>
  <w:hideSpellingErrors/>
  <w:proofState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oNotHyphenateCaps/>
  <w:drawingGridHorizontalSpacing w:val="120"/>
  <w:displayHorizontalDrawingGridEvery w:val="2"/>
  <w:characterSpacingControl w:val="doNotCompress"/>
  <w:hdrShapeDefaults>
    <o:shapedefaults v:ext="edit" spidmax="2069"/>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ENInstantFormat&gt;"/>
    <w:docVar w:name="EN.Layout" w:val="&lt;ENLayout&gt;&lt;Style&gt;Ecology[1]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ENLayout&gt;"/>
    <w:docVar w:name="EN.Libraries" w:val="&lt;ENLibraries&gt;&lt;Libraries&gt;&lt;item&gt;ali library updated-Converted Copy.enl&lt;/item&gt;&lt;/Libraries&gt;&lt;/ENLibraries&gt;"/>
  </w:docVars>
  <w:rsids>
    <w:rsidRoot w:val="00936814"/>
    <w:rsid w:val="000008E0"/>
    <w:rsid w:val="00000D2B"/>
    <w:rsid w:val="00001779"/>
    <w:rsid w:val="000022E2"/>
    <w:rsid w:val="0000264F"/>
    <w:rsid w:val="00002654"/>
    <w:rsid w:val="000031C5"/>
    <w:rsid w:val="00004E00"/>
    <w:rsid w:val="000054C3"/>
    <w:rsid w:val="00005A44"/>
    <w:rsid w:val="00005A67"/>
    <w:rsid w:val="00005EB4"/>
    <w:rsid w:val="00006C12"/>
    <w:rsid w:val="00007B5B"/>
    <w:rsid w:val="00010146"/>
    <w:rsid w:val="00010961"/>
    <w:rsid w:val="00010AA4"/>
    <w:rsid w:val="00010E79"/>
    <w:rsid w:val="0001175C"/>
    <w:rsid w:val="0001261A"/>
    <w:rsid w:val="00012796"/>
    <w:rsid w:val="00012B9A"/>
    <w:rsid w:val="00012BAB"/>
    <w:rsid w:val="00012BEC"/>
    <w:rsid w:val="00012D62"/>
    <w:rsid w:val="00012F48"/>
    <w:rsid w:val="0001306C"/>
    <w:rsid w:val="000137E1"/>
    <w:rsid w:val="00013E49"/>
    <w:rsid w:val="000152C6"/>
    <w:rsid w:val="000168E2"/>
    <w:rsid w:val="0001711A"/>
    <w:rsid w:val="00020169"/>
    <w:rsid w:val="00020613"/>
    <w:rsid w:val="00020CF1"/>
    <w:rsid w:val="00021611"/>
    <w:rsid w:val="00021DCE"/>
    <w:rsid w:val="000221A0"/>
    <w:rsid w:val="0002299F"/>
    <w:rsid w:val="00022BCD"/>
    <w:rsid w:val="00022E4E"/>
    <w:rsid w:val="00022F11"/>
    <w:rsid w:val="00023326"/>
    <w:rsid w:val="000236BC"/>
    <w:rsid w:val="00024361"/>
    <w:rsid w:val="000243DB"/>
    <w:rsid w:val="000249DC"/>
    <w:rsid w:val="00025F67"/>
    <w:rsid w:val="00026B4A"/>
    <w:rsid w:val="00026FF3"/>
    <w:rsid w:val="00027CE5"/>
    <w:rsid w:val="00027D10"/>
    <w:rsid w:val="00027D21"/>
    <w:rsid w:val="00030877"/>
    <w:rsid w:val="0003145A"/>
    <w:rsid w:val="000321FC"/>
    <w:rsid w:val="000325B3"/>
    <w:rsid w:val="0003272D"/>
    <w:rsid w:val="00032783"/>
    <w:rsid w:val="0003287F"/>
    <w:rsid w:val="00032CEE"/>
    <w:rsid w:val="0003313F"/>
    <w:rsid w:val="00033A85"/>
    <w:rsid w:val="00034055"/>
    <w:rsid w:val="000344CE"/>
    <w:rsid w:val="0003568B"/>
    <w:rsid w:val="0003669A"/>
    <w:rsid w:val="00036DDB"/>
    <w:rsid w:val="000376D8"/>
    <w:rsid w:val="00041490"/>
    <w:rsid w:val="00041642"/>
    <w:rsid w:val="00042085"/>
    <w:rsid w:val="0004220E"/>
    <w:rsid w:val="0004241B"/>
    <w:rsid w:val="00043507"/>
    <w:rsid w:val="000444F7"/>
    <w:rsid w:val="00044EE9"/>
    <w:rsid w:val="00045132"/>
    <w:rsid w:val="00045468"/>
    <w:rsid w:val="0004589B"/>
    <w:rsid w:val="000462BC"/>
    <w:rsid w:val="000466DB"/>
    <w:rsid w:val="0004694E"/>
    <w:rsid w:val="00046A80"/>
    <w:rsid w:val="0004726D"/>
    <w:rsid w:val="000476D8"/>
    <w:rsid w:val="00047E6D"/>
    <w:rsid w:val="000500FD"/>
    <w:rsid w:val="00050327"/>
    <w:rsid w:val="000514A6"/>
    <w:rsid w:val="000514D5"/>
    <w:rsid w:val="000515A0"/>
    <w:rsid w:val="000517AF"/>
    <w:rsid w:val="00052768"/>
    <w:rsid w:val="00053AA5"/>
    <w:rsid w:val="00054562"/>
    <w:rsid w:val="000545AB"/>
    <w:rsid w:val="000555FE"/>
    <w:rsid w:val="000556C9"/>
    <w:rsid w:val="00055B8B"/>
    <w:rsid w:val="000560FA"/>
    <w:rsid w:val="0005650C"/>
    <w:rsid w:val="00056AFE"/>
    <w:rsid w:val="00057273"/>
    <w:rsid w:val="00057FBE"/>
    <w:rsid w:val="000601F3"/>
    <w:rsid w:val="0006022D"/>
    <w:rsid w:val="0006295B"/>
    <w:rsid w:val="00062F8A"/>
    <w:rsid w:val="0006354B"/>
    <w:rsid w:val="0006380B"/>
    <w:rsid w:val="0006397A"/>
    <w:rsid w:val="000644B9"/>
    <w:rsid w:val="00064F64"/>
    <w:rsid w:val="0006557F"/>
    <w:rsid w:val="00066D50"/>
    <w:rsid w:val="00066DF4"/>
    <w:rsid w:val="00067AAA"/>
    <w:rsid w:val="00070F73"/>
    <w:rsid w:val="0007147C"/>
    <w:rsid w:val="00071DA3"/>
    <w:rsid w:val="00072613"/>
    <w:rsid w:val="00073044"/>
    <w:rsid w:val="00074ED2"/>
    <w:rsid w:val="000758BC"/>
    <w:rsid w:val="00077CF2"/>
    <w:rsid w:val="00077FA2"/>
    <w:rsid w:val="00080576"/>
    <w:rsid w:val="00080CAF"/>
    <w:rsid w:val="00080E1D"/>
    <w:rsid w:val="000817C7"/>
    <w:rsid w:val="00081C22"/>
    <w:rsid w:val="00084321"/>
    <w:rsid w:val="000850F2"/>
    <w:rsid w:val="000857F4"/>
    <w:rsid w:val="00086972"/>
    <w:rsid w:val="00086E4E"/>
    <w:rsid w:val="000870C7"/>
    <w:rsid w:val="00087ADF"/>
    <w:rsid w:val="00087AEE"/>
    <w:rsid w:val="000900F9"/>
    <w:rsid w:val="00090144"/>
    <w:rsid w:val="0009066B"/>
    <w:rsid w:val="000906AC"/>
    <w:rsid w:val="00091008"/>
    <w:rsid w:val="0009235E"/>
    <w:rsid w:val="000931FE"/>
    <w:rsid w:val="00093238"/>
    <w:rsid w:val="00093403"/>
    <w:rsid w:val="0009420B"/>
    <w:rsid w:val="00094381"/>
    <w:rsid w:val="000944F0"/>
    <w:rsid w:val="00094972"/>
    <w:rsid w:val="00094AEA"/>
    <w:rsid w:val="00094E56"/>
    <w:rsid w:val="00096325"/>
    <w:rsid w:val="0009657D"/>
    <w:rsid w:val="00096748"/>
    <w:rsid w:val="00097112"/>
    <w:rsid w:val="00097CD9"/>
    <w:rsid w:val="000A0098"/>
    <w:rsid w:val="000A13C8"/>
    <w:rsid w:val="000A18F7"/>
    <w:rsid w:val="000A1B38"/>
    <w:rsid w:val="000A1CBF"/>
    <w:rsid w:val="000A2DD6"/>
    <w:rsid w:val="000A5271"/>
    <w:rsid w:val="000A5B42"/>
    <w:rsid w:val="000A6068"/>
    <w:rsid w:val="000A69B9"/>
    <w:rsid w:val="000A6BD6"/>
    <w:rsid w:val="000A6DAD"/>
    <w:rsid w:val="000A7921"/>
    <w:rsid w:val="000B0FEF"/>
    <w:rsid w:val="000B2AAB"/>
    <w:rsid w:val="000B330B"/>
    <w:rsid w:val="000B4FA7"/>
    <w:rsid w:val="000B660C"/>
    <w:rsid w:val="000B7589"/>
    <w:rsid w:val="000B7B71"/>
    <w:rsid w:val="000C142E"/>
    <w:rsid w:val="000C2DED"/>
    <w:rsid w:val="000C4528"/>
    <w:rsid w:val="000C4B04"/>
    <w:rsid w:val="000C5606"/>
    <w:rsid w:val="000C5692"/>
    <w:rsid w:val="000C632F"/>
    <w:rsid w:val="000C6BD9"/>
    <w:rsid w:val="000C6D74"/>
    <w:rsid w:val="000C7785"/>
    <w:rsid w:val="000D04E2"/>
    <w:rsid w:val="000D059E"/>
    <w:rsid w:val="000D09EA"/>
    <w:rsid w:val="000D0B47"/>
    <w:rsid w:val="000D0DCF"/>
    <w:rsid w:val="000D0DF6"/>
    <w:rsid w:val="000D0E8D"/>
    <w:rsid w:val="000D0F8D"/>
    <w:rsid w:val="000D13AF"/>
    <w:rsid w:val="000D142E"/>
    <w:rsid w:val="000D2119"/>
    <w:rsid w:val="000D2170"/>
    <w:rsid w:val="000D21AA"/>
    <w:rsid w:val="000D226F"/>
    <w:rsid w:val="000D24E0"/>
    <w:rsid w:val="000D3045"/>
    <w:rsid w:val="000D3504"/>
    <w:rsid w:val="000D3905"/>
    <w:rsid w:val="000D3BA3"/>
    <w:rsid w:val="000D678C"/>
    <w:rsid w:val="000D68A0"/>
    <w:rsid w:val="000D6D2D"/>
    <w:rsid w:val="000D6D7A"/>
    <w:rsid w:val="000D6F4D"/>
    <w:rsid w:val="000D7129"/>
    <w:rsid w:val="000D7188"/>
    <w:rsid w:val="000E0B79"/>
    <w:rsid w:val="000E0C2B"/>
    <w:rsid w:val="000E17B1"/>
    <w:rsid w:val="000E18A4"/>
    <w:rsid w:val="000E1B9C"/>
    <w:rsid w:val="000E2C4F"/>
    <w:rsid w:val="000E358F"/>
    <w:rsid w:val="000E3633"/>
    <w:rsid w:val="000E3E30"/>
    <w:rsid w:val="000E44BE"/>
    <w:rsid w:val="000E4CDD"/>
    <w:rsid w:val="000E5B44"/>
    <w:rsid w:val="000E63AD"/>
    <w:rsid w:val="000E66B9"/>
    <w:rsid w:val="000E6BE3"/>
    <w:rsid w:val="000F0C39"/>
    <w:rsid w:val="000F2491"/>
    <w:rsid w:val="000F2BA2"/>
    <w:rsid w:val="000F2F2F"/>
    <w:rsid w:val="000F349B"/>
    <w:rsid w:val="000F398D"/>
    <w:rsid w:val="000F4BB4"/>
    <w:rsid w:val="000F5479"/>
    <w:rsid w:val="000F55D2"/>
    <w:rsid w:val="000F59A8"/>
    <w:rsid w:val="000F5BBD"/>
    <w:rsid w:val="000F5FB4"/>
    <w:rsid w:val="000F699F"/>
    <w:rsid w:val="000F6A0A"/>
    <w:rsid w:val="000F6DBD"/>
    <w:rsid w:val="000F74E8"/>
    <w:rsid w:val="00100C0B"/>
    <w:rsid w:val="00102509"/>
    <w:rsid w:val="00102A8D"/>
    <w:rsid w:val="00102BF9"/>
    <w:rsid w:val="00103D90"/>
    <w:rsid w:val="00103EA6"/>
    <w:rsid w:val="001049EF"/>
    <w:rsid w:val="00104DA5"/>
    <w:rsid w:val="00105122"/>
    <w:rsid w:val="0010548F"/>
    <w:rsid w:val="00105B54"/>
    <w:rsid w:val="00105C11"/>
    <w:rsid w:val="001064C0"/>
    <w:rsid w:val="001069B7"/>
    <w:rsid w:val="00106E58"/>
    <w:rsid w:val="00107821"/>
    <w:rsid w:val="001100AA"/>
    <w:rsid w:val="00110E20"/>
    <w:rsid w:val="001110FF"/>
    <w:rsid w:val="00111845"/>
    <w:rsid w:val="00112A97"/>
    <w:rsid w:val="00112CE4"/>
    <w:rsid w:val="00114309"/>
    <w:rsid w:val="00114484"/>
    <w:rsid w:val="00114CD0"/>
    <w:rsid w:val="00114E35"/>
    <w:rsid w:val="00115A83"/>
    <w:rsid w:val="00116675"/>
    <w:rsid w:val="00117208"/>
    <w:rsid w:val="00117C70"/>
    <w:rsid w:val="00120599"/>
    <w:rsid w:val="00120679"/>
    <w:rsid w:val="001206CE"/>
    <w:rsid w:val="0012082B"/>
    <w:rsid w:val="00121AF9"/>
    <w:rsid w:val="001222B4"/>
    <w:rsid w:val="00123988"/>
    <w:rsid w:val="00123CB3"/>
    <w:rsid w:val="001243FC"/>
    <w:rsid w:val="00124708"/>
    <w:rsid w:val="0012575A"/>
    <w:rsid w:val="00126F20"/>
    <w:rsid w:val="001272D3"/>
    <w:rsid w:val="00130027"/>
    <w:rsid w:val="001300F6"/>
    <w:rsid w:val="0013024A"/>
    <w:rsid w:val="00130271"/>
    <w:rsid w:val="001302BF"/>
    <w:rsid w:val="001327EB"/>
    <w:rsid w:val="00132FE7"/>
    <w:rsid w:val="001332A2"/>
    <w:rsid w:val="00133F26"/>
    <w:rsid w:val="00134375"/>
    <w:rsid w:val="00134932"/>
    <w:rsid w:val="00134E08"/>
    <w:rsid w:val="001358D6"/>
    <w:rsid w:val="0013699D"/>
    <w:rsid w:val="00137572"/>
    <w:rsid w:val="00141214"/>
    <w:rsid w:val="001413A9"/>
    <w:rsid w:val="00141663"/>
    <w:rsid w:val="00142866"/>
    <w:rsid w:val="00142A5C"/>
    <w:rsid w:val="0014331C"/>
    <w:rsid w:val="0014383F"/>
    <w:rsid w:val="00144D76"/>
    <w:rsid w:val="001458BD"/>
    <w:rsid w:val="001470F9"/>
    <w:rsid w:val="0014721B"/>
    <w:rsid w:val="00147B48"/>
    <w:rsid w:val="00153655"/>
    <w:rsid w:val="00153B93"/>
    <w:rsid w:val="001541E9"/>
    <w:rsid w:val="001549A3"/>
    <w:rsid w:val="00154C4D"/>
    <w:rsid w:val="00155381"/>
    <w:rsid w:val="00155510"/>
    <w:rsid w:val="00157300"/>
    <w:rsid w:val="00160604"/>
    <w:rsid w:val="00160771"/>
    <w:rsid w:val="0016078E"/>
    <w:rsid w:val="00160BCA"/>
    <w:rsid w:val="00160E45"/>
    <w:rsid w:val="00161363"/>
    <w:rsid w:val="00161518"/>
    <w:rsid w:val="001617B1"/>
    <w:rsid w:val="00161D23"/>
    <w:rsid w:val="00161EC6"/>
    <w:rsid w:val="00162280"/>
    <w:rsid w:val="001626BB"/>
    <w:rsid w:val="001634D9"/>
    <w:rsid w:val="00163E07"/>
    <w:rsid w:val="00163F18"/>
    <w:rsid w:val="00164F07"/>
    <w:rsid w:val="00165388"/>
    <w:rsid w:val="00165469"/>
    <w:rsid w:val="00165E85"/>
    <w:rsid w:val="00165FA4"/>
    <w:rsid w:val="00166DE6"/>
    <w:rsid w:val="001679AD"/>
    <w:rsid w:val="0017078F"/>
    <w:rsid w:val="00170AF6"/>
    <w:rsid w:val="00170DD8"/>
    <w:rsid w:val="00170FC4"/>
    <w:rsid w:val="00171513"/>
    <w:rsid w:val="00171BD2"/>
    <w:rsid w:val="00171C9A"/>
    <w:rsid w:val="00172074"/>
    <w:rsid w:val="00172382"/>
    <w:rsid w:val="00172A4A"/>
    <w:rsid w:val="00172AC8"/>
    <w:rsid w:val="00172B69"/>
    <w:rsid w:val="00172BC7"/>
    <w:rsid w:val="00172F21"/>
    <w:rsid w:val="001748AF"/>
    <w:rsid w:val="001748F8"/>
    <w:rsid w:val="00174A29"/>
    <w:rsid w:val="00174A3E"/>
    <w:rsid w:val="00175575"/>
    <w:rsid w:val="001769E8"/>
    <w:rsid w:val="00176B48"/>
    <w:rsid w:val="001772AF"/>
    <w:rsid w:val="001779A1"/>
    <w:rsid w:val="00180842"/>
    <w:rsid w:val="00180921"/>
    <w:rsid w:val="0018136E"/>
    <w:rsid w:val="001815A1"/>
    <w:rsid w:val="001818E3"/>
    <w:rsid w:val="00181E75"/>
    <w:rsid w:val="001828C4"/>
    <w:rsid w:val="00183004"/>
    <w:rsid w:val="00183804"/>
    <w:rsid w:val="001839EE"/>
    <w:rsid w:val="001839FB"/>
    <w:rsid w:val="00183A6C"/>
    <w:rsid w:val="00183B16"/>
    <w:rsid w:val="001847F9"/>
    <w:rsid w:val="001848F7"/>
    <w:rsid w:val="00185519"/>
    <w:rsid w:val="00185731"/>
    <w:rsid w:val="00186038"/>
    <w:rsid w:val="001866D4"/>
    <w:rsid w:val="00186B44"/>
    <w:rsid w:val="0018776F"/>
    <w:rsid w:val="0019049E"/>
    <w:rsid w:val="00191C52"/>
    <w:rsid w:val="00193083"/>
    <w:rsid w:val="00193493"/>
    <w:rsid w:val="00193DD7"/>
    <w:rsid w:val="001945E5"/>
    <w:rsid w:val="00194855"/>
    <w:rsid w:val="001952A6"/>
    <w:rsid w:val="001955BF"/>
    <w:rsid w:val="00196103"/>
    <w:rsid w:val="001965B7"/>
    <w:rsid w:val="001973C7"/>
    <w:rsid w:val="0019797E"/>
    <w:rsid w:val="001A0F5D"/>
    <w:rsid w:val="001A11F7"/>
    <w:rsid w:val="001A1BF2"/>
    <w:rsid w:val="001A1DEE"/>
    <w:rsid w:val="001A2017"/>
    <w:rsid w:val="001A267C"/>
    <w:rsid w:val="001A3AA5"/>
    <w:rsid w:val="001A4373"/>
    <w:rsid w:val="001A535C"/>
    <w:rsid w:val="001A5366"/>
    <w:rsid w:val="001A54E7"/>
    <w:rsid w:val="001A55E2"/>
    <w:rsid w:val="001A64F3"/>
    <w:rsid w:val="001A6609"/>
    <w:rsid w:val="001A6A6B"/>
    <w:rsid w:val="001A6D7A"/>
    <w:rsid w:val="001B1E1E"/>
    <w:rsid w:val="001B4174"/>
    <w:rsid w:val="001B4877"/>
    <w:rsid w:val="001B49A2"/>
    <w:rsid w:val="001B52B4"/>
    <w:rsid w:val="001B52CC"/>
    <w:rsid w:val="001B5EF9"/>
    <w:rsid w:val="001B64E4"/>
    <w:rsid w:val="001B68D5"/>
    <w:rsid w:val="001B73CE"/>
    <w:rsid w:val="001B7A2C"/>
    <w:rsid w:val="001B7B30"/>
    <w:rsid w:val="001B7F04"/>
    <w:rsid w:val="001C06A0"/>
    <w:rsid w:val="001C08EC"/>
    <w:rsid w:val="001C0E80"/>
    <w:rsid w:val="001C0F81"/>
    <w:rsid w:val="001C141C"/>
    <w:rsid w:val="001C1420"/>
    <w:rsid w:val="001C150E"/>
    <w:rsid w:val="001C1F1E"/>
    <w:rsid w:val="001C295C"/>
    <w:rsid w:val="001C2E2C"/>
    <w:rsid w:val="001C3174"/>
    <w:rsid w:val="001C3237"/>
    <w:rsid w:val="001C3A48"/>
    <w:rsid w:val="001C3CAE"/>
    <w:rsid w:val="001C3D2F"/>
    <w:rsid w:val="001C4518"/>
    <w:rsid w:val="001C46D0"/>
    <w:rsid w:val="001C4798"/>
    <w:rsid w:val="001C4CD3"/>
    <w:rsid w:val="001C4DFA"/>
    <w:rsid w:val="001C6240"/>
    <w:rsid w:val="001C689A"/>
    <w:rsid w:val="001C69FB"/>
    <w:rsid w:val="001C6C39"/>
    <w:rsid w:val="001D056E"/>
    <w:rsid w:val="001D131F"/>
    <w:rsid w:val="001D1D63"/>
    <w:rsid w:val="001D1E33"/>
    <w:rsid w:val="001D2728"/>
    <w:rsid w:val="001D3C2C"/>
    <w:rsid w:val="001D422B"/>
    <w:rsid w:val="001D471A"/>
    <w:rsid w:val="001D4C6C"/>
    <w:rsid w:val="001D5422"/>
    <w:rsid w:val="001D5C41"/>
    <w:rsid w:val="001D60D0"/>
    <w:rsid w:val="001D707D"/>
    <w:rsid w:val="001D7414"/>
    <w:rsid w:val="001E059F"/>
    <w:rsid w:val="001E10C0"/>
    <w:rsid w:val="001E1176"/>
    <w:rsid w:val="001E1508"/>
    <w:rsid w:val="001E1904"/>
    <w:rsid w:val="001E23CD"/>
    <w:rsid w:val="001E2835"/>
    <w:rsid w:val="001E34B7"/>
    <w:rsid w:val="001E3CD5"/>
    <w:rsid w:val="001E3DAB"/>
    <w:rsid w:val="001E415F"/>
    <w:rsid w:val="001E41A5"/>
    <w:rsid w:val="001E51C7"/>
    <w:rsid w:val="001E5A1A"/>
    <w:rsid w:val="001E5B73"/>
    <w:rsid w:val="001E5D5A"/>
    <w:rsid w:val="001E624F"/>
    <w:rsid w:val="001E6374"/>
    <w:rsid w:val="001E66A0"/>
    <w:rsid w:val="001E66BC"/>
    <w:rsid w:val="001E7317"/>
    <w:rsid w:val="001F02CA"/>
    <w:rsid w:val="001F0879"/>
    <w:rsid w:val="001F09A7"/>
    <w:rsid w:val="001F0AC3"/>
    <w:rsid w:val="001F1B15"/>
    <w:rsid w:val="001F203A"/>
    <w:rsid w:val="001F20AD"/>
    <w:rsid w:val="001F295F"/>
    <w:rsid w:val="001F32BD"/>
    <w:rsid w:val="001F35F2"/>
    <w:rsid w:val="001F3A9C"/>
    <w:rsid w:val="001F4674"/>
    <w:rsid w:val="001F4A88"/>
    <w:rsid w:val="001F56A3"/>
    <w:rsid w:val="001F74E1"/>
    <w:rsid w:val="00200FE2"/>
    <w:rsid w:val="002023D2"/>
    <w:rsid w:val="00202991"/>
    <w:rsid w:val="00203096"/>
    <w:rsid w:val="00203C58"/>
    <w:rsid w:val="002041B3"/>
    <w:rsid w:val="002041F8"/>
    <w:rsid w:val="00204E34"/>
    <w:rsid w:val="00205134"/>
    <w:rsid w:val="00205B07"/>
    <w:rsid w:val="00205ECA"/>
    <w:rsid w:val="002068C2"/>
    <w:rsid w:val="00206C4A"/>
    <w:rsid w:val="0020777F"/>
    <w:rsid w:val="00207B9C"/>
    <w:rsid w:val="00207BF8"/>
    <w:rsid w:val="00207CD9"/>
    <w:rsid w:val="00207D0D"/>
    <w:rsid w:val="002104AA"/>
    <w:rsid w:val="0021151B"/>
    <w:rsid w:val="00211725"/>
    <w:rsid w:val="00212398"/>
    <w:rsid w:val="00213DD6"/>
    <w:rsid w:val="00214AD2"/>
    <w:rsid w:val="00214D23"/>
    <w:rsid w:val="002159C2"/>
    <w:rsid w:val="00215C53"/>
    <w:rsid w:val="00215F65"/>
    <w:rsid w:val="00216441"/>
    <w:rsid w:val="00216591"/>
    <w:rsid w:val="0021685E"/>
    <w:rsid w:val="00216E13"/>
    <w:rsid w:val="00217763"/>
    <w:rsid w:val="002179A3"/>
    <w:rsid w:val="00220970"/>
    <w:rsid w:val="00220A04"/>
    <w:rsid w:val="00220BCB"/>
    <w:rsid w:val="00220CF4"/>
    <w:rsid w:val="00222F6A"/>
    <w:rsid w:val="00222FBF"/>
    <w:rsid w:val="002233AB"/>
    <w:rsid w:val="002238F5"/>
    <w:rsid w:val="00223DAD"/>
    <w:rsid w:val="00224712"/>
    <w:rsid w:val="00224960"/>
    <w:rsid w:val="00225F01"/>
    <w:rsid w:val="0022711C"/>
    <w:rsid w:val="00230230"/>
    <w:rsid w:val="0023036C"/>
    <w:rsid w:val="002303DC"/>
    <w:rsid w:val="00231263"/>
    <w:rsid w:val="002318FB"/>
    <w:rsid w:val="002328BE"/>
    <w:rsid w:val="00233C06"/>
    <w:rsid w:val="00234870"/>
    <w:rsid w:val="00234CB1"/>
    <w:rsid w:val="0023554A"/>
    <w:rsid w:val="0023675D"/>
    <w:rsid w:val="00236779"/>
    <w:rsid w:val="00236DB4"/>
    <w:rsid w:val="00236FFA"/>
    <w:rsid w:val="00237115"/>
    <w:rsid w:val="0023776D"/>
    <w:rsid w:val="002377F1"/>
    <w:rsid w:val="0024046C"/>
    <w:rsid w:val="0024046D"/>
    <w:rsid w:val="002404B3"/>
    <w:rsid w:val="00240EE5"/>
    <w:rsid w:val="00241528"/>
    <w:rsid w:val="0024479A"/>
    <w:rsid w:val="00246493"/>
    <w:rsid w:val="00246948"/>
    <w:rsid w:val="00247701"/>
    <w:rsid w:val="00247D33"/>
    <w:rsid w:val="0025016E"/>
    <w:rsid w:val="00250172"/>
    <w:rsid w:val="002503B3"/>
    <w:rsid w:val="00250A1F"/>
    <w:rsid w:val="00250AA4"/>
    <w:rsid w:val="00250CAE"/>
    <w:rsid w:val="002518DC"/>
    <w:rsid w:val="00251CCC"/>
    <w:rsid w:val="002530D2"/>
    <w:rsid w:val="002533DD"/>
    <w:rsid w:val="00253C2F"/>
    <w:rsid w:val="002543BB"/>
    <w:rsid w:val="00254E47"/>
    <w:rsid w:val="00255298"/>
    <w:rsid w:val="00255922"/>
    <w:rsid w:val="00256009"/>
    <w:rsid w:val="00257312"/>
    <w:rsid w:val="00257CF8"/>
    <w:rsid w:val="00257EF8"/>
    <w:rsid w:val="00260A02"/>
    <w:rsid w:val="002611FB"/>
    <w:rsid w:val="00262F0B"/>
    <w:rsid w:val="00263A91"/>
    <w:rsid w:val="0026421A"/>
    <w:rsid w:val="00264C69"/>
    <w:rsid w:val="00265C58"/>
    <w:rsid w:val="00265C6A"/>
    <w:rsid w:val="00265D30"/>
    <w:rsid w:val="002667E9"/>
    <w:rsid w:val="00267A66"/>
    <w:rsid w:val="00267A6D"/>
    <w:rsid w:val="00270208"/>
    <w:rsid w:val="002725F9"/>
    <w:rsid w:val="00273541"/>
    <w:rsid w:val="002736B6"/>
    <w:rsid w:val="0027407F"/>
    <w:rsid w:val="00274641"/>
    <w:rsid w:val="0027477A"/>
    <w:rsid w:val="00274D5F"/>
    <w:rsid w:val="0027534E"/>
    <w:rsid w:val="002757C9"/>
    <w:rsid w:val="00275B2C"/>
    <w:rsid w:val="00275D39"/>
    <w:rsid w:val="00276990"/>
    <w:rsid w:val="00277CBE"/>
    <w:rsid w:val="00277D81"/>
    <w:rsid w:val="002814CF"/>
    <w:rsid w:val="002815EC"/>
    <w:rsid w:val="00282395"/>
    <w:rsid w:val="002825E1"/>
    <w:rsid w:val="00282A08"/>
    <w:rsid w:val="00283056"/>
    <w:rsid w:val="00283663"/>
    <w:rsid w:val="00283BDA"/>
    <w:rsid w:val="00284A85"/>
    <w:rsid w:val="00285557"/>
    <w:rsid w:val="00285647"/>
    <w:rsid w:val="00286026"/>
    <w:rsid w:val="002867E3"/>
    <w:rsid w:val="00290696"/>
    <w:rsid w:val="00291537"/>
    <w:rsid w:val="00291627"/>
    <w:rsid w:val="0029289B"/>
    <w:rsid w:val="00293A12"/>
    <w:rsid w:val="00293B2D"/>
    <w:rsid w:val="0029416B"/>
    <w:rsid w:val="00294474"/>
    <w:rsid w:val="00294F17"/>
    <w:rsid w:val="00295603"/>
    <w:rsid w:val="002959A0"/>
    <w:rsid w:val="00296378"/>
    <w:rsid w:val="002966D2"/>
    <w:rsid w:val="00297081"/>
    <w:rsid w:val="002979ED"/>
    <w:rsid w:val="002A03D7"/>
    <w:rsid w:val="002A07B3"/>
    <w:rsid w:val="002A0DDA"/>
    <w:rsid w:val="002A2642"/>
    <w:rsid w:val="002A3346"/>
    <w:rsid w:val="002A34DE"/>
    <w:rsid w:val="002A3BCE"/>
    <w:rsid w:val="002A4ADA"/>
    <w:rsid w:val="002A4DCA"/>
    <w:rsid w:val="002A4E75"/>
    <w:rsid w:val="002A4F3B"/>
    <w:rsid w:val="002A52E8"/>
    <w:rsid w:val="002A5F79"/>
    <w:rsid w:val="002A6A2C"/>
    <w:rsid w:val="002A6C96"/>
    <w:rsid w:val="002A73D0"/>
    <w:rsid w:val="002A78D7"/>
    <w:rsid w:val="002B0D46"/>
    <w:rsid w:val="002B0F69"/>
    <w:rsid w:val="002B17C5"/>
    <w:rsid w:val="002B268F"/>
    <w:rsid w:val="002B2F5F"/>
    <w:rsid w:val="002B3450"/>
    <w:rsid w:val="002B37BC"/>
    <w:rsid w:val="002B4625"/>
    <w:rsid w:val="002B4DF0"/>
    <w:rsid w:val="002B6020"/>
    <w:rsid w:val="002B637B"/>
    <w:rsid w:val="002B6970"/>
    <w:rsid w:val="002C09D7"/>
    <w:rsid w:val="002C112D"/>
    <w:rsid w:val="002C139A"/>
    <w:rsid w:val="002C1C27"/>
    <w:rsid w:val="002C30DB"/>
    <w:rsid w:val="002C3B93"/>
    <w:rsid w:val="002C3BA5"/>
    <w:rsid w:val="002C4050"/>
    <w:rsid w:val="002C40AE"/>
    <w:rsid w:val="002C4442"/>
    <w:rsid w:val="002C46FD"/>
    <w:rsid w:val="002C5BA2"/>
    <w:rsid w:val="002C64AA"/>
    <w:rsid w:val="002D04C3"/>
    <w:rsid w:val="002D1E19"/>
    <w:rsid w:val="002D2466"/>
    <w:rsid w:val="002D252C"/>
    <w:rsid w:val="002D27C5"/>
    <w:rsid w:val="002D3B57"/>
    <w:rsid w:val="002D3B59"/>
    <w:rsid w:val="002D4268"/>
    <w:rsid w:val="002D431A"/>
    <w:rsid w:val="002D4D23"/>
    <w:rsid w:val="002D50BB"/>
    <w:rsid w:val="002D5DB4"/>
    <w:rsid w:val="002D6A7C"/>
    <w:rsid w:val="002D6F7E"/>
    <w:rsid w:val="002E0F79"/>
    <w:rsid w:val="002E10B0"/>
    <w:rsid w:val="002E15FD"/>
    <w:rsid w:val="002E32B2"/>
    <w:rsid w:val="002E34D2"/>
    <w:rsid w:val="002E373F"/>
    <w:rsid w:val="002E3D28"/>
    <w:rsid w:val="002E48AE"/>
    <w:rsid w:val="002E4B6E"/>
    <w:rsid w:val="002E5431"/>
    <w:rsid w:val="002E57C9"/>
    <w:rsid w:val="002E589A"/>
    <w:rsid w:val="002E5978"/>
    <w:rsid w:val="002E5CDC"/>
    <w:rsid w:val="002E61B4"/>
    <w:rsid w:val="002E631C"/>
    <w:rsid w:val="002E663D"/>
    <w:rsid w:val="002E68D5"/>
    <w:rsid w:val="002E69A8"/>
    <w:rsid w:val="002E6BD9"/>
    <w:rsid w:val="002E7620"/>
    <w:rsid w:val="002E7BCE"/>
    <w:rsid w:val="002F1396"/>
    <w:rsid w:val="002F1A53"/>
    <w:rsid w:val="002F30BE"/>
    <w:rsid w:val="002F3693"/>
    <w:rsid w:val="002F3CC2"/>
    <w:rsid w:val="002F4479"/>
    <w:rsid w:val="002F448F"/>
    <w:rsid w:val="002F6041"/>
    <w:rsid w:val="002F6EF4"/>
    <w:rsid w:val="002F74D6"/>
    <w:rsid w:val="002F7EE1"/>
    <w:rsid w:val="00301319"/>
    <w:rsid w:val="00301737"/>
    <w:rsid w:val="00302256"/>
    <w:rsid w:val="00303758"/>
    <w:rsid w:val="00303885"/>
    <w:rsid w:val="00303F73"/>
    <w:rsid w:val="003044EF"/>
    <w:rsid w:val="00304D21"/>
    <w:rsid w:val="003051F0"/>
    <w:rsid w:val="0030587C"/>
    <w:rsid w:val="003059E0"/>
    <w:rsid w:val="0030684A"/>
    <w:rsid w:val="003076B9"/>
    <w:rsid w:val="00310CED"/>
    <w:rsid w:val="00311F57"/>
    <w:rsid w:val="00311FAB"/>
    <w:rsid w:val="0031379D"/>
    <w:rsid w:val="003141E7"/>
    <w:rsid w:val="00314F14"/>
    <w:rsid w:val="003150C2"/>
    <w:rsid w:val="00315524"/>
    <w:rsid w:val="00315A06"/>
    <w:rsid w:val="00316437"/>
    <w:rsid w:val="00316992"/>
    <w:rsid w:val="00316EE4"/>
    <w:rsid w:val="003173D9"/>
    <w:rsid w:val="00321C82"/>
    <w:rsid w:val="00324067"/>
    <w:rsid w:val="00324ADB"/>
    <w:rsid w:val="0032510E"/>
    <w:rsid w:val="00325602"/>
    <w:rsid w:val="003258C2"/>
    <w:rsid w:val="00325948"/>
    <w:rsid w:val="00325BAF"/>
    <w:rsid w:val="00325E75"/>
    <w:rsid w:val="00326179"/>
    <w:rsid w:val="00326386"/>
    <w:rsid w:val="00326A9B"/>
    <w:rsid w:val="00327386"/>
    <w:rsid w:val="003276FE"/>
    <w:rsid w:val="003277C4"/>
    <w:rsid w:val="00327AA9"/>
    <w:rsid w:val="0033032B"/>
    <w:rsid w:val="0033077E"/>
    <w:rsid w:val="00330D6E"/>
    <w:rsid w:val="0033112D"/>
    <w:rsid w:val="0033121C"/>
    <w:rsid w:val="003324FE"/>
    <w:rsid w:val="003325EE"/>
    <w:rsid w:val="0033352B"/>
    <w:rsid w:val="003342C1"/>
    <w:rsid w:val="0033459D"/>
    <w:rsid w:val="00334A4B"/>
    <w:rsid w:val="00334C49"/>
    <w:rsid w:val="003365BF"/>
    <w:rsid w:val="003372C6"/>
    <w:rsid w:val="003402B6"/>
    <w:rsid w:val="00340D2F"/>
    <w:rsid w:val="00341D7E"/>
    <w:rsid w:val="00341F4A"/>
    <w:rsid w:val="0034245B"/>
    <w:rsid w:val="003434D1"/>
    <w:rsid w:val="003443EA"/>
    <w:rsid w:val="00344576"/>
    <w:rsid w:val="0034550F"/>
    <w:rsid w:val="00345643"/>
    <w:rsid w:val="0034582A"/>
    <w:rsid w:val="0034750B"/>
    <w:rsid w:val="003479B0"/>
    <w:rsid w:val="00347FB0"/>
    <w:rsid w:val="003500A3"/>
    <w:rsid w:val="00350950"/>
    <w:rsid w:val="00351042"/>
    <w:rsid w:val="00351D4E"/>
    <w:rsid w:val="00351EF3"/>
    <w:rsid w:val="00352157"/>
    <w:rsid w:val="003537AC"/>
    <w:rsid w:val="00354572"/>
    <w:rsid w:val="0035459A"/>
    <w:rsid w:val="003548ED"/>
    <w:rsid w:val="00354E1A"/>
    <w:rsid w:val="00354FE4"/>
    <w:rsid w:val="0035637B"/>
    <w:rsid w:val="00356FD9"/>
    <w:rsid w:val="00357F68"/>
    <w:rsid w:val="0036046B"/>
    <w:rsid w:val="00361169"/>
    <w:rsid w:val="00361838"/>
    <w:rsid w:val="003624C9"/>
    <w:rsid w:val="00362597"/>
    <w:rsid w:val="00362735"/>
    <w:rsid w:val="003627B2"/>
    <w:rsid w:val="00362A98"/>
    <w:rsid w:val="003646B0"/>
    <w:rsid w:val="003648A8"/>
    <w:rsid w:val="003654A6"/>
    <w:rsid w:val="003654C9"/>
    <w:rsid w:val="003656AF"/>
    <w:rsid w:val="00366CF3"/>
    <w:rsid w:val="00367BD5"/>
    <w:rsid w:val="00367F8E"/>
    <w:rsid w:val="00370C10"/>
    <w:rsid w:val="00370D3B"/>
    <w:rsid w:val="00370E44"/>
    <w:rsid w:val="00371116"/>
    <w:rsid w:val="0037119B"/>
    <w:rsid w:val="003712F6"/>
    <w:rsid w:val="003718CD"/>
    <w:rsid w:val="0037357B"/>
    <w:rsid w:val="00373B39"/>
    <w:rsid w:val="00374521"/>
    <w:rsid w:val="00375335"/>
    <w:rsid w:val="003756FB"/>
    <w:rsid w:val="00375A82"/>
    <w:rsid w:val="00376509"/>
    <w:rsid w:val="003765D9"/>
    <w:rsid w:val="003770CD"/>
    <w:rsid w:val="00377758"/>
    <w:rsid w:val="0038066C"/>
    <w:rsid w:val="003814DC"/>
    <w:rsid w:val="0038183A"/>
    <w:rsid w:val="00382225"/>
    <w:rsid w:val="0038225F"/>
    <w:rsid w:val="0038285A"/>
    <w:rsid w:val="00382B7F"/>
    <w:rsid w:val="003835A0"/>
    <w:rsid w:val="00383CC8"/>
    <w:rsid w:val="003864F8"/>
    <w:rsid w:val="00386608"/>
    <w:rsid w:val="003867DC"/>
    <w:rsid w:val="00387026"/>
    <w:rsid w:val="00387B5C"/>
    <w:rsid w:val="00390084"/>
    <w:rsid w:val="00390E5C"/>
    <w:rsid w:val="0039122A"/>
    <w:rsid w:val="00391C75"/>
    <w:rsid w:val="0039225D"/>
    <w:rsid w:val="003924E0"/>
    <w:rsid w:val="00392767"/>
    <w:rsid w:val="00392EF6"/>
    <w:rsid w:val="003938AD"/>
    <w:rsid w:val="003941C0"/>
    <w:rsid w:val="003947E0"/>
    <w:rsid w:val="00394AEF"/>
    <w:rsid w:val="00394F73"/>
    <w:rsid w:val="003959D6"/>
    <w:rsid w:val="00395D39"/>
    <w:rsid w:val="00395DB2"/>
    <w:rsid w:val="00396A23"/>
    <w:rsid w:val="00396DE7"/>
    <w:rsid w:val="00397E33"/>
    <w:rsid w:val="003A0261"/>
    <w:rsid w:val="003A1143"/>
    <w:rsid w:val="003A2069"/>
    <w:rsid w:val="003A2630"/>
    <w:rsid w:val="003A2A05"/>
    <w:rsid w:val="003A2BE9"/>
    <w:rsid w:val="003A2CD7"/>
    <w:rsid w:val="003A2ED4"/>
    <w:rsid w:val="003A3AEF"/>
    <w:rsid w:val="003A43F4"/>
    <w:rsid w:val="003A47EB"/>
    <w:rsid w:val="003A4BD8"/>
    <w:rsid w:val="003A4FDD"/>
    <w:rsid w:val="003A4FE7"/>
    <w:rsid w:val="003A550B"/>
    <w:rsid w:val="003A647C"/>
    <w:rsid w:val="003B0494"/>
    <w:rsid w:val="003B1BA3"/>
    <w:rsid w:val="003B27C8"/>
    <w:rsid w:val="003B584E"/>
    <w:rsid w:val="003B785A"/>
    <w:rsid w:val="003C0FCA"/>
    <w:rsid w:val="003C156C"/>
    <w:rsid w:val="003C26B9"/>
    <w:rsid w:val="003C4ED5"/>
    <w:rsid w:val="003C4F9D"/>
    <w:rsid w:val="003C4FA9"/>
    <w:rsid w:val="003C51D6"/>
    <w:rsid w:val="003C5257"/>
    <w:rsid w:val="003C55F9"/>
    <w:rsid w:val="003C59AE"/>
    <w:rsid w:val="003C6992"/>
    <w:rsid w:val="003C7F83"/>
    <w:rsid w:val="003D1BD5"/>
    <w:rsid w:val="003D24F4"/>
    <w:rsid w:val="003D2D91"/>
    <w:rsid w:val="003D303F"/>
    <w:rsid w:val="003D3385"/>
    <w:rsid w:val="003D40EC"/>
    <w:rsid w:val="003D41E9"/>
    <w:rsid w:val="003D42D9"/>
    <w:rsid w:val="003D49EA"/>
    <w:rsid w:val="003D4C3B"/>
    <w:rsid w:val="003D5707"/>
    <w:rsid w:val="003D5986"/>
    <w:rsid w:val="003D5EE6"/>
    <w:rsid w:val="003D6A70"/>
    <w:rsid w:val="003D6E6B"/>
    <w:rsid w:val="003D7945"/>
    <w:rsid w:val="003D7949"/>
    <w:rsid w:val="003D7C6E"/>
    <w:rsid w:val="003E0228"/>
    <w:rsid w:val="003E059F"/>
    <w:rsid w:val="003E10C9"/>
    <w:rsid w:val="003E14BC"/>
    <w:rsid w:val="003E220E"/>
    <w:rsid w:val="003E23AB"/>
    <w:rsid w:val="003E2E57"/>
    <w:rsid w:val="003E4789"/>
    <w:rsid w:val="003E4BE4"/>
    <w:rsid w:val="003E4FC0"/>
    <w:rsid w:val="003E5B2F"/>
    <w:rsid w:val="003E5BB8"/>
    <w:rsid w:val="003E6A45"/>
    <w:rsid w:val="003E6A4C"/>
    <w:rsid w:val="003E6B8F"/>
    <w:rsid w:val="003E7DFA"/>
    <w:rsid w:val="003F0236"/>
    <w:rsid w:val="003F0845"/>
    <w:rsid w:val="003F09E6"/>
    <w:rsid w:val="003F0B92"/>
    <w:rsid w:val="003F1943"/>
    <w:rsid w:val="003F1CBD"/>
    <w:rsid w:val="003F394D"/>
    <w:rsid w:val="003F3B6A"/>
    <w:rsid w:val="003F46C9"/>
    <w:rsid w:val="003F4C08"/>
    <w:rsid w:val="003F4DBB"/>
    <w:rsid w:val="003F5AFE"/>
    <w:rsid w:val="003F69C2"/>
    <w:rsid w:val="003F6B5D"/>
    <w:rsid w:val="00400328"/>
    <w:rsid w:val="004008F3"/>
    <w:rsid w:val="00400936"/>
    <w:rsid w:val="00400CB9"/>
    <w:rsid w:val="0040184A"/>
    <w:rsid w:val="0040262A"/>
    <w:rsid w:val="00402733"/>
    <w:rsid w:val="00402935"/>
    <w:rsid w:val="004034CA"/>
    <w:rsid w:val="004035F2"/>
    <w:rsid w:val="00404357"/>
    <w:rsid w:val="00404392"/>
    <w:rsid w:val="00404704"/>
    <w:rsid w:val="00404A8B"/>
    <w:rsid w:val="0040509C"/>
    <w:rsid w:val="00405751"/>
    <w:rsid w:val="00405C5A"/>
    <w:rsid w:val="00405EC7"/>
    <w:rsid w:val="004068E6"/>
    <w:rsid w:val="0040783B"/>
    <w:rsid w:val="00411038"/>
    <w:rsid w:val="00411073"/>
    <w:rsid w:val="004114CC"/>
    <w:rsid w:val="00415BC2"/>
    <w:rsid w:val="0041636A"/>
    <w:rsid w:val="0041746B"/>
    <w:rsid w:val="00420D11"/>
    <w:rsid w:val="00421968"/>
    <w:rsid w:val="00421AFD"/>
    <w:rsid w:val="0042235F"/>
    <w:rsid w:val="004224E8"/>
    <w:rsid w:val="004228BF"/>
    <w:rsid w:val="0042296E"/>
    <w:rsid w:val="004242F0"/>
    <w:rsid w:val="004246F3"/>
    <w:rsid w:val="00424F9E"/>
    <w:rsid w:val="0042573E"/>
    <w:rsid w:val="00425A6F"/>
    <w:rsid w:val="004279A1"/>
    <w:rsid w:val="004313AA"/>
    <w:rsid w:val="00431700"/>
    <w:rsid w:val="00431E70"/>
    <w:rsid w:val="00432023"/>
    <w:rsid w:val="004321C8"/>
    <w:rsid w:val="00432527"/>
    <w:rsid w:val="0043469E"/>
    <w:rsid w:val="004348C9"/>
    <w:rsid w:val="0043555C"/>
    <w:rsid w:val="00436464"/>
    <w:rsid w:val="00436FB4"/>
    <w:rsid w:val="00437523"/>
    <w:rsid w:val="00437D92"/>
    <w:rsid w:val="0044081B"/>
    <w:rsid w:val="004413AF"/>
    <w:rsid w:val="00441560"/>
    <w:rsid w:val="00441C97"/>
    <w:rsid w:val="00442499"/>
    <w:rsid w:val="00442A81"/>
    <w:rsid w:val="00443797"/>
    <w:rsid w:val="004445AC"/>
    <w:rsid w:val="00444967"/>
    <w:rsid w:val="004467E5"/>
    <w:rsid w:val="004475A4"/>
    <w:rsid w:val="004504F9"/>
    <w:rsid w:val="00450AD8"/>
    <w:rsid w:val="00451153"/>
    <w:rsid w:val="00451A1B"/>
    <w:rsid w:val="00451B5C"/>
    <w:rsid w:val="0045276C"/>
    <w:rsid w:val="00452CB4"/>
    <w:rsid w:val="00452FA9"/>
    <w:rsid w:val="004531DA"/>
    <w:rsid w:val="00453EF7"/>
    <w:rsid w:val="00454152"/>
    <w:rsid w:val="004546F6"/>
    <w:rsid w:val="00454C06"/>
    <w:rsid w:val="004553DD"/>
    <w:rsid w:val="00456221"/>
    <w:rsid w:val="0045693C"/>
    <w:rsid w:val="0045714C"/>
    <w:rsid w:val="0045764A"/>
    <w:rsid w:val="00457727"/>
    <w:rsid w:val="0046134F"/>
    <w:rsid w:val="00461CC2"/>
    <w:rsid w:val="004628F9"/>
    <w:rsid w:val="00462C1A"/>
    <w:rsid w:val="00462ECE"/>
    <w:rsid w:val="004642AD"/>
    <w:rsid w:val="00464523"/>
    <w:rsid w:val="00464845"/>
    <w:rsid w:val="00465385"/>
    <w:rsid w:val="00466117"/>
    <w:rsid w:val="00466360"/>
    <w:rsid w:val="00466B89"/>
    <w:rsid w:val="004678A2"/>
    <w:rsid w:val="00467C29"/>
    <w:rsid w:val="00470140"/>
    <w:rsid w:val="004707B8"/>
    <w:rsid w:val="004718D0"/>
    <w:rsid w:val="004728C0"/>
    <w:rsid w:val="004735E4"/>
    <w:rsid w:val="00473C28"/>
    <w:rsid w:val="00474781"/>
    <w:rsid w:val="004750F1"/>
    <w:rsid w:val="00475EEE"/>
    <w:rsid w:val="00476CBA"/>
    <w:rsid w:val="00476D57"/>
    <w:rsid w:val="00477FD2"/>
    <w:rsid w:val="0048000B"/>
    <w:rsid w:val="004807ED"/>
    <w:rsid w:val="0048121E"/>
    <w:rsid w:val="00481882"/>
    <w:rsid w:val="00481958"/>
    <w:rsid w:val="0048236B"/>
    <w:rsid w:val="00482507"/>
    <w:rsid w:val="00482AA8"/>
    <w:rsid w:val="00482D3C"/>
    <w:rsid w:val="004832A7"/>
    <w:rsid w:val="00484351"/>
    <w:rsid w:val="00484D22"/>
    <w:rsid w:val="004853FB"/>
    <w:rsid w:val="004855AD"/>
    <w:rsid w:val="0048631D"/>
    <w:rsid w:val="00486E37"/>
    <w:rsid w:val="00486FAC"/>
    <w:rsid w:val="00487FF0"/>
    <w:rsid w:val="004902C1"/>
    <w:rsid w:val="0049042A"/>
    <w:rsid w:val="004906F5"/>
    <w:rsid w:val="00490C99"/>
    <w:rsid w:val="00492794"/>
    <w:rsid w:val="004927C4"/>
    <w:rsid w:val="00492DDE"/>
    <w:rsid w:val="00493298"/>
    <w:rsid w:val="00493F82"/>
    <w:rsid w:val="004946C3"/>
    <w:rsid w:val="0049564F"/>
    <w:rsid w:val="00495A4D"/>
    <w:rsid w:val="00495D41"/>
    <w:rsid w:val="004976B6"/>
    <w:rsid w:val="00497C1E"/>
    <w:rsid w:val="00497E90"/>
    <w:rsid w:val="004A30AD"/>
    <w:rsid w:val="004A3A60"/>
    <w:rsid w:val="004A3EAE"/>
    <w:rsid w:val="004A4CA9"/>
    <w:rsid w:val="004A5374"/>
    <w:rsid w:val="004A6084"/>
    <w:rsid w:val="004A6290"/>
    <w:rsid w:val="004A6407"/>
    <w:rsid w:val="004A7BB6"/>
    <w:rsid w:val="004A7D4D"/>
    <w:rsid w:val="004B0010"/>
    <w:rsid w:val="004B0A41"/>
    <w:rsid w:val="004B16D6"/>
    <w:rsid w:val="004B1AC4"/>
    <w:rsid w:val="004B2AEA"/>
    <w:rsid w:val="004B4C61"/>
    <w:rsid w:val="004B5070"/>
    <w:rsid w:val="004B59A4"/>
    <w:rsid w:val="004B5CFF"/>
    <w:rsid w:val="004B5EFE"/>
    <w:rsid w:val="004B5F28"/>
    <w:rsid w:val="004B6697"/>
    <w:rsid w:val="004B69D1"/>
    <w:rsid w:val="004B6E6D"/>
    <w:rsid w:val="004B77D2"/>
    <w:rsid w:val="004B7F39"/>
    <w:rsid w:val="004C067A"/>
    <w:rsid w:val="004C080C"/>
    <w:rsid w:val="004C0B36"/>
    <w:rsid w:val="004C11FB"/>
    <w:rsid w:val="004C1CA9"/>
    <w:rsid w:val="004C2DCB"/>
    <w:rsid w:val="004C3529"/>
    <w:rsid w:val="004C3AC5"/>
    <w:rsid w:val="004C3FA3"/>
    <w:rsid w:val="004C5323"/>
    <w:rsid w:val="004C5397"/>
    <w:rsid w:val="004C55C2"/>
    <w:rsid w:val="004C561F"/>
    <w:rsid w:val="004C7F1C"/>
    <w:rsid w:val="004D00EA"/>
    <w:rsid w:val="004D01F8"/>
    <w:rsid w:val="004D02F9"/>
    <w:rsid w:val="004D0532"/>
    <w:rsid w:val="004D0769"/>
    <w:rsid w:val="004D0C66"/>
    <w:rsid w:val="004D0E95"/>
    <w:rsid w:val="004D104F"/>
    <w:rsid w:val="004D16AD"/>
    <w:rsid w:val="004D2110"/>
    <w:rsid w:val="004D2707"/>
    <w:rsid w:val="004D2FD9"/>
    <w:rsid w:val="004D30DA"/>
    <w:rsid w:val="004D4061"/>
    <w:rsid w:val="004D4567"/>
    <w:rsid w:val="004D4582"/>
    <w:rsid w:val="004D5C80"/>
    <w:rsid w:val="004D6F68"/>
    <w:rsid w:val="004D73EB"/>
    <w:rsid w:val="004D759B"/>
    <w:rsid w:val="004D7C21"/>
    <w:rsid w:val="004D7E50"/>
    <w:rsid w:val="004E1A9D"/>
    <w:rsid w:val="004E1BD6"/>
    <w:rsid w:val="004E3996"/>
    <w:rsid w:val="004E3BC1"/>
    <w:rsid w:val="004E3C39"/>
    <w:rsid w:val="004E49EA"/>
    <w:rsid w:val="004E54FE"/>
    <w:rsid w:val="004E579C"/>
    <w:rsid w:val="004E62C5"/>
    <w:rsid w:val="004F024E"/>
    <w:rsid w:val="004F02BA"/>
    <w:rsid w:val="004F255C"/>
    <w:rsid w:val="004F2741"/>
    <w:rsid w:val="004F2781"/>
    <w:rsid w:val="004F2B15"/>
    <w:rsid w:val="004F35E4"/>
    <w:rsid w:val="004F3719"/>
    <w:rsid w:val="004F5013"/>
    <w:rsid w:val="004F6029"/>
    <w:rsid w:val="004F73CA"/>
    <w:rsid w:val="005019D2"/>
    <w:rsid w:val="00501A94"/>
    <w:rsid w:val="005025A4"/>
    <w:rsid w:val="00502F7F"/>
    <w:rsid w:val="00503690"/>
    <w:rsid w:val="005075CE"/>
    <w:rsid w:val="005076E6"/>
    <w:rsid w:val="00507966"/>
    <w:rsid w:val="0051016F"/>
    <w:rsid w:val="00510754"/>
    <w:rsid w:val="00510C36"/>
    <w:rsid w:val="00511413"/>
    <w:rsid w:val="00512FB1"/>
    <w:rsid w:val="0051346F"/>
    <w:rsid w:val="0051370F"/>
    <w:rsid w:val="0051374C"/>
    <w:rsid w:val="00513B78"/>
    <w:rsid w:val="00515ACA"/>
    <w:rsid w:val="00516077"/>
    <w:rsid w:val="00516353"/>
    <w:rsid w:val="005163F2"/>
    <w:rsid w:val="00516D74"/>
    <w:rsid w:val="00516E3A"/>
    <w:rsid w:val="005174B0"/>
    <w:rsid w:val="00517E86"/>
    <w:rsid w:val="0052055A"/>
    <w:rsid w:val="00520C10"/>
    <w:rsid w:val="00520D3C"/>
    <w:rsid w:val="00523AE7"/>
    <w:rsid w:val="005246FA"/>
    <w:rsid w:val="005247FC"/>
    <w:rsid w:val="00525C3E"/>
    <w:rsid w:val="00526C39"/>
    <w:rsid w:val="0052702D"/>
    <w:rsid w:val="00527CAA"/>
    <w:rsid w:val="00530C47"/>
    <w:rsid w:val="005312EF"/>
    <w:rsid w:val="00532626"/>
    <w:rsid w:val="00532A16"/>
    <w:rsid w:val="005338EA"/>
    <w:rsid w:val="00533AAB"/>
    <w:rsid w:val="00533EE5"/>
    <w:rsid w:val="00534635"/>
    <w:rsid w:val="005346F8"/>
    <w:rsid w:val="00535C11"/>
    <w:rsid w:val="0053687F"/>
    <w:rsid w:val="00537223"/>
    <w:rsid w:val="005372F8"/>
    <w:rsid w:val="00537BBA"/>
    <w:rsid w:val="00537EC5"/>
    <w:rsid w:val="00540B4F"/>
    <w:rsid w:val="005422EB"/>
    <w:rsid w:val="005426B1"/>
    <w:rsid w:val="00542917"/>
    <w:rsid w:val="00543016"/>
    <w:rsid w:val="00543F4D"/>
    <w:rsid w:val="00546300"/>
    <w:rsid w:val="0054682A"/>
    <w:rsid w:val="005502DF"/>
    <w:rsid w:val="005510D0"/>
    <w:rsid w:val="00551B2F"/>
    <w:rsid w:val="00552617"/>
    <w:rsid w:val="00552B96"/>
    <w:rsid w:val="00553BB3"/>
    <w:rsid w:val="00554AF4"/>
    <w:rsid w:val="00554B56"/>
    <w:rsid w:val="00554DE2"/>
    <w:rsid w:val="00555EC0"/>
    <w:rsid w:val="00557196"/>
    <w:rsid w:val="00557483"/>
    <w:rsid w:val="00557780"/>
    <w:rsid w:val="005606F5"/>
    <w:rsid w:val="00560C48"/>
    <w:rsid w:val="00560D7F"/>
    <w:rsid w:val="00560EBF"/>
    <w:rsid w:val="00561368"/>
    <w:rsid w:val="0056187D"/>
    <w:rsid w:val="005630C4"/>
    <w:rsid w:val="005639B4"/>
    <w:rsid w:val="00563CB5"/>
    <w:rsid w:val="00565159"/>
    <w:rsid w:val="00565DB9"/>
    <w:rsid w:val="00566962"/>
    <w:rsid w:val="00567036"/>
    <w:rsid w:val="0056713F"/>
    <w:rsid w:val="00567162"/>
    <w:rsid w:val="00567217"/>
    <w:rsid w:val="00567A60"/>
    <w:rsid w:val="00570E5C"/>
    <w:rsid w:val="0057110E"/>
    <w:rsid w:val="005719B1"/>
    <w:rsid w:val="00572612"/>
    <w:rsid w:val="00572CAC"/>
    <w:rsid w:val="0057319E"/>
    <w:rsid w:val="005736F5"/>
    <w:rsid w:val="0057400C"/>
    <w:rsid w:val="005745C6"/>
    <w:rsid w:val="00574617"/>
    <w:rsid w:val="0057644E"/>
    <w:rsid w:val="00576C59"/>
    <w:rsid w:val="00576C8B"/>
    <w:rsid w:val="005774E3"/>
    <w:rsid w:val="005775AD"/>
    <w:rsid w:val="005775C7"/>
    <w:rsid w:val="00577880"/>
    <w:rsid w:val="00577BB4"/>
    <w:rsid w:val="00580323"/>
    <w:rsid w:val="00580633"/>
    <w:rsid w:val="005819E8"/>
    <w:rsid w:val="00581B68"/>
    <w:rsid w:val="00582ACC"/>
    <w:rsid w:val="00583753"/>
    <w:rsid w:val="0058397B"/>
    <w:rsid w:val="005840E6"/>
    <w:rsid w:val="00585126"/>
    <w:rsid w:val="005854CA"/>
    <w:rsid w:val="00585B0E"/>
    <w:rsid w:val="00585D0E"/>
    <w:rsid w:val="00585ED4"/>
    <w:rsid w:val="005865CB"/>
    <w:rsid w:val="005869D3"/>
    <w:rsid w:val="00590458"/>
    <w:rsid w:val="0059182D"/>
    <w:rsid w:val="00591AEE"/>
    <w:rsid w:val="00591CD8"/>
    <w:rsid w:val="00593877"/>
    <w:rsid w:val="00595162"/>
    <w:rsid w:val="005960E2"/>
    <w:rsid w:val="0059765C"/>
    <w:rsid w:val="00597BBA"/>
    <w:rsid w:val="00597EB9"/>
    <w:rsid w:val="005A0151"/>
    <w:rsid w:val="005A0316"/>
    <w:rsid w:val="005A0B44"/>
    <w:rsid w:val="005A1AA8"/>
    <w:rsid w:val="005A1AAA"/>
    <w:rsid w:val="005A2999"/>
    <w:rsid w:val="005A2F8B"/>
    <w:rsid w:val="005A3371"/>
    <w:rsid w:val="005A37FB"/>
    <w:rsid w:val="005A3B8C"/>
    <w:rsid w:val="005A3CFF"/>
    <w:rsid w:val="005A4BD6"/>
    <w:rsid w:val="005A5349"/>
    <w:rsid w:val="005A5444"/>
    <w:rsid w:val="005A5820"/>
    <w:rsid w:val="005A5BA1"/>
    <w:rsid w:val="005A5E7B"/>
    <w:rsid w:val="005A68D5"/>
    <w:rsid w:val="005A6B96"/>
    <w:rsid w:val="005A6CE9"/>
    <w:rsid w:val="005A6F69"/>
    <w:rsid w:val="005A7B36"/>
    <w:rsid w:val="005B115D"/>
    <w:rsid w:val="005B1407"/>
    <w:rsid w:val="005B1C59"/>
    <w:rsid w:val="005B271B"/>
    <w:rsid w:val="005B30F9"/>
    <w:rsid w:val="005B3AC5"/>
    <w:rsid w:val="005B3DFC"/>
    <w:rsid w:val="005B49EC"/>
    <w:rsid w:val="005B593E"/>
    <w:rsid w:val="005B6DC3"/>
    <w:rsid w:val="005C0662"/>
    <w:rsid w:val="005C0664"/>
    <w:rsid w:val="005C06B9"/>
    <w:rsid w:val="005C4737"/>
    <w:rsid w:val="005C47CC"/>
    <w:rsid w:val="005C5189"/>
    <w:rsid w:val="005C58FF"/>
    <w:rsid w:val="005C6BCB"/>
    <w:rsid w:val="005C6CD6"/>
    <w:rsid w:val="005C6FC7"/>
    <w:rsid w:val="005C7F38"/>
    <w:rsid w:val="005D0246"/>
    <w:rsid w:val="005D1222"/>
    <w:rsid w:val="005D244E"/>
    <w:rsid w:val="005D27B1"/>
    <w:rsid w:val="005D2A7B"/>
    <w:rsid w:val="005D2D96"/>
    <w:rsid w:val="005D3544"/>
    <w:rsid w:val="005D3570"/>
    <w:rsid w:val="005D3AF7"/>
    <w:rsid w:val="005D463D"/>
    <w:rsid w:val="005D546B"/>
    <w:rsid w:val="005D59F6"/>
    <w:rsid w:val="005D7738"/>
    <w:rsid w:val="005D7BD7"/>
    <w:rsid w:val="005E01F5"/>
    <w:rsid w:val="005E12A9"/>
    <w:rsid w:val="005E1BEA"/>
    <w:rsid w:val="005E2557"/>
    <w:rsid w:val="005E2BEB"/>
    <w:rsid w:val="005E32D4"/>
    <w:rsid w:val="005E3CDA"/>
    <w:rsid w:val="005E4095"/>
    <w:rsid w:val="005E4464"/>
    <w:rsid w:val="005E66AE"/>
    <w:rsid w:val="005E6856"/>
    <w:rsid w:val="005E7154"/>
    <w:rsid w:val="005E7631"/>
    <w:rsid w:val="005E778B"/>
    <w:rsid w:val="005E7D00"/>
    <w:rsid w:val="005E7E0F"/>
    <w:rsid w:val="005F01C2"/>
    <w:rsid w:val="005F0402"/>
    <w:rsid w:val="005F0597"/>
    <w:rsid w:val="005F0945"/>
    <w:rsid w:val="005F0BB2"/>
    <w:rsid w:val="005F1754"/>
    <w:rsid w:val="005F2715"/>
    <w:rsid w:val="005F29B3"/>
    <w:rsid w:val="005F2C03"/>
    <w:rsid w:val="005F33FB"/>
    <w:rsid w:val="005F3866"/>
    <w:rsid w:val="005F4F6D"/>
    <w:rsid w:val="005F5215"/>
    <w:rsid w:val="005F5B49"/>
    <w:rsid w:val="005F5D19"/>
    <w:rsid w:val="005F68A0"/>
    <w:rsid w:val="005F6B06"/>
    <w:rsid w:val="005F7405"/>
    <w:rsid w:val="00600471"/>
    <w:rsid w:val="006018D6"/>
    <w:rsid w:val="006025FA"/>
    <w:rsid w:val="0060287D"/>
    <w:rsid w:val="006029E3"/>
    <w:rsid w:val="00602F18"/>
    <w:rsid w:val="0060311E"/>
    <w:rsid w:val="006048A1"/>
    <w:rsid w:val="00604F40"/>
    <w:rsid w:val="00605400"/>
    <w:rsid w:val="00606297"/>
    <w:rsid w:val="0060643C"/>
    <w:rsid w:val="00606D79"/>
    <w:rsid w:val="00607CE0"/>
    <w:rsid w:val="00610822"/>
    <w:rsid w:val="006129F5"/>
    <w:rsid w:val="00613006"/>
    <w:rsid w:val="006131B5"/>
    <w:rsid w:val="006166ED"/>
    <w:rsid w:val="00616C95"/>
    <w:rsid w:val="00617670"/>
    <w:rsid w:val="00617DEC"/>
    <w:rsid w:val="0062004F"/>
    <w:rsid w:val="00620898"/>
    <w:rsid w:val="00621C8A"/>
    <w:rsid w:val="00622071"/>
    <w:rsid w:val="0062217E"/>
    <w:rsid w:val="0062274A"/>
    <w:rsid w:val="00623E91"/>
    <w:rsid w:val="00624712"/>
    <w:rsid w:val="0062567A"/>
    <w:rsid w:val="006258CB"/>
    <w:rsid w:val="0062593F"/>
    <w:rsid w:val="00626A63"/>
    <w:rsid w:val="00626CEA"/>
    <w:rsid w:val="00626EF4"/>
    <w:rsid w:val="006270F3"/>
    <w:rsid w:val="006276F7"/>
    <w:rsid w:val="00630249"/>
    <w:rsid w:val="00631453"/>
    <w:rsid w:val="00631553"/>
    <w:rsid w:val="0063330C"/>
    <w:rsid w:val="00633691"/>
    <w:rsid w:val="00633BF4"/>
    <w:rsid w:val="006347BA"/>
    <w:rsid w:val="0063503B"/>
    <w:rsid w:val="00635914"/>
    <w:rsid w:val="00636C85"/>
    <w:rsid w:val="006374D7"/>
    <w:rsid w:val="006409AD"/>
    <w:rsid w:val="00640EF0"/>
    <w:rsid w:val="00640F59"/>
    <w:rsid w:val="006415F6"/>
    <w:rsid w:val="006424A6"/>
    <w:rsid w:val="00642BC5"/>
    <w:rsid w:val="006434BF"/>
    <w:rsid w:val="006436C8"/>
    <w:rsid w:val="00643D89"/>
    <w:rsid w:val="00643E26"/>
    <w:rsid w:val="00643F32"/>
    <w:rsid w:val="00643F9F"/>
    <w:rsid w:val="006441E3"/>
    <w:rsid w:val="00644348"/>
    <w:rsid w:val="00645852"/>
    <w:rsid w:val="00646522"/>
    <w:rsid w:val="00646DC2"/>
    <w:rsid w:val="00647233"/>
    <w:rsid w:val="00647503"/>
    <w:rsid w:val="00647D72"/>
    <w:rsid w:val="006507C0"/>
    <w:rsid w:val="00651A7B"/>
    <w:rsid w:val="00651DAF"/>
    <w:rsid w:val="00652C51"/>
    <w:rsid w:val="00653119"/>
    <w:rsid w:val="006534B8"/>
    <w:rsid w:val="00653B00"/>
    <w:rsid w:val="00653DAB"/>
    <w:rsid w:val="0065442F"/>
    <w:rsid w:val="00654632"/>
    <w:rsid w:val="0065479F"/>
    <w:rsid w:val="006552B4"/>
    <w:rsid w:val="0065737B"/>
    <w:rsid w:val="00660202"/>
    <w:rsid w:val="00660932"/>
    <w:rsid w:val="00661A2D"/>
    <w:rsid w:val="00661E04"/>
    <w:rsid w:val="006641D4"/>
    <w:rsid w:val="0066435B"/>
    <w:rsid w:val="0066442F"/>
    <w:rsid w:val="0066455A"/>
    <w:rsid w:val="00665494"/>
    <w:rsid w:val="006657CB"/>
    <w:rsid w:val="0066599E"/>
    <w:rsid w:val="00666416"/>
    <w:rsid w:val="00666EB3"/>
    <w:rsid w:val="0066717C"/>
    <w:rsid w:val="00667C81"/>
    <w:rsid w:val="00670075"/>
    <w:rsid w:val="00670530"/>
    <w:rsid w:val="00670B06"/>
    <w:rsid w:val="00670FC6"/>
    <w:rsid w:val="00671041"/>
    <w:rsid w:val="006710CE"/>
    <w:rsid w:val="006711DF"/>
    <w:rsid w:val="00671884"/>
    <w:rsid w:val="006718B1"/>
    <w:rsid w:val="00671F9E"/>
    <w:rsid w:val="0067247C"/>
    <w:rsid w:val="006734F0"/>
    <w:rsid w:val="00674320"/>
    <w:rsid w:val="00674383"/>
    <w:rsid w:val="00674BF6"/>
    <w:rsid w:val="00675096"/>
    <w:rsid w:val="006761B3"/>
    <w:rsid w:val="00676840"/>
    <w:rsid w:val="00676BC2"/>
    <w:rsid w:val="00676DA7"/>
    <w:rsid w:val="00677DC7"/>
    <w:rsid w:val="006803F3"/>
    <w:rsid w:val="00680567"/>
    <w:rsid w:val="006805D5"/>
    <w:rsid w:val="006829A4"/>
    <w:rsid w:val="00683198"/>
    <w:rsid w:val="00683580"/>
    <w:rsid w:val="00683857"/>
    <w:rsid w:val="00683D71"/>
    <w:rsid w:val="0068418C"/>
    <w:rsid w:val="00685655"/>
    <w:rsid w:val="006858AC"/>
    <w:rsid w:val="00685B36"/>
    <w:rsid w:val="00685BFD"/>
    <w:rsid w:val="00685D17"/>
    <w:rsid w:val="006867BF"/>
    <w:rsid w:val="00686BAB"/>
    <w:rsid w:val="00687BAE"/>
    <w:rsid w:val="006903C1"/>
    <w:rsid w:val="00690FC3"/>
    <w:rsid w:val="00691686"/>
    <w:rsid w:val="00691688"/>
    <w:rsid w:val="00692504"/>
    <w:rsid w:val="00692610"/>
    <w:rsid w:val="006929A1"/>
    <w:rsid w:val="00693B23"/>
    <w:rsid w:val="00693B53"/>
    <w:rsid w:val="00694EED"/>
    <w:rsid w:val="00695B75"/>
    <w:rsid w:val="00695CE0"/>
    <w:rsid w:val="00695E25"/>
    <w:rsid w:val="00697035"/>
    <w:rsid w:val="00697399"/>
    <w:rsid w:val="0069756C"/>
    <w:rsid w:val="006A07A8"/>
    <w:rsid w:val="006A2268"/>
    <w:rsid w:val="006A2571"/>
    <w:rsid w:val="006A2B35"/>
    <w:rsid w:val="006A3D70"/>
    <w:rsid w:val="006A482B"/>
    <w:rsid w:val="006A48DD"/>
    <w:rsid w:val="006A535A"/>
    <w:rsid w:val="006A544C"/>
    <w:rsid w:val="006A5908"/>
    <w:rsid w:val="006A664E"/>
    <w:rsid w:val="006A6DC2"/>
    <w:rsid w:val="006A7290"/>
    <w:rsid w:val="006B08DC"/>
    <w:rsid w:val="006B0EDD"/>
    <w:rsid w:val="006B1031"/>
    <w:rsid w:val="006B1C90"/>
    <w:rsid w:val="006B1CD4"/>
    <w:rsid w:val="006B2C20"/>
    <w:rsid w:val="006B2D3A"/>
    <w:rsid w:val="006B3019"/>
    <w:rsid w:val="006B4039"/>
    <w:rsid w:val="006B4233"/>
    <w:rsid w:val="006B4625"/>
    <w:rsid w:val="006B4B16"/>
    <w:rsid w:val="006B4BD5"/>
    <w:rsid w:val="006B4D63"/>
    <w:rsid w:val="006B6126"/>
    <w:rsid w:val="006B67F1"/>
    <w:rsid w:val="006B6860"/>
    <w:rsid w:val="006B6F66"/>
    <w:rsid w:val="006C2077"/>
    <w:rsid w:val="006C2302"/>
    <w:rsid w:val="006C2BB8"/>
    <w:rsid w:val="006C32A3"/>
    <w:rsid w:val="006C348C"/>
    <w:rsid w:val="006C46D3"/>
    <w:rsid w:val="006C5B53"/>
    <w:rsid w:val="006C5CEE"/>
    <w:rsid w:val="006C6448"/>
    <w:rsid w:val="006C6DE1"/>
    <w:rsid w:val="006D07F2"/>
    <w:rsid w:val="006D33FC"/>
    <w:rsid w:val="006D3BAC"/>
    <w:rsid w:val="006D421E"/>
    <w:rsid w:val="006D44EB"/>
    <w:rsid w:val="006D4ECD"/>
    <w:rsid w:val="006D52C4"/>
    <w:rsid w:val="006D57D2"/>
    <w:rsid w:val="006D5965"/>
    <w:rsid w:val="006D5A0A"/>
    <w:rsid w:val="006D6A08"/>
    <w:rsid w:val="006D6CBD"/>
    <w:rsid w:val="006D74A3"/>
    <w:rsid w:val="006E016C"/>
    <w:rsid w:val="006E03B1"/>
    <w:rsid w:val="006E06D3"/>
    <w:rsid w:val="006E09EF"/>
    <w:rsid w:val="006E2DC7"/>
    <w:rsid w:val="006E2E4B"/>
    <w:rsid w:val="006E3892"/>
    <w:rsid w:val="006E38D8"/>
    <w:rsid w:val="006E400C"/>
    <w:rsid w:val="006E400F"/>
    <w:rsid w:val="006E4882"/>
    <w:rsid w:val="006E48A9"/>
    <w:rsid w:val="006E4AD0"/>
    <w:rsid w:val="006E4B3B"/>
    <w:rsid w:val="006E4C91"/>
    <w:rsid w:val="006E4E9B"/>
    <w:rsid w:val="006E50CD"/>
    <w:rsid w:val="006E6031"/>
    <w:rsid w:val="006E62B3"/>
    <w:rsid w:val="006E6731"/>
    <w:rsid w:val="006E6BF1"/>
    <w:rsid w:val="006E6C70"/>
    <w:rsid w:val="006E7C3A"/>
    <w:rsid w:val="006F09B6"/>
    <w:rsid w:val="006F0CFC"/>
    <w:rsid w:val="006F14FC"/>
    <w:rsid w:val="006F2186"/>
    <w:rsid w:val="006F2360"/>
    <w:rsid w:val="006F26A5"/>
    <w:rsid w:val="006F2AE8"/>
    <w:rsid w:val="006F2CCE"/>
    <w:rsid w:val="006F2FA8"/>
    <w:rsid w:val="006F31A5"/>
    <w:rsid w:val="006F376E"/>
    <w:rsid w:val="006F4012"/>
    <w:rsid w:val="006F47E2"/>
    <w:rsid w:val="006F5AC4"/>
    <w:rsid w:val="006F62FC"/>
    <w:rsid w:val="006F6A05"/>
    <w:rsid w:val="006F6C73"/>
    <w:rsid w:val="006F7EDA"/>
    <w:rsid w:val="007003D6"/>
    <w:rsid w:val="00700611"/>
    <w:rsid w:val="00701969"/>
    <w:rsid w:val="00702482"/>
    <w:rsid w:val="007040FB"/>
    <w:rsid w:val="007042BB"/>
    <w:rsid w:val="00704C76"/>
    <w:rsid w:val="0070689E"/>
    <w:rsid w:val="007068CD"/>
    <w:rsid w:val="00706EC6"/>
    <w:rsid w:val="00711DD0"/>
    <w:rsid w:val="00712187"/>
    <w:rsid w:val="00712669"/>
    <w:rsid w:val="00712E62"/>
    <w:rsid w:val="00713420"/>
    <w:rsid w:val="007135A2"/>
    <w:rsid w:val="0071414D"/>
    <w:rsid w:val="0071461C"/>
    <w:rsid w:val="00714BB5"/>
    <w:rsid w:val="00714C75"/>
    <w:rsid w:val="00714E62"/>
    <w:rsid w:val="0071551E"/>
    <w:rsid w:val="00715EE5"/>
    <w:rsid w:val="0071679D"/>
    <w:rsid w:val="00716E33"/>
    <w:rsid w:val="00716F35"/>
    <w:rsid w:val="00717268"/>
    <w:rsid w:val="00717D5B"/>
    <w:rsid w:val="00720156"/>
    <w:rsid w:val="00721518"/>
    <w:rsid w:val="00721C1E"/>
    <w:rsid w:val="007228AE"/>
    <w:rsid w:val="00722DD6"/>
    <w:rsid w:val="00723157"/>
    <w:rsid w:val="007232B5"/>
    <w:rsid w:val="00723984"/>
    <w:rsid w:val="00723DA8"/>
    <w:rsid w:val="00724FED"/>
    <w:rsid w:val="00724FFC"/>
    <w:rsid w:val="0072789E"/>
    <w:rsid w:val="0073010A"/>
    <w:rsid w:val="0073070B"/>
    <w:rsid w:val="007309D4"/>
    <w:rsid w:val="00730C9F"/>
    <w:rsid w:val="0073163B"/>
    <w:rsid w:val="00731B56"/>
    <w:rsid w:val="00732040"/>
    <w:rsid w:val="00732274"/>
    <w:rsid w:val="00732945"/>
    <w:rsid w:val="00732E18"/>
    <w:rsid w:val="007332A5"/>
    <w:rsid w:val="00733BFA"/>
    <w:rsid w:val="00733C54"/>
    <w:rsid w:val="0073423B"/>
    <w:rsid w:val="00734700"/>
    <w:rsid w:val="007347E0"/>
    <w:rsid w:val="00735653"/>
    <w:rsid w:val="00735700"/>
    <w:rsid w:val="0074015D"/>
    <w:rsid w:val="00740838"/>
    <w:rsid w:val="00740918"/>
    <w:rsid w:val="00740C69"/>
    <w:rsid w:val="00741958"/>
    <w:rsid w:val="00741B18"/>
    <w:rsid w:val="007429D1"/>
    <w:rsid w:val="00742DE2"/>
    <w:rsid w:val="00743DF5"/>
    <w:rsid w:val="00744362"/>
    <w:rsid w:val="00744479"/>
    <w:rsid w:val="0074498A"/>
    <w:rsid w:val="00744AD1"/>
    <w:rsid w:val="00744E00"/>
    <w:rsid w:val="00745944"/>
    <w:rsid w:val="00747238"/>
    <w:rsid w:val="00747CFE"/>
    <w:rsid w:val="00747D19"/>
    <w:rsid w:val="0075082C"/>
    <w:rsid w:val="00750D3C"/>
    <w:rsid w:val="00751759"/>
    <w:rsid w:val="007523CF"/>
    <w:rsid w:val="00752A71"/>
    <w:rsid w:val="007533A3"/>
    <w:rsid w:val="0075342C"/>
    <w:rsid w:val="00753430"/>
    <w:rsid w:val="00754159"/>
    <w:rsid w:val="00754B90"/>
    <w:rsid w:val="0075532D"/>
    <w:rsid w:val="00755463"/>
    <w:rsid w:val="00755644"/>
    <w:rsid w:val="00756B81"/>
    <w:rsid w:val="00756F89"/>
    <w:rsid w:val="00760363"/>
    <w:rsid w:val="00760849"/>
    <w:rsid w:val="00761BB0"/>
    <w:rsid w:val="007639AD"/>
    <w:rsid w:val="0076431E"/>
    <w:rsid w:val="0076641B"/>
    <w:rsid w:val="00766E37"/>
    <w:rsid w:val="00767855"/>
    <w:rsid w:val="00767D88"/>
    <w:rsid w:val="00770790"/>
    <w:rsid w:val="00770DA7"/>
    <w:rsid w:val="00771485"/>
    <w:rsid w:val="00771A83"/>
    <w:rsid w:val="0077265B"/>
    <w:rsid w:val="00772C02"/>
    <w:rsid w:val="00772CE1"/>
    <w:rsid w:val="00772D7B"/>
    <w:rsid w:val="0077621D"/>
    <w:rsid w:val="00776525"/>
    <w:rsid w:val="00776829"/>
    <w:rsid w:val="0077705A"/>
    <w:rsid w:val="00777213"/>
    <w:rsid w:val="0077729C"/>
    <w:rsid w:val="00777338"/>
    <w:rsid w:val="00777CCD"/>
    <w:rsid w:val="007812FA"/>
    <w:rsid w:val="00781553"/>
    <w:rsid w:val="00781E6C"/>
    <w:rsid w:val="0078396B"/>
    <w:rsid w:val="007839BB"/>
    <w:rsid w:val="00784541"/>
    <w:rsid w:val="00784DA1"/>
    <w:rsid w:val="007851BB"/>
    <w:rsid w:val="00785897"/>
    <w:rsid w:val="00785971"/>
    <w:rsid w:val="00786064"/>
    <w:rsid w:val="007860E9"/>
    <w:rsid w:val="007861C6"/>
    <w:rsid w:val="007863CE"/>
    <w:rsid w:val="00786DF5"/>
    <w:rsid w:val="00787122"/>
    <w:rsid w:val="00787EB7"/>
    <w:rsid w:val="0079034A"/>
    <w:rsid w:val="0079064E"/>
    <w:rsid w:val="00790D19"/>
    <w:rsid w:val="00791D71"/>
    <w:rsid w:val="00793381"/>
    <w:rsid w:val="007937A5"/>
    <w:rsid w:val="0079444A"/>
    <w:rsid w:val="00794681"/>
    <w:rsid w:val="00796363"/>
    <w:rsid w:val="00796691"/>
    <w:rsid w:val="0079714F"/>
    <w:rsid w:val="00797474"/>
    <w:rsid w:val="00797A64"/>
    <w:rsid w:val="00797AB6"/>
    <w:rsid w:val="007A1700"/>
    <w:rsid w:val="007A17C9"/>
    <w:rsid w:val="007A1FB2"/>
    <w:rsid w:val="007A201B"/>
    <w:rsid w:val="007A2EAF"/>
    <w:rsid w:val="007A33A8"/>
    <w:rsid w:val="007A46DC"/>
    <w:rsid w:val="007A4C46"/>
    <w:rsid w:val="007A5051"/>
    <w:rsid w:val="007A532A"/>
    <w:rsid w:val="007A5C7A"/>
    <w:rsid w:val="007A705C"/>
    <w:rsid w:val="007A764C"/>
    <w:rsid w:val="007A7C6C"/>
    <w:rsid w:val="007B05EA"/>
    <w:rsid w:val="007B128D"/>
    <w:rsid w:val="007B1477"/>
    <w:rsid w:val="007B1BAB"/>
    <w:rsid w:val="007B1C88"/>
    <w:rsid w:val="007B2C23"/>
    <w:rsid w:val="007B32B9"/>
    <w:rsid w:val="007B3F3A"/>
    <w:rsid w:val="007B430B"/>
    <w:rsid w:val="007B4441"/>
    <w:rsid w:val="007B6260"/>
    <w:rsid w:val="007B6268"/>
    <w:rsid w:val="007B6CE4"/>
    <w:rsid w:val="007B70E8"/>
    <w:rsid w:val="007C052A"/>
    <w:rsid w:val="007C147A"/>
    <w:rsid w:val="007C170C"/>
    <w:rsid w:val="007C1B1D"/>
    <w:rsid w:val="007C2671"/>
    <w:rsid w:val="007C2A1A"/>
    <w:rsid w:val="007C319D"/>
    <w:rsid w:val="007C462E"/>
    <w:rsid w:val="007C5A10"/>
    <w:rsid w:val="007C5C41"/>
    <w:rsid w:val="007C5C43"/>
    <w:rsid w:val="007C5D4C"/>
    <w:rsid w:val="007C6B40"/>
    <w:rsid w:val="007D0B53"/>
    <w:rsid w:val="007D12C2"/>
    <w:rsid w:val="007D1BC8"/>
    <w:rsid w:val="007D1CB3"/>
    <w:rsid w:val="007D2288"/>
    <w:rsid w:val="007D2786"/>
    <w:rsid w:val="007D2B53"/>
    <w:rsid w:val="007D3613"/>
    <w:rsid w:val="007D3D27"/>
    <w:rsid w:val="007D4B66"/>
    <w:rsid w:val="007D4BFB"/>
    <w:rsid w:val="007D547C"/>
    <w:rsid w:val="007D59D9"/>
    <w:rsid w:val="007D614E"/>
    <w:rsid w:val="007D65C0"/>
    <w:rsid w:val="007D6714"/>
    <w:rsid w:val="007D743F"/>
    <w:rsid w:val="007D76D6"/>
    <w:rsid w:val="007E15F4"/>
    <w:rsid w:val="007E1A5C"/>
    <w:rsid w:val="007E2031"/>
    <w:rsid w:val="007E257E"/>
    <w:rsid w:val="007E2D98"/>
    <w:rsid w:val="007E3119"/>
    <w:rsid w:val="007E5684"/>
    <w:rsid w:val="007E7042"/>
    <w:rsid w:val="007E78C0"/>
    <w:rsid w:val="007E7B66"/>
    <w:rsid w:val="007E7D79"/>
    <w:rsid w:val="007F0AD1"/>
    <w:rsid w:val="007F0D84"/>
    <w:rsid w:val="007F1132"/>
    <w:rsid w:val="007F2C34"/>
    <w:rsid w:val="007F327C"/>
    <w:rsid w:val="007F3791"/>
    <w:rsid w:val="007F3C70"/>
    <w:rsid w:val="007F52B6"/>
    <w:rsid w:val="007F5887"/>
    <w:rsid w:val="007F617D"/>
    <w:rsid w:val="007F7406"/>
    <w:rsid w:val="007F7F41"/>
    <w:rsid w:val="008001BB"/>
    <w:rsid w:val="00801F83"/>
    <w:rsid w:val="00802209"/>
    <w:rsid w:val="00803368"/>
    <w:rsid w:val="008034EC"/>
    <w:rsid w:val="0080385D"/>
    <w:rsid w:val="00804D6E"/>
    <w:rsid w:val="00806A2B"/>
    <w:rsid w:val="008101F3"/>
    <w:rsid w:val="008108B8"/>
    <w:rsid w:val="00811B64"/>
    <w:rsid w:val="00811E72"/>
    <w:rsid w:val="008120CB"/>
    <w:rsid w:val="00812C48"/>
    <w:rsid w:val="00812F22"/>
    <w:rsid w:val="00813696"/>
    <w:rsid w:val="00815397"/>
    <w:rsid w:val="008157B3"/>
    <w:rsid w:val="00815967"/>
    <w:rsid w:val="00816055"/>
    <w:rsid w:val="008166FC"/>
    <w:rsid w:val="00816899"/>
    <w:rsid w:val="00816F4C"/>
    <w:rsid w:val="00821B19"/>
    <w:rsid w:val="00821B43"/>
    <w:rsid w:val="00822A9F"/>
    <w:rsid w:val="00822CA4"/>
    <w:rsid w:val="00822F65"/>
    <w:rsid w:val="00823451"/>
    <w:rsid w:val="00823701"/>
    <w:rsid w:val="00824064"/>
    <w:rsid w:val="008251A2"/>
    <w:rsid w:val="00825339"/>
    <w:rsid w:val="008254B6"/>
    <w:rsid w:val="008261F0"/>
    <w:rsid w:val="0082750A"/>
    <w:rsid w:val="00830C74"/>
    <w:rsid w:val="00830E8E"/>
    <w:rsid w:val="0083117C"/>
    <w:rsid w:val="0083125F"/>
    <w:rsid w:val="00831C13"/>
    <w:rsid w:val="00832D81"/>
    <w:rsid w:val="00833101"/>
    <w:rsid w:val="00833546"/>
    <w:rsid w:val="00833F23"/>
    <w:rsid w:val="00833FEF"/>
    <w:rsid w:val="0083429F"/>
    <w:rsid w:val="00834BC5"/>
    <w:rsid w:val="00834C9C"/>
    <w:rsid w:val="0083500D"/>
    <w:rsid w:val="008350A9"/>
    <w:rsid w:val="008353AB"/>
    <w:rsid w:val="00835D9E"/>
    <w:rsid w:val="008365AD"/>
    <w:rsid w:val="00836D2D"/>
    <w:rsid w:val="00837AB7"/>
    <w:rsid w:val="00840A6C"/>
    <w:rsid w:val="008419A9"/>
    <w:rsid w:val="008419CF"/>
    <w:rsid w:val="0084268C"/>
    <w:rsid w:val="0084632F"/>
    <w:rsid w:val="00846E03"/>
    <w:rsid w:val="00846E94"/>
    <w:rsid w:val="00847C9D"/>
    <w:rsid w:val="00850179"/>
    <w:rsid w:val="00851369"/>
    <w:rsid w:val="00851558"/>
    <w:rsid w:val="00851CC4"/>
    <w:rsid w:val="00851E54"/>
    <w:rsid w:val="008523D4"/>
    <w:rsid w:val="008537FF"/>
    <w:rsid w:val="0085456E"/>
    <w:rsid w:val="00854EEA"/>
    <w:rsid w:val="008551CC"/>
    <w:rsid w:val="0085577D"/>
    <w:rsid w:val="008558EA"/>
    <w:rsid w:val="00856D3E"/>
    <w:rsid w:val="00856F97"/>
    <w:rsid w:val="00857412"/>
    <w:rsid w:val="00857B3B"/>
    <w:rsid w:val="008608A8"/>
    <w:rsid w:val="0086092B"/>
    <w:rsid w:val="00860F50"/>
    <w:rsid w:val="00860F7B"/>
    <w:rsid w:val="00860FE1"/>
    <w:rsid w:val="00861672"/>
    <w:rsid w:val="00862598"/>
    <w:rsid w:val="00862A04"/>
    <w:rsid w:val="00863BF5"/>
    <w:rsid w:val="00863C9F"/>
    <w:rsid w:val="0086423B"/>
    <w:rsid w:val="0086451F"/>
    <w:rsid w:val="00865098"/>
    <w:rsid w:val="00865341"/>
    <w:rsid w:val="00865438"/>
    <w:rsid w:val="008658B5"/>
    <w:rsid w:val="00866403"/>
    <w:rsid w:val="00867A67"/>
    <w:rsid w:val="008706A5"/>
    <w:rsid w:val="0087087B"/>
    <w:rsid w:val="00872CD6"/>
    <w:rsid w:val="0087462E"/>
    <w:rsid w:val="00874DAD"/>
    <w:rsid w:val="00874F92"/>
    <w:rsid w:val="008803D4"/>
    <w:rsid w:val="00880DF1"/>
    <w:rsid w:val="008812BA"/>
    <w:rsid w:val="00881A95"/>
    <w:rsid w:val="00881BD1"/>
    <w:rsid w:val="008825CD"/>
    <w:rsid w:val="00882843"/>
    <w:rsid w:val="00882FF9"/>
    <w:rsid w:val="00883289"/>
    <w:rsid w:val="00884B33"/>
    <w:rsid w:val="00885CFF"/>
    <w:rsid w:val="00891129"/>
    <w:rsid w:val="008911D8"/>
    <w:rsid w:val="008915E7"/>
    <w:rsid w:val="00892318"/>
    <w:rsid w:val="00892475"/>
    <w:rsid w:val="008934C7"/>
    <w:rsid w:val="00893A79"/>
    <w:rsid w:val="00894B83"/>
    <w:rsid w:val="008954C2"/>
    <w:rsid w:val="008957C9"/>
    <w:rsid w:val="00895B16"/>
    <w:rsid w:val="008967B6"/>
    <w:rsid w:val="008968B7"/>
    <w:rsid w:val="008968EA"/>
    <w:rsid w:val="00896A8A"/>
    <w:rsid w:val="00896E8D"/>
    <w:rsid w:val="008978D4"/>
    <w:rsid w:val="00897ECD"/>
    <w:rsid w:val="008A036A"/>
    <w:rsid w:val="008A12A7"/>
    <w:rsid w:val="008A1B8E"/>
    <w:rsid w:val="008A1BD7"/>
    <w:rsid w:val="008A3332"/>
    <w:rsid w:val="008A4C30"/>
    <w:rsid w:val="008A54AA"/>
    <w:rsid w:val="008A55B1"/>
    <w:rsid w:val="008A5A7F"/>
    <w:rsid w:val="008A6E49"/>
    <w:rsid w:val="008A7540"/>
    <w:rsid w:val="008B03BC"/>
    <w:rsid w:val="008B04CA"/>
    <w:rsid w:val="008B07F4"/>
    <w:rsid w:val="008B15D4"/>
    <w:rsid w:val="008B214A"/>
    <w:rsid w:val="008B2628"/>
    <w:rsid w:val="008B32D6"/>
    <w:rsid w:val="008B33D0"/>
    <w:rsid w:val="008B3844"/>
    <w:rsid w:val="008B3BCA"/>
    <w:rsid w:val="008B3C10"/>
    <w:rsid w:val="008B404C"/>
    <w:rsid w:val="008B4E14"/>
    <w:rsid w:val="008B4F5D"/>
    <w:rsid w:val="008B5866"/>
    <w:rsid w:val="008B5891"/>
    <w:rsid w:val="008B5C64"/>
    <w:rsid w:val="008B5E70"/>
    <w:rsid w:val="008B5F56"/>
    <w:rsid w:val="008C02F6"/>
    <w:rsid w:val="008C174A"/>
    <w:rsid w:val="008C29B5"/>
    <w:rsid w:val="008C2BC1"/>
    <w:rsid w:val="008C2E96"/>
    <w:rsid w:val="008C354A"/>
    <w:rsid w:val="008C3966"/>
    <w:rsid w:val="008C3C59"/>
    <w:rsid w:val="008C536C"/>
    <w:rsid w:val="008C557B"/>
    <w:rsid w:val="008C6796"/>
    <w:rsid w:val="008C6BEF"/>
    <w:rsid w:val="008C6DA3"/>
    <w:rsid w:val="008D0477"/>
    <w:rsid w:val="008D06D8"/>
    <w:rsid w:val="008D16A8"/>
    <w:rsid w:val="008D1D54"/>
    <w:rsid w:val="008D203F"/>
    <w:rsid w:val="008D25F7"/>
    <w:rsid w:val="008D2D08"/>
    <w:rsid w:val="008D3A35"/>
    <w:rsid w:val="008D45B5"/>
    <w:rsid w:val="008D49F1"/>
    <w:rsid w:val="008D6303"/>
    <w:rsid w:val="008D70B3"/>
    <w:rsid w:val="008D750E"/>
    <w:rsid w:val="008D7D85"/>
    <w:rsid w:val="008E05A4"/>
    <w:rsid w:val="008E0DF2"/>
    <w:rsid w:val="008E1565"/>
    <w:rsid w:val="008E1995"/>
    <w:rsid w:val="008E2A08"/>
    <w:rsid w:val="008E2A9C"/>
    <w:rsid w:val="008E37B2"/>
    <w:rsid w:val="008E4E03"/>
    <w:rsid w:val="008E584C"/>
    <w:rsid w:val="008E6409"/>
    <w:rsid w:val="008E67B9"/>
    <w:rsid w:val="008E68D6"/>
    <w:rsid w:val="008E700C"/>
    <w:rsid w:val="008E747E"/>
    <w:rsid w:val="008F0381"/>
    <w:rsid w:val="008F0D3A"/>
    <w:rsid w:val="008F0E1A"/>
    <w:rsid w:val="008F15FF"/>
    <w:rsid w:val="008F1B9E"/>
    <w:rsid w:val="008F1F82"/>
    <w:rsid w:val="008F27ED"/>
    <w:rsid w:val="008F4383"/>
    <w:rsid w:val="008F53A6"/>
    <w:rsid w:val="008F6185"/>
    <w:rsid w:val="008F6EDC"/>
    <w:rsid w:val="008F745B"/>
    <w:rsid w:val="008F7546"/>
    <w:rsid w:val="008F75D8"/>
    <w:rsid w:val="008F7C61"/>
    <w:rsid w:val="0090028C"/>
    <w:rsid w:val="00902135"/>
    <w:rsid w:val="00902538"/>
    <w:rsid w:val="009029CD"/>
    <w:rsid w:val="00903D86"/>
    <w:rsid w:val="009041F0"/>
    <w:rsid w:val="00904465"/>
    <w:rsid w:val="00904BB6"/>
    <w:rsid w:val="00904D08"/>
    <w:rsid w:val="0090584A"/>
    <w:rsid w:val="00905D29"/>
    <w:rsid w:val="00907422"/>
    <w:rsid w:val="00907BBF"/>
    <w:rsid w:val="009101EB"/>
    <w:rsid w:val="00910626"/>
    <w:rsid w:val="0091079D"/>
    <w:rsid w:val="0091087F"/>
    <w:rsid w:val="00912466"/>
    <w:rsid w:val="009131DB"/>
    <w:rsid w:val="0091363F"/>
    <w:rsid w:val="009137C9"/>
    <w:rsid w:val="00914211"/>
    <w:rsid w:val="00914AD3"/>
    <w:rsid w:val="00914F02"/>
    <w:rsid w:val="00916310"/>
    <w:rsid w:val="00916BA6"/>
    <w:rsid w:val="009178F4"/>
    <w:rsid w:val="009204AF"/>
    <w:rsid w:val="00920697"/>
    <w:rsid w:val="009208A3"/>
    <w:rsid w:val="00921321"/>
    <w:rsid w:val="0092175F"/>
    <w:rsid w:val="00921EAA"/>
    <w:rsid w:val="00921F1B"/>
    <w:rsid w:val="009222A3"/>
    <w:rsid w:val="00922428"/>
    <w:rsid w:val="00922D95"/>
    <w:rsid w:val="009230EE"/>
    <w:rsid w:val="00923557"/>
    <w:rsid w:val="00923ADC"/>
    <w:rsid w:val="00924C6D"/>
    <w:rsid w:val="00924E77"/>
    <w:rsid w:val="009250FE"/>
    <w:rsid w:val="00925F04"/>
    <w:rsid w:val="009265FD"/>
    <w:rsid w:val="009267D6"/>
    <w:rsid w:val="0092680E"/>
    <w:rsid w:val="00926B62"/>
    <w:rsid w:val="00927C7D"/>
    <w:rsid w:val="00930BF2"/>
    <w:rsid w:val="009314E5"/>
    <w:rsid w:val="009326A9"/>
    <w:rsid w:val="0093285B"/>
    <w:rsid w:val="00932DEF"/>
    <w:rsid w:val="009336BD"/>
    <w:rsid w:val="00933784"/>
    <w:rsid w:val="009349E8"/>
    <w:rsid w:val="00936814"/>
    <w:rsid w:val="009369C5"/>
    <w:rsid w:val="00936B7D"/>
    <w:rsid w:val="00936C71"/>
    <w:rsid w:val="00936EBB"/>
    <w:rsid w:val="00937A12"/>
    <w:rsid w:val="00940369"/>
    <w:rsid w:val="009419AB"/>
    <w:rsid w:val="00941D1D"/>
    <w:rsid w:val="00942C27"/>
    <w:rsid w:val="00944237"/>
    <w:rsid w:val="009450CA"/>
    <w:rsid w:val="00945424"/>
    <w:rsid w:val="009464CA"/>
    <w:rsid w:val="00946AD3"/>
    <w:rsid w:val="00946EFC"/>
    <w:rsid w:val="009475F4"/>
    <w:rsid w:val="009479B4"/>
    <w:rsid w:val="00950085"/>
    <w:rsid w:val="00951E0F"/>
    <w:rsid w:val="00952BAD"/>
    <w:rsid w:val="009533E8"/>
    <w:rsid w:val="00953628"/>
    <w:rsid w:val="009539F7"/>
    <w:rsid w:val="00953A59"/>
    <w:rsid w:val="009541F5"/>
    <w:rsid w:val="00954C8D"/>
    <w:rsid w:val="00954C9C"/>
    <w:rsid w:val="00955040"/>
    <w:rsid w:val="0095611E"/>
    <w:rsid w:val="0095654B"/>
    <w:rsid w:val="0095749E"/>
    <w:rsid w:val="00957596"/>
    <w:rsid w:val="00957797"/>
    <w:rsid w:val="00960267"/>
    <w:rsid w:val="0096033A"/>
    <w:rsid w:val="00960DB0"/>
    <w:rsid w:val="0096108A"/>
    <w:rsid w:val="00961A5D"/>
    <w:rsid w:val="009625BB"/>
    <w:rsid w:val="00962ADF"/>
    <w:rsid w:val="00962AFB"/>
    <w:rsid w:val="0096312D"/>
    <w:rsid w:val="00963BA2"/>
    <w:rsid w:val="009646F8"/>
    <w:rsid w:val="00965585"/>
    <w:rsid w:val="0096569F"/>
    <w:rsid w:val="00965D10"/>
    <w:rsid w:val="009661AD"/>
    <w:rsid w:val="009662C9"/>
    <w:rsid w:val="009665D9"/>
    <w:rsid w:val="00967065"/>
    <w:rsid w:val="0096729F"/>
    <w:rsid w:val="009673AC"/>
    <w:rsid w:val="00967D52"/>
    <w:rsid w:val="00970155"/>
    <w:rsid w:val="00970273"/>
    <w:rsid w:val="009715EA"/>
    <w:rsid w:val="009716AB"/>
    <w:rsid w:val="00971B0F"/>
    <w:rsid w:val="00971B33"/>
    <w:rsid w:val="00971B6B"/>
    <w:rsid w:val="00972D87"/>
    <w:rsid w:val="00973960"/>
    <w:rsid w:val="00973ACB"/>
    <w:rsid w:val="00973B61"/>
    <w:rsid w:val="009749A5"/>
    <w:rsid w:val="00976452"/>
    <w:rsid w:val="009764DA"/>
    <w:rsid w:val="009767A1"/>
    <w:rsid w:val="009768D0"/>
    <w:rsid w:val="00976E48"/>
    <w:rsid w:val="009814F9"/>
    <w:rsid w:val="009816C6"/>
    <w:rsid w:val="00981977"/>
    <w:rsid w:val="00981BEE"/>
    <w:rsid w:val="00981C9A"/>
    <w:rsid w:val="00982312"/>
    <w:rsid w:val="00982725"/>
    <w:rsid w:val="00982E85"/>
    <w:rsid w:val="0098352F"/>
    <w:rsid w:val="00983CE3"/>
    <w:rsid w:val="00983D71"/>
    <w:rsid w:val="009844A6"/>
    <w:rsid w:val="00986434"/>
    <w:rsid w:val="0098659C"/>
    <w:rsid w:val="00986716"/>
    <w:rsid w:val="00986726"/>
    <w:rsid w:val="009868E9"/>
    <w:rsid w:val="009869E0"/>
    <w:rsid w:val="00986A90"/>
    <w:rsid w:val="009878DD"/>
    <w:rsid w:val="00987924"/>
    <w:rsid w:val="00987FB9"/>
    <w:rsid w:val="0099065B"/>
    <w:rsid w:val="00990955"/>
    <w:rsid w:val="00991786"/>
    <w:rsid w:val="00991D7A"/>
    <w:rsid w:val="009924F5"/>
    <w:rsid w:val="009926FF"/>
    <w:rsid w:val="00992A9E"/>
    <w:rsid w:val="0099318C"/>
    <w:rsid w:val="009932B1"/>
    <w:rsid w:val="009939D1"/>
    <w:rsid w:val="00993CFD"/>
    <w:rsid w:val="00993FA5"/>
    <w:rsid w:val="00994166"/>
    <w:rsid w:val="0099435A"/>
    <w:rsid w:val="00994645"/>
    <w:rsid w:val="00995498"/>
    <w:rsid w:val="00996511"/>
    <w:rsid w:val="00996785"/>
    <w:rsid w:val="00997258"/>
    <w:rsid w:val="009973D3"/>
    <w:rsid w:val="00997595"/>
    <w:rsid w:val="00997609"/>
    <w:rsid w:val="009A0108"/>
    <w:rsid w:val="009A02DB"/>
    <w:rsid w:val="009A160B"/>
    <w:rsid w:val="009A1991"/>
    <w:rsid w:val="009A1DEC"/>
    <w:rsid w:val="009A3B5E"/>
    <w:rsid w:val="009A49E7"/>
    <w:rsid w:val="009A552A"/>
    <w:rsid w:val="009A56DC"/>
    <w:rsid w:val="009A5A1E"/>
    <w:rsid w:val="009A6BE8"/>
    <w:rsid w:val="009A6D0E"/>
    <w:rsid w:val="009A6D2C"/>
    <w:rsid w:val="009A6EC6"/>
    <w:rsid w:val="009A7254"/>
    <w:rsid w:val="009B064B"/>
    <w:rsid w:val="009B1534"/>
    <w:rsid w:val="009B18A1"/>
    <w:rsid w:val="009B1EBC"/>
    <w:rsid w:val="009B258C"/>
    <w:rsid w:val="009B26BE"/>
    <w:rsid w:val="009B2964"/>
    <w:rsid w:val="009B2A30"/>
    <w:rsid w:val="009B34BD"/>
    <w:rsid w:val="009B493E"/>
    <w:rsid w:val="009B4FFA"/>
    <w:rsid w:val="009B5BCA"/>
    <w:rsid w:val="009B5D7A"/>
    <w:rsid w:val="009B5E1A"/>
    <w:rsid w:val="009B6D3F"/>
    <w:rsid w:val="009B74D4"/>
    <w:rsid w:val="009C01B8"/>
    <w:rsid w:val="009C065D"/>
    <w:rsid w:val="009C0F26"/>
    <w:rsid w:val="009C1113"/>
    <w:rsid w:val="009C1D8D"/>
    <w:rsid w:val="009C24C6"/>
    <w:rsid w:val="009C2ECD"/>
    <w:rsid w:val="009C3D9E"/>
    <w:rsid w:val="009C4425"/>
    <w:rsid w:val="009C4B15"/>
    <w:rsid w:val="009C4C88"/>
    <w:rsid w:val="009C62C0"/>
    <w:rsid w:val="009D0173"/>
    <w:rsid w:val="009D0328"/>
    <w:rsid w:val="009D040B"/>
    <w:rsid w:val="009D05E3"/>
    <w:rsid w:val="009D117B"/>
    <w:rsid w:val="009D1982"/>
    <w:rsid w:val="009D27D1"/>
    <w:rsid w:val="009D2DFA"/>
    <w:rsid w:val="009D37F3"/>
    <w:rsid w:val="009D3B9E"/>
    <w:rsid w:val="009D4964"/>
    <w:rsid w:val="009D4AFD"/>
    <w:rsid w:val="009D4F78"/>
    <w:rsid w:val="009D5658"/>
    <w:rsid w:val="009D5C1C"/>
    <w:rsid w:val="009D68A7"/>
    <w:rsid w:val="009D739C"/>
    <w:rsid w:val="009D7F47"/>
    <w:rsid w:val="009E0C5F"/>
    <w:rsid w:val="009E16CF"/>
    <w:rsid w:val="009E237F"/>
    <w:rsid w:val="009E2418"/>
    <w:rsid w:val="009E2AD0"/>
    <w:rsid w:val="009E3B52"/>
    <w:rsid w:val="009E3DE3"/>
    <w:rsid w:val="009E4062"/>
    <w:rsid w:val="009E44DC"/>
    <w:rsid w:val="009E4835"/>
    <w:rsid w:val="009E5A8E"/>
    <w:rsid w:val="009E66AC"/>
    <w:rsid w:val="009E7144"/>
    <w:rsid w:val="009E7470"/>
    <w:rsid w:val="009E78CE"/>
    <w:rsid w:val="009E7CBC"/>
    <w:rsid w:val="009F09EE"/>
    <w:rsid w:val="009F16D5"/>
    <w:rsid w:val="009F2042"/>
    <w:rsid w:val="009F3015"/>
    <w:rsid w:val="009F310A"/>
    <w:rsid w:val="009F32F8"/>
    <w:rsid w:val="009F3AB3"/>
    <w:rsid w:val="009F40FC"/>
    <w:rsid w:val="009F41D3"/>
    <w:rsid w:val="009F4ADA"/>
    <w:rsid w:val="009F6B8F"/>
    <w:rsid w:val="009F77E4"/>
    <w:rsid w:val="009F7EF4"/>
    <w:rsid w:val="00A0022F"/>
    <w:rsid w:val="00A01CBF"/>
    <w:rsid w:val="00A03068"/>
    <w:rsid w:val="00A03306"/>
    <w:rsid w:val="00A0472F"/>
    <w:rsid w:val="00A05083"/>
    <w:rsid w:val="00A05192"/>
    <w:rsid w:val="00A05C5B"/>
    <w:rsid w:val="00A06723"/>
    <w:rsid w:val="00A06B63"/>
    <w:rsid w:val="00A07648"/>
    <w:rsid w:val="00A0769B"/>
    <w:rsid w:val="00A07773"/>
    <w:rsid w:val="00A07DDF"/>
    <w:rsid w:val="00A10218"/>
    <w:rsid w:val="00A106F8"/>
    <w:rsid w:val="00A10C01"/>
    <w:rsid w:val="00A1198E"/>
    <w:rsid w:val="00A11A1B"/>
    <w:rsid w:val="00A11AF2"/>
    <w:rsid w:val="00A11DD6"/>
    <w:rsid w:val="00A11E01"/>
    <w:rsid w:val="00A12122"/>
    <w:rsid w:val="00A1437F"/>
    <w:rsid w:val="00A146C6"/>
    <w:rsid w:val="00A147BB"/>
    <w:rsid w:val="00A14F65"/>
    <w:rsid w:val="00A155F0"/>
    <w:rsid w:val="00A162D1"/>
    <w:rsid w:val="00A1641A"/>
    <w:rsid w:val="00A16F97"/>
    <w:rsid w:val="00A1712E"/>
    <w:rsid w:val="00A172EB"/>
    <w:rsid w:val="00A175BF"/>
    <w:rsid w:val="00A17737"/>
    <w:rsid w:val="00A17872"/>
    <w:rsid w:val="00A17AF8"/>
    <w:rsid w:val="00A17B41"/>
    <w:rsid w:val="00A2017B"/>
    <w:rsid w:val="00A20FB8"/>
    <w:rsid w:val="00A217B4"/>
    <w:rsid w:val="00A217C3"/>
    <w:rsid w:val="00A223FD"/>
    <w:rsid w:val="00A239D5"/>
    <w:rsid w:val="00A23A70"/>
    <w:rsid w:val="00A24111"/>
    <w:rsid w:val="00A24486"/>
    <w:rsid w:val="00A24C4F"/>
    <w:rsid w:val="00A2633F"/>
    <w:rsid w:val="00A265A7"/>
    <w:rsid w:val="00A266FA"/>
    <w:rsid w:val="00A26ABB"/>
    <w:rsid w:val="00A26BD3"/>
    <w:rsid w:val="00A26C3E"/>
    <w:rsid w:val="00A26D08"/>
    <w:rsid w:val="00A27036"/>
    <w:rsid w:val="00A27144"/>
    <w:rsid w:val="00A27E80"/>
    <w:rsid w:val="00A30167"/>
    <w:rsid w:val="00A308C5"/>
    <w:rsid w:val="00A30EBA"/>
    <w:rsid w:val="00A31308"/>
    <w:rsid w:val="00A3140A"/>
    <w:rsid w:val="00A31DAE"/>
    <w:rsid w:val="00A31E03"/>
    <w:rsid w:val="00A328C3"/>
    <w:rsid w:val="00A3411B"/>
    <w:rsid w:val="00A367D7"/>
    <w:rsid w:val="00A36D8F"/>
    <w:rsid w:val="00A373C0"/>
    <w:rsid w:val="00A406AA"/>
    <w:rsid w:val="00A408E4"/>
    <w:rsid w:val="00A40A3A"/>
    <w:rsid w:val="00A40E12"/>
    <w:rsid w:val="00A40EFF"/>
    <w:rsid w:val="00A418A7"/>
    <w:rsid w:val="00A41909"/>
    <w:rsid w:val="00A4254C"/>
    <w:rsid w:val="00A43A23"/>
    <w:rsid w:val="00A43A95"/>
    <w:rsid w:val="00A43D51"/>
    <w:rsid w:val="00A44055"/>
    <w:rsid w:val="00A44C75"/>
    <w:rsid w:val="00A4539D"/>
    <w:rsid w:val="00A46756"/>
    <w:rsid w:val="00A50527"/>
    <w:rsid w:val="00A508C2"/>
    <w:rsid w:val="00A50D71"/>
    <w:rsid w:val="00A514DF"/>
    <w:rsid w:val="00A519A6"/>
    <w:rsid w:val="00A521D1"/>
    <w:rsid w:val="00A531B4"/>
    <w:rsid w:val="00A53225"/>
    <w:rsid w:val="00A532DF"/>
    <w:rsid w:val="00A53E97"/>
    <w:rsid w:val="00A5405F"/>
    <w:rsid w:val="00A55A5B"/>
    <w:rsid w:val="00A61CFB"/>
    <w:rsid w:val="00A61DA9"/>
    <w:rsid w:val="00A625B6"/>
    <w:rsid w:val="00A62D3B"/>
    <w:rsid w:val="00A62E0D"/>
    <w:rsid w:val="00A63E70"/>
    <w:rsid w:val="00A642CC"/>
    <w:rsid w:val="00A64C00"/>
    <w:rsid w:val="00A65DB1"/>
    <w:rsid w:val="00A65F75"/>
    <w:rsid w:val="00A661AE"/>
    <w:rsid w:val="00A66257"/>
    <w:rsid w:val="00A66381"/>
    <w:rsid w:val="00A66659"/>
    <w:rsid w:val="00A667B8"/>
    <w:rsid w:val="00A679FE"/>
    <w:rsid w:val="00A67F0C"/>
    <w:rsid w:val="00A707A0"/>
    <w:rsid w:val="00A71EE7"/>
    <w:rsid w:val="00A721BF"/>
    <w:rsid w:val="00A72202"/>
    <w:rsid w:val="00A735BA"/>
    <w:rsid w:val="00A743FF"/>
    <w:rsid w:val="00A74AFE"/>
    <w:rsid w:val="00A74DD8"/>
    <w:rsid w:val="00A74ECA"/>
    <w:rsid w:val="00A7559E"/>
    <w:rsid w:val="00A75904"/>
    <w:rsid w:val="00A75CAD"/>
    <w:rsid w:val="00A773C7"/>
    <w:rsid w:val="00A77E5E"/>
    <w:rsid w:val="00A800F2"/>
    <w:rsid w:val="00A80536"/>
    <w:rsid w:val="00A80889"/>
    <w:rsid w:val="00A808BA"/>
    <w:rsid w:val="00A80D16"/>
    <w:rsid w:val="00A8121E"/>
    <w:rsid w:val="00A8129D"/>
    <w:rsid w:val="00A813F9"/>
    <w:rsid w:val="00A81D4B"/>
    <w:rsid w:val="00A82293"/>
    <w:rsid w:val="00A82F67"/>
    <w:rsid w:val="00A831A4"/>
    <w:rsid w:val="00A84609"/>
    <w:rsid w:val="00A8482A"/>
    <w:rsid w:val="00A84981"/>
    <w:rsid w:val="00A849E7"/>
    <w:rsid w:val="00A85595"/>
    <w:rsid w:val="00A855AA"/>
    <w:rsid w:val="00A86987"/>
    <w:rsid w:val="00A869F6"/>
    <w:rsid w:val="00A8703C"/>
    <w:rsid w:val="00A876A7"/>
    <w:rsid w:val="00A903EF"/>
    <w:rsid w:val="00A90F7D"/>
    <w:rsid w:val="00A913C6"/>
    <w:rsid w:val="00A914CA"/>
    <w:rsid w:val="00A93D90"/>
    <w:rsid w:val="00A9478D"/>
    <w:rsid w:val="00A95CE6"/>
    <w:rsid w:val="00A974C4"/>
    <w:rsid w:val="00A97D4F"/>
    <w:rsid w:val="00A97DFF"/>
    <w:rsid w:val="00AA0004"/>
    <w:rsid w:val="00AA0684"/>
    <w:rsid w:val="00AA1D9E"/>
    <w:rsid w:val="00AA2ECA"/>
    <w:rsid w:val="00AA3981"/>
    <w:rsid w:val="00AA3FE8"/>
    <w:rsid w:val="00AA418C"/>
    <w:rsid w:val="00AA4899"/>
    <w:rsid w:val="00AA50E5"/>
    <w:rsid w:val="00AA5151"/>
    <w:rsid w:val="00AA51D8"/>
    <w:rsid w:val="00AA5202"/>
    <w:rsid w:val="00AA56D1"/>
    <w:rsid w:val="00AA5793"/>
    <w:rsid w:val="00AA7435"/>
    <w:rsid w:val="00AA74F7"/>
    <w:rsid w:val="00AA76BE"/>
    <w:rsid w:val="00AB02DA"/>
    <w:rsid w:val="00AB0D40"/>
    <w:rsid w:val="00AB0FFC"/>
    <w:rsid w:val="00AB11C5"/>
    <w:rsid w:val="00AB1305"/>
    <w:rsid w:val="00AB14A0"/>
    <w:rsid w:val="00AB229B"/>
    <w:rsid w:val="00AB271D"/>
    <w:rsid w:val="00AB2B6A"/>
    <w:rsid w:val="00AB3305"/>
    <w:rsid w:val="00AB408B"/>
    <w:rsid w:val="00AB454C"/>
    <w:rsid w:val="00AB45E8"/>
    <w:rsid w:val="00AB4A04"/>
    <w:rsid w:val="00AB4A1F"/>
    <w:rsid w:val="00AB4D4A"/>
    <w:rsid w:val="00AB5336"/>
    <w:rsid w:val="00AB57CE"/>
    <w:rsid w:val="00AB5F5C"/>
    <w:rsid w:val="00AB61A0"/>
    <w:rsid w:val="00AB656C"/>
    <w:rsid w:val="00AC035C"/>
    <w:rsid w:val="00AC13FE"/>
    <w:rsid w:val="00AC1A69"/>
    <w:rsid w:val="00AC22B0"/>
    <w:rsid w:val="00AC2F23"/>
    <w:rsid w:val="00AC46DC"/>
    <w:rsid w:val="00AC5246"/>
    <w:rsid w:val="00AC5275"/>
    <w:rsid w:val="00AC5475"/>
    <w:rsid w:val="00AC590C"/>
    <w:rsid w:val="00AC6126"/>
    <w:rsid w:val="00AC652B"/>
    <w:rsid w:val="00AC6702"/>
    <w:rsid w:val="00AC69D5"/>
    <w:rsid w:val="00AC7C04"/>
    <w:rsid w:val="00AD03BC"/>
    <w:rsid w:val="00AD0B14"/>
    <w:rsid w:val="00AD14BB"/>
    <w:rsid w:val="00AD16BE"/>
    <w:rsid w:val="00AD2300"/>
    <w:rsid w:val="00AD25CC"/>
    <w:rsid w:val="00AD34EE"/>
    <w:rsid w:val="00AD5C7B"/>
    <w:rsid w:val="00AD5E7D"/>
    <w:rsid w:val="00AD72BA"/>
    <w:rsid w:val="00AD788D"/>
    <w:rsid w:val="00AD7ADA"/>
    <w:rsid w:val="00AD7D1D"/>
    <w:rsid w:val="00AE0FCB"/>
    <w:rsid w:val="00AE1157"/>
    <w:rsid w:val="00AE1DFE"/>
    <w:rsid w:val="00AE1E56"/>
    <w:rsid w:val="00AE223F"/>
    <w:rsid w:val="00AE2AE3"/>
    <w:rsid w:val="00AE3933"/>
    <w:rsid w:val="00AE3BFD"/>
    <w:rsid w:val="00AE4118"/>
    <w:rsid w:val="00AE451C"/>
    <w:rsid w:val="00AE525E"/>
    <w:rsid w:val="00AE606A"/>
    <w:rsid w:val="00AE6C99"/>
    <w:rsid w:val="00AF1545"/>
    <w:rsid w:val="00AF1B54"/>
    <w:rsid w:val="00AF2B6A"/>
    <w:rsid w:val="00AF3036"/>
    <w:rsid w:val="00AF40B1"/>
    <w:rsid w:val="00AF533D"/>
    <w:rsid w:val="00AF582E"/>
    <w:rsid w:val="00AF64BD"/>
    <w:rsid w:val="00AF653A"/>
    <w:rsid w:val="00AF7206"/>
    <w:rsid w:val="00AF7976"/>
    <w:rsid w:val="00AF7E58"/>
    <w:rsid w:val="00B00E9D"/>
    <w:rsid w:val="00B03138"/>
    <w:rsid w:val="00B03405"/>
    <w:rsid w:val="00B034C5"/>
    <w:rsid w:val="00B03603"/>
    <w:rsid w:val="00B042F0"/>
    <w:rsid w:val="00B05BEB"/>
    <w:rsid w:val="00B05E53"/>
    <w:rsid w:val="00B06178"/>
    <w:rsid w:val="00B06458"/>
    <w:rsid w:val="00B10422"/>
    <w:rsid w:val="00B105EB"/>
    <w:rsid w:val="00B10951"/>
    <w:rsid w:val="00B10C5C"/>
    <w:rsid w:val="00B111C9"/>
    <w:rsid w:val="00B123EC"/>
    <w:rsid w:val="00B12759"/>
    <w:rsid w:val="00B12E35"/>
    <w:rsid w:val="00B12E84"/>
    <w:rsid w:val="00B12FB7"/>
    <w:rsid w:val="00B1346D"/>
    <w:rsid w:val="00B1367E"/>
    <w:rsid w:val="00B136BB"/>
    <w:rsid w:val="00B13F87"/>
    <w:rsid w:val="00B14AAA"/>
    <w:rsid w:val="00B15CBD"/>
    <w:rsid w:val="00B16219"/>
    <w:rsid w:val="00B1669B"/>
    <w:rsid w:val="00B17A3A"/>
    <w:rsid w:val="00B209C2"/>
    <w:rsid w:val="00B2104B"/>
    <w:rsid w:val="00B224A8"/>
    <w:rsid w:val="00B23F6A"/>
    <w:rsid w:val="00B24033"/>
    <w:rsid w:val="00B24A04"/>
    <w:rsid w:val="00B24A1B"/>
    <w:rsid w:val="00B24A41"/>
    <w:rsid w:val="00B24F53"/>
    <w:rsid w:val="00B2531F"/>
    <w:rsid w:val="00B25435"/>
    <w:rsid w:val="00B25649"/>
    <w:rsid w:val="00B256FF"/>
    <w:rsid w:val="00B259D8"/>
    <w:rsid w:val="00B25D87"/>
    <w:rsid w:val="00B2642F"/>
    <w:rsid w:val="00B26BE6"/>
    <w:rsid w:val="00B275E7"/>
    <w:rsid w:val="00B30414"/>
    <w:rsid w:val="00B304CE"/>
    <w:rsid w:val="00B310BB"/>
    <w:rsid w:val="00B31230"/>
    <w:rsid w:val="00B31735"/>
    <w:rsid w:val="00B31C00"/>
    <w:rsid w:val="00B31D4B"/>
    <w:rsid w:val="00B31E6B"/>
    <w:rsid w:val="00B320EB"/>
    <w:rsid w:val="00B32C3E"/>
    <w:rsid w:val="00B3330A"/>
    <w:rsid w:val="00B33CF6"/>
    <w:rsid w:val="00B33E4D"/>
    <w:rsid w:val="00B35420"/>
    <w:rsid w:val="00B3586E"/>
    <w:rsid w:val="00B35C4D"/>
    <w:rsid w:val="00B36CAD"/>
    <w:rsid w:val="00B37538"/>
    <w:rsid w:val="00B40483"/>
    <w:rsid w:val="00B40BDD"/>
    <w:rsid w:val="00B41316"/>
    <w:rsid w:val="00B41703"/>
    <w:rsid w:val="00B41BE5"/>
    <w:rsid w:val="00B41CFB"/>
    <w:rsid w:val="00B42377"/>
    <w:rsid w:val="00B42385"/>
    <w:rsid w:val="00B42D4A"/>
    <w:rsid w:val="00B42F26"/>
    <w:rsid w:val="00B42F92"/>
    <w:rsid w:val="00B4339F"/>
    <w:rsid w:val="00B43543"/>
    <w:rsid w:val="00B43B1A"/>
    <w:rsid w:val="00B43CDE"/>
    <w:rsid w:val="00B447C5"/>
    <w:rsid w:val="00B44F80"/>
    <w:rsid w:val="00B452B2"/>
    <w:rsid w:val="00B454AC"/>
    <w:rsid w:val="00B45C2C"/>
    <w:rsid w:val="00B45CA3"/>
    <w:rsid w:val="00B46115"/>
    <w:rsid w:val="00B4656B"/>
    <w:rsid w:val="00B46F29"/>
    <w:rsid w:val="00B4706F"/>
    <w:rsid w:val="00B471D3"/>
    <w:rsid w:val="00B478A5"/>
    <w:rsid w:val="00B50A25"/>
    <w:rsid w:val="00B520C4"/>
    <w:rsid w:val="00B5227C"/>
    <w:rsid w:val="00B5252D"/>
    <w:rsid w:val="00B53CAC"/>
    <w:rsid w:val="00B54C81"/>
    <w:rsid w:val="00B54E13"/>
    <w:rsid w:val="00B555EA"/>
    <w:rsid w:val="00B55A27"/>
    <w:rsid w:val="00B55D01"/>
    <w:rsid w:val="00B56628"/>
    <w:rsid w:val="00B56816"/>
    <w:rsid w:val="00B56CF7"/>
    <w:rsid w:val="00B57FC5"/>
    <w:rsid w:val="00B6069A"/>
    <w:rsid w:val="00B61243"/>
    <w:rsid w:val="00B6151A"/>
    <w:rsid w:val="00B61581"/>
    <w:rsid w:val="00B61C26"/>
    <w:rsid w:val="00B623EF"/>
    <w:rsid w:val="00B6278E"/>
    <w:rsid w:val="00B6368B"/>
    <w:rsid w:val="00B637F6"/>
    <w:rsid w:val="00B63F58"/>
    <w:rsid w:val="00B642F6"/>
    <w:rsid w:val="00B6432B"/>
    <w:rsid w:val="00B64455"/>
    <w:rsid w:val="00B64994"/>
    <w:rsid w:val="00B64ACC"/>
    <w:rsid w:val="00B651DA"/>
    <w:rsid w:val="00B656EB"/>
    <w:rsid w:val="00B65AF6"/>
    <w:rsid w:val="00B65EBD"/>
    <w:rsid w:val="00B660C4"/>
    <w:rsid w:val="00B6632A"/>
    <w:rsid w:val="00B66704"/>
    <w:rsid w:val="00B67746"/>
    <w:rsid w:val="00B67D00"/>
    <w:rsid w:val="00B7012D"/>
    <w:rsid w:val="00B70568"/>
    <w:rsid w:val="00B70EDC"/>
    <w:rsid w:val="00B71430"/>
    <w:rsid w:val="00B726EE"/>
    <w:rsid w:val="00B72DBD"/>
    <w:rsid w:val="00B73F48"/>
    <w:rsid w:val="00B746D2"/>
    <w:rsid w:val="00B75080"/>
    <w:rsid w:val="00B751A8"/>
    <w:rsid w:val="00B75D8F"/>
    <w:rsid w:val="00B7652D"/>
    <w:rsid w:val="00B76D2F"/>
    <w:rsid w:val="00B77609"/>
    <w:rsid w:val="00B77821"/>
    <w:rsid w:val="00B7789C"/>
    <w:rsid w:val="00B81101"/>
    <w:rsid w:val="00B8138C"/>
    <w:rsid w:val="00B81BDA"/>
    <w:rsid w:val="00B820D9"/>
    <w:rsid w:val="00B825D7"/>
    <w:rsid w:val="00B82CA8"/>
    <w:rsid w:val="00B82FA4"/>
    <w:rsid w:val="00B82FC5"/>
    <w:rsid w:val="00B83401"/>
    <w:rsid w:val="00B83588"/>
    <w:rsid w:val="00B83654"/>
    <w:rsid w:val="00B83F74"/>
    <w:rsid w:val="00B8467F"/>
    <w:rsid w:val="00B856B4"/>
    <w:rsid w:val="00B858F5"/>
    <w:rsid w:val="00B85C11"/>
    <w:rsid w:val="00B863AC"/>
    <w:rsid w:val="00B872AC"/>
    <w:rsid w:val="00B875DA"/>
    <w:rsid w:val="00B87B09"/>
    <w:rsid w:val="00B916CB"/>
    <w:rsid w:val="00B91EC3"/>
    <w:rsid w:val="00B92982"/>
    <w:rsid w:val="00B9344F"/>
    <w:rsid w:val="00B934F4"/>
    <w:rsid w:val="00B94109"/>
    <w:rsid w:val="00B944E8"/>
    <w:rsid w:val="00B94795"/>
    <w:rsid w:val="00B94992"/>
    <w:rsid w:val="00B95BEC"/>
    <w:rsid w:val="00BA0690"/>
    <w:rsid w:val="00BA0733"/>
    <w:rsid w:val="00BA0737"/>
    <w:rsid w:val="00BA1016"/>
    <w:rsid w:val="00BA1688"/>
    <w:rsid w:val="00BA1CA4"/>
    <w:rsid w:val="00BA210B"/>
    <w:rsid w:val="00BA22E3"/>
    <w:rsid w:val="00BA275E"/>
    <w:rsid w:val="00BA2836"/>
    <w:rsid w:val="00BA2CE0"/>
    <w:rsid w:val="00BA2CFD"/>
    <w:rsid w:val="00BA30FB"/>
    <w:rsid w:val="00BA3269"/>
    <w:rsid w:val="00BA3B4E"/>
    <w:rsid w:val="00BA4112"/>
    <w:rsid w:val="00BA4495"/>
    <w:rsid w:val="00BA5063"/>
    <w:rsid w:val="00BA574F"/>
    <w:rsid w:val="00BA651E"/>
    <w:rsid w:val="00BA7CB2"/>
    <w:rsid w:val="00BB03C9"/>
    <w:rsid w:val="00BB0824"/>
    <w:rsid w:val="00BB2594"/>
    <w:rsid w:val="00BB370F"/>
    <w:rsid w:val="00BB422F"/>
    <w:rsid w:val="00BB43FC"/>
    <w:rsid w:val="00BB5B00"/>
    <w:rsid w:val="00BB5DB4"/>
    <w:rsid w:val="00BB5E33"/>
    <w:rsid w:val="00BB61D6"/>
    <w:rsid w:val="00BB671B"/>
    <w:rsid w:val="00BB6F5B"/>
    <w:rsid w:val="00BB7B32"/>
    <w:rsid w:val="00BC0261"/>
    <w:rsid w:val="00BC0779"/>
    <w:rsid w:val="00BC103D"/>
    <w:rsid w:val="00BC2261"/>
    <w:rsid w:val="00BC250D"/>
    <w:rsid w:val="00BC252B"/>
    <w:rsid w:val="00BC2969"/>
    <w:rsid w:val="00BC3306"/>
    <w:rsid w:val="00BC3DC0"/>
    <w:rsid w:val="00BC45E9"/>
    <w:rsid w:val="00BC5043"/>
    <w:rsid w:val="00BC50C8"/>
    <w:rsid w:val="00BC5BB3"/>
    <w:rsid w:val="00BC63CE"/>
    <w:rsid w:val="00BC6446"/>
    <w:rsid w:val="00BC650F"/>
    <w:rsid w:val="00BC6FBD"/>
    <w:rsid w:val="00BD1DDA"/>
    <w:rsid w:val="00BD2907"/>
    <w:rsid w:val="00BD3394"/>
    <w:rsid w:val="00BD4CAD"/>
    <w:rsid w:val="00BD5691"/>
    <w:rsid w:val="00BD591B"/>
    <w:rsid w:val="00BD68C8"/>
    <w:rsid w:val="00BD6A2C"/>
    <w:rsid w:val="00BD6CA9"/>
    <w:rsid w:val="00BE05F9"/>
    <w:rsid w:val="00BE13C4"/>
    <w:rsid w:val="00BE1B14"/>
    <w:rsid w:val="00BE1C20"/>
    <w:rsid w:val="00BE211D"/>
    <w:rsid w:val="00BE214A"/>
    <w:rsid w:val="00BE2575"/>
    <w:rsid w:val="00BE26AD"/>
    <w:rsid w:val="00BE2B7D"/>
    <w:rsid w:val="00BE3325"/>
    <w:rsid w:val="00BE3CA1"/>
    <w:rsid w:val="00BE40E1"/>
    <w:rsid w:val="00BE599D"/>
    <w:rsid w:val="00BE5F0A"/>
    <w:rsid w:val="00BE6545"/>
    <w:rsid w:val="00BE656E"/>
    <w:rsid w:val="00BE66AD"/>
    <w:rsid w:val="00BE68F5"/>
    <w:rsid w:val="00BE72AC"/>
    <w:rsid w:val="00BE72F9"/>
    <w:rsid w:val="00BE73C4"/>
    <w:rsid w:val="00BE7416"/>
    <w:rsid w:val="00BE7A2C"/>
    <w:rsid w:val="00BE7B94"/>
    <w:rsid w:val="00BF0DAD"/>
    <w:rsid w:val="00BF105F"/>
    <w:rsid w:val="00BF14EB"/>
    <w:rsid w:val="00BF18A3"/>
    <w:rsid w:val="00BF1A7E"/>
    <w:rsid w:val="00BF1BE2"/>
    <w:rsid w:val="00BF1EF0"/>
    <w:rsid w:val="00BF2467"/>
    <w:rsid w:val="00BF28A8"/>
    <w:rsid w:val="00BF303E"/>
    <w:rsid w:val="00BF3260"/>
    <w:rsid w:val="00BF3511"/>
    <w:rsid w:val="00BF38D8"/>
    <w:rsid w:val="00BF3B37"/>
    <w:rsid w:val="00BF3F0C"/>
    <w:rsid w:val="00BF40B1"/>
    <w:rsid w:val="00BF456E"/>
    <w:rsid w:val="00BF4B08"/>
    <w:rsid w:val="00BF5366"/>
    <w:rsid w:val="00BF53D1"/>
    <w:rsid w:val="00BF556D"/>
    <w:rsid w:val="00BF56CD"/>
    <w:rsid w:val="00BF57CB"/>
    <w:rsid w:val="00BF5CF0"/>
    <w:rsid w:val="00BF6CA4"/>
    <w:rsid w:val="00C0136C"/>
    <w:rsid w:val="00C01960"/>
    <w:rsid w:val="00C01BEE"/>
    <w:rsid w:val="00C01C55"/>
    <w:rsid w:val="00C02022"/>
    <w:rsid w:val="00C024FF"/>
    <w:rsid w:val="00C03FDC"/>
    <w:rsid w:val="00C049A2"/>
    <w:rsid w:val="00C05970"/>
    <w:rsid w:val="00C059A3"/>
    <w:rsid w:val="00C06066"/>
    <w:rsid w:val="00C0661C"/>
    <w:rsid w:val="00C06642"/>
    <w:rsid w:val="00C06E71"/>
    <w:rsid w:val="00C07055"/>
    <w:rsid w:val="00C1085A"/>
    <w:rsid w:val="00C12ADE"/>
    <w:rsid w:val="00C12B92"/>
    <w:rsid w:val="00C13307"/>
    <w:rsid w:val="00C13379"/>
    <w:rsid w:val="00C14604"/>
    <w:rsid w:val="00C1514F"/>
    <w:rsid w:val="00C15425"/>
    <w:rsid w:val="00C171A4"/>
    <w:rsid w:val="00C1757B"/>
    <w:rsid w:val="00C17D05"/>
    <w:rsid w:val="00C200BC"/>
    <w:rsid w:val="00C20ABA"/>
    <w:rsid w:val="00C20D50"/>
    <w:rsid w:val="00C21B50"/>
    <w:rsid w:val="00C2274A"/>
    <w:rsid w:val="00C22869"/>
    <w:rsid w:val="00C22B3A"/>
    <w:rsid w:val="00C23920"/>
    <w:rsid w:val="00C23E71"/>
    <w:rsid w:val="00C252FC"/>
    <w:rsid w:val="00C26EC1"/>
    <w:rsid w:val="00C26F3A"/>
    <w:rsid w:val="00C273E0"/>
    <w:rsid w:val="00C3030B"/>
    <w:rsid w:val="00C3049B"/>
    <w:rsid w:val="00C3063C"/>
    <w:rsid w:val="00C3083F"/>
    <w:rsid w:val="00C315AA"/>
    <w:rsid w:val="00C317F1"/>
    <w:rsid w:val="00C31AED"/>
    <w:rsid w:val="00C322D4"/>
    <w:rsid w:val="00C331AD"/>
    <w:rsid w:val="00C332A7"/>
    <w:rsid w:val="00C33B5C"/>
    <w:rsid w:val="00C34237"/>
    <w:rsid w:val="00C34E64"/>
    <w:rsid w:val="00C34F05"/>
    <w:rsid w:val="00C35697"/>
    <w:rsid w:val="00C35A90"/>
    <w:rsid w:val="00C360E3"/>
    <w:rsid w:val="00C37500"/>
    <w:rsid w:val="00C4071B"/>
    <w:rsid w:val="00C41980"/>
    <w:rsid w:val="00C41BAA"/>
    <w:rsid w:val="00C42859"/>
    <w:rsid w:val="00C429EE"/>
    <w:rsid w:val="00C437C0"/>
    <w:rsid w:val="00C439E7"/>
    <w:rsid w:val="00C43BE7"/>
    <w:rsid w:val="00C4412D"/>
    <w:rsid w:val="00C44384"/>
    <w:rsid w:val="00C4448B"/>
    <w:rsid w:val="00C445B8"/>
    <w:rsid w:val="00C44FB0"/>
    <w:rsid w:val="00C45311"/>
    <w:rsid w:val="00C4533B"/>
    <w:rsid w:val="00C45675"/>
    <w:rsid w:val="00C4587A"/>
    <w:rsid w:val="00C46CAB"/>
    <w:rsid w:val="00C4709C"/>
    <w:rsid w:val="00C47131"/>
    <w:rsid w:val="00C476C4"/>
    <w:rsid w:val="00C51113"/>
    <w:rsid w:val="00C51E56"/>
    <w:rsid w:val="00C51FEC"/>
    <w:rsid w:val="00C52E65"/>
    <w:rsid w:val="00C53D66"/>
    <w:rsid w:val="00C5424E"/>
    <w:rsid w:val="00C55529"/>
    <w:rsid w:val="00C55AF7"/>
    <w:rsid w:val="00C56205"/>
    <w:rsid w:val="00C5688C"/>
    <w:rsid w:val="00C56D06"/>
    <w:rsid w:val="00C5780E"/>
    <w:rsid w:val="00C57EFC"/>
    <w:rsid w:val="00C6067D"/>
    <w:rsid w:val="00C60718"/>
    <w:rsid w:val="00C61C6A"/>
    <w:rsid w:val="00C6239C"/>
    <w:rsid w:val="00C62434"/>
    <w:rsid w:val="00C62438"/>
    <w:rsid w:val="00C630D6"/>
    <w:rsid w:val="00C63F3A"/>
    <w:rsid w:val="00C642F7"/>
    <w:rsid w:val="00C6451C"/>
    <w:rsid w:val="00C647F6"/>
    <w:rsid w:val="00C64E75"/>
    <w:rsid w:val="00C65743"/>
    <w:rsid w:val="00C65AA8"/>
    <w:rsid w:val="00C65B60"/>
    <w:rsid w:val="00C6653B"/>
    <w:rsid w:val="00C669A0"/>
    <w:rsid w:val="00C66E32"/>
    <w:rsid w:val="00C66FB2"/>
    <w:rsid w:val="00C675D0"/>
    <w:rsid w:val="00C676D4"/>
    <w:rsid w:val="00C71051"/>
    <w:rsid w:val="00C71750"/>
    <w:rsid w:val="00C722A4"/>
    <w:rsid w:val="00C722C4"/>
    <w:rsid w:val="00C72727"/>
    <w:rsid w:val="00C7284B"/>
    <w:rsid w:val="00C730E1"/>
    <w:rsid w:val="00C7429E"/>
    <w:rsid w:val="00C74370"/>
    <w:rsid w:val="00C74A2E"/>
    <w:rsid w:val="00C74CD1"/>
    <w:rsid w:val="00C759D0"/>
    <w:rsid w:val="00C75C45"/>
    <w:rsid w:val="00C7625F"/>
    <w:rsid w:val="00C800B6"/>
    <w:rsid w:val="00C80461"/>
    <w:rsid w:val="00C81AB4"/>
    <w:rsid w:val="00C8281D"/>
    <w:rsid w:val="00C82C0C"/>
    <w:rsid w:val="00C83233"/>
    <w:rsid w:val="00C834F3"/>
    <w:rsid w:val="00C84095"/>
    <w:rsid w:val="00C84B92"/>
    <w:rsid w:val="00C86161"/>
    <w:rsid w:val="00C90EC5"/>
    <w:rsid w:val="00C9119D"/>
    <w:rsid w:val="00C9171E"/>
    <w:rsid w:val="00C922A5"/>
    <w:rsid w:val="00C927E3"/>
    <w:rsid w:val="00C947E2"/>
    <w:rsid w:val="00C94A5B"/>
    <w:rsid w:val="00C94D71"/>
    <w:rsid w:val="00C95184"/>
    <w:rsid w:val="00C951A0"/>
    <w:rsid w:val="00C95843"/>
    <w:rsid w:val="00C97FE5"/>
    <w:rsid w:val="00CA02E0"/>
    <w:rsid w:val="00CA0B6D"/>
    <w:rsid w:val="00CA0E0A"/>
    <w:rsid w:val="00CA1808"/>
    <w:rsid w:val="00CA1EE5"/>
    <w:rsid w:val="00CA3CC7"/>
    <w:rsid w:val="00CA3F6E"/>
    <w:rsid w:val="00CA437D"/>
    <w:rsid w:val="00CA4518"/>
    <w:rsid w:val="00CA49B7"/>
    <w:rsid w:val="00CA51E7"/>
    <w:rsid w:val="00CA5245"/>
    <w:rsid w:val="00CA54CA"/>
    <w:rsid w:val="00CA5AE1"/>
    <w:rsid w:val="00CA5C2E"/>
    <w:rsid w:val="00CA62BB"/>
    <w:rsid w:val="00CA6758"/>
    <w:rsid w:val="00CA6906"/>
    <w:rsid w:val="00CA752E"/>
    <w:rsid w:val="00CB0B60"/>
    <w:rsid w:val="00CB1774"/>
    <w:rsid w:val="00CB1AA6"/>
    <w:rsid w:val="00CB28FA"/>
    <w:rsid w:val="00CB3DB2"/>
    <w:rsid w:val="00CB3F73"/>
    <w:rsid w:val="00CB4B9A"/>
    <w:rsid w:val="00CB4CCE"/>
    <w:rsid w:val="00CB5146"/>
    <w:rsid w:val="00CB5409"/>
    <w:rsid w:val="00CB63D2"/>
    <w:rsid w:val="00CB6F93"/>
    <w:rsid w:val="00CB76BC"/>
    <w:rsid w:val="00CB7938"/>
    <w:rsid w:val="00CB7A1F"/>
    <w:rsid w:val="00CC0726"/>
    <w:rsid w:val="00CC0CA0"/>
    <w:rsid w:val="00CC10B4"/>
    <w:rsid w:val="00CC2961"/>
    <w:rsid w:val="00CC2A10"/>
    <w:rsid w:val="00CC2CE5"/>
    <w:rsid w:val="00CC36D2"/>
    <w:rsid w:val="00CC41A9"/>
    <w:rsid w:val="00CC441F"/>
    <w:rsid w:val="00CC7260"/>
    <w:rsid w:val="00CD0660"/>
    <w:rsid w:val="00CD15D4"/>
    <w:rsid w:val="00CD17BA"/>
    <w:rsid w:val="00CD1BE2"/>
    <w:rsid w:val="00CD1DF8"/>
    <w:rsid w:val="00CD2733"/>
    <w:rsid w:val="00CD3524"/>
    <w:rsid w:val="00CD362D"/>
    <w:rsid w:val="00CD39C7"/>
    <w:rsid w:val="00CD4EC7"/>
    <w:rsid w:val="00CD72C5"/>
    <w:rsid w:val="00CD7475"/>
    <w:rsid w:val="00CD7B2C"/>
    <w:rsid w:val="00CE21DE"/>
    <w:rsid w:val="00CE25D8"/>
    <w:rsid w:val="00CE2AD9"/>
    <w:rsid w:val="00CE33EE"/>
    <w:rsid w:val="00CE5572"/>
    <w:rsid w:val="00CE5601"/>
    <w:rsid w:val="00CE57BA"/>
    <w:rsid w:val="00CE6000"/>
    <w:rsid w:val="00CE6519"/>
    <w:rsid w:val="00CE689F"/>
    <w:rsid w:val="00CE6B63"/>
    <w:rsid w:val="00CF01AB"/>
    <w:rsid w:val="00CF06F5"/>
    <w:rsid w:val="00CF0A92"/>
    <w:rsid w:val="00CF0BAF"/>
    <w:rsid w:val="00CF2239"/>
    <w:rsid w:val="00CF3146"/>
    <w:rsid w:val="00CF3234"/>
    <w:rsid w:val="00CF3A2D"/>
    <w:rsid w:val="00CF3C60"/>
    <w:rsid w:val="00CF4482"/>
    <w:rsid w:val="00CF4C74"/>
    <w:rsid w:val="00CF6F40"/>
    <w:rsid w:val="00CF715F"/>
    <w:rsid w:val="00CF7722"/>
    <w:rsid w:val="00CF7B98"/>
    <w:rsid w:val="00D01B48"/>
    <w:rsid w:val="00D0225B"/>
    <w:rsid w:val="00D02349"/>
    <w:rsid w:val="00D02AC9"/>
    <w:rsid w:val="00D02AD8"/>
    <w:rsid w:val="00D03B2A"/>
    <w:rsid w:val="00D04885"/>
    <w:rsid w:val="00D04BDB"/>
    <w:rsid w:val="00D05F5B"/>
    <w:rsid w:val="00D06737"/>
    <w:rsid w:val="00D06E92"/>
    <w:rsid w:val="00D075CB"/>
    <w:rsid w:val="00D113A6"/>
    <w:rsid w:val="00D11A17"/>
    <w:rsid w:val="00D1224A"/>
    <w:rsid w:val="00D12391"/>
    <w:rsid w:val="00D12C37"/>
    <w:rsid w:val="00D12EF7"/>
    <w:rsid w:val="00D137EA"/>
    <w:rsid w:val="00D13FC5"/>
    <w:rsid w:val="00D141BD"/>
    <w:rsid w:val="00D15049"/>
    <w:rsid w:val="00D16255"/>
    <w:rsid w:val="00D16E45"/>
    <w:rsid w:val="00D17021"/>
    <w:rsid w:val="00D176EE"/>
    <w:rsid w:val="00D17FB9"/>
    <w:rsid w:val="00D202E3"/>
    <w:rsid w:val="00D20E36"/>
    <w:rsid w:val="00D21C1D"/>
    <w:rsid w:val="00D2257B"/>
    <w:rsid w:val="00D2567A"/>
    <w:rsid w:val="00D25E6A"/>
    <w:rsid w:val="00D25FCF"/>
    <w:rsid w:val="00D270E7"/>
    <w:rsid w:val="00D27EBF"/>
    <w:rsid w:val="00D31C72"/>
    <w:rsid w:val="00D32573"/>
    <w:rsid w:val="00D32F2E"/>
    <w:rsid w:val="00D33420"/>
    <w:rsid w:val="00D33AB6"/>
    <w:rsid w:val="00D33C8D"/>
    <w:rsid w:val="00D33D7A"/>
    <w:rsid w:val="00D35464"/>
    <w:rsid w:val="00D36000"/>
    <w:rsid w:val="00D37775"/>
    <w:rsid w:val="00D40526"/>
    <w:rsid w:val="00D4204B"/>
    <w:rsid w:val="00D42B3B"/>
    <w:rsid w:val="00D43EE0"/>
    <w:rsid w:val="00D43FD2"/>
    <w:rsid w:val="00D445CE"/>
    <w:rsid w:val="00D44C3F"/>
    <w:rsid w:val="00D45147"/>
    <w:rsid w:val="00D45807"/>
    <w:rsid w:val="00D46478"/>
    <w:rsid w:val="00D466E3"/>
    <w:rsid w:val="00D46765"/>
    <w:rsid w:val="00D46B72"/>
    <w:rsid w:val="00D472CC"/>
    <w:rsid w:val="00D4795A"/>
    <w:rsid w:val="00D47A7E"/>
    <w:rsid w:val="00D47E5D"/>
    <w:rsid w:val="00D50A11"/>
    <w:rsid w:val="00D50FE4"/>
    <w:rsid w:val="00D511DA"/>
    <w:rsid w:val="00D51BBB"/>
    <w:rsid w:val="00D524BD"/>
    <w:rsid w:val="00D525E9"/>
    <w:rsid w:val="00D52916"/>
    <w:rsid w:val="00D531CD"/>
    <w:rsid w:val="00D53281"/>
    <w:rsid w:val="00D541FD"/>
    <w:rsid w:val="00D54B43"/>
    <w:rsid w:val="00D5566A"/>
    <w:rsid w:val="00D55A05"/>
    <w:rsid w:val="00D55A31"/>
    <w:rsid w:val="00D55CFA"/>
    <w:rsid w:val="00D55DAD"/>
    <w:rsid w:val="00D5603C"/>
    <w:rsid w:val="00D5726E"/>
    <w:rsid w:val="00D57FE9"/>
    <w:rsid w:val="00D60443"/>
    <w:rsid w:val="00D61543"/>
    <w:rsid w:val="00D616B5"/>
    <w:rsid w:val="00D627F4"/>
    <w:rsid w:val="00D62B50"/>
    <w:rsid w:val="00D630DA"/>
    <w:rsid w:val="00D63451"/>
    <w:rsid w:val="00D63DDC"/>
    <w:rsid w:val="00D644A1"/>
    <w:rsid w:val="00D65894"/>
    <w:rsid w:val="00D66190"/>
    <w:rsid w:val="00D661CE"/>
    <w:rsid w:val="00D674F3"/>
    <w:rsid w:val="00D70F55"/>
    <w:rsid w:val="00D714D2"/>
    <w:rsid w:val="00D7171E"/>
    <w:rsid w:val="00D72370"/>
    <w:rsid w:val="00D728CF"/>
    <w:rsid w:val="00D729E0"/>
    <w:rsid w:val="00D732E1"/>
    <w:rsid w:val="00D735EF"/>
    <w:rsid w:val="00D73AD0"/>
    <w:rsid w:val="00D74482"/>
    <w:rsid w:val="00D744F8"/>
    <w:rsid w:val="00D75814"/>
    <w:rsid w:val="00D77167"/>
    <w:rsid w:val="00D7753F"/>
    <w:rsid w:val="00D779C7"/>
    <w:rsid w:val="00D802A5"/>
    <w:rsid w:val="00D80C70"/>
    <w:rsid w:val="00D81267"/>
    <w:rsid w:val="00D81E79"/>
    <w:rsid w:val="00D82256"/>
    <w:rsid w:val="00D82465"/>
    <w:rsid w:val="00D82BA5"/>
    <w:rsid w:val="00D82E23"/>
    <w:rsid w:val="00D8302D"/>
    <w:rsid w:val="00D831BB"/>
    <w:rsid w:val="00D83FB0"/>
    <w:rsid w:val="00D84D09"/>
    <w:rsid w:val="00D84F93"/>
    <w:rsid w:val="00D85062"/>
    <w:rsid w:val="00D856A8"/>
    <w:rsid w:val="00D8624D"/>
    <w:rsid w:val="00D863B0"/>
    <w:rsid w:val="00D8682E"/>
    <w:rsid w:val="00D86968"/>
    <w:rsid w:val="00D87057"/>
    <w:rsid w:val="00D873AA"/>
    <w:rsid w:val="00D87F94"/>
    <w:rsid w:val="00D90CFB"/>
    <w:rsid w:val="00D90EAF"/>
    <w:rsid w:val="00D91852"/>
    <w:rsid w:val="00D91A42"/>
    <w:rsid w:val="00D93541"/>
    <w:rsid w:val="00D935B8"/>
    <w:rsid w:val="00D948D4"/>
    <w:rsid w:val="00D9537D"/>
    <w:rsid w:val="00D959EF"/>
    <w:rsid w:val="00D960A7"/>
    <w:rsid w:val="00D965D5"/>
    <w:rsid w:val="00D969D8"/>
    <w:rsid w:val="00D96D3E"/>
    <w:rsid w:val="00DA001B"/>
    <w:rsid w:val="00DA097B"/>
    <w:rsid w:val="00DA158D"/>
    <w:rsid w:val="00DA1913"/>
    <w:rsid w:val="00DA194F"/>
    <w:rsid w:val="00DA1A34"/>
    <w:rsid w:val="00DA1A48"/>
    <w:rsid w:val="00DA2157"/>
    <w:rsid w:val="00DA240D"/>
    <w:rsid w:val="00DA2795"/>
    <w:rsid w:val="00DA2C9D"/>
    <w:rsid w:val="00DA306F"/>
    <w:rsid w:val="00DA3327"/>
    <w:rsid w:val="00DA3804"/>
    <w:rsid w:val="00DA3D5C"/>
    <w:rsid w:val="00DA45A0"/>
    <w:rsid w:val="00DA4706"/>
    <w:rsid w:val="00DA4864"/>
    <w:rsid w:val="00DA4D51"/>
    <w:rsid w:val="00DA538F"/>
    <w:rsid w:val="00DA5826"/>
    <w:rsid w:val="00DB0B1F"/>
    <w:rsid w:val="00DB1396"/>
    <w:rsid w:val="00DB14F4"/>
    <w:rsid w:val="00DB178A"/>
    <w:rsid w:val="00DB1A83"/>
    <w:rsid w:val="00DB2590"/>
    <w:rsid w:val="00DB38EF"/>
    <w:rsid w:val="00DB44AB"/>
    <w:rsid w:val="00DB4AEE"/>
    <w:rsid w:val="00DB59ED"/>
    <w:rsid w:val="00DB6868"/>
    <w:rsid w:val="00DB6A0F"/>
    <w:rsid w:val="00DB6B63"/>
    <w:rsid w:val="00DB712A"/>
    <w:rsid w:val="00DB781A"/>
    <w:rsid w:val="00DC032E"/>
    <w:rsid w:val="00DC0AAF"/>
    <w:rsid w:val="00DC0DC6"/>
    <w:rsid w:val="00DC123D"/>
    <w:rsid w:val="00DC12D3"/>
    <w:rsid w:val="00DC30AC"/>
    <w:rsid w:val="00DC3757"/>
    <w:rsid w:val="00DC4AEB"/>
    <w:rsid w:val="00DC4D1D"/>
    <w:rsid w:val="00DC55AA"/>
    <w:rsid w:val="00DC5ADF"/>
    <w:rsid w:val="00DC7629"/>
    <w:rsid w:val="00DD001D"/>
    <w:rsid w:val="00DD07EF"/>
    <w:rsid w:val="00DD2654"/>
    <w:rsid w:val="00DD2951"/>
    <w:rsid w:val="00DD37C3"/>
    <w:rsid w:val="00DD6568"/>
    <w:rsid w:val="00DD6AAD"/>
    <w:rsid w:val="00DD70C8"/>
    <w:rsid w:val="00DD7936"/>
    <w:rsid w:val="00DD7A2A"/>
    <w:rsid w:val="00DE072D"/>
    <w:rsid w:val="00DE08C1"/>
    <w:rsid w:val="00DE1351"/>
    <w:rsid w:val="00DE19C1"/>
    <w:rsid w:val="00DE2478"/>
    <w:rsid w:val="00DE336C"/>
    <w:rsid w:val="00DE33EC"/>
    <w:rsid w:val="00DE4F22"/>
    <w:rsid w:val="00DE5D9F"/>
    <w:rsid w:val="00DE5FA2"/>
    <w:rsid w:val="00DE7678"/>
    <w:rsid w:val="00DE7831"/>
    <w:rsid w:val="00DE7FDD"/>
    <w:rsid w:val="00DF1164"/>
    <w:rsid w:val="00DF19F6"/>
    <w:rsid w:val="00DF21BB"/>
    <w:rsid w:val="00DF24AF"/>
    <w:rsid w:val="00DF2CEB"/>
    <w:rsid w:val="00DF2D24"/>
    <w:rsid w:val="00DF2F3F"/>
    <w:rsid w:val="00DF31FE"/>
    <w:rsid w:val="00DF3560"/>
    <w:rsid w:val="00DF3D8E"/>
    <w:rsid w:val="00DF4369"/>
    <w:rsid w:val="00DF44F4"/>
    <w:rsid w:val="00DF4CC1"/>
    <w:rsid w:val="00DF5F9A"/>
    <w:rsid w:val="00DF6065"/>
    <w:rsid w:val="00DF6091"/>
    <w:rsid w:val="00DF619E"/>
    <w:rsid w:val="00DF6BBF"/>
    <w:rsid w:val="00DF7A5C"/>
    <w:rsid w:val="00E003B4"/>
    <w:rsid w:val="00E00DB1"/>
    <w:rsid w:val="00E00E55"/>
    <w:rsid w:val="00E02EF4"/>
    <w:rsid w:val="00E03743"/>
    <w:rsid w:val="00E03869"/>
    <w:rsid w:val="00E038ED"/>
    <w:rsid w:val="00E03A92"/>
    <w:rsid w:val="00E04371"/>
    <w:rsid w:val="00E04502"/>
    <w:rsid w:val="00E045F5"/>
    <w:rsid w:val="00E0477C"/>
    <w:rsid w:val="00E04DA6"/>
    <w:rsid w:val="00E04E2A"/>
    <w:rsid w:val="00E05394"/>
    <w:rsid w:val="00E06448"/>
    <w:rsid w:val="00E06651"/>
    <w:rsid w:val="00E06AA8"/>
    <w:rsid w:val="00E06AE6"/>
    <w:rsid w:val="00E110DB"/>
    <w:rsid w:val="00E11BAD"/>
    <w:rsid w:val="00E11C02"/>
    <w:rsid w:val="00E12A40"/>
    <w:rsid w:val="00E13708"/>
    <w:rsid w:val="00E14382"/>
    <w:rsid w:val="00E14443"/>
    <w:rsid w:val="00E14B17"/>
    <w:rsid w:val="00E14F73"/>
    <w:rsid w:val="00E14FD3"/>
    <w:rsid w:val="00E16173"/>
    <w:rsid w:val="00E16967"/>
    <w:rsid w:val="00E17037"/>
    <w:rsid w:val="00E1754C"/>
    <w:rsid w:val="00E175E3"/>
    <w:rsid w:val="00E176EF"/>
    <w:rsid w:val="00E17D15"/>
    <w:rsid w:val="00E17E11"/>
    <w:rsid w:val="00E203E3"/>
    <w:rsid w:val="00E210F5"/>
    <w:rsid w:val="00E21176"/>
    <w:rsid w:val="00E22529"/>
    <w:rsid w:val="00E22D0F"/>
    <w:rsid w:val="00E236D3"/>
    <w:rsid w:val="00E2373A"/>
    <w:rsid w:val="00E23CDF"/>
    <w:rsid w:val="00E2534E"/>
    <w:rsid w:val="00E2700D"/>
    <w:rsid w:val="00E273BA"/>
    <w:rsid w:val="00E3022A"/>
    <w:rsid w:val="00E3068D"/>
    <w:rsid w:val="00E30CB5"/>
    <w:rsid w:val="00E31621"/>
    <w:rsid w:val="00E318E1"/>
    <w:rsid w:val="00E321B0"/>
    <w:rsid w:val="00E33525"/>
    <w:rsid w:val="00E3447F"/>
    <w:rsid w:val="00E360B3"/>
    <w:rsid w:val="00E368E6"/>
    <w:rsid w:val="00E373B6"/>
    <w:rsid w:val="00E37A87"/>
    <w:rsid w:val="00E4064B"/>
    <w:rsid w:val="00E40D6E"/>
    <w:rsid w:val="00E4166C"/>
    <w:rsid w:val="00E41F82"/>
    <w:rsid w:val="00E4232C"/>
    <w:rsid w:val="00E426F9"/>
    <w:rsid w:val="00E427C6"/>
    <w:rsid w:val="00E42AE8"/>
    <w:rsid w:val="00E42BC4"/>
    <w:rsid w:val="00E4302E"/>
    <w:rsid w:val="00E4346E"/>
    <w:rsid w:val="00E43B75"/>
    <w:rsid w:val="00E43BB4"/>
    <w:rsid w:val="00E4497F"/>
    <w:rsid w:val="00E4593E"/>
    <w:rsid w:val="00E47775"/>
    <w:rsid w:val="00E4788E"/>
    <w:rsid w:val="00E5059A"/>
    <w:rsid w:val="00E506D8"/>
    <w:rsid w:val="00E50926"/>
    <w:rsid w:val="00E50A29"/>
    <w:rsid w:val="00E50C00"/>
    <w:rsid w:val="00E517BF"/>
    <w:rsid w:val="00E51899"/>
    <w:rsid w:val="00E53444"/>
    <w:rsid w:val="00E53939"/>
    <w:rsid w:val="00E54AE5"/>
    <w:rsid w:val="00E55416"/>
    <w:rsid w:val="00E56B1A"/>
    <w:rsid w:val="00E56B4A"/>
    <w:rsid w:val="00E570DE"/>
    <w:rsid w:val="00E57297"/>
    <w:rsid w:val="00E57744"/>
    <w:rsid w:val="00E60B73"/>
    <w:rsid w:val="00E61DC6"/>
    <w:rsid w:val="00E6211F"/>
    <w:rsid w:val="00E63DEB"/>
    <w:rsid w:val="00E648C1"/>
    <w:rsid w:val="00E64E69"/>
    <w:rsid w:val="00E655A3"/>
    <w:rsid w:val="00E65E94"/>
    <w:rsid w:val="00E66F3F"/>
    <w:rsid w:val="00E670E1"/>
    <w:rsid w:val="00E67521"/>
    <w:rsid w:val="00E70CF3"/>
    <w:rsid w:val="00E71169"/>
    <w:rsid w:val="00E711BE"/>
    <w:rsid w:val="00E71544"/>
    <w:rsid w:val="00E7265C"/>
    <w:rsid w:val="00E72707"/>
    <w:rsid w:val="00E72D05"/>
    <w:rsid w:val="00E7312C"/>
    <w:rsid w:val="00E73524"/>
    <w:rsid w:val="00E74188"/>
    <w:rsid w:val="00E74460"/>
    <w:rsid w:val="00E7491F"/>
    <w:rsid w:val="00E7511F"/>
    <w:rsid w:val="00E754B3"/>
    <w:rsid w:val="00E75FEF"/>
    <w:rsid w:val="00E760DF"/>
    <w:rsid w:val="00E765BE"/>
    <w:rsid w:val="00E766AD"/>
    <w:rsid w:val="00E771F4"/>
    <w:rsid w:val="00E7777D"/>
    <w:rsid w:val="00E77D16"/>
    <w:rsid w:val="00E81077"/>
    <w:rsid w:val="00E817AD"/>
    <w:rsid w:val="00E8281B"/>
    <w:rsid w:val="00E8368D"/>
    <w:rsid w:val="00E839F0"/>
    <w:rsid w:val="00E83A84"/>
    <w:rsid w:val="00E84080"/>
    <w:rsid w:val="00E84B45"/>
    <w:rsid w:val="00E84B84"/>
    <w:rsid w:val="00E84F31"/>
    <w:rsid w:val="00E85697"/>
    <w:rsid w:val="00E867DE"/>
    <w:rsid w:val="00E8682E"/>
    <w:rsid w:val="00E86E82"/>
    <w:rsid w:val="00E87486"/>
    <w:rsid w:val="00E87BA5"/>
    <w:rsid w:val="00E87F87"/>
    <w:rsid w:val="00E92A88"/>
    <w:rsid w:val="00E93187"/>
    <w:rsid w:val="00E936C4"/>
    <w:rsid w:val="00E93DE3"/>
    <w:rsid w:val="00E9455E"/>
    <w:rsid w:val="00E948C0"/>
    <w:rsid w:val="00E9614D"/>
    <w:rsid w:val="00E9656B"/>
    <w:rsid w:val="00E968C9"/>
    <w:rsid w:val="00E9791B"/>
    <w:rsid w:val="00E97E42"/>
    <w:rsid w:val="00E97E56"/>
    <w:rsid w:val="00EA037D"/>
    <w:rsid w:val="00EA05C2"/>
    <w:rsid w:val="00EA09C2"/>
    <w:rsid w:val="00EA0B07"/>
    <w:rsid w:val="00EA0EA1"/>
    <w:rsid w:val="00EA1086"/>
    <w:rsid w:val="00EA1301"/>
    <w:rsid w:val="00EA2071"/>
    <w:rsid w:val="00EA4865"/>
    <w:rsid w:val="00EA4FD7"/>
    <w:rsid w:val="00EA50DD"/>
    <w:rsid w:val="00EA55D4"/>
    <w:rsid w:val="00EA634A"/>
    <w:rsid w:val="00EA7E0A"/>
    <w:rsid w:val="00EA7E5A"/>
    <w:rsid w:val="00EB1205"/>
    <w:rsid w:val="00EB1F86"/>
    <w:rsid w:val="00EB21DB"/>
    <w:rsid w:val="00EB2548"/>
    <w:rsid w:val="00EB2D85"/>
    <w:rsid w:val="00EB2FA9"/>
    <w:rsid w:val="00EB30A1"/>
    <w:rsid w:val="00EB3D6B"/>
    <w:rsid w:val="00EB5A3A"/>
    <w:rsid w:val="00EB68A1"/>
    <w:rsid w:val="00EB6D22"/>
    <w:rsid w:val="00EB7DE6"/>
    <w:rsid w:val="00EB7FFA"/>
    <w:rsid w:val="00EC1571"/>
    <w:rsid w:val="00EC4879"/>
    <w:rsid w:val="00EC50B2"/>
    <w:rsid w:val="00EC5E3B"/>
    <w:rsid w:val="00EC6740"/>
    <w:rsid w:val="00EC7AC7"/>
    <w:rsid w:val="00ED1DF0"/>
    <w:rsid w:val="00ED22A1"/>
    <w:rsid w:val="00ED2814"/>
    <w:rsid w:val="00ED2A3B"/>
    <w:rsid w:val="00ED2A49"/>
    <w:rsid w:val="00ED2A68"/>
    <w:rsid w:val="00ED4C73"/>
    <w:rsid w:val="00ED5FA5"/>
    <w:rsid w:val="00ED75F8"/>
    <w:rsid w:val="00ED7A2C"/>
    <w:rsid w:val="00EE1FBC"/>
    <w:rsid w:val="00EE2048"/>
    <w:rsid w:val="00EE2615"/>
    <w:rsid w:val="00EE32DC"/>
    <w:rsid w:val="00EE35B7"/>
    <w:rsid w:val="00EE3A2A"/>
    <w:rsid w:val="00EE45D3"/>
    <w:rsid w:val="00EE5D99"/>
    <w:rsid w:val="00EE5EE0"/>
    <w:rsid w:val="00EE63F5"/>
    <w:rsid w:val="00EE65CD"/>
    <w:rsid w:val="00EE68FC"/>
    <w:rsid w:val="00EE69FC"/>
    <w:rsid w:val="00EE6C49"/>
    <w:rsid w:val="00EE7E0E"/>
    <w:rsid w:val="00EF0295"/>
    <w:rsid w:val="00EF13DB"/>
    <w:rsid w:val="00EF141B"/>
    <w:rsid w:val="00EF1896"/>
    <w:rsid w:val="00EF2659"/>
    <w:rsid w:val="00EF2979"/>
    <w:rsid w:val="00EF36FA"/>
    <w:rsid w:val="00EF47F8"/>
    <w:rsid w:val="00EF4BF2"/>
    <w:rsid w:val="00EF4EB6"/>
    <w:rsid w:val="00EF582F"/>
    <w:rsid w:val="00EF588B"/>
    <w:rsid w:val="00EF5B5B"/>
    <w:rsid w:val="00EF5EC3"/>
    <w:rsid w:val="00EF6335"/>
    <w:rsid w:val="00EF756D"/>
    <w:rsid w:val="00F00490"/>
    <w:rsid w:val="00F005CE"/>
    <w:rsid w:val="00F00789"/>
    <w:rsid w:val="00F0083B"/>
    <w:rsid w:val="00F029B4"/>
    <w:rsid w:val="00F0682D"/>
    <w:rsid w:val="00F06ACB"/>
    <w:rsid w:val="00F07179"/>
    <w:rsid w:val="00F075FE"/>
    <w:rsid w:val="00F10B48"/>
    <w:rsid w:val="00F10B9C"/>
    <w:rsid w:val="00F1153E"/>
    <w:rsid w:val="00F11F39"/>
    <w:rsid w:val="00F13595"/>
    <w:rsid w:val="00F13D99"/>
    <w:rsid w:val="00F13EBB"/>
    <w:rsid w:val="00F13F85"/>
    <w:rsid w:val="00F141F6"/>
    <w:rsid w:val="00F143DC"/>
    <w:rsid w:val="00F1486C"/>
    <w:rsid w:val="00F14C11"/>
    <w:rsid w:val="00F14C41"/>
    <w:rsid w:val="00F14EA8"/>
    <w:rsid w:val="00F15C26"/>
    <w:rsid w:val="00F15F06"/>
    <w:rsid w:val="00F16472"/>
    <w:rsid w:val="00F202A6"/>
    <w:rsid w:val="00F21501"/>
    <w:rsid w:val="00F21758"/>
    <w:rsid w:val="00F22938"/>
    <w:rsid w:val="00F2345E"/>
    <w:rsid w:val="00F2349D"/>
    <w:rsid w:val="00F23698"/>
    <w:rsid w:val="00F247D4"/>
    <w:rsid w:val="00F24A82"/>
    <w:rsid w:val="00F24F04"/>
    <w:rsid w:val="00F25ECD"/>
    <w:rsid w:val="00F2644C"/>
    <w:rsid w:val="00F27390"/>
    <w:rsid w:val="00F27622"/>
    <w:rsid w:val="00F277B3"/>
    <w:rsid w:val="00F3104A"/>
    <w:rsid w:val="00F313F4"/>
    <w:rsid w:val="00F31601"/>
    <w:rsid w:val="00F3183D"/>
    <w:rsid w:val="00F32053"/>
    <w:rsid w:val="00F33CCF"/>
    <w:rsid w:val="00F3435D"/>
    <w:rsid w:val="00F34699"/>
    <w:rsid w:val="00F36576"/>
    <w:rsid w:val="00F36CA0"/>
    <w:rsid w:val="00F40F25"/>
    <w:rsid w:val="00F4156B"/>
    <w:rsid w:val="00F41A2E"/>
    <w:rsid w:val="00F422D2"/>
    <w:rsid w:val="00F42918"/>
    <w:rsid w:val="00F42A6A"/>
    <w:rsid w:val="00F43274"/>
    <w:rsid w:val="00F433AE"/>
    <w:rsid w:val="00F44D26"/>
    <w:rsid w:val="00F44D4F"/>
    <w:rsid w:val="00F44E83"/>
    <w:rsid w:val="00F4531A"/>
    <w:rsid w:val="00F4555D"/>
    <w:rsid w:val="00F45FAF"/>
    <w:rsid w:val="00F4658C"/>
    <w:rsid w:val="00F46664"/>
    <w:rsid w:val="00F46C14"/>
    <w:rsid w:val="00F505CB"/>
    <w:rsid w:val="00F50877"/>
    <w:rsid w:val="00F509CE"/>
    <w:rsid w:val="00F5132F"/>
    <w:rsid w:val="00F5238A"/>
    <w:rsid w:val="00F52CEF"/>
    <w:rsid w:val="00F54400"/>
    <w:rsid w:val="00F55351"/>
    <w:rsid w:val="00F5582C"/>
    <w:rsid w:val="00F574DC"/>
    <w:rsid w:val="00F60517"/>
    <w:rsid w:val="00F609E6"/>
    <w:rsid w:val="00F60B45"/>
    <w:rsid w:val="00F60B50"/>
    <w:rsid w:val="00F60C0A"/>
    <w:rsid w:val="00F61CFA"/>
    <w:rsid w:val="00F62366"/>
    <w:rsid w:val="00F62C43"/>
    <w:rsid w:val="00F62E32"/>
    <w:rsid w:val="00F630A0"/>
    <w:rsid w:val="00F63CA0"/>
    <w:rsid w:val="00F640AE"/>
    <w:rsid w:val="00F64714"/>
    <w:rsid w:val="00F64B14"/>
    <w:rsid w:val="00F64D6C"/>
    <w:rsid w:val="00F65D77"/>
    <w:rsid w:val="00F67521"/>
    <w:rsid w:val="00F67B65"/>
    <w:rsid w:val="00F67C10"/>
    <w:rsid w:val="00F67D57"/>
    <w:rsid w:val="00F71FF2"/>
    <w:rsid w:val="00F733FA"/>
    <w:rsid w:val="00F738F0"/>
    <w:rsid w:val="00F74A50"/>
    <w:rsid w:val="00F768B3"/>
    <w:rsid w:val="00F76A78"/>
    <w:rsid w:val="00F771A8"/>
    <w:rsid w:val="00F77337"/>
    <w:rsid w:val="00F80B23"/>
    <w:rsid w:val="00F81B60"/>
    <w:rsid w:val="00F81B7F"/>
    <w:rsid w:val="00F82298"/>
    <w:rsid w:val="00F82463"/>
    <w:rsid w:val="00F82965"/>
    <w:rsid w:val="00F83C85"/>
    <w:rsid w:val="00F83DDE"/>
    <w:rsid w:val="00F85632"/>
    <w:rsid w:val="00F86EEB"/>
    <w:rsid w:val="00F87458"/>
    <w:rsid w:val="00F87C60"/>
    <w:rsid w:val="00F91C36"/>
    <w:rsid w:val="00F91D27"/>
    <w:rsid w:val="00F92BBD"/>
    <w:rsid w:val="00F92D85"/>
    <w:rsid w:val="00F937F4"/>
    <w:rsid w:val="00F94104"/>
    <w:rsid w:val="00F95621"/>
    <w:rsid w:val="00F957F2"/>
    <w:rsid w:val="00F962F8"/>
    <w:rsid w:val="00F9633A"/>
    <w:rsid w:val="00F963E0"/>
    <w:rsid w:val="00F96C01"/>
    <w:rsid w:val="00F96F0B"/>
    <w:rsid w:val="00F971B2"/>
    <w:rsid w:val="00F97D02"/>
    <w:rsid w:val="00FA0169"/>
    <w:rsid w:val="00FA059E"/>
    <w:rsid w:val="00FA0F24"/>
    <w:rsid w:val="00FA101A"/>
    <w:rsid w:val="00FA10AA"/>
    <w:rsid w:val="00FA377C"/>
    <w:rsid w:val="00FA3BCA"/>
    <w:rsid w:val="00FA44C0"/>
    <w:rsid w:val="00FA50F5"/>
    <w:rsid w:val="00FA6621"/>
    <w:rsid w:val="00FA678A"/>
    <w:rsid w:val="00FA6820"/>
    <w:rsid w:val="00FA71F6"/>
    <w:rsid w:val="00FA7CD0"/>
    <w:rsid w:val="00FA7F57"/>
    <w:rsid w:val="00FB029B"/>
    <w:rsid w:val="00FB1260"/>
    <w:rsid w:val="00FB13B3"/>
    <w:rsid w:val="00FB17DF"/>
    <w:rsid w:val="00FB1C93"/>
    <w:rsid w:val="00FB1D5A"/>
    <w:rsid w:val="00FB20BA"/>
    <w:rsid w:val="00FB4D31"/>
    <w:rsid w:val="00FB4F76"/>
    <w:rsid w:val="00FB5698"/>
    <w:rsid w:val="00FB5B99"/>
    <w:rsid w:val="00FB6583"/>
    <w:rsid w:val="00FB7EA6"/>
    <w:rsid w:val="00FC21AA"/>
    <w:rsid w:val="00FC2DB8"/>
    <w:rsid w:val="00FC2E79"/>
    <w:rsid w:val="00FC4170"/>
    <w:rsid w:val="00FC46F4"/>
    <w:rsid w:val="00FC5494"/>
    <w:rsid w:val="00FC5672"/>
    <w:rsid w:val="00FC5723"/>
    <w:rsid w:val="00FC5A6A"/>
    <w:rsid w:val="00FC5EA8"/>
    <w:rsid w:val="00FC604E"/>
    <w:rsid w:val="00FC71EF"/>
    <w:rsid w:val="00FC7F50"/>
    <w:rsid w:val="00FD1104"/>
    <w:rsid w:val="00FD168A"/>
    <w:rsid w:val="00FD1C8A"/>
    <w:rsid w:val="00FD2871"/>
    <w:rsid w:val="00FD2C3B"/>
    <w:rsid w:val="00FD2DE5"/>
    <w:rsid w:val="00FD3C6E"/>
    <w:rsid w:val="00FD53D6"/>
    <w:rsid w:val="00FD5F98"/>
    <w:rsid w:val="00FD656C"/>
    <w:rsid w:val="00FD6AE1"/>
    <w:rsid w:val="00FD6E61"/>
    <w:rsid w:val="00FE0F98"/>
    <w:rsid w:val="00FE141B"/>
    <w:rsid w:val="00FE17A7"/>
    <w:rsid w:val="00FE19D3"/>
    <w:rsid w:val="00FE2C66"/>
    <w:rsid w:val="00FE2F2B"/>
    <w:rsid w:val="00FE31B4"/>
    <w:rsid w:val="00FE3B47"/>
    <w:rsid w:val="00FE4C62"/>
    <w:rsid w:val="00FE4D58"/>
    <w:rsid w:val="00FE5A60"/>
    <w:rsid w:val="00FE6032"/>
    <w:rsid w:val="00FE6C5A"/>
    <w:rsid w:val="00FE70DB"/>
    <w:rsid w:val="00FE7432"/>
    <w:rsid w:val="00FE7749"/>
    <w:rsid w:val="00FE7A6B"/>
    <w:rsid w:val="00FF0106"/>
    <w:rsid w:val="00FF0718"/>
    <w:rsid w:val="00FF09E9"/>
    <w:rsid w:val="00FF1C5D"/>
    <w:rsid w:val="00FF2338"/>
    <w:rsid w:val="00FF3281"/>
    <w:rsid w:val="00FF4305"/>
    <w:rsid w:val="00FF43D2"/>
    <w:rsid w:val="00FF5262"/>
    <w:rsid w:val="00FF6C3C"/>
    <w:rsid w:val="00FF72F4"/>
    <w:rsid w:val="00FF7E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annotation text" w:uiPriority="0"/>
    <w:lsdException w:name="caption" w:semiHidden="0" w:uiPriority="0" w:unhideWhenUsed="0" w:qFormat="1"/>
    <w:lsdException w:name="footnote reference" w:uiPriority="0"/>
    <w:lsdException w:name="annotation reference" w:uiPriority="0"/>
    <w:lsdException w:name="page number" w:uiPriority="0"/>
    <w:lsdException w:name="endnote text" w:uiPriority="0"/>
    <w:lsdException w:name="toa heading" w:uiPriority="0"/>
    <w:lsdException w:name="List Bullet" w:uiPriority="0"/>
    <w:lsdException w:name="List Number" w:uiPriority="0"/>
    <w:lsdException w:name="List Bullet 2"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lock Text"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Plain Text" w:uiPriority="0"/>
    <w:lsdException w:name="Normal (Web)" w:uiPriority="0"/>
    <w:lsdException w:name="HTML Preformatted" w:uiPriority="0"/>
    <w:lsdException w:name="annotation subject" w:uiPriority="0"/>
    <w:lsdException w:name="Table Grid" w:semiHidden="0" w:uiPriority="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0"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0" w:unhideWhenUsed="0" w:qFormat="1"/>
  </w:latentStyles>
  <w:style w:type="paragraph" w:default="1" w:styleId="Normal">
    <w:name w:val="Normal"/>
    <w:qFormat/>
    <w:rsid w:val="009B064B"/>
    <w:rPr>
      <w:rFonts w:ascii="Times New Roman" w:eastAsia="Times New Roman" w:hAnsi="Times New Roman"/>
      <w:sz w:val="24"/>
      <w:szCs w:val="22"/>
    </w:rPr>
  </w:style>
  <w:style w:type="paragraph" w:styleId="Heading1">
    <w:name w:val="heading 1"/>
    <w:basedOn w:val="Normal"/>
    <w:next w:val="Normal"/>
    <w:link w:val="Heading1Char"/>
    <w:qFormat/>
    <w:rsid w:val="00EB68A1"/>
    <w:pPr>
      <w:keepNext/>
      <w:spacing w:after="320"/>
      <w:outlineLvl w:val="0"/>
    </w:pPr>
    <w:rPr>
      <w:rFonts w:ascii="Arial" w:eastAsia="Calibri" w:hAnsi="Arial"/>
      <w:b/>
      <w:sz w:val="18"/>
      <w:szCs w:val="18"/>
    </w:rPr>
  </w:style>
  <w:style w:type="paragraph" w:styleId="Heading2">
    <w:name w:val="heading 2"/>
    <w:aliases w:val="2 Order Heading"/>
    <w:basedOn w:val="Normal"/>
    <w:next w:val="Normal"/>
    <w:link w:val="Heading2Char"/>
    <w:qFormat/>
    <w:rsid w:val="00EB68A1"/>
    <w:pPr>
      <w:keepNext/>
      <w:outlineLvl w:val="1"/>
    </w:pPr>
    <w:rPr>
      <w:rFonts w:ascii="Arial" w:eastAsia="Calibri" w:hAnsi="Arial"/>
      <w:b/>
      <w:bCs/>
      <w:iCs/>
      <w:sz w:val="28"/>
      <w:szCs w:val="28"/>
    </w:rPr>
  </w:style>
  <w:style w:type="paragraph" w:styleId="Heading3">
    <w:name w:val="heading 3"/>
    <w:basedOn w:val="Normal"/>
    <w:next w:val="Normal"/>
    <w:link w:val="Heading3Char"/>
    <w:qFormat/>
    <w:rsid w:val="00EB68A1"/>
    <w:pPr>
      <w:keepNext/>
      <w:outlineLvl w:val="2"/>
    </w:pPr>
    <w:rPr>
      <w:rFonts w:ascii="Arial" w:eastAsia="Calibri" w:hAnsi="Arial"/>
      <w:b/>
      <w:bCs/>
      <w:i/>
      <w:sz w:val="26"/>
      <w:szCs w:val="26"/>
    </w:rPr>
  </w:style>
  <w:style w:type="paragraph" w:styleId="Heading4">
    <w:name w:val="heading 4"/>
    <w:basedOn w:val="Normal"/>
    <w:next w:val="Normal"/>
    <w:link w:val="Heading4Char"/>
    <w:autoRedefine/>
    <w:qFormat/>
    <w:rsid w:val="00352157"/>
    <w:pPr>
      <w:keepNext/>
      <w:outlineLvl w:val="3"/>
    </w:pPr>
    <w:rPr>
      <w:rFonts w:eastAsia="Calibri"/>
      <w:bCs/>
      <w:sz w:val="28"/>
      <w:szCs w:val="28"/>
    </w:rPr>
  </w:style>
  <w:style w:type="paragraph" w:styleId="Heading5">
    <w:name w:val="heading 5"/>
    <w:aliases w:val="5 Order Heading,3 Order Header"/>
    <w:basedOn w:val="Normal"/>
    <w:next w:val="Normal"/>
    <w:link w:val="Heading5Char"/>
    <w:autoRedefine/>
    <w:uiPriority w:val="9"/>
    <w:qFormat/>
    <w:rsid w:val="00AF533D"/>
    <w:pPr>
      <w:outlineLvl w:val="4"/>
    </w:pPr>
    <w:rPr>
      <w:rFonts w:eastAsia="Calibri"/>
      <w:b/>
      <w:bCs/>
      <w:i/>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2 Order Heading Char"/>
    <w:link w:val="Heading2"/>
    <w:rsid w:val="00EB68A1"/>
    <w:rPr>
      <w:rFonts w:ascii="Arial" w:hAnsi="Arial" w:cs="Arial"/>
      <w:b/>
      <w:bCs/>
      <w:iCs/>
      <w:sz w:val="28"/>
      <w:szCs w:val="28"/>
    </w:rPr>
  </w:style>
  <w:style w:type="character" w:customStyle="1" w:styleId="Heading1Char">
    <w:name w:val="Heading 1 Char"/>
    <w:link w:val="Heading1"/>
    <w:rsid w:val="00EB68A1"/>
    <w:rPr>
      <w:rFonts w:ascii="Arial" w:hAnsi="Arial" w:cs="Times New Roman"/>
      <w:b/>
      <w:sz w:val="18"/>
      <w:szCs w:val="18"/>
    </w:rPr>
  </w:style>
  <w:style w:type="paragraph" w:styleId="Header">
    <w:name w:val="header"/>
    <w:basedOn w:val="Normal"/>
    <w:link w:val="HeaderChar"/>
    <w:uiPriority w:val="99"/>
    <w:rsid w:val="00FC21AA"/>
    <w:pPr>
      <w:tabs>
        <w:tab w:val="center" w:pos="4320"/>
        <w:tab w:val="right" w:pos="8640"/>
      </w:tabs>
    </w:pPr>
    <w:rPr>
      <w:rFonts w:eastAsia="Calibri"/>
      <w:sz w:val="22"/>
    </w:rPr>
  </w:style>
  <w:style w:type="paragraph" w:styleId="Footer">
    <w:name w:val="footer"/>
    <w:basedOn w:val="Normal"/>
    <w:link w:val="FooterChar"/>
    <w:uiPriority w:val="99"/>
    <w:rsid w:val="00FC21AA"/>
    <w:pPr>
      <w:tabs>
        <w:tab w:val="center" w:pos="4320"/>
        <w:tab w:val="right" w:pos="8640"/>
      </w:tabs>
    </w:pPr>
    <w:rPr>
      <w:rFonts w:ascii="Calibri" w:eastAsia="Calibri" w:hAnsi="Calibri"/>
      <w:szCs w:val="24"/>
    </w:rPr>
  </w:style>
  <w:style w:type="character" w:styleId="CommentReference">
    <w:name w:val="annotation reference"/>
    <w:semiHidden/>
    <w:rsid w:val="00FC21AA"/>
    <w:rPr>
      <w:rFonts w:cs="Times New Roman"/>
      <w:sz w:val="16"/>
      <w:szCs w:val="16"/>
    </w:rPr>
  </w:style>
  <w:style w:type="paragraph" w:styleId="CommentText">
    <w:name w:val="annotation text"/>
    <w:basedOn w:val="Normal"/>
    <w:link w:val="CommentTextChar"/>
    <w:semiHidden/>
    <w:rsid w:val="00543F4D"/>
    <w:rPr>
      <w:rFonts w:eastAsia="Calibri"/>
      <w:sz w:val="20"/>
      <w:szCs w:val="20"/>
    </w:rPr>
  </w:style>
  <w:style w:type="paragraph" w:styleId="BalloonText">
    <w:name w:val="Balloon Text"/>
    <w:basedOn w:val="Normal"/>
    <w:link w:val="BalloonTextChar"/>
    <w:uiPriority w:val="99"/>
    <w:semiHidden/>
    <w:rsid w:val="00FC21AA"/>
    <w:rPr>
      <w:rFonts w:ascii="Tahoma" w:eastAsia="Calibri" w:hAnsi="Tahoma"/>
      <w:sz w:val="16"/>
      <w:szCs w:val="16"/>
    </w:rPr>
  </w:style>
  <w:style w:type="paragraph" w:customStyle="1" w:styleId="PACNReportHeader2">
    <w:name w:val="PACN Report Header2"/>
    <w:basedOn w:val="Heading3"/>
    <w:link w:val="PACNReportHeader2Char"/>
    <w:rsid w:val="00FC604E"/>
    <w:pPr>
      <w:spacing w:before="360"/>
    </w:pPr>
    <w:rPr>
      <w:i w:val="0"/>
      <w:sz w:val="28"/>
      <w:szCs w:val="20"/>
    </w:rPr>
  </w:style>
  <w:style w:type="paragraph" w:styleId="CommentSubject">
    <w:name w:val="annotation subject"/>
    <w:basedOn w:val="CommentText"/>
    <w:next w:val="CommentText"/>
    <w:link w:val="CommentSubjectChar"/>
    <w:semiHidden/>
    <w:rsid w:val="00916310"/>
    <w:rPr>
      <w:b/>
      <w:bCs/>
    </w:rPr>
  </w:style>
  <w:style w:type="paragraph" w:styleId="Caption">
    <w:name w:val="caption"/>
    <w:aliases w:val="Caption Text"/>
    <w:basedOn w:val="Normal"/>
    <w:next w:val="Normal"/>
    <w:link w:val="CaptionChar"/>
    <w:qFormat/>
    <w:rsid w:val="00A7559E"/>
    <w:rPr>
      <w:rFonts w:ascii="Arial" w:eastAsia="Calibri" w:hAnsi="Arial"/>
      <w:bCs/>
      <w:sz w:val="18"/>
      <w:szCs w:val="18"/>
    </w:rPr>
  </w:style>
  <w:style w:type="paragraph" w:customStyle="1" w:styleId="TableCaption">
    <w:name w:val="Table Caption"/>
    <w:basedOn w:val="Normal"/>
    <w:link w:val="TableCaptionChar"/>
    <w:rsid w:val="005F1754"/>
    <w:rPr>
      <w:rFonts w:eastAsia="Calibri"/>
      <w:szCs w:val="20"/>
    </w:rPr>
  </w:style>
  <w:style w:type="paragraph" w:styleId="TOC2">
    <w:name w:val="toc 2"/>
    <w:basedOn w:val="TOC1"/>
    <w:next w:val="nrpsNormal"/>
    <w:link w:val="TOC2Char"/>
    <w:uiPriority w:val="39"/>
    <w:qFormat/>
    <w:rsid w:val="009B064B"/>
    <w:pPr>
      <w:tabs>
        <w:tab w:val="right" w:leader="dot" w:pos="9350"/>
      </w:tabs>
      <w:ind w:left="432"/>
    </w:pPr>
  </w:style>
  <w:style w:type="table" w:styleId="TableGrid">
    <w:name w:val="Table Grid"/>
    <w:basedOn w:val="TableNormal"/>
    <w:rsid w:val="00AF7E58"/>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48121E"/>
    <w:rPr>
      <w:rFonts w:ascii="Courier New" w:eastAsia="Calibri" w:hAnsi="Courier New"/>
      <w:sz w:val="20"/>
      <w:szCs w:val="20"/>
    </w:rPr>
  </w:style>
  <w:style w:type="character" w:styleId="PageNumber">
    <w:name w:val="page number"/>
    <w:rsid w:val="005B3AC5"/>
    <w:rPr>
      <w:rFonts w:cs="Times New Roman"/>
    </w:rPr>
  </w:style>
  <w:style w:type="paragraph" w:customStyle="1" w:styleId="PACNReportHeader1">
    <w:name w:val="PACN Report Header1"/>
    <w:basedOn w:val="Heading3"/>
    <w:rsid w:val="00E81077"/>
    <w:pPr>
      <w:spacing w:before="360" w:after="120"/>
    </w:pPr>
    <w:rPr>
      <w:bCs w:val="0"/>
      <w:caps/>
      <w:color w:val="000000"/>
      <w:sz w:val="28"/>
      <w:szCs w:val="24"/>
    </w:rPr>
  </w:style>
  <w:style w:type="character" w:customStyle="1" w:styleId="PACNReportHeader2Char">
    <w:name w:val="PACN Report Header2 Char"/>
    <w:link w:val="PACNReportHeader2"/>
    <w:rsid w:val="00E81077"/>
    <w:rPr>
      <w:rFonts w:ascii="Arial" w:hAnsi="Arial" w:cs="Times New Roman"/>
      <w:b/>
      <w:bCs/>
      <w:sz w:val="28"/>
      <w:lang w:val="en-US" w:eastAsia="en-US" w:bidi="ar-SA"/>
    </w:rPr>
  </w:style>
  <w:style w:type="character" w:customStyle="1" w:styleId="PACNReportNormalTextChar">
    <w:name w:val="PACN Report NormalText Char"/>
    <w:link w:val="PACNReportNormalText"/>
    <w:rsid w:val="00E81077"/>
    <w:rPr>
      <w:rFonts w:ascii="Arial" w:hAnsi="Arial" w:cs="Arial"/>
      <w:color w:val="000000"/>
      <w:sz w:val="24"/>
      <w:szCs w:val="24"/>
      <w:lang w:val="en-US" w:eastAsia="en-US" w:bidi="ar-SA"/>
    </w:rPr>
  </w:style>
  <w:style w:type="paragraph" w:customStyle="1" w:styleId="PACNReportNormalText">
    <w:name w:val="PACN Report NormalText"/>
    <w:basedOn w:val="Normal"/>
    <w:link w:val="PACNReportNormalTextChar"/>
    <w:rsid w:val="00E81077"/>
    <w:rPr>
      <w:rFonts w:ascii="Arial" w:eastAsia="Calibri" w:hAnsi="Arial" w:cs="Arial"/>
      <w:color w:val="000000"/>
      <w:szCs w:val="24"/>
    </w:rPr>
  </w:style>
  <w:style w:type="character" w:styleId="Hyperlink">
    <w:name w:val="Hyperlink"/>
    <w:uiPriority w:val="99"/>
    <w:rsid w:val="0073010A"/>
    <w:rPr>
      <w:rFonts w:ascii="Times New Roman" w:hAnsi="Times New Roman" w:cs="Times New Roman"/>
      <w:color w:val="auto"/>
      <w:sz w:val="20"/>
      <w:szCs w:val="20"/>
      <w:u w:val="single"/>
    </w:rPr>
  </w:style>
  <w:style w:type="paragraph" w:styleId="ListBullet">
    <w:name w:val="List Bullet"/>
    <w:basedOn w:val="Normal"/>
    <w:autoRedefine/>
    <w:rsid w:val="0073010A"/>
    <w:pPr>
      <w:numPr>
        <w:numId w:val="1"/>
      </w:numPr>
    </w:pPr>
  </w:style>
  <w:style w:type="character" w:styleId="FollowedHyperlink">
    <w:name w:val="FollowedHyperlink"/>
    <w:rsid w:val="00EE5D99"/>
    <w:rPr>
      <w:rFonts w:cs="Times New Roman"/>
      <w:color w:val="800080"/>
      <w:u w:val="single"/>
    </w:rPr>
  </w:style>
  <w:style w:type="paragraph" w:styleId="TOAHeading">
    <w:name w:val="toa heading"/>
    <w:basedOn w:val="Normal"/>
    <w:next w:val="Normal"/>
    <w:semiHidden/>
    <w:rsid w:val="004114CC"/>
    <w:pPr>
      <w:spacing w:before="120"/>
    </w:pPr>
    <w:rPr>
      <w:rFonts w:ascii="Arial" w:hAnsi="Arial" w:cs="Arial"/>
      <w:b/>
      <w:color w:val="000000"/>
    </w:rPr>
  </w:style>
  <w:style w:type="paragraph" w:styleId="BodyText">
    <w:name w:val="Body Text"/>
    <w:basedOn w:val="Normal"/>
    <w:link w:val="BodyTextChar"/>
    <w:rsid w:val="004114CC"/>
    <w:pPr>
      <w:spacing w:after="120"/>
    </w:pPr>
    <w:rPr>
      <w:rFonts w:ascii="Arial" w:eastAsia="Calibri" w:hAnsi="Arial"/>
      <w:color w:val="000000"/>
      <w:szCs w:val="24"/>
    </w:rPr>
  </w:style>
  <w:style w:type="paragraph" w:styleId="BodyTextIndent">
    <w:name w:val="Body Text Indent"/>
    <w:basedOn w:val="Normal"/>
    <w:next w:val="Normal"/>
    <w:link w:val="BodyTextIndentChar"/>
    <w:rsid w:val="004114CC"/>
    <w:pPr>
      <w:autoSpaceDE w:val="0"/>
      <w:autoSpaceDN w:val="0"/>
      <w:adjustRightInd w:val="0"/>
    </w:pPr>
    <w:rPr>
      <w:rFonts w:ascii="Calibri" w:eastAsia="Calibri" w:hAnsi="Calibri"/>
      <w:szCs w:val="24"/>
    </w:rPr>
  </w:style>
  <w:style w:type="paragraph" w:customStyle="1" w:styleId="PACNReportTitle">
    <w:name w:val="PACN Report Title"/>
    <w:basedOn w:val="Title"/>
    <w:rsid w:val="004114CC"/>
    <w:pPr>
      <w:spacing w:before="40" w:after="40"/>
    </w:pPr>
    <w:rPr>
      <w:caps/>
      <w:color w:val="000000"/>
      <w:sz w:val="28"/>
      <w:szCs w:val="28"/>
    </w:rPr>
  </w:style>
  <w:style w:type="character" w:customStyle="1" w:styleId="PACNReportCoverSmallTextChar">
    <w:name w:val="PACN Report Cover Small Text Char"/>
    <w:link w:val="PACNReportCoverSmallText"/>
    <w:rsid w:val="004114CC"/>
    <w:rPr>
      <w:rFonts w:ascii="Arial" w:hAnsi="Arial" w:cs="Arial"/>
      <w:color w:val="000000"/>
      <w:sz w:val="24"/>
      <w:szCs w:val="24"/>
      <w:lang w:val="en-US" w:eastAsia="en-US" w:bidi="ar-SA"/>
    </w:rPr>
  </w:style>
  <w:style w:type="paragraph" w:customStyle="1" w:styleId="PACNReportCoverSmallText">
    <w:name w:val="PACN Report Cover Small Text"/>
    <w:basedOn w:val="Heading1"/>
    <w:link w:val="PACNReportCoverSmallTextChar"/>
    <w:rsid w:val="004114CC"/>
    <w:pPr>
      <w:jc w:val="center"/>
    </w:pPr>
    <w:rPr>
      <w:rFonts w:cs="Arial"/>
      <w:b w:val="0"/>
      <w:color w:val="000000"/>
      <w:sz w:val="24"/>
      <w:szCs w:val="24"/>
    </w:rPr>
  </w:style>
  <w:style w:type="character" w:customStyle="1" w:styleId="PACNReportNormalTextChar3">
    <w:name w:val="PACN Report Normal Text Char3"/>
    <w:link w:val="PACNReportNormalText0"/>
    <w:rsid w:val="004114CC"/>
    <w:rPr>
      <w:rFonts w:ascii="Arial" w:hAnsi="Arial" w:cs="Arial"/>
      <w:color w:val="000000"/>
      <w:sz w:val="24"/>
      <w:szCs w:val="24"/>
      <w:lang w:val="en-US" w:eastAsia="en-US" w:bidi="ar-SA"/>
    </w:rPr>
  </w:style>
  <w:style w:type="paragraph" w:customStyle="1" w:styleId="PACNReportNormalText0">
    <w:name w:val="PACN Report Normal Text"/>
    <w:basedOn w:val="Normal"/>
    <w:link w:val="PACNReportNormalTextChar3"/>
    <w:rsid w:val="004114CC"/>
    <w:rPr>
      <w:rFonts w:ascii="Arial" w:eastAsia="Calibri" w:hAnsi="Arial" w:cs="Arial"/>
      <w:color w:val="000000"/>
      <w:szCs w:val="24"/>
    </w:rPr>
  </w:style>
  <w:style w:type="paragraph" w:customStyle="1" w:styleId="PACNReportCoverPagetitles">
    <w:name w:val="PACN Report Cover Page titles"/>
    <w:basedOn w:val="Normal"/>
    <w:next w:val="TOAHeading"/>
    <w:rsid w:val="004114CC"/>
    <w:pPr>
      <w:spacing w:before="240" w:after="60"/>
    </w:pPr>
    <w:rPr>
      <w:rFonts w:ascii="Arial" w:hAnsi="Arial"/>
      <w:b/>
      <w:szCs w:val="20"/>
    </w:rPr>
  </w:style>
  <w:style w:type="paragraph" w:customStyle="1" w:styleId="PACNReportTableBodyText">
    <w:name w:val="PACN Report Table Body Text"/>
    <w:basedOn w:val="Normal"/>
    <w:rsid w:val="004114CC"/>
    <w:pPr>
      <w:spacing w:after="60"/>
    </w:pPr>
    <w:rPr>
      <w:rFonts w:ascii="Arial" w:hAnsi="Arial"/>
      <w:sz w:val="20"/>
      <w:szCs w:val="20"/>
    </w:rPr>
  </w:style>
  <w:style w:type="paragraph" w:styleId="Title">
    <w:name w:val="Title"/>
    <w:basedOn w:val="Normal"/>
    <w:link w:val="TitleChar"/>
    <w:qFormat/>
    <w:rsid w:val="00EB68A1"/>
    <w:pPr>
      <w:pBdr>
        <w:bottom w:val="single" w:sz="8" w:space="4" w:color="4F81BD"/>
      </w:pBdr>
      <w:spacing w:after="300"/>
    </w:pPr>
    <w:rPr>
      <w:rFonts w:ascii="Cambria" w:eastAsia="Calibri" w:hAnsi="Cambria"/>
      <w:color w:val="17365D"/>
      <w:spacing w:val="5"/>
      <w:kern w:val="28"/>
      <w:sz w:val="52"/>
      <w:szCs w:val="52"/>
    </w:rPr>
  </w:style>
  <w:style w:type="paragraph" w:styleId="TOC1">
    <w:name w:val="toc 1"/>
    <w:next w:val="nrpsNormal"/>
    <w:uiPriority w:val="39"/>
    <w:qFormat/>
    <w:rsid w:val="009B064B"/>
    <w:pPr>
      <w:spacing w:after="240"/>
      <w:ind w:right="1080"/>
    </w:pPr>
    <w:rPr>
      <w:rFonts w:ascii="Times New Roman" w:eastAsia="Times New Roman" w:hAnsi="Times New Roman"/>
      <w:noProof/>
      <w:sz w:val="24"/>
      <w:szCs w:val="24"/>
    </w:rPr>
  </w:style>
  <w:style w:type="paragraph" w:styleId="TOC3">
    <w:name w:val="toc 3"/>
    <w:basedOn w:val="TOC2"/>
    <w:next w:val="nrpsNormal"/>
    <w:link w:val="TOC3Char"/>
    <w:uiPriority w:val="39"/>
    <w:qFormat/>
    <w:rsid w:val="009B064B"/>
    <w:pPr>
      <w:ind w:left="720"/>
    </w:pPr>
  </w:style>
  <w:style w:type="paragraph" w:customStyle="1" w:styleId="StyleCovertext9pt12ptleadArial8ptBoldBefore6pt">
    <w:name w:val="Style Cover text 9 pt12 pt lead + Arial 8 pt Bold Before:  6 pt"/>
    <w:basedOn w:val="Normal"/>
    <w:next w:val="Normal"/>
    <w:link w:val="StyleCovertext9pt12ptleadArial8ptBoldBefore6ptChar"/>
    <w:autoRedefine/>
    <w:rsid w:val="00352157"/>
    <w:pPr>
      <w:spacing w:before="120"/>
    </w:pPr>
    <w:rPr>
      <w:rFonts w:ascii="Arial" w:eastAsia="Calibri" w:hAnsi="Arial"/>
      <w:b/>
      <w:bCs/>
      <w:sz w:val="16"/>
      <w:szCs w:val="20"/>
    </w:rPr>
  </w:style>
  <w:style w:type="paragraph" w:styleId="TOC9">
    <w:name w:val="toc 9"/>
    <w:basedOn w:val="Normal"/>
    <w:next w:val="Normal"/>
    <w:autoRedefine/>
    <w:semiHidden/>
    <w:rsid w:val="00D47A7E"/>
    <w:pPr>
      <w:numPr>
        <w:numId w:val="70"/>
      </w:numPr>
      <w:tabs>
        <w:tab w:val="left" w:pos="1080"/>
      </w:tabs>
      <w:ind w:left="360"/>
    </w:pPr>
  </w:style>
  <w:style w:type="paragraph" w:styleId="TableofFigures">
    <w:name w:val="table of figures"/>
    <w:basedOn w:val="Normal"/>
    <w:next w:val="Normal"/>
    <w:uiPriority w:val="99"/>
    <w:rsid w:val="009B064B"/>
    <w:pPr>
      <w:spacing w:after="240"/>
      <w:ind w:right="864"/>
    </w:pPr>
    <w:rPr>
      <w:color w:val="000000" w:themeColor="text1"/>
      <w:szCs w:val="24"/>
    </w:rPr>
  </w:style>
  <w:style w:type="paragraph" w:styleId="EndnoteText">
    <w:name w:val="endnote text"/>
    <w:basedOn w:val="Normal"/>
    <w:link w:val="EndnoteTextChar"/>
    <w:semiHidden/>
    <w:rsid w:val="00352157"/>
    <w:pPr>
      <w:widowControl w:val="0"/>
    </w:pPr>
    <w:rPr>
      <w:rFonts w:ascii="Press Rmn 12pt" w:eastAsia="Calibri" w:hAnsi="Press Rmn 12pt"/>
      <w:szCs w:val="20"/>
    </w:rPr>
  </w:style>
  <w:style w:type="paragraph" w:customStyle="1" w:styleId="StyleCovertext9ptnoleadArial8ptBold">
    <w:name w:val="Style Cover text 9ptno lead + Arial 8 pt Bold"/>
    <w:basedOn w:val="Normal"/>
    <w:next w:val="Normal"/>
    <w:autoRedefine/>
    <w:rsid w:val="00352157"/>
    <w:rPr>
      <w:rFonts w:ascii="Arial" w:hAnsi="Arial"/>
      <w:b/>
      <w:bCs/>
      <w:sz w:val="16"/>
    </w:rPr>
  </w:style>
  <w:style w:type="paragraph" w:customStyle="1" w:styleId="StyleCovertext9pt12ptleadArial8ptBoldBefore0pt">
    <w:name w:val="Style Cover text 9 pt12 pt lead + Arial 8 pt Bold Before:  0 pt"/>
    <w:basedOn w:val="Normal"/>
    <w:autoRedefine/>
    <w:rsid w:val="00352157"/>
    <w:rPr>
      <w:rFonts w:ascii="Arial" w:hAnsi="Arial"/>
      <w:b/>
      <w:bCs/>
      <w:sz w:val="16"/>
      <w:szCs w:val="20"/>
    </w:rPr>
  </w:style>
  <w:style w:type="paragraph" w:styleId="BlockText">
    <w:name w:val="Block Text"/>
    <w:basedOn w:val="Normal"/>
    <w:rsid w:val="00352157"/>
    <w:pPr>
      <w:tabs>
        <w:tab w:val="left" w:pos="446"/>
        <w:tab w:val="right" w:pos="8460"/>
      </w:tabs>
      <w:ind w:left="446" w:right="2160" w:hanging="446"/>
    </w:pPr>
  </w:style>
  <w:style w:type="paragraph" w:customStyle="1" w:styleId="Covertext9pt">
    <w:name w:val="Cover text 9 pt"/>
    <w:aliases w:val="12 pt lead"/>
    <w:basedOn w:val="Normal"/>
    <w:rsid w:val="00352157"/>
    <w:pPr>
      <w:spacing w:before="240"/>
    </w:pPr>
    <w:rPr>
      <w:sz w:val="18"/>
    </w:rPr>
  </w:style>
  <w:style w:type="paragraph" w:customStyle="1" w:styleId="Covertext9pt0">
    <w:name w:val="Cover text 9pt"/>
    <w:aliases w:val="no lead"/>
    <w:basedOn w:val="Covertext9pt"/>
    <w:rsid w:val="00352157"/>
    <w:pPr>
      <w:spacing w:before="0"/>
    </w:pPr>
  </w:style>
  <w:style w:type="paragraph" w:customStyle="1" w:styleId="CoverTitle">
    <w:name w:val="Cover Title"/>
    <w:basedOn w:val="Normal"/>
    <w:link w:val="CoverTitleChar"/>
    <w:rsid w:val="00352157"/>
    <w:pPr>
      <w:spacing w:before="360"/>
      <w:ind w:right="1440"/>
    </w:pPr>
    <w:rPr>
      <w:rFonts w:ascii="Calibri" w:eastAsia="Calibri" w:hAnsi="Calibri"/>
      <w:b/>
      <w:bCs/>
      <w:sz w:val="28"/>
      <w:szCs w:val="20"/>
    </w:rPr>
  </w:style>
  <w:style w:type="paragraph" w:customStyle="1" w:styleId="ReportNumber">
    <w:name w:val="Report Number"/>
    <w:basedOn w:val="Normal"/>
    <w:rsid w:val="00352157"/>
    <w:pPr>
      <w:spacing w:before="240"/>
    </w:pPr>
    <w:rPr>
      <w:szCs w:val="20"/>
    </w:rPr>
  </w:style>
  <w:style w:type="paragraph" w:customStyle="1" w:styleId="AuthorByline">
    <w:name w:val="Author Byline"/>
    <w:basedOn w:val="Normal"/>
    <w:rsid w:val="00352157"/>
    <w:pPr>
      <w:autoSpaceDE w:val="0"/>
      <w:autoSpaceDN w:val="0"/>
      <w:adjustRightInd w:val="0"/>
    </w:pPr>
    <w:rPr>
      <w:bCs/>
    </w:rPr>
  </w:style>
  <w:style w:type="paragraph" w:customStyle="1" w:styleId="StyleCovertext9pt12ptleadArial8ptBold">
    <w:name w:val="Style Cover text 9 pt12 pt lead + Arial 8 pt Bold"/>
    <w:basedOn w:val="Normal"/>
    <w:next w:val="Normal"/>
    <w:autoRedefine/>
    <w:rsid w:val="00352157"/>
    <w:rPr>
      <w:rFonts w:ascii="Arial" w:hAnsi="Arial"/>
      <w:b/>
      <w:bCs/>
      <w:sz w:val="16"/>
    </w:rPr>
  </w:style>
  <w:style w:type="paragraph" w:customStyle="1" w:styleId="StyleCovertext9ptnoleadArial8ptBold1">
    <w:name w:val="Style Cover text 9ptno lead + Arial 8 pt Bold1"/>
    <w:basedOn w:val="Normal"/>
    <w:next w:val="Normal"/>
    <w:autoRedefine/>
    <w:rsid w:val="00352157"/>
    <w:rPr>
      <w:rFonts w:ascii="Arial" w:hAnsi="Arial"/>
      <w:b/>
      <w:bCs/>
      <w:sz w:val="16"/>
    </w:rPr>
  </w:style>
  <w:style w:type="paragraph" w:customStyle="1" w:styleId="StyleCovertext9pt12ptleadArial8ptBoldBefore6pt1">
    <w:name w:val="Style Cover text 9 pt12 pt lead + Arial 8 pt Bold Before:  6 pt1"/>
    <w:basedOn w:val="Normal"/>
    <w:next w:val="Normal"/>
    <w:autoRedefine/>
    <w:rsid w:val="00352157"/>
    <w:pPr>
      <w:spacing w:before="120"/>
    </w:pPr>
    <w:rPr>
      <w:rFonts w:ascii="Arial" w:hAnsi="Arial"/>
      <w:b/>
      <w:bCs/>
      <w:sz w:val="16"/>
      <w:szCs w:val="20"/>
    </w:rPr>
  </w:style>
  <w:style w:type="paragraph" w:customStyle="1" w:styleId="StyleCovertext9pt12ptleadArial8ptBoldBefore0pt1">
    <w:name w:val="Style Cover text 9 pt12 pt lead + Arial 8 pt Bold Before:  0 pt1"/>
    <w:basedOn w:val="Normal"/>
    <w:next w:val="Normal"/>
    <w:autoRedefine/>
    <w:rsid w:val="00352157"/>
    <w:rPr>
      <w:rFonts w:ascii="Arial" w:hAnsi="Arial"/>
      <w:b/>
      <w:bCs/>
      <w:sz w:val="16"/>
      <w:szCs w:val="20"/>
    </w:rPr>
  </w:style>
  <w:style w:type="paragraph" w:customStyle="1" w:styleId="StyleCovertext9pt12ptleadArial8ptBoldBefore6pt2">
    <w:name w:val="Style Cover text 9 pt12 pt lead + Arial 8 pt Bold Before:  6 pt2"/>
    <w:basedOn w:val="Normal"/>
    <w:next w:val="Normal"/>
    <w:autoRedefine/>
    <w:rsid w:val="00352157"/>
    <w:pPr>
      <w:spacing w:before="120"/>
    </w:pPr>
    <w:rPr>
      <w:rFonts w:ascii="Arial" w:hAnsi="Arial"/>
      <w:b/>
      <w:bCs/>
      <w:sz w:val="16"/>
      <w:szCs w:val="20"/>
    </w:rPr>
  </w:style>
  <w:style w:type="paragraph" w:customStyle="1" w:styleId="TableHeader">
    <w:name w:val="Table Header"/>
    <w:basedOn w:val="Normal"/>
    <w:rsid w:val="00352157"/>
    <w:pPr>
      <w:jc w:val="center"/>
    </w:pPr>
    <w:rPr>
      <w:sz w:val="22"/>
      <w:szCs w:val="20"/>
    </w:rPr>
  </w:style>
  <w:style w:type="paragraph" w:customStyle="1" w:styleId="TableCell-Left">
    <w:name w:val="TableCell-Left"/>
    <w:basedOn w:val="Normal"/>
    <w:rsid w:val="00352157"/>
    <w:rPr>
      <w:sz w:val="22"/>
      <w:szCs w:val="20"/>
    </w:rPr>
  </w:style>
  <w:style w:type="paragraph" w:customStyle="1" w:styleId="TableCell-Indent">
    <w:name w:val="TableCell-Indent"/>
    <w:basedOn w:val="Normal"/>
    <w:autoRedefine/>
    <w:rsid w:val="00352157"/>
    <w:pPr>
      <w:ind w:left="360"/>
    </w:pPr>
    <w:rPr>
      <w:sz w:val="20"/>
      <w:szCs w:val="20"/>
    </w:rPr>
  </w:style>
  <w:style w:type="paragraph" w:customStyle="1" w:styleId="TableCell-Centered">
    <w:name w:val="TableCell-Centered"/>
    <w:basedOn w:val="Normal"/>
    <w:rsid w:val="00352157"/>
    <w:pPr>
      <w:jc w:val="center"/>
    </w:pPr>
    <w:rPr>
      <w:sz w:val="22"/>
      <w:szCs w:val="20"/>
    </w:rPr>
  </w:style>
  <w:style w:type="paragraph" w:customStyle="1" w:styleId="StyleCovertext9ptnoleadArial8ptBold2">
    <w:name w:val="Style Cover text 9ptno lead + Arial 8 pt Bold2"/>
    <w:basedOn w:val="Normal"/>
    <w:next w:val="Normal"/>
    <w:autoRedefine/>
    <w:rsid w:val="00352157"/>
    <w:rPr>
      <w:rFonts w:ascii="Arial" w:hAnsi="Arial"/>
      <w:b/>
      <w:bCs/>
      <w:sz w:val="16"/>
    </w:rPr>
  </w:style>
  <w:style w:type="paragraph" w:customStyle="1" w:styleId="StyleCovertext9pt12ptleadArial8ptBoldBefore0pt2">
    <w:name w:val="Style Cover text 9 pt12 pt lead + Arial 8 pt Bold Before:  0 pt2"/>
    <w:basedOn w:val="Normal"/>
    <w:next w:val="Normal"/>
    <w:autoRedefine/>
    <w:rsid w:val="00352157"/>
    <w:rPr>
      <w:rFonts w:ascii="Arial" w:hAnsi="Arial"/>
      <w:b/>
      <w:bCs/>
      <w:sz w:val="16"/>
      <w:szCs w:val="20"/>
    </w:rPr>
  </w:style>
  <w:style w:type="paragraph" w:customStyle="1" w:styleId="StyleCoverTitle20ptNotBoldItalic">
    <w:name w:val="Style Cover Title + 20 pt Not Bold Italic"/>
    <w:basedOn w:val="CoverTitle"/>
    <w:link w:val="StyleCoverTitle20ptNotBoldItalicChar"/>
    <w:autoRedefine/>
    <w:rsid w:val="00352157"/>
    <w:rPr>
      <w:i/>
      <w:iCs/>
      <w:sz w:val="36"/>
    </w:rPr>
  </w:style>
  <w:style w:type="character" w:customStyle="1" w:styleId="CoverTitleChar">
    <w:name w:val="Cover Title Char"/>
    <w:link w:val="CoverTitle"/>
    <w:rsid w:val="00352157"/>
    <w:rPr>
      <w:rFonts w:cs="Times New Roman"/>
      <w:b/>
      <w:bCs/>
      <w:sz w:val="28"/>
      <w:lang w:val="en-US" w:eastAsia="en-US" w:bidi="ar-SA"/>
    </w:rPr>
  </w:style>
  <w:style w:type="character" w:customStyle="1" w:styleId="StyleCoverTitle20ptNotBoldItalicChar">
    <w:name w:val="Style Cover Title + 20 pt Not Bold Italic Char"/>
    <w:link w:val="StyleCoverTitle20ptNotBoldItalic"/>
    <w:rsid w:val="00352157"/>
    <w:rPr>
      <w:rFonts w:cs="Times New Roman"/>
      <w:b/>
      <w:bCs/>
      <w:i/>
      <w:iCs/>
      <w:sz w:val="36"/>
      <w:lang w:val="en-US" w:eastAsia="en-US" w:bidi="ar-SA"/>
    </w:rPr>
  </w:style>
  <w:style w:type="paragraph" w:customStyle="1" w:styleId="StyleCoverTitle20pt">
    <w:name w:val="Style Cover Title + 20 pt"/>
    <w:basedOn w:val="CoverTitle"/>
    <w:link w:val="StyleCoverTitle20ptChar"/>
    <w:autoRedefine/>
    <w:rsid w:val="00352157"/>
    <w:rPr>
      <w:sz w:val="36"/>
    </w:rPr>
  </w:style>
  <w:style w:type="character" w:customStyle="1" w:styleId="StyleCoverTitle20ptChar">
    <w:name w:val="Style Cover Title + 20 pt Char"/>
    <w:link w:val="StyleCoverTitle20pt"/>
    <w:rsid w:val="00352157"/>
    <w:rPr>
      <w:rFonts w:cs="Times New Roman"/>
      <w:b/>
      <w:bCs/>
      <w:sz w:val="36"/>
      <w:lang w:val="en-US" w:eastAsia="en-US" w:bidi="ar-SA"/>
    </w:rPr>
  </w:style>
  <w:style w:type="character" w:customStyle="1" w:styleId="BasicText">
    <w:name w:val="Basic Text"/>
    <w:rsid w:val="00352157"/>
    <w:rPr>
      <w:rFonts w:ascii="Times New Roman" w:hAnsi="Times New Roman" w:cs="Times New Roman"/>
      <w:sz w:val="24"/>
    </w:rPr>
  </w:style>
  <w:style w:type="paragraph" w:customStyle="1" w:styleId="BasicParagraph">
    <w:name w:val="Basic Paragraph"/>
    <w:basedOn w:val="Normal"/>
    <w:link w:val="BasicParagraphChar"/>
    <w:rsid w:val="00352157"/>
    <w:pPr>
      <w:widowControl w:val="0"/>
    </w:pPr>
    <w:rPr>
      <w:rFonts w:ascii="Calibri" w:eastAsia="Calibri" w:hAnsi="Calibri"/>
      <w:szCs w:val="24"/>
    </w:rPr>
  </w:style>
  <w:style w:type="character" w:customStyle="1" w:styleId="BasicParagraphChar">
    <w:name w:val="Basic Paragraph Char"/>
    <w:link w:val="BasicParagraph"/>
    <w:rsid w:val="00352157"/>
    <w:rPr>
      <w:rFonts w:cs="Times New Roman"/>
      <w:sz w:val="24"/>
      <w:szCs w:val="24"/>
      <w:lang w:val="en-US" w:eastAsia="en-US" w:bidi="ar-SA"/>
    </w:rPr>
  </w:style>
  <w:style w:type="paragraph" w:customStyle="1" w:styleId="PACNReportTableCaption">
    <w:name w:val="PACN Report Table Caption"/>
    <w:basedOn w:val="Normal"/>
    <w:rsid w:val="00352157"/>
    <w:pPr>
      <w:spacing w:before="240" w:after="120"/>
      <w:ind w:left="720" w:right="-72" w:hanging="720"/>
    </w:pPr>
    <w:rPr>
      <w:i/>
      <w:sz w:val="20"/>
    </w:rPr>
  </w:style>
  <w:style w:type="paragraph" w:customStyle="1" w:styleId="FigureCaption">
    <w:name w:val="Figure Caption"/>
    <w:basedOn w:val="Caption"/>
    <w:next w:val="Normal"/>
    <w:link w:val="FigureCaptionCharChar"/>
    <w:rsid w:val="00352157"/>
    <w:pPr>
      <w:spacing w:before="120" w:after="360"/>
    </w:pPr>
    <w:rPr>
      <w:b/>
      <w:iCs/>
      <w:sz w:val="21"/>
      <w:szCs w:val="21"/>
    </w:rPr>
  </w:style>
  <w:style w:type="character" w:customStyle="1" w:styleId="FigureCaptionCharChar">
    <w:name w:val="Figure Caption Char Char"/>
    <w:link w:val="FigureCaption"/>
    <w:rsid w:val="00352157"/>
    <w:rPr>
      <w:rFonts w:ascii="Arial" w:hAnsi="Arial" w:cs="Arial"/>
      <w:b/>
      <w:bCs/>
      <w:iCs/>
      <w:sz w:val="21"/>
      <w:szCs w:val="21"/>
    </w:rPr>
  </w:style>
  <w:style w:type="character" w:customStyle="1" w:styleId="CharChar2">
    <w:name w:val="Char Char2"/>
    <w:rsid w:val="00352157"/>
    <w:rPr>
      <w:rFonts w:ascii="Arial" w:hAnsi="Arial" w:cs="Times New Roman"/>
      <w:b/>
      <w:sz w:val="18"/>
      <w:szCs w:val="18"/>
      <w:lang w:val="en-US" w:eastAsia="en-US" w:bidi="ar-SA"/>
    </w:rPr>
  </w:style>
  <w:style w:type="character" w:customStyle="1" w:styleId="PACNTableTitleChar">
    <w:name w:val="PACN Table Title Char"/>
    <w:rsid w:val="00352157"/>
    <w:rPr>
      <w:rFonts w:cs="Times New Roman"/>
      <w:i/>
      <w:sz w:val="24"/>
      <w:lang w:val="en-US" w:eastAsia="en-US" w:bidi="ar-SA"/>
    </w:rPr>
  </w:style>
  <w:style w:type="paragraph" w:customStyle="1" w:styleId="FigureCaptionBold">
    <w:name w:val="Figure Caption Bold"/>
    <w:basedOn w:val="Normal"/>
    <w:link w:val="FigureCaptionBoldChar"/>
    <w:rsid w:val="008E68D6"/>
    <w:rPr>
      <w:rFonts w:ascii="Calibri" w:eastAsia="Calibri" w:hAnsi="Calibri"/>
      <w:b/>
      <w:szCs w:val="24"/>
    </w:rPr>
  </w:style>
  <w:style w:type="paragraph" w:customStyle="1" w:styleId="StyleTableCaptionBold">
    <w:name w:val="Style Table Caption + Bold"/>
    <w:basedOn w:val="TableCaption"/>
    <w:rsid w:val="008E68D6"/>
    <w:rPr>
      <w:b/>
      <w:bCs/>
    </w:rPr>
  </w:style>
  <w:style w:type="paragraph" w:customStyle="1" w:styleId="TableCaptionBold">
    <w:name w:val="Table Caption Bold"/>
    <w:basedOn w:val="Normal"/>
    <w:link w:val="TableCaptionBoldChar"/>
    <w:rsid w:val="00E71169"/>
    <w:rPr>
      <w:rFonts w:ascii="Calibri" w:eastAsia="Calibri" w:hAnsi="Calibri"/>
      <w:b/>
      <w:szCs w:val="24"/>
    </w:rPr>
  </w:style>
  <w:style w:type="character" w:customStyle="1" w:styleId="FigureCaptionBoldChar">
    <w:name w:val="Figure Caption Bold Char"/>
    <w:link w:val="FigureCaptionBold"/>
    <w:rsid w:val="007F0D84"/>
    <w:rPr>
      <w:rFonts w:cs="Times New Roman"/>
      <w:b/>
      <w:sz w:val="24"/>
      <w:szCs w:val="24"/>
      <w:lang w:val="en-US" w:eastAsia="en-US" w:bidi="ar-SA"/>
    </w:rPr>
  </w:style>
  <w:style w:type="paragraph" w:customStyle="1" w:styleId="PACNReportHeader3">
    <w:name w:val="PACN Report Header3"/>
    <w:basedOn w:val="PACNReportHeader2"/>
    <w:rsid w:val="0096569F"/>
    <w:rPr>
      <w:i/>
      <w:sz w:val="24"/>
      <w:u w:val="single"/>
    </w:rPr>
  </w:style>
  <w:style w:type="character" w:customStyle="1" w:styleId="StyleCovertext9pt12ptleadArial8ptBoldBefore6ptChar">
    <w:name w:val="Style Cover text 9 pt12 pt lead + Arial 8 pt Bold Before:  6 pt Char"/>
    <w:link w:val="StyleCovertext9pt12ptleadArial8ptBoldBefore6pt"/>
    <w:rsid w:val="00A30EBA"/>
    <w:rPr>
      <w:rFonts w:ascii="Arial" w:hAnsi="Arial" w:cs="Times New Roman"/>
      <w:b/>
      <w:bCs/>
      <w:sz w:val="16"/>
      <w:lang w:val="en-US" w:eastAsia="en-US" w:bidi="ar-SA"/>
    </w:rPr>
  </w:style>
  <w:style w:type="paragraph" w:customStyle="1" w:styleId="xl24">
    <w:name w:val="xl24"/>
    <w:basedOn w:val="Normal"/>
    <w:rsid w:val="00F54400"/>
    <w:pPr>
      <w:pBdr>
        <w:left w:val="single" w:sz="4" w:space="0" w:color="auto"/>
      </w:pBdr>
      <w:spacing w:before="100" w:beforeAutospacing="1" w:after="100" w:afterAutospacing="1"/>
    </w:pPr>
  </w:style>
  <w:style w:type="paragraph" w:customStyle="1" w:styleId="xl25">
    <w:name w:val="xl25"/>
    <w:basedOn w:val="Normal"/>
    <w:rsid w:val="00F54400"/>
    <w:pPr>
      <w:spacing w:before="100" w:beforeAutospacing="1" w:after="100" w:afterAutospacing="1"/>
      <w:jc w:val="center"/>
    </w:pPr>
  </w:style>
  <w:style w:type="paragraph" w:customStyle="1" w:styleId="xl26">
    <w:name w:val="xl26"/>
    <w:basedOn w:val="Normal"/>
    <w:rsid w:val="00F54400"/>
    <w:pPr>
      <w:pBdr>
        <w:right w:val="single" w:sz="4" w:space="0" w:color="auto"/>
      </w:pBdr>
      <w:spacing w:before="100" w:beforeAutospacing="1" w:after="100" w:afterAutospacing="1"/>
      <w:jc w:val="center"/>
    </w:pPr>
  </w:style>
  <w:style w:type="paragraph" w:customStyle="1" w:styleId="xl27">
    <w:name w:val="xl27"/>
    <w:basedOn w:val="Normal"/>
    <w:rsid w:val="00F54400"/>
    <w:pPr>
      <w:pBdr>
        <w:left w:val="single" w:sz="4" w:space="0" w:color="auto"/>
        <w:bottom w:val="single" w:sz="4" w:space="0" w:color="auto"/>
      </w:pBdr>
      <w:spacing w:before="100" w:beforeAutospacing="1" w:after="100" w:afterAutospacing="1"/>
    </w:pPr>
  </w:style>
  <w:style w:type="paragraph" w:customStyle="1" w:styleId="xl28">
    <w:name w:val="xl28"/>
    <w:basedOn w:val="Normal"/>
    <w:rsid w:val="00F54400"/>
    <w:pPr>
      <w:pBdr>
        <w:bottom w:val="single" w:sz="4" w:space="0" w:color="auto"/>
      </w:pBdr>
      <w:spacing w:before="100" w:beforeAutospacing="1" w:after="100" w:afterAutospacing="1"/>
      <w:jc w:val="center"/>
    </w:pPr>
  </w:style>
  <w:style w:type="paragraph" w:customStyle="1" w:styleId="xl29">
    <w:name w:val="xl29"/>
    <w:basedOn w:val="Normal"/>
    <w:rsid w:val="00F54400"/>
    <w:pPr>
      <w:pBdr>
        <w:bottom w:val="single" w:sz="4" w:space="0" w:color="auto"/>
        <w:right w:val="single" w:sz="4" w:space="0" w:color="auto"/>
      </w:pBdr>
      <w:spacing w:before="100" w:beforeAutospacing="1" w:after="100" w:afterAutospacing="1"/>
      <w:jc w:val="center"/>
    </w:pPr>
  </w:style>
  <w:style w:type="paragraph" w:customStyle="1" w:styleId="xl30">
    <w:name w:val="xl30"/>
    <w:basedOn w:val="Normal"/>
    <w:rsid w:val="00F54400"/>
    <w:pPr>
      <w:pBdr>
        <w:bottom w:val="single" w:sz="4" w:space="0" w:color="auto"/>
      </w:pBdr>
      <w:spacing w:before="100" w:beforeAutospacing="1" w:after="100" w:afterAutospacing="1"/>
      <w:jc w:val="center"/>
      <w:textAlignment w:val="center"/>
    </w:pPr>
    <w:rPr>
      <w:rFonts w:ascii="MS Sans Serif" w:hAnsi="MS Sans Serif"/>
      <w:b/>
      <w:bCs/>
    </w:rPr>
  </w:style>
  <w:style w:type="paragraph" w:customStyle="1" w:styleId="xl31">
    <w:name w:val="xl31"/>
    <w:basedOn w:val="Normal"/>
    <w:rsid w:val="00F54400"/>
    <w:pPr>
      <w:pBdr>
        <w:left w:val="single" w:sz="4" w:space="0" w:color="auto"/>
        <w:bottom w:val="single" w:sz="4" w:space="0" w:color="auto"/>
      </w:pBdr>
      <w:spacing w:before="100" w:beforeAutospacing="1" w:after="100" w:afterAutospacing="1"/>
      <w:textAlignment w:val="center"/>
    </w:pPr>
    <w:rPr>
      <w:rFonts w:ascii="MS Sans Serif" w:hAnsi="MS Sans Serif"/>
      <w:b/>
      <w:bCs/>
    </w:rPr>
  </w:style>
  <w:style w:type="paragraph" w:customStyle="1" w:styleId="xl32">
    <w:name w:val="xl32"/>
    <w:basedOn w:val="Normal"/>
    <w:rsid w:val="00F54400"/>
    <w:pPr>
      <w:pBdr>
        <w:bottom w:val="single" w:sz="4" w:space="0" w:color="auto"/>
        <w:right w:val="single" w:sz="4" w:space="0" w:color="auto"/>
      </w:pBdr>
      <w:spacing w:before="100" w:beforeAutospacing="1" w:after="100" w:afterAutospacing="1"/>
      <w:jc w:val="center"/>
      <w:textAlignment w:val="center"/>
    </w:pPr>
    <w:rPr>
      <w:rFonts w:ascii="MS Sans Serif" w:hAnsi="MS Sans Serif"/>
      <w:b/>
      <w:bCs/>
    </w:rPr>
  </w:style>
  <w:style w:type="paragraph" w:customStyle="1" w:styleId="xl33">
    <w:name w:val="xl33"/>
    <w:basedOn w:val="Normal"/>
    <w:rsid w:val="00F54400"/>
    <w:pPr>
      <w:pBdr>
        <w:top w:val="single" w:sz="4" w:space="0" w:color="auto"/>
        <w:right w:val="single" w:sz="4" w:space="0" w:color="auto"/>
      </w:pBdr>
      <w:spacing w:before="100" w:beforeAutospacing="1" w:after="100" w:afterAutospacing="1"/>
    </w:pPr>
  </w:style>
  <w:style w:type="paragraph" w:customStyle="1" w:styleId="xl34">
    <w:name w:val="xl34"/>
    <w:basedOn w:val="Normal"/>
    <w:rsid w:val="00F54400"/>
    <w:pPr>
      <w:pBdr>
        <w:top w:val="single" w:sz="4" w:space="0" w:color="auto"/>
        <w:left w:val="single" w:sz="4" w:space="0" w:color="auto"/>
      </w:pBdr>
      <w:spacing w:before="100" w:beforeAutospacing="1" w:after="100" w:afterAutospacing="1"/>
      <w:jc w:val="center"/>
    </w:pPr>
  </w:style>
  <w:style w:type="paragraph" w:customStyle="1" w:styleId="xl35">
    <w:name w:val="xl35"/>
    <w:basedOn w:val="Normal"/>
    <w:rsid w:val="00F54400"/>
    <w:pPr>
      <w:pBdr>
        <w:right w:val="single" w:sz="4" w:space="0" w:color="auto"/>
      </w:pBdr>
      <w:spacing w:before="100" w:beforeAutospacing="1" w:after="100" w:afterAutospacing="1"/>
    </w:pPr>
  </w:style>
  <w:style w:type="paragraph" w:customStyle="1" w:styleId="xl36">
    <w:name w:val="xl36"/>
    <w:basedOn w:val="Normal"/>
    <w:rsid w:val="00F54400"/>
    <w:pPr>
      <w:pBdr>
        <w:left w:val="single" w:sz="4" w:space="0" w:color="auto"/>
      </w:pBdr>
      <w:spacing w:before="100" w:beforeAutospacing="1" w:after="100" w:afterAutospacing="1"/>
      <w:jc w:val="center"/>
    </w:pPr>
  </w:style>
  <w:style w:type="paragraph" w:customStyle="1" w:styleId="xl37">
    <w:name w:val="xl37"/>
    <w:basedOn w:val="Normal"/>
    <w:rsid w:val="00F54400"/>
    <w:pPr>
      <w:pBdr>
        <w:bottom w:val="single" w:sz="4" w:space="0" w:color="auto"/>
        <w:right w:val="single" w:sz="4" w:space="0" w:color="auto"/>
      </w:pBdr>
      <w:spacing w:before="100" w:beforeAutospacing="1" w:after="100" w:afterAutospacing="1"/>
    </w:pPr>
  </w:style>
  <w:style w:type="paragraph" w:customStyle="1" w:styleId="xl38">
    <w:name w:val="xl38"/>
    <w:basedOn w:val="Normal"/>
    <w:rsid w:val="00F54400"/>
    <w:pPr>
      <w:pBdr>
        <w:left w:val="single" w:sz="4" w:space="0" w:color="auto"/>
        <w:bottom w:val="single" w:sz="4" w:space="0" w:color="auto"/>
      </w:pBdr>
      <w:spacing w:before="100" w:beforeAutospacing="1" w:after="100" w:afterAutospacing="1"/>
      <w:jc w:val="center"/>
    </w:pPr>
  </w:style>
  <w:style w:type="paragraph" w:customStyle="1" w:styleId="xl39">
    <w:name w:val="xl39"/>
    <w:basedOn w:val="Normal"/>
    <w:rsid w:val="00F54400"/>
    <w:pPr>
      <w:pBdr>
        <w:bottom w:val="single" w:sz="4" w:space="0" w:color="auto"/>
        <w:right w:val="single" w:sz="4" w:space="0" w:color="auto"/>
      </w:pBdr>
      <w:spacing w:before="100" w:beforeAutospacing="1" w:after="100" w:afterAutospacing="1"/>
      <w:jc w:val="right"/>
      <w:textAlignment w:val="center"/>
    </w:pPr>
    <w:rPr>
      <w:rFonts w:ascii="MS Sans Serif" w:hAnsi="MS Sans Serif"/>
      <w:b/>
      <w:bCs/>
    </w:rPr>
  </w:style>
  <w:style w:type="paragraph" w:customStyle="1" w:styleId="xl40">
    <w:name w:val="xl40"/>
    <w:basedOn w:val="Normal"/>
    <w:rsid w:val="00F54400"/>
    <w:pPr>
      <w:pBdr>
        <w:left w:val="single" w:sz="4" w:space="0" w:color="auto"/>
        <w:bottom w:val="single" w:sz="4" w:space="0" w:color="auto"/>
      </w:pBdr>
      <w:spacing w:before="100" w:beforeAutospacing="1" w:after="100" w:afterAutospacing="1"/>
      <w:jc w:val="center"/>
      <w:textAlignment w:val="center"/>
    </w:pPr>
    <w:rPr>
      <w:rFonts w:ascii="MS Sans Serif" w:hAnsi="MS Sans Serif"/>
      <w:b/>
      <w:bCs/>
    </w:rPr>
  </w:style>
  <w:style w:type="paragraph" w:customStyle="1" w:styleId="xl41">
    <w:name w:val="xl41"/>
    <w:basedOn w:val="Normal"/>
    <w:rsid w:val="00F54400"/>
    <w:pPr>
      <w:pBdr>
        <w:top w:val="single" w:sz="4" w:space="0" w:color="auto"/>
        <w:left w:val="single" w:sz="4" w:space="0" w:color="auto"/>
        <w:bottom w:val="single" w:sz="4" w:space="0" w:color="auto"/>
      </w:pBdr>
      <w:spacing w:before="100" w:beforeAutospacing="1" w:after="100" w:afterAutospacing="1"/>
      <w:textAlignment w:val="center"/>
    </w:pPr>
    <w:rPr>
      <w:rFonts w:ascii="MS Sans Serif" w:hAnsi="MS Sans Serif"/>
      <w:b/>
      <w:bCs/>
    </w:rPr>
  </w:style>
  <w:style w:type="paragraph" w:customStyle="1" w:styleId="xl42">
    <w:name w:val="xl42"/>
    <w:basedOn w:val="Normal"/>
    <w:rsid w:val="00F54400"/>
    <w:pPr>
      <w:pBdr>
        <w:top w:val="single" w:sz="4" w:space="0" w:color="auto"/>
        <w:bottom w:val="single" w:sz="4" w:space="0" w:color="auto"/>
        <w:right w:val="single" w:sz="4" w:space="0" w:color="auto"/>
      </w:pBdr>
      <w:spacing w:before="100" w:beforeAutospacing="1" w:after="100" w:afterAutospacing="1"/>
      <w:textAlignment w:val="center"/>
    </w:pPr>
    <w:rPr>
      <w:rFonts w:ascii="MS Sans Serif" w:hAnsi="MS Sans Serif"/>
      <w:b/>
      <w:bCs/>
    </w:rPr>
  </w:style>
  <w:style w:type="paragraph" w:customStyle="1" w:styleId="xl43">
    <w:name w:val="xl43"/>
    <w:basedOn w:val="Normal"/>
    <w:rsid w:val="00F54400"/>
    <w:pPr>
      <w:pBdr>
        <w:top w:val="single" w:sz="4" w:space="0" w:color="auto"/>
        <w:left w:val="single" w:sz="4" w:space="0" w:color="auto"/>
        <w:bottom w:val="single" w:sz="4" w:space="0" w:color="auto"/>
      </w:pBdr>
      <w:spacing w:before="100" w:beforeAutospacing="1" w:after="100" w:afterAutospacing="1"/>
      <w:jc w:val="center"/>
      <w:textAlignment w:val="center"/>
    </w:pPr>
    <w:rPr>
      <w:rFonts w:ascii="MS Sans Serif" w:hAnsi="MS Sans Serif"/>
      <w:b/>
      <w:bCs/>
    </w:rPr>
  </w:style>
  <w:style w:type="paragraph" w:customStyle="1" w:styleId="xl44">
    <w:name w:val="xl44"/>
    <w:basedOn w:val="Normal"/>
    <w:rsid w:val="00F54400"/>
    <w:pPr>
      <w:pBdr>
        <w:top w:val="single" w:sz="4" w:space="0" w:color="auto"/>
        <w:bottom w:val="single" w:sz="4" w:space="0" w:color="auto"/>
      </w:pBdr>
      <w:spacing w:before="100" w:beforeAutospacing="1" w:after="100" w:afterAutospacing="1"/>
      <w:jc w:val="center"/>
      <w:textAlignment w:val="center"/>
    </w:pPr>
    <w:rPr>
      <w:rFonts w:ascii="MS Sans Serif" w:hAnsi="MS Sans Serif"/>
      <w:b/>
      <w:bCs/>
    </w:rPr>
  </w:style>
  <w:style w:type="paragraph" w:customStyle="1" w:styleId="xl45">
    <w:name w:val="xl45"/>
    <w:basedOn w:val="Normal"/>
    <w:rsid w:val="00F54400"/>
    <w:pPr>
      <w:pBdr>
        <w:top w:val="single" w:sz="4" w:space="0" w:color="auto"/>
        <w:bottom w:val="single" w:sz="4" w:space="0" w:color="auto"/>
        <w:right w:val="single" w:sz="4" w:space="0" w:color="auto"/>
      </w:pBdr>
      <w:spacing w:before="100" w:beforeAutospacing="1" w:after="100" w:afterAutospacing="1"/>
      <w:jc w:val="center"/>
      <w:textAlignment w:val="center"/>
    </w:pPr>
    <w:rPr>
      <w:rFonts w:ascii="MS Sans Serif" w:hAnsi="MS Sans Serif"/>
      <w:b/>
      <w:bCs/>
    </w:rPr>
  </w:style>
  <w:style w:type="paragraph" w:styleId="FootnoteText">
    <w:name w:val="footnote text"/>
    <w:basedOn w:val="Normal"/>
    <w:link w:val="FootnoteTextChar"/>
    <w:semiHidden/>
    <w:rsid w:val="005A1AAA"/>
    <w:rPr>
      <w:rFonts w:ascii="Calibri" w:eastAsia="Calibri" w:hAnsi="Calibri"/>
      <w:sz w:val="20"/>
      <w:szCs w:val="20"/>
    </w:rPr>
  </w:style>
  <w:style w:type="character" w:styleId="FootnoteReference">
    <w:name w:val="footnote reference"/>
    <w:semiHidden/>
    <w:rsid w:val="005A1AAA"/>
    <w:rPr>
      <w:rFonts w:cs="Times New Roman"/>
      <w:vertAlign w:val="superscript"/>
    </w:rPr>
  </w:style>
  <w:style w:type="paragraph" w:customStyle="1" w:styleId="NCCNCitations">
    <w:name w:val="NCCN Citations"/>
    <w:basedOn w:val="Normal"/>
    <w:rsid w:val="00171513"/>
    <w:pPr>
      <w:ind w:left="720" w:hanging="720"/>
    </w:pPr>
    <w:rPr>
      <w:bCs/>
      <w:sz w:val="22"/>
    </w:rPr>
  </w:style>
  <w:style w:type="paragraph" w:customStyle="1" w:styleId="Appendixheader">
    <w:name w:val="Appendix_header"/>
    <w:basedOn w:val="Normal"/>
    <w:rsid w:val="00171513"/>
    <w:pPr>
      <w:keepNext/>
      <w:outlineLvl w:val="0"/>
    </w:pPr>
    <w:rPr>
      <w:rFonts w:ascii="Arial" w:hAnsi="Arial"/>
      <w:b/>
      <w:sz w:val="32"/>
      <w:szCs w:val="18"/>
    </w:rPr>
  </w:style>
  <w:style w:type="paragraph" w:customStyle="1" w:styleId="Appendixsecond">
    <w:name w:val="Appendix_second"/>
    <w:basedOn w:val="Normal"/>
    <w:rsid w:val="00171513"/>
    <w:pPr>
      <w:keepNext/>
      <w:outlineLvl w:val="1"/>
    </w:pPr>
    <w:rPr>
      <w:rFonts w:ascii="Arial" w:hAnsi="Arial" w:cs="Arial"/>
      <w:b/>
      <w:bCs/>
      <w:iCs/>
      <w:szCs w:val="28"/>
    </w:rPr>
  </w:style>
  <w:style w:type="paragraph" w:customStyle="1" w:styleId="PACNReportHeader20">
    <w:name w:val="PACN Report Header 2"/>
    <w:basedOn w:val="BodyText"/>
    <w:link w:val="PACNReportHeader2Char0"/>
    <w:rsid w:val="00720156"/>
    <w:pPr>
      <w:spacing w:after="0"/>
    </w:pPr>
    <w:rPr>
      <w:rFonts w:cs="Arial"/>
      <w:b/>
      <w:color w:val="auto"/>
      <w:szCs w:val="20"/>
    </w:rPr>
  </w:style>
  <w:style w:type="character" w:customStyle="1" w:styleId="PACNReportHeader2Char0">
    <w:name w:val="PACN Report Header 2 Char"/>
    <w:link w:val="PACNReportHeader20"/>
    <w:rsid w:val="00093238"/>
    <w:rPr>
      <w:rFonts w:ascii="Arial" w:hAnsi="Arial" w:cs="Arial"/>
      <w:b/>
      <w:sz w:val="24"/>
      <w:lang w:val="en-US" w:eastAsia="en-US" w:bidi="ar-SA"/>
    </w:rPr>
  </w:style>
  <w:style w:type="character" w:customStyle="1" w:styleId="PACNReportNormalTextChar1">
    <w:name w:val="PACN Report Normal Text Char1"/>
    <w:rsid w:val="000A13C8"/>
    <w:rPr>
      <w:rFonts w:cs="Times New Roman"/>
      <w:sz w:val="24"/>
      <w:lang w:val="en-US" w:eastAsia="en-US" w:bidi="ar-SA"/>
    </w:rPr>
  </w:style>
  <w:style w:type="paragraph" w:customStyle="1" w:styleId="BatHeader2">
    <w:name w:val="Bat Header 2"/>
    <w:basedOn w:val="Normal"/>
    <w:rsid w:val="000A13C8"/>
    <w:rPr>
      <w:rFonts w:ascii="Arial" w:hAnsi="Arial"/>
      <w:b/>
    </w:rPr>
  </w:style>
  <w:style w:type="paragraph" w:styleId="NormalWeb">
    <w:name w:val="Normal (Web)"/>
    <w:basedOn w:val="Normal"/>
    <w:link w:val="NormalWebChar"/>
    <w:rsid w:val="000A13C8"/>
    <w:pPr>
      <w:spacing w:before="100" w:beforeAutospacing="1" w:after="100" w:afterAutospacing="1"/>
    </w:pPr>
    <w:rPr>
      <w:rFonts w:ascii="Calibri" w:eastAsia="Calibri" w:hAnsi="Calibri"/>
      <w:szCs w:val="24"/>
    </w:rPr>
  </w:style>
  <w:style w:type="character" w:customStyle="1" w:styleId="NormalWebChar">
    <w:name w:val="Normal (Web) Char"/>
    <w:link w:val="NormalWeb"/>
    <w:rsid w:val="000A13C8"/>
    <w:rPr>
      <w:rFonts w:cs="Times New Roman"/>
      <w:sz w:val="24"/>
      <w:szCs w:val="24"/>
      <w:lang w:val="en-US" w:eastAsia="en-US" w:bidi="ar-SA"/>
    </w:rPr>
  </w:style>
  <w:style w:type="character" w:styleId="Emphasis">
    <w:name w:val="Emphasis"/>
    <w:qFormat/>
    <w:rsid w:val="00EB68A1"/>
    <w:rPr>
      <w:rFonts w:cs="Times New Roman"/>
      <w:i/>
    </w:rPr>
  </w:style>
  <w:style w:type="paragraph" w:styleId="ListNumber">
    <w:name w:val="List Number"/>
    <w:basedOn w:val="Normal"/>
    <w:rsid w:val="001327EB"/>
    <w:pPr>
      <w:numPr>
        <w:numId w:val="23"/>
      </w:numPr>
      <w:spacing w:after="60"/>
    </w:pPr>
  </w:style>
  <w:style w:type="paragraph" w:styleId="ListBullet2">
    <w:name w:val="List Bullet 2"/>
    <w:basedOn w:val="Normal"/>
    <w:autoRedefine/>
    <w:rsid w:val="0033077E"/>
    <w:pPr>
      <w:numPr>
        <w:numId w:val="24"/>
      </w:numPr>
      <w:spacing w:after="60"/>
    </w:pPr>
  </w:style>
  <w:style w:type="character" w:customStyle="1" w:styleId="PACNReportNormalTextChar0">
    <w:name w:val="PACN Report Normal Text Char"/>
    <w:rsid w:val="001327EB"/>
    <w:rPr>
      <w:rFonts w:ascii="Arial" w:hAnsi="Arial" w:cs="Arial"/>
      <w:color w:val="000000"/>
      <w:sz w:val="24"/>
      <w:szCs w:val="24"/>
      <w:lang w:val="en-US" w:eastAsia="en-US" w:bidi="ar-SA"/>
    </w:rPr>
  </w:style>
  <w:style w:type="paragraph" w:customStyle="1" w:styleId="PACNReportFigureCaption">
    <w:name w:val="PACN Report Figure Caption"/>
    <w:basedOn w:val="Caption"/>
    <w:link w:val="PACNReportFigureCaptionChar"/>
    <w:rsid w:val="0052702D"/>
    <w:pPr>
      <w:spacing w:before="120" w:after="120"/>
    </w:pPr>
    <w:rPr>
      <w:rFonts w:ascii="Calibri" w:hAnsi="Calibri"/>
      <w:b/>
      <w:bCs w:val="0"/>
      <w:sz w:val="24"/>
      <w:szCs w:val="20"/>
    </w:rPr>
  </w:style>
  <w:style w:type="paragraph" w:customStyle="1" w:styleId="PACNReportHeader4">
    <w:name w:val="PACN Report Header4"/>
    <w:basedOn w:val="PACNReportHeader3"/>
    <w:rsid w:val="0052702D"/>
    <w:rPr>
      <w:b w:val="0"/>
      <w:bCs w:val="0"/>
    </w:rPr>
  </w:style>
  <w:style w:type="character" w:customStyle="1" w:styleId="PACNReportFigureCaptionChar">
    <w:name w:val="PACN Report Figure Caption Char"/>
    <w:link w:val="PACNReportFigureCaption"/>
    <w:rsid w:val="0052702D"/>
    <w:rPr>
      <w:rFonts w:cs="Times New Roman"/>
      <w:b/>
      <w:sz w:val="24"/>
      <w:lang w:val="en-US" w:eastAsia="en-US" w:bidi="ar-SA"/>
    </w:rPr>
  </w:style>
  <w:style w:type="paragraph" w:styleId="TOC4">
    <w:name w:val="toc 4"/>
    <w:basedOn w:val="Normal"/>
    <w:next w:val="Normal"/>
    <w:autoRedefine/>
    <w:semiHidden/>
    <w:rsid w:val="00821B19"/>
    <w:pPr>
      <w:ind w:left="720"/>
    </w:pPr>
  </w:style>
  <w:style w:type="paragraph" w:styleId="TOC5">
    <w:name w:val="toc 5"/>
    <w:basedOn w:val="Normal"/>
    <w:next w:val="Normal"/>
    <w:autoRedefine/>
    <w:semiHidden/>
    <w:rsid w:val="00821B19"/>
    <w:pPr>
      <w:ind w:left="960"/>
    </w:pPr>
  </w:style>
  <w:style w:type="paragraph" w:styleId="TOC6">
    <w:name w:val="toc 6"/>
    <w:basedOn w:val="Normal"/>
    <w:next w:val="Normal"/>
    <w:autoRedefine/>
    <w:semiHidden/>
    <w:rsid w:val="00821B19"/>
    <w:pPr>
      <w:ind w:left="1200"/>
    </w:pPr>
  </w:style>
  <w:style w:type="paragraph" w:styleId="TOC7">
    <w:name w:val="toc 7"/>
    <w:basedOn w:val="Normal"/>
    <w:next w:val="Normal"/>
    <w:autoRedefine/>
    <w:semiHidden/>
    <w:rsid w:val="00821B19"/>
    <w:pPr>
      <w:ind w:left="1440"/>
    </w:pPr>
  </w:style>
  <w:style w:type="paragraph" w:styleId="TOC8">
    <w:name w:val="toc 8"/>
    <w:basedOn w:val="Normal"/>
    <w:next w:val="Normal"/>
    <w:autoRedefine/>
    <w:semiHidden/>
    <w:rsid w:val="00821B19"/>
    <w:pPr>
      <w:ind w:left="1680"/>
    </w:pPr>
  </w:style>
  <w:style w:type="paragraph" w:styleId="DocumentMap">
    <w:name w:val="Document Map"/>
    <w:basedOn w:val="Normal"/>
    <w:link w:val="DocumentMapChar"/>
    <w:semiHidden/>
    <w:rsid w:val="00923ADC"/>
    <w:rPr>
      <w:rFonts w:ascii="Tahoma" w:eastAsia="Calibri" w:hAnsi="Tahoma"/>
      <w:sz w:val="16"/>
      <w:szCs w:val="16"/>
    </w:rPr>
  </w:style>
  <w:style w:type="character" w:customStyle="1" w:styleId="DocumentMapChar">
    <w:name w:val="Document Map Char"/>
    <w:link w:val="DocumentMap"/>
    <w:rsid w:val="00923ADC"/>
    <w:rPr>
      <w:rFonts w:ascii="Tahoma" w:hAnsi="Tahoma" w:cs="Tahoma"/>
      <w:sz w:val="16"/>
      <w:szCs w:val="16"/>
    </w:rPr>
  </w:style>
  <w:style w:type="paragraph" w:customStyle="1" w:styleId="CaptionforTOC">
    <w:name w:val="Caption for TOC"/>
    <w:basedOn w:val="Caption"/>
    <w:link w:val="CaptionforTOCChar"/>
    <w:rsid w:val="00EB68A1"/>
  </w:style>
  <w:style w:type="paragraph" w:styleId="Revision">
    <w:name w:val="Revision"/>
    <w:hidden/>
    <w:semiHidden/>
    <w:rsid w:val="00310CED"/>
    <w:rPr>
      <w:rFonts w:eastAsia="Times New Roman"/>
      <w:sz w:val="24"/>
      <w:szCs w:val="24"/>
    </w:rPr>
  </w:style>
  <w:style w:type="character" w:customStyle="1" w:styleId="CaptionChar">
    <w:name w:val="Caption Char"/>
    <w:aliases w:val="Caption Text Char"/>
    <w:link w:val="Caption"/>
    <w:rsid w:val="00A7559E"/>
    <w:rPr>
      <w:rFonts w:ascii="Arial" w:hAnsi="Arial" w:cs="Times New Roman"/>
      <w:bCs/>
      <w:sz w:val="18"/>
      <w:szCs w:val="18"/>
    </w:rPr>
  </w:style>
  <w:style w:type="character" w:customStyle="1" w:styleId="CaptionforTOCChar">
    <w:name w:val="Caption for TOC Char"/>
    <w:link w:val="CaptionforTOC"/>
    <w:rsid w:val="00EB68A1"/>
    <w:rPr>
      <w:rFonts w:ascii="Arial" w:hAnsi="Arial" w:cs="Times New Roman"/>
      <w:bCs/>
      <w:sz w:val="18"/>
      <w:szCs w:val="18"/>
    </w:rPr>
  </w:style>
  <w:style w:type="character" w:customStyle="1" w:styleId="TableCaptionBoldChar">
    <w:name w:val="Table Caption Bold Char"/>
    <w:link w:val="TableCaptionBold"/>
    <w:rsid w:val="00216591"/>
    <w:rPr>
      <w:rFonts w:cs="Times New Roman"/>
      <w:b/>
      <w:sz w:val="24"/>
      <w:szCs w:val="24"/>
    </w:rPr>
  </w:style>
  <w:style w:type="character" w:customStyle="1" w:styleId="Heading5Char">
    <w:name w:val="Heading 5 Char"/>
    <w:aliases w:val="5 Order Heading Char,3 Order Header Char"/>
    <w:link w:val="Heading5"/>
    <w:uiPriority w:val="9"/>
    <w:rsid w:val="00AF533D"/>
    <w:rPr>
      <w:rFonts w:ascii="Times New Roman" w:hAnsi="Times New Roman"/>
      <w:b/>
      <w:bCs/>
      <w:i/>
      <w:iCs/>
      <w:sz w:val="22"/>
      <w:szCs w:val="22"/>
    </w:rPr>
  </w:style>
  <w:style w:type="paragraph" w:customStyle="1" w:styleId="NRRSOPHeading1">
    <w:name w:val="NRR SOP Heading 1"/>
    <w:basedOn w:val="Normal"/>
    <w:link w:val="NRRSOPHeading1Char"/>
    <w:rsid w:val="00EB68A1"/>
    <w:pPr>
      <w:spacing w:line="480" w:lineRule="auto"/>
    </w:pPr>
    <w:rPr>
      <w:rFonts w:ascii="Arial" w:eastAsia="Calibri" w:hAnsi="Arial"/>
      <w:b/>
      <w:sz w:val="32"/>
      <w:szCs w:val="32"/>
    </w:rPr>
  </w:style>
  <w:style w:type="paragraph" w:customStyle="1" w:styleId="SOP2nd">
    <w:name w:val="SOP 2nd"/>
    <w:basedOn w:val="Normal"/>
    <w:link w:val="SOP2ndChar"/>
    <w:rsid w:val="00E77D16"/>
    <w:pPr>
      <w:keepNext/>
    </w:pPr>
    <w:rPr>
      <w:rFonts w:ascii="Arial" w:eastAsia="Calibri" w:hAnsi="Arial"/>
      <w:b/>
      <w:szCs w:val="24"/>
    </w:rPr>
  </w:style>
  <w:style w:type="character" w:customStyle="1" w:styleId="NRRSOPHeading1Char">
    <w:name w:val="NRR SOP Heading 1 Char"/>
    <w:link w:val="NRRSOPHeading1"/>
    <w:rsid w:val="00EB68A1"/>
    <w:rPr>
      <w:rFonts w:ascii="Arial" w:hAnsi="Arial" w:cs="Arial"/>
      <w:b/>
      <w:sz w:val="32"/>
      <w:szCs w:val="32"/>
    </w:rPr>
  </w:style>
  <w:style w:type="character" w:customStyle="1" w:styleId="SOP2ndChar">
    <w:name w:val="SOP 2nd Char"/>
    <w:link w:val="SOP2nd"/>
    <w:rsid w:val="00E77D16"/>
    <w:rPr>
      <w:rFonts w:ascii="Arial" w:hAnsi="Arial" w:cs="Arial"/>
      <w:b/>
      <w:sz w:val="24"/>
      <w:szCs w:val="24"/>
    </w:rPr>
  </w:style>
  <w:style w:type="character" w:customStyle="1" w:styleId="FooterChar">
    <w:name w:val="Footer Char"/>
    <w:link w:val="Footer"/>
    <w:uiPriority w:val="99"/>
    <w:rsid w:val="00FE31B4"/>
    <w:rPr>
      <w:rFonts w:cs="Times New Roman"/>
      <w:sz w:val="24"/>
      <w:szCs w:val="24"/>
    </w:rPr>
  </w:style>
  <w:style w:type="paragraph" w:customStyle="1" w:styleId="2OrderHeader">
    <w:name w:val="2 Order Header"/>
    <w:basedOn w:val="Normal"/>
    <w:link w:val="2OrderHeaderChar"/>
    <w:rsid w:val="00FE31B4"/>
    <w:rPr>
      <w:rFonts w:ascii="Arial" w:eastAsia="Calibri" w:hAnsi="Arial"/>
      <w:b/>
      <w:szCs w:val="24"/>
    </w:rPr>
  </w:style>
  <w:style w:type="character" w:customStyle="1" w:styleId="2OrderHeaderChar">
    <w:name w:val="2 Order Header Char"/>
    <w:link w:val="2OrderHeader"/>
    <w:rsid w:val="00FE31B4"/>
    <w:rPr>
      <w:rFonts w:ascii="Arial" w:hAnsi="Arial" w:cs="Arial"/>
      <w:b/>
      <w:sz w:val="24"/>
      <w:szCs w:val="24"/>
    </w:rPr>
  </w:style>
  <w:style w:type="paragraph" w:customStyle="1" w:styleId="SOP3rd">
    <w:name w:val="SOP 3rd"/>
    <w:basedOn w:val="Normal"/>
    <w:link w:val="SOP3rdChar"/>
    <w:rsid w:val="00552B96"/>
    <w:pPr>
      <w:keepNext/>
    </w:pPr>
    <w:rPr>
      <w:rFonts w:ascii="Arial" w:eastAsia="Calibri" w:hAnsi="Arial"/>
      <w:b/>
      <w:i/>
      <w:sz w:val="22"/>
    </w:rPr>
  </w:style>
  <w:style w:type="character" w:customStyle="1" w:styleId="SOP3rdChar">
    <w:name w:val="SOP 3rd Char"/>
    <w:link w:val="SOP3rd"/>
    <w:rsid w:val="00552B96"/>
    <w:rPr>
      <w:rFonts w:ascii="Arial" w:hAnsi="Arial" w:cs="Arial"/>
      <w:b/>
      <w:i/>
      <w:sz w:val="22"/>
      <w:szCs w:val="22"/>
    </w:rPr>
  </w:style>
  <w:style w:type="character" w:customStyle="1" w:styleId="BodyTextChar">
    <w:name w:val="Body Text Char"/>
    <w:link w:val="BodyText"/>
    <w:rsid w:val="00FE31B4"/>
    <w:rPr>
      <w:rFonts w:ascii="Arial" w:hAnsi="Arial" w:cs="Arial"/>
      <w:color w:val="000000"/>
      <w:sz w:val="24"/>
      <w:szCs w:val="24"/>
    </w:rPr>
  </w:style>
  <w:style w:type="character" w:customStyle="1" w:styleId="FootnoteTextChar">
    <w:name w:val="Footnote Text Char"/>
    <w:link w:val="FootnoteText"/>
    <w:semiHidden/>
    <w:rsid w:val="00D176EE"/>
    <w:rPr>
      <w:rFonts w:cs="Times New Roman"/>
    </w:rPr>
  </w:style>
  <w:style w:type="paragraph" w:customStyle="1" w:styleId="ThirdOrderHeading">
    <w:name w:val="Third Order Heading"/>
    <w:basedOn w:val="Normal"/>
    <w:link w:val="ThirdOrderHeadingChar"/>
    <w:qFormat/>
    <w:rsid w:val="007E2D98"/>
    <w:rPr>
      <w:rFonts w:ascii="Arial" w:eastAsia="Calibri" w:hAnsi="Arial"/>
      <w:b/>
      <w:i/>
      <w:szCs w:val="24"/>
    </w:rPr>
  </w:style>
  <w:style w:type="character" w:customStyle="1" w:styleId="ThirdOrderHeadingChar">
    <w:name w:val="Third Order Heading Char"/>
    <w:link w:val="ThirdOrderHeading"/>
    <w:rsid w:val="007E2D98"/>
    <w:rPr>
      <w:rFonts w:ascii="Arial" w:hAnsi="Arial" w:cs="Arial"/>
      <w:b/>
      <w:i/>
      <w:sz w:val="24"/>
      <w:szCs w:val="24"/>
    </w:rPr>
  </w:style>
  <w:style w:type="paragraph" w:customStyle="1" w:styleId="Default">
    <w:name w:val="Default"/>
    <w:rsid w:val="00695E25"/>
    <w:pPr>
      <w:autoSpaceDE w:val="0"/>
      <w:autoSpaceDN w:val="0"/>
      <w:adjustRightInd w:val="0"/>
    </w:pPr>
    <w:rPr>
      <w:rFonts w:eastAsia="Times New Roman"/>
      <w:color w:val="000000"/>
      <w:sz w:val="24"/>
      <w:szCs w:val="24"/>
    </w:rPr>
  </w:style>
  <w:style w:type="paragraph" w:customStyle="1" w:styleId="BodyTextIndent5">
    <w:name w:val="Body Text Indent+5"/>
    <w:basedOn w:val="Default"/>
    <w:next w:val="Default"/>
    <w:rsid w:val="00695E25"/>
    <w:pPr>
      <w:spacing w:after="120"/>
    </w:pPr>
    <w:rPr>
      <w:color w:val="auto"/>
    </w:rPr>
  </w:style>
  <w:style w:type="character" w:customStyle="1" w:styleId="CommentTextChar">
    <w:name w:val="Comment Text Char"/>
    <w:link w:val="CommentText"/>
    <w:semiHidden/>
    <w:rsid w:val="00543F4D"/>
    <w:rPr>
      <w:rFonts w:ascii="Times New Roman" w:hAnsi="Times New Roman" w:cs="Times New Roman"/>
    </w:rPr>
  </w:style>
  <w:style w:type="character" w:customStyle="1" w:styleId="BodyTextIndentChar">
    <w:name w:val="Body Text Indent Char"/>
    <w:link w:val="BodyTextIndent"/>
    <w:rsid w:val="00B8467F"/>
    <w:rPr>
      <w:rFonts w:cs="Times New Roman"/>
      <w:sz w:val="24"/>
      <w:szCs w:val="24"/>
    </w:rPr>
  </w:style>
  <w:style w:type="paragraph" w:customStyle="1" w:styleId="NTR-1stOrder">
    <w:name w:val="NTR-1st Order"/>
    <w:basedOn w:val="Heading1"/>
    <w:link w:val="NTR-1stOrderChar"/>
    <w:rsid w:val="00EB68A1"/>
    <w:pPr>
      <w:keepLines/>
      <w:spacing w:after="0"/>
    </w:pPr>
    <w:rPr>
      <w:bCs/>
      <w:sz w:val="28"/>
      <w:szCs w:val="28"/>
    </w:rPr>
  </w:style>
  <w:style w:type="character" w:customStyle="1" w:styleId="NTR-1stOrderChar">
    <w:name w:val="NTR-1st Order Char"/>
    <w:link w:val="NTR-1stOrder"/>
    <w:rsid w:val="00EB68A1"/>
    <w:rPr>
      <w:rFonts w:ascii="Arial" w:hAnsi="Arial" w:cs="Times New Roman"/>
      <w:b/>
      <w:bCs/>
      <w:sz w:val="28"/>
      <w:szCs w:val="28"/>
    </w:rPr>
  </w:style>
  <w:style w:type="paragraph" w:customStyle="1" w:styleId="NTR-2ndOrder">
    <w:name w:val="NTR-2nd Order"/>
    <w:basedOn w:val="Heading2"/>
    <w:link w:val="NTR-2ndOrderChar"/>
    <w:rsid w:val="00EB68A1"/>
    <w:pPr>
      <w:keepLines/>
    </w:pPr>
    <w:rPr>
      <w:iCs w:val="0"/>
      <w:sz w:val="26"/>
      <w:szCs w:val="26"/>
    </w:rPr>
  </w:style>
  <w:style w:type="character" w:customStyle="1" w:styleId="NTR-2ndOrderChar">
    <w:name w:val="NTR-2nd Order Char"/>
    <w:link w:val="NTR-2ndOrder"/>
    <w:rsid w:val="00EB68A1"/>
    <w:rPr>
      <w:rFonts w:ascii="Arial" w:hAnsi="Arial" w:cs="Times New Roman"/>
      <w:b/>
      <w:bCs/>
      <w:sz w:val="26"/>
      <w:szCs w:val="26"/>
    </w:rPr>
  </w:style>
  <w:style w:type="paragraph" w:customStyle="1" w:styleId="NTR-3rdOrder">
    <w:name w:val="NTR-3rd Order"/>
    <w:basedOn w:val="NTR-2ndOrder"/>
    <w:next w:val="Normal"/>
    <w:link w:val="NTR-3rdOrderChar"/>
    <w:rsid w:val="00585D0E"/>
    <w:rPr>
      <w:i/>
    </w:rPr>
  </w:style>
  <w:style w:type="character" w:customStyle="1" w:styleId="NTR-3rdOrderChar">
    <w:name w:val="NTR-3rd Order Char"/>
    <w:link w:val="NTR-3rdOrder"/>
    <w:rsid w:val="00585D0E"/>
    <w:rPr>
      <w:rFonts w:ascii="Arial" w:hAnsi="Arial" w:cs="Times New Roman"/>
      <w:b/>
      <w:bCs/>
      <w:i/>
      <w:sz w:val="26"/>
      <w:szCs w:val="26"/>
    </w:rPr>
  </w:style>
  <w:style w:type="paragraph" w:customStyle="1" w:styleId="NTR-4thOrder">
    <w:name w:val="NTR-4th Order"/>
    <w:basedOn w:val="Heading4"/>
    <w:link w:val="NTR-4thOrderChar"/>
    <w:rsid w:val="00EB68A1"/>
    <w:pPr>
      <w:keepLines/>
    </w:pPr>
    <w:rPr>
      <w:iCs/>
      <w:sz w:val="22"/>
      <w:szCs w:val="22"/>
    </w:rPr>
  </w:style>
  <w:style w:type="character" w:customStyle="1" w:styleId="NTR-4thOrderChar">
    <w:name w:val="NTR-4th Order Char"/>
    <w:link w:val="NTR-4thOrder"/>
    <w:rsid w:val="00EB68A1"/>
    <w:rPr>
      <w:rFonts w:ascii="Times New Roman" w:hAnsi="Times New Roman" w:cs="Times New Roman"/>
      <w:bCs/>
      <w:iCs/>
      <w:sz w:val="22"/>
      <w:szCs w:val="22"/>
    </w:rPr>
  </w:style>
  <w:style w:type="paragraph" w:customStyle="1" w:styleId="NTR-5thOrder">
    <w:name w:val="NTR-5th Order"/>
    <w:basedOn w:val="Heading5"/>
    <w:link w:val="NTR-5thOrderChar"/>
    <w:rsid w:val="00EB68A1"/>
    <w:pPr>
      <w:keepNext/>
      <w:keepLines/>
    </w:pPr>
    <w:rPr>
      <w:color w:val="243F60"/>
    </w:rPr>
  </w:style>
  <w:style w:type="character" w:customStyle="1" w:styleId="NTR-5thOrderChar">
    <w:name w:val="NTR-5th Order Char"/>
    <w:link w:val="NTR-5thOrder"/>
    <w:rsid w:val="00EB68A1"/>
    <w:rPr>
      <w:rFonts w:ascii="Times New Roman" w:hAnsi="Times New Roman" w:cs="Times New Roman"/>
      <w:bCs/>
      <w:i/>
      <w:iCs/>
      <w:color w:val="243F60"/>
      <w:sz w:val="22"/>
      <w:szCs w:val="22"/>
    </w:rPr>
  </w:style>
  <w:style w:type="paragraph" w:customStyle="1" w:styleId="SOPTitle">
    <w:name w:val="SOP Title"/>
    <w:basedOn w:val="NTR-1stOrder"/>
    <w:link w:val="SOPTitleChar"/>
    <w:rsid w:val="00EB68A1"/>
  </w:style>
  <w:style w:type="paragraph" w:customStyle="1" w:styleId="SOPSubtitle">
    <w:name w:val="SOP Subtitle"/>
    <w:basedOn w:val="NTR-1stOrder"/>
    <w:link w:val="SOPSubtitleChar"/>
    <w:rsid w:val="00EB68A1"/>
    <w:rPr>
      <w:i/>
    </w:rPr>
  </w:style>
  <w:style w:type="character" w:customStyle="1" w:styleId="SOPTitleChar">
    <w:name w:val="SOP Title Char"/>
    <w:link w:val="SOPTitle"/>
    <w:rsid w:val="00EB68A1"/>
    <w:rPr>
      <w:rFonts w:ascii="Arial" w:hAnsi="Arial" w:cs="Times New Roman"/>
      <w:b/>
      <w:bCs/>
      <w:sz w:val="28"/>
      <w:szCs w:val="28"/>
    </w:rPr>
  </w:style>
  <w:style w:type="character" w:customStyle="1" w:styleId="SOPSubtitleChar">
    <w:name w:val="SOP Subtitle Char"/>
    <w:link w:val="SOPSubtitle"/>
    <w:rsid w:val="00EB68A1"/>
    <w:rPr>
      <w:rFonts w:ascii="Arial" w:hAnsi="Arial" w:cs="Times New Roman"/>
      <w:b/>
      <w:bCs/>
      <w:i/>
      <w:sz w:val="28"/>
      <w:szCs w:val="28"/>
    </w:rPr>
  </w:style>
  <w:style w:type="paragraph" w:customStyle="1" w:styleId="APPTitle">
    <w:name w:val="APP Title"/>
    <w:basedOn w:val="NTR-1stOrder"/>
    <w:link w:val="APPTitleChar"/>
    <w:rsid w:val="0032510E"/>
  </w:style>
  <w:style w:type="character" w:customStyle="1" w:styleId="APPTitleChar">
    <w:name w:val="APP Title Char"/>
    <w:link w:val="APPTitle"/>
    <w:rsid w:val="0032510E"/>
    <w:rPr>
      <w:rFonts w:ascii="Arial" w:hAnsi="Arial" w:cs="Times New Roman"/>
      <w:b/>
      <w:bCs/>
      <w:sz w:val="28"/>
      <w:szCs w:val="28"/>
    </w:rPr>
  </w:style>
  <w:style w:type="paragraph" w:customStyle="1" w:styleId="nrpsBannerline1">
    <w:name w:val="nrps Banner line 1"/>
    <w:basedOn w:val="Normal"/>
    <w:link w:val="nrpsBannerline1Char"/>
    <w:semiHidden/>
    <w:qFormat/>
    <w:rsid w:val="009B064B"/>
    <w:pPr>
      <w:spacing w:before="120"/>
    </w:pPr>
    <w:rPr>
      <w:rFonts w:ascii="Arial" w:hAnsi="Arial"/>
      <w:b/>
      <w:bCs/>
      <w:sz w:val="16"/>
      <w:szCs w:val="20"/>
    </w:rPr>
  </w:style>
  <w:style w:type="paragraph" w:customStyle="1" w:styleId="nrpsLogo">
    <w:name w:val="nrps Logo"/>
    <w:basedOn w:val="Normal"/>
    <w:rsid w:val="009B064B"/>
    <w:pPr>
      <w:spacing w:before="80" w:after="80"/>
      <w:jc w:val="right"/>
    </w:pPr>
    <w:rPr>
      <w:szCs w:val="20"/>
    </w:rPr>
  </w:style>
  <w:style w:type="paragraph" w:customStyle="1" w:styleId="nrpsBannerline2">
    <w:name w:val="nrps Banner line 2"/>
    <w:basedOn w:val="Normal"/>
    <w:link w:val="nrpsBannerline2Char"/>
    <w:semiHidden/>
    <w:qFormat/>
    <w:rsid w:val="009B064B"/>
    <w:rPr>
      <w:rFonts w:ascii="Arial" w:hAnsi="Arial"/>
      <w:b/>
      <w:bCs/>
      <w:sz w:val="16"/>
      <w:szCs w:val="24"/>
    </w:rPr>
  </w:style>
  <w:style w:type="character" w:customStyle="1" w:styleId="nrpsBannerline1Char">
    <w:name w:val="nrps Banner line 1 Char"/>
    <w:basedOn w:val="DefaultParagraphFont"/>
    <w:link w:val="nrpsBannerline1"/>
    <w:semiHidden/>
    <w:rsid w:val="009B064B"/>
    <w:rPr>
      <w:rFonts w:ascii="Arial" w:eastAsia="Times New Roman" w:hAnsi="Arial"/>
      <w:b/>
      <w:bCs/>
      <w:sz w:val="16"/>
    </w:rPr>
  </w:style>
  <w:style w:type="paragraph" w:customStyle="1" w:styleId="nrpsBannerline3">
    <w:name w:val="nrps Banner line 3"/>
    <w:basedOn w:val="Normal"/>
    <w:link w:val="nrpsBannerline3Char"/>
    <w:semiHidden/>
    <w:qFormat/>
    <w:rsid w:val="009B064B"/>
    <w:rPr>
      <w:rFonts w:ascii="Arial" w:hAnsi="Arial"/>
      <w:b/>
      <w:bCs/>
      <w:sz w:val="16"/>
      <w:szCs w:val="20"/>
    </w:rPr>
  </w:style>
  <w:style w:type="character" w:customStyle="1" w:styleId="nrpsBannerline2Char">
    <w:name w:val="nrps Banner line 2 Char"/>
    <w:basedOn w:val="DefaultParagraphFont"/>
    <w:link w:val="nrpsBannerline2"/>
    <w:semiHidden/>
    <w:rsid w:val="009B064B"/>
    <w:rPr>
      <w:rFonts w:ascii="Arial" w:eastAsia="Times New Roman" w:hAnsi="Arial"/>
      <w:b/>
      <w:bCs/>
      <w:sz w:val="16"/>
      <w:szCs w:val="24"/>
    </w:rPr>
  </w:style>
  <w:style w:type="character" w:customStyle="1" w:styleId="nrpsBannerline3Char">
    <w:name w:val="nrps Banner line 3 Char"/>
    <w:basedOn w:val="DefaultParagraphFont"/>
    <w:link w:val="nrpsBannerline3"/>
    <w:semiHidden/>
    <w:rsid w:val="009B064B"/>
    <w:rPr>
      <w:rFonts w:ascii="Arial" w:eastAsia="Times New Roman" w:hAnsi="Arial"/>
      <w:b/>
      <w:bCs/>
      <w:sz w:val="16"/>
    </w:rPr>
  </w:style>
  <w:style w:type="paragraph" w:customStyle="1" w:styleId="xl65">
    <w:name w:val="xl65"/>
    <w:basedOn w:val="Normal"/>
    <w:rsid w:val="007C319D"/>
    <w:pPr>
      <w:pBdr>
        <w:top w:val="single" w:sz="4" w:space="0" w:color="auto"/>
        <w:bottom w:val="single" w:sz="8" w:space="0" w:color="auto"/>
      </w:pBdr>
      <w:spacing w:before="100" w:beforeAutospacing="1" w:after="100" w:afterAutospacing="1"/>
      <w:textAlignment w:val="top"/>
    </w:pPr>
    <w:rPr>
      <w:rFonts w:eastAsia="Calibri"/>
      <w:sz w:val="18"/>
      <w:szCs w:val="18"/>
    </w:rPr>
  </w:style>
  <w:style w:type="paragraph" w:customStyle="1" w:styleId="xl66">
    <w:name w:val="xl66"/>
    <w:basedOn w:val="Normal"/>
    <w:rsid w:val="007C319D"/>
    <w:pPr>
      <w:spacing w:before="100" w:beforeAutospacing="1" w:after="100" w:afterAutospacing="1"/>
      <w:textAlignment w:val="top"/>
    </w:pPr>
    <w:rPr>
      <w:rFonts w:ascii="Arial" w:eastAsia="Calibri" w:hAnsi="Arial" w:cs="Arial"/>
      <w:sz w:val="18"/>
      <w:szCs w:val="18"/>
    </w:rPr>
  </w:style>
  <w:style w:type="paragraph" w:customStyle="1" w:styleId="xl67">
    <w:name w:val="xl67"/>
    <w:basedOn w:val="Normal"/>
    <w:rsid w:val="007C319D"/>
    <w:pPr>
      <w:spacing w:before="100" w:beforeAutospacing="1" w:after="100" w:afterAutospacing="1"/>
      <w:textAlignment w:val="top"/>
    </w:pPr>
    <w:rPr>
      <w:rFonts w:ascii="Arial" w:eastAsia="Calibri" w:hAnsi="Arial" w:cs="Arial"/>
      <w:sz w:val="18"/>
      <w:szCs w:val="18"/>
    </w:rPr>
  </w:style>
  <w:style w:type="paragraph" w:customStyle="1" w:styleId="xl68">
    <w:name w:val="xl68"/>
    <w:basedOn w:val="Normal"/>
    <w:rsid w:val="007C319D"/>
    <w:pPr>
      <w:spacing w:before="100" w:beforeAutospacing="1" w:after="100" w:afterAutospacing="1"/>
      <w:jc w:val="center"/>
      <w:textAlignment w:val="top"/>
    </w:pPr>
    <w:rPr>
      <w:rFonts w:ascii="Arial" w:eastAsia="Calibri" w:hAnsi="Arial" w:cs="Arial"/>
      <w:sz w:val="18"/>
      <w:szCs w:val="18"/>
    </w:rPr>
  </w:style>
  <w:style w:type="paragraph" w:customStyle="1" w:styleId="xl69">
    <w:name w:val="xl69"/>
    <w:basedOn w:val="Normal"/>
    <w:rsid w:val="007C319D"/>
    <w:pPr>
      <w:spacing w:before="100" w:beforeAutospacing="1" w:after="100" w:afterAutospacing="1"/>
      <w:textAlignment w:val="top"/>
    </w:pPr>
    <w:rPr>
      <w:rFonts w:eastAsia="Calibri"/>
      <w:sz w:val="18"/>
      <w:szCs w:val="18"/>
    </w:rPr>
  </w:style>
  <w:style w:type="paragraph" w:customStyle="1" w:styleId="xl70">
    <w:name w:val="xl70"/>
    <w:basedOn w:val="Normal"/>
    <w:rsid w:val="007C319D"/>
    <w:pPr>
      <w:pBdr>
        <w:bottom w:val="double" w:sz="6" w:space="0" w:color="auto"/>
      </w:pBdr>
      <w:spacing w:before="100" w:beforeAutospacing="1" w:after="100" w:afterAutospacing="1"/>
      <w:textAlignment w:val="top"/>
    </w:pPr>
    <w:rPr>
      <w:rFonts w:ascii="Arial" w:eastAsia="Calibri" w:hAnsi="Arial" w:cs="Arial"/>
      <w:sz w:val="18"/>
      <w:szCs w:val="18"/>
    </w:rPr>
  </w:style>
  <w:style w:type="paragraph" w:customStyle="1" w:styleId="xl71">
    <w:name w:val="xl71"/>
    <w:basedOn w:val="Normal"/>
    <w:rsid w:val="007C319D"/>
    <w:pPr>
      <w:pBdr>
        <w:bottom w:val="double" w:sz="6" w:space="0" w:color="auto"/>
      </w:pBdr>
      <w:spacing w:before="100" w:beforeAutospacing="1" w:after="100" w:afterAutospacing="1"/>
      <w:jc w:val="center"/>
      <w:textAlignment w:val="top"/>
    </w:pPr>
    <w:rPr>
      <w:rFonts w:ascii="Arial" w:eastAsia="Calibri" w:hAnsi="Arial" w:cs="Arial"/>
      <w:sz w:val="18"/>
      <w:szCs w:val="18"/>
    </w:rPr>
  </w:style>
  <w:style w:type="paragraph" w:customStyle="1" w:styleId="xl72">
    <w:name w:val="xl72"/>
    <w:basedOn w:val="Normal"/>
    <w:rsid w:val="007C319D"/>
    <w:pPr>
      <w:pBdr>
        <w:bottom w:val="double" w:sz="6" w:space="0" w:color="auto"/>
      </w:pBdr>
      <w:spacing w:before="100" w:beforeAutospacing="1" w:after="100" w:afterAutospacing="1"/>
      <w:textAlignment w:val="top"/>
    </w:pPr>
    <w:rPr>
      <w:rFonts w:eastAsia="Calibri"/>
      <w:sz w:val="18"/>
      <w:szCs w:val="18"/>
    </w:rPr>
  </w:style>
  <w:style w:type="paragraph" w:customStyle="1" w:styleId="xl73">
    <w:name w:val="xl73"/>
    <w:basedOn w:val="Normal"/>
    <w:rsid w:val="007C319D"/>
    <w:pPr>
      <w:pBdr>
        <w:top w:val="double" w:sz="6" w:space="0" w:color="auto"/>
        <w:bottom w:val="single" w:sz="4" w:space="0" w:color="auto"/>
      </w:pBdr>
      <w:spacing w:before="100" w:beforeAutospacing="1" w:after="100" w:afterAutospacing="1"/>
      <w:jc w:val="center"/>
      <w:textAlignment w:val="top"/>
    </w:pPr>
    <w:rPr>
      <w:rFonts w:ascii="Arial" w:eastAsia="Calibri" w:hAnsi="Arial" w:cs="Arial"/>
      <w:b/>
      <w:bCs/>
      <w:sz w:val="18"/>
      <w:szCs w:val="18"/>
    </w:rPr>
  </w:style>
  <w:style w:type="paragraph" w:customStyle="1" w:styleId="xl74">
    <w:name w:val="xl74"/>
    <w:basedOn w:val="Normal"/>
    <w:rsid w:val="007C319D"/>
    <w:pPr>
      <w:pBdr>
        <w:top w:val="double" w:sz="6" w:space="0" w:color="auto"/>
        <w:bottom w:val="single" w:sz="4" w:space="0" w:color="auto"/>
      </w:pBdr>
      <w:spacing w:before="100" w:beforeAutospacing="1" w:after="100" w:afterAutospacing="1"/>
      <w:textAlignment w:val="top"/>
    </w:pPr>
    <w:rPr>
      <w:rFonts w:ascii="Arial" w:eastAsia="Calibri" w:hAnsi="Arial" w:cs="Arial"/>
      <w:b/>
      <w:bCs/>
      <w:sz w:val="18"/>
      <w:szCs w:val="18"/>
    </w:rPr>
  </w:style>
  <w:style w:type="paragraph" w:customStyle="1" w:styleId="xl75">
    <w:name w:val="xl75"/>
    <w:basedOn w:val="Normal"/>
    <w:rsid w:val="007C319D"/>
    <w:pPr>
      <w:pBdr>
        <w:top w:val="double" w:sz="6" w:space="0" w:color="auto"/>
        <w:bottom w:val="single" w:sz="4" w:space="0" w:color="auto"/>
      </w:pBdr>
      <w:spacing w:before="100" w:beforeAutospacing="1" w:after="100" w:afterAutospacing="1"/>
      <w:textAlignment w:val="top"/>
    </w:pPr>
    <w:rPr>
      <w:rFonts w:eastAsia="Calibri"/>
      <w:sz w:val="18"/>
      <w:szCs w:val="18"/>
    </w:rPr>
  </w:style>
  <w:style w:type="paragraph" w:customStyle="1" w:styleId="xl76">
    <w:name w:val="xl76"/>
    <w:basedOn w:val="Normal"/>
    <w:rsid w:val="007C319D"/>
    <w:pPr>
      <w:pBdr>
        <w:top w:val="single" w:sz="4" w:space="0" w:color="auto"/>
        <w:bottom w:val="single" w:sz="8" w:space="0" w:color="auto"/>
      </w:pBdr>
      <w:shd w:val="clear" w:color="000000" w:fill="E6E6E6"/>
      <w:spacing w:before="100" w:beforeAutospacing="1" w:after="100" w:afterAutospacing="1"/>
      <w:textAlignment w:val="center"/>
    </w:pPr>
    <w:rPr>
      <w:rFonts w:ascii="Arial" w:eastAsia="Calibri" w:hAnsi="Arial" w:cs="Arial"/>
      <w:b/>
      <w:bCs/>
      <w:sz w:val="18"/>
      <w:szCs w:val="18"/>
    </w:rPr>
  </w:style>
  <w:style w:type="paragraph" w:customStyle="1" w:styleId="xl77">
    <w:name w:val="xl77"/>
    <w:basedOn w:val="Normal"/>
    <w:rsid w:val="007C319D"/>
    <w:pPr>
      <w:pBdr>
        <w:top w:val="single" w:sz="4" w:space="0" w:color="auto"/>
        <w:bottom w:val="single" w:sz="8" w:space="0" w:color="auto"/>
      </w:pBdr>
      <w:shd w:val="clear" w:color="000000" w:fill="E6E6E6"/>
      <w:spacing w:before="100" w:beforeAutospacing="1" w:after="100" w:afterAutospacing="1"/>
      <w:jc w:val="center"/>
      <w:textAlignment w:val="center"/>
    </w:pPr>
    <w:rPr>
      <w:rFonts w:ascii="Arial" w:eastAsia="Calibri" w:hAnsi="Arial" w:cs="Arial"/>
      <w:b/>
      <w:bCs/>
      <w:sz w:val="18"/>
      <w:szCs w:val="18"/>
    </w:rPr>
  </w:style>
  <w:style w:type="paragraph" w:customStyle="1" w:styleId="APP2nd">
    <w:name w:val="APP 2nd"/>
    <w:basedOn w:val="SOP2nd"/>
    <w:link w:val="APP2ndChar"/>
    <w:rsid w:val="00B13F87"/>
  </w:style>
  <w:style w:type="paragraph" w:customStyle="1" w:styleId="NTR-Figure">
    <w:name w:val="NTR-Figure"/>
    <w:basedOn w:val="NTR-1stOrder"/>
    <w:link w:val="NTR-FigureChar"/>
    <w:rsid w:val="00A7559E"/>
  </w:style>
  <w:style w:type="character" w:customStyle="1" w:styleId="APP2ndChar">
    <w:name w:val="APP 2nd Char"/>
    <w:link w:val="APP2nd"/>
    <w:rsid w:val="00B13F87"/>
    <w:rPr>
      <w:rFonts w:ascii="Arial" w:hAnsi="Arial" w:cs="Arial"/>
      <w:b/>
      <w:sz w:val="24"/>
      <w:szCs w:val="24"/>
    </w:rPr>
  </w:style>
  <w:style w:type="paragraph" w:customStyle="1" w:styleId="SOPFigure">
    <w:name w:val="SOP Figure"/>
    <w:basedOn w:val="NTR-Figure"/>
    <w:link w:val="SOPFigureChar"/>
    <w:rsid w:val="00A7559E"/>
  </w:style>
  <w:style w:type="character" w:customStyle="1" w:styleId="NTR-FigureChar">
    <w:name w:val="NTR-Figure Char"/>
    <w:link w:val="NTR-Figure"/>
    <w:rsid w:val="00A7559E"/>
    <w:rPr>
      <w:rFonts w:ascii="Arial" w:hAnsi="Arial" w:cs="Times New Roman"/>
      <w:b/>
      <w:bCs/>
      <w:sz w:val="28"/>
      <w:szCs w:val="28"/>
    </w:rPr>
  </w:style>
  <w:style w:type="paragraph" w:customStyle="1" w:styleId="APPFigure">
    <w:name w:val="APP Figure"/>
    <w:basedOn w:val="SOPFigure"/>
    <w:link w:val="APPFigureChar"/>
    <w:rsid w:val="00A7559E"/>
    <w:rPr>
      <w:b w:val="0"/>
    </w:rPr>
  </w:style>
  <w:style w:type="character" w:customStyle="1" w:styleId="SOPFigureChar">
    <w:name w:val="SOP Figure Char"/>
    <w:link w:val="SOPFigure"/>
    <w:rsid w:val="00A7559E"/>
    <w:rPr>
      <w:rFonts w:ascii="Arial" w:hAnsi="Arial" w:cs="Times New Roman"/>
      <w:b/>
      <w:bCs/>
      <w:sz w:val="28"/>
      <w:szCs w:val="28"/>
    </w:rPr>
  </w:style>
  <w:style w:type="character" w:customStyle="1" w:styleId="APPFigureChar">
    <w:name w:val="APP Figure Char"/>
    <w:link w:val="APPFigure"/>
    <w:rsid w:val="00A7559E"/>
    <w:rPr>
      <w:rFonts w:ascii="Arial" w:hAnsi="Arial" w:cs="Times New Roman"/>
      <w:b/>
      <w:bCs/>
      <w:sz w:val="28"/>
      <w:szCs w:val="28"/>
    </w:rPr>
  </w:style>
  <w:style w:type="paragraph" w:customStyle="1" w:styleId="NTR-Table">
    <w:name w:val="NTR-Table"/>
    <w:basedOn w:val="Caption"/>
    <w:link w:val="NTR-TableChar"/>
    <w:rsid w:val="000476D8"/>
  </w:style>
  <w:style w:type="character" w:customStyle="1" w:styleId="NTR-TableChar">
    <w:name w:val="NTR-Table Char"/>
    <w:link w:val="NTR-Table"/>
    <w:rsid w:val="000476D8"/>
    <w:rPr>
      <w:rFonts w:ascii="Arial" w:hAnsi="Arial" w:cs="Arial"/>
      <w:bCs/>
      <w:sz w:val="18"/>
      <w:szCs w:val="18"/>
    </w:rPr>
  </w:style>
  <w:style w:type="paragraph" w:customStyle="1" w:styleId="NTR-Caption">
    <w:name w:val="NTR-Caption"/>
    <w:basedOn w:val="Normal"/>
    <w:link w:val="NTR-CaptionChar"/>
    <w:rsid w:val="0065442F"/>
    <w:rPr>
      <w:rFonts w:ascii="Arial" w:eastAsia="Calibri" w:hAnsi="Arial"/>
      <w:sz w:val="20"/>
      <w:szCs w:val="20"/>
    </w:rPr>
  </w:style>
  <w:style w:type="character" w:customStyle="1" w:styleId="NTR-CaptionChar">
    <w:name w:val="NTR-Caption Char"/>
    <w:link w:val="NTR-Caption"/>
    <w:rsid w:val="0065442F"/>
    <w:rPr>
      <w:rFonts w:ascii="Arial" w:hAnsi="Arial" w:cs="Arial"/>
    </w:rPr>
  </w:style>
  <w:style w:type="paragraph" w:customStyle="1" w:styleId="SOPTable">
    <w:name w:val="SOP Table"/>
    <w:basedOn w:val="SOPFigure"/>
    <w:link w:val="SOPTableChar"/>
    <w:rsid w:val="00DB44AB"/>
    <w:rPr>
      <w:b w:val="0"/>
    </w:rPr>
  </w:style>
  <w:style w:type="paragraph" w:customStyle="1" w:styleId="APPTable">
    <w:name w:val="APP Table"/>
    <w:basedOn w:val="APPFigure"/>
    <w:link w:val="APPTableChar"/>
    <w:rsid w:val="00B7652D"/>
  </w:style>
  <w:style w:type="character" w:customStyle="1" w:styleId="SOPTableChar">
    <w:name w:val="SOP Table Char"/>
    <w:link w:val="SOPTable"/>
    <w:rsid w:val="00DB44AB"/>
    <w:rPr>
      <w:rFonts w:ascii="Arial" w:hAnsi="Arial" w:cs="Times New Roman"/>
      <w:b/>
      <w:bCs/>
      <w:sz w:val="28"/>
      <w:szCs w:val="28"/>
    </w:rPr>
  </w:style>
  <w:style w:type="character" w:customStyle="1" w:styleId="APPTableChar">
    <w:name w:val="APP Table Char"/>
    <w:link w:val="APPTable"/>
    <w:rsid w:val="00B7652D"/>
    <w:rPr>
      <w:rFonts w:ascii="Arial" w:hAnsi="Arial" w:cs="Times New Roman"/>
      <w:b/>
      <w:bCs/>
      <w:sz w:val="28"/>
      <w:szCs w:val="28"/>
    </w:rPr>
  </w:style>
  <w:style w:type="paragraph" w:styleId="NoSpacing">
    <w:name w:val="No Spacing"/>
    <w:link w:val="NoSpacingChar"/>
    <w:uiPriority w:val="1"/>
    <w:qFormat/>
    <w:rsid w:val="00FD1C8A"/>
    <w:rPr>
      <w:sz w:val="22"/>
      <w:szCs w:val="22"/>
    </w:rPr>
  </w:style>
  <w:style w:type="paragraph" w:customStyle="1" w:styleId="APP3rd">
    <w:name w:val="APP 3rd"/>
    <w:basedOn w:val="NTR-3rdOrder"/>
    <w:link w:val="APP3rdChar"/>
    <w:rsid w:val="00FD1C8A"/>
  </w:style>
  <w:style w:type="character" w:customStyle="1" w:styleId="APP3rdChar">
    <w:name w:val="APP 3rd Char"/>
    <w:link w:val="APP3rd"/>
    <w:rsid w:val="00FD1C8A"/>
    <w:rPr>
      <w:rFonts w:ascii="Arial" w:hAnsi="Arial" w:cs="Times New Roman"/>
      <w:b/>
      <w:bCs/>
      <w:i/>
      <w:sz w:val="26"/>
      <w:szCs w:val="26"/>
    </w:rPr>
  </w:style>
  <w:style w:type="paragraph" w:customStyle="1" w:styleId="nrpsNormal">
    <w:name w:val="nrps Normal"/>
    <w:basedOn w:val="Normal"/>
    <w:link w:val="nrpsNormalChar"/>
    <w:qFormat/>
    <w:rsid w:val="009B064B"/>
    <w:pPr>
      <w:spacing w:after="240"/>
    </w:pPr>
    <w:rPr>
      <w:szCs w:val="20"/>
    </w:rPr>
  </w:style>
  <w:style w:type="character" w:customStyle="1" w:styleId="nrpsNormalChar">
    <w:name w:val="nrps Normal Char"/>
    <w:basedOn w:val="DefaultParagraphFont"/>
    <w:link w:val="nrpsNormal"/>
    <w:rsid w:val="009B064B"/>
    <w:rPr>
      <w:rFonts w:ascii="Times New Roman" w:eastAsia="Times New Roman" w:hAnsi="Times New Roman"/>
      <w:sz w:val="24"/>
    </w:rPr>
  </w:style>
  <w:style w:type="paragraph" w:customStyle="1" w:styleId="nrpsInstructions">
    <w:name w:val="nrps Instructions"/>
    <w:basedOn w:val="nrpsNormal"/>
    <w:link w:val="nrpsInstructionsChar"/>
    <w:qFormat/>
    <w:rsid w:val="009B064B"/>
    <w:rPr>
      <w:b/>
      <w:i/>
      <w:color w:val="E36C0A" w:themeColor="accent6" w:themeShade="BF"/>
    </w:rPr>
  </w:style>
  <w:style w:type="character" w:customStyle="1" w:styleId="nrpsInstructionsChar">
    <w:name w:val="nrps Instructions Char"/>
    <w:basedOn w:val="nrpsNormalChar"/>
    <w:link w:val="nrpsInstructions"/>
    <w:rsid w:val="009B064B"/>
    <w:rPr>
      <w:rFonts w:ascii="Times New Roman" w:eastAsia="Times New Roman" w:hAnsi="Times New Roman"/>
      <w:b/>
      <w:i/>
      <w:color w:val="E36C0A" w:themeColor="accent6" w:themeShade="BF"/>
      <w:sz w:val="24"/>
    </w:rPr>
  </w:style>
  <w:style w:type="paragraph" w:customStyle="1" w:styleId="NTRList">
    <w:name w:val="NTR List"/>
    <w:basedOn w:val="Normal"/>
    <w:link w:val="NTRListChar"/>
    <w:rsid w:val="00A8703C"/>
    <w:pPr>
      <w:numPr>
        <w:numId w:val="39"/>
      </w:numPr>
      <w:spacing w:after="60"/>
    </w:pPr>
  </w:style>
  <w:style w:type="paragraph" w:customStyle="1" w:styleId="NTRList0">
    <w:name w:val="NTR#List"/>
    <w:basedOn w:val="Normal"/>
    <w:link w:val="NTRListChar0"/>
    <w:rsid w:val="00A8703C"/>
    <w:pPr>
      <w:numPr>
        <w:numId w:val="62"/>
      </w:numPr>
      <w:autoSpaceDE w:val="0"/>
      <w:autoSpaceDN w:val="0"/>
      <w:adjustRightInd w:val="0"/>
      <w:spacing w:after="60" w:line="240" w:lineRule="atLeast"/>
    </w:pPr>
  </w:style>
  <w:style w:type="character" w:customStyle="1" w:styleId="NTRListChar">
    <w:name w:val="NTR List Char"/>
    <w:link w:val="NTRList"/>
    <w:rsid w:val="00A8703C"/>
    <w:rPr>
      <w:rFonts w:ascii="Times New Roman" w:eastAsia="Times New Roman" w:hAnsi="Times New Roman"/>
      <w:sz w:val="24"/>
      <w:szCs w:val="22"/>
    </w:rPr>
  </w:style>
  <w:style w:type="character" w:customStyle="1" w:styleId="NTRListChar0">
    <w:name w:val="NTR#List Char"/>
    <w:link w:val="NTRList0"/>
    <w:rsid w:val="00A8703C"/>
    <w:rPr>
      <w:rFonts w:ascii="Times New Roman" w:eastAsia="Times New Roman" w:hAnsi="Times New Roman"/>
      <w:sz w:val="24"/>
      <w:szCs w:val="22"/>
    </w:rPr>
  </w:style>
  <w:style w:type="character" w:customStyle="1" w:styleId="HeaderChar">
    <w:name w:val="Header Char"/>
    <w:link w:val="Header"/>
    <w:uiPriority w:val="99"/>
    <w:rsid w:val="00AA418C"/>
    <w:rPr>
      <w:rFonts w:ascii="Times New Roman" w:hAnsi="Times New Roman" w:cs="Times New Roman"/>
      <w:sz w:val="22"/>
      <w:szCs w:val="22"/>
    </w:rPr>
  </w:style>
  <w:style w:type="character" w:customStyle="1" w:styleId="Heading3Char">
    <w:name w:val="Heading 3 Char"/>
    <w:link w:val="Heading3"/>
    <w:rsid w:val="00275B2C"/>
    <w:rPr>
      <w:rFonts w:ascii="Arial" w:hAnsi="Arial" w:cs="Arial"/>
      <w:b/>
      <w:bCs/>
      <w:i/>
      <w:sz w:val="26"/>
      <w:szCs w:val="26"/>
    </w:rPr>
  </w:style>
  <w:style w:type="character" w:customStyle="1" w:styleId="Heading4Char">
    <w:name w:val="Heading 4 Char"/>
    <w:link w:val="Heading4"/>
    <w:rsid w:val="00275B2C"/>
    <w:rPr>
      <w:rFonts w:ascii="Times New Roman" w:hAnsi="Times New Roman" w:cs="Times New Roman"/>
      <w:bCs/>
      <w:sz w:val="28"/>
      <w:szCs w:val="28"/>
    </w:rPr>
  </w:style>
  <w:style w:type="character" w:customStyle="1" w:styleId="BalloonTextChar">
    <w:name w:val="Balloon Text Char"/>
    <w:link w:val="BalloonText"/>
    <w:uiPriority w:val="99"/>
    <w:semiHidden/>
    <w:rsid w:val="00275B2C"/>
    <w:rPr>
      <w:rFonts w:ascii="Tahoma" w:hAnsi="Tahoma" w:cs="Tahoma"/>
      <w:sz w:val="16"/>
      <w:szCs w:val="16"/>
    </w:rPr>
  </w:style>
  <w:style w:type="character" w:customStyle="1" w:styleId="CommentSubjectChar">
    <w:name w:val="Comment Subject Char"/>
    <w:link w:val="CommentSubject"/>
    <w:semiHidden/>
    <w:rsid w:val="00275B2C"/>
    <w:rPr>
      <w:rFonts w:ascii="Times New Roman" w:hAnsi="Times New Roman" w:cs="Times New Roman"/>
      <w:b/>
      <w:bCs/>
    </w:rPr>
  </w:style>
  <w:style w:type="character" w:styleId="PlaceholderText">
    <w:name w:val="Placeholder Text"/>
    <w:semiHidden/>
    <w:rsid w:val="00275B2C"/>
    <w:rPr>
      <w:rFonts w:cs="Times New Roman"/>
      <w:color w:val="808080"/>
    </w:rPr>
  </w:style>
  <w:style w:type="paragraph" w:styleId="ListParagraph">
    <w:name w:val="List Paragraph"/>
    <w:basedOn w:val="Normal"/>
    <w:qFormat/>
    <w:rsid w:val="00275B2C"/>
    <w:pPr>
      <w:ind w:left="720"/>
    </w:pPr>
  </w:style>
  <w:style w:type="paragraph" w:customStyle="1" w:styleId="MTDisplayEquation">
    <w:name w:val="MTDisplayEquation"/>
    <w:basedOn w:val="NoSpacing"/>
    <w:next w:val="Normal"/>
    <w:link w:val="MTDisplayEquationChar"/>
    <w:rsid w:val="00275B2C"/>
    <w:pPr>
      <w:tabs>
        <w:tab w:val="center" w:pos="4680"/>
        <w:tab w:val="right" w:pos="9360"/>
      </w:tabs>
    </w:pPr>
  </w:style>
  <w:style w:type="character" w:customStyle="1" w:styleId="NoSpacingChar">
    <w:name w:val="No Spacing Char"/>
    <w:link w:val="NoSpacing"/>
    <w:rsid w:val="00275B2C"/>
    <w:rPr>
      <w:sz w:val="22"/>
      <w:szCs w:val="22"/>
      <w:lang w:val="en-US" w:eastAsia="en-US" w:bidi="ar-SA"/>
    </w:rPr>
  </w:style>
  <w:style w:type="character" w:customStyle="1" w:styleId="MTDisplayEquationChar">
    <w:name w:val="MTDisplayEquation Char"/>
    <w:link w:val="MTDisplayEquation"/>
    <w:rsid w:val="00275B2C"/>
    <w:rPr>
      <w:sz w:val="22"/>
      <w:szCs w:val="22"/>
      <w:lang w:val="en-US" w:eastAsia="en-US" w:bidi="ar-SA"/>
    </w:rPr>
  </w:style>
  <w:style w:type="paragraph" w:customStyle="1" w:styleId="APP1st">
    <w:name w:val="APP 1st"/>
    <w:basedOn w:val="NTR-1stOrder"/>
    <w:link w:val="APP1stChar"/>
    <w:rsid w:val="00275B2C"/>
  </w:style>
  <w:style w:type="character" w:customStyle="1" w:styleId="APP1stChar">
    <w:name w:val="APP 1st Char"/>
    <w:link w:val="APP1st"/>
    <w:rsid w:val="00275B2C"/>
    <w:rPr>
      <w:rFonts w:ascii="Arial" w:hAnsi="Arial" w:cs="Times New Roman"/>
      <w:b/>
      <w:bCs/>
      <w:sz w:val="28"/>
      <w:szCs w:val="28"/>
    </w:rPr>
  </w:style>
  <w:style w:type="character" w:customStyle="1" w:styleId="TitleChar">
    <w:name w:val="Title Char"/>
    <w:link w:val="Title"/>
    <w:rsid w:val="00C20D50"/>
    <w:rPr>
      <w:rFonts w:ascii="Cambria" w:hAnsi="Cambria" w:cs="Times New Roman"/>
      <w:color w:val="17365D"/>
      <w:spacing w:val="5"/>
      <w:kern w:val="28"/>
      <w:sz w:val="52"/>
      <w:szCs w:val="52"/>
    </w:rPr>
  </w:style>
  <w:style w:type="paragraph" w:customStyle="1" w:styleId="NRRSOP2ndarial12">
    <w:name w:val="NRR SOP 2nd arial 12"/>
    <w:basedOn w:val="Normal"/>
    <w:link w:val="NRRSOP2ndarial12Char"/>
    <w:rsid w:val="00C20D50"/>
    <w:rPr>
      <w:rFonts w:ascii="Arial" w:eastAsia="Calibri" w:hAnsi="Arial"/>
      <w:b/>
      <w:sz w:val="22"/>
    </w:rPr>
  </w:style>
  <w:style w:type="paragraph" w:customStyle="1" w:styleId="NRRSOP3rdarial11italic">
    <w:name w:val="NRR SOP 3rd arial 11 italic"/>
    <w:basedOn w:val="Normal"/>
    <w:link w:val="NRRSOP3rdarial11italicChar"/>
    <w:rsid w:val="00C20D50"/>
    <w:rPr>
      <w:rFonts w:ascii="Arial" w:eastAsia="Calibri" w:hAnsi="Arial"/>
      <w:b/>
      <w:i/>
      <w:sz w:val="22"/>
    </w:rPr>
  </w:style>
  <w:style w:type="character" w:customStyle="1" w:styleId="NRRSOP2ndarial12Char">
    <w:name w:val="NRR SOP 2nd arial 12 Char"/>
    <w:link w:val="NRRSOP2ndarial12"/>
    <w:rsid w:val="00C20D50"/>
    <w:rPr>
      <w:rFonts w:ascii="Arial" w:hAnsi="Arial" w:cs="Arial"/>
      <w:b/>
      <w:sz w:val="22"/>
      <w:szCs w:val="22"/>
    </w:rPr>
  </w:style>
  <w:style w:type="character" w:customStyle="1" w:styleId="NRRSOP3rdarial11italicChar">
    <w:name w:val="NRR SOP 3rd arial 11 italic Char"/>
    <w:link w:val="NRRSOP3rdarial11italic"/>
    <w:rsid w:val="00C20D50"/>
    <w:rPr>
      <w:rFonts w:ascii="Arial" w:hAnsi="Arial" w:cs="Arial"/>
      <w:b/>
      <w:i/>
      <w:sz w:val="22"/>
      <w:szCs w:val="22"/>
    </w:rPr>
  </w:style>
  <w:style w:type="paragraph" w:customStyle="1" w:styleId="SecondOrderHeader">
    <w:name w:val="Second Order Header"/>
    <w:basedOn w:val="Normal"/>
    <w:link w:val="SecondOrderHeaderChar"/>
    <w:qFormat/>
    <w:rsid w:val="00C20D50"/>
    <w:rPr>
      <w:rFonts w:ascii="Arial" w:eastAsia="Calibri" w:hAnsi="Arial"/>
      <w:b/>
      <w:szCs w:val="24"/>
    </w:rPr>
  </w:style>
  <w:style w:type="character" w:customStyle="1" w:styleId="SecondOrderHeaderChar">
    <w:name w:val="Second Order Header Char"/>
    <w:link w:val="SecondOrderHeader"/>
    <w:rsid w:val="00C20D50"/>
    <w:rPr>
      <w:rFonts w:ascii="Arial" w:hAnsi="Arial" w:cs="Arial"/>
      <w:b/>
      <w:sz w:val="24"/>
      <w:szCs w:val="24"/>
    </w:rPr>
  </w:style>
  <w:style w:type="paragraph" w:customStyle="1" w:styleId="Equation">
    <w:name w:val="Equation"/>
    <w:basedOn w:val="Normal"/>
    <w:link w:val="EquationChar"/>
    <w:rsid w:val="00C20D50"/>
    <w:pPr>
      <w:tabs>
        <w:tab w:val="center" w:pos="4320"/>
      </w:tabs>
      <w:autoSpaceDE w:val="0"/>
      <w:autoSpaceDN w:val="0"/>
      <w:adjustRightInd w:val="0"/>
    </w:pPr>
    <w:rPr>
      <w:rFonts w:ascii="Arial" w:eastAsia="Calibri" w:hAnsi="Arial"/>
      <w:b/>
      <w:szCs w:val="24"/>
    </w:rPr>
  </w:style>
  <w:style w:type="character" w:customStyle="1" w:styleId="EquationChar">
    <w:name w:val="Equation Char"/>
    <w:link w:val="Equation"/>
    <w:rsid w:val="00C20D50"/>
    <w:rPr>
      <w:rFonts w:ascii="Arial" w:hAnsi="Arial" w:cs="Arial"/>
      <w:b/>
      <w:sz w:val="24"/>
      <w:szCs w:val="24"/>
    </w:rPr>
  </w:style>
  <w:style w:type="paragraph" w:styleId="TOCHeading">
    <w:name w:val="TOC Heading"/>
    <w:basedOn w:val="Heading1"/>
    <w:next w:val="Normal"/>
    <w:qFormat/>
    <w:rsid w:val="00714BB5"/>
    <w:pPr>
      <w:keepLines/>
      <w:spacing w:before="480" w:after="0" w:line="276" w:lineRule="auto"/>
      <w:outlineLvl w:val="9"/>
    </w:pPr>
    <w:rPr>
      <w:rFonts w:ascii="Cambria" w:hAnsi="Cambria"/>
      <w:bCs/>
      <w:color w:val="365F91"/>
      <w:sz w:val="28"/>
      <w:szCs w:val="28"/>
    </w:rPr>
  </w:style>
  <w:style w:type="paragraph" w:customStyle="1" w:styleId="TOC-Double">
    <w:name w:val="TOC-Double"/>
    <w:basedOn w:val="Normal"/>
    <w:link w:val="TOC-DoubleChar"/>
    <w:rsid w:val="00714BB5"/>
    <w:pPr>
      <w:spacing w:after="240"/>
    </w:pPr>
    <w:rPr>
      <w:rFonts w:eastAsia="Calibri"/>
      <w:sz w:val="22"/>
    </w:rPr>
  </w:style>
  <w:style w:type="character" w:customStyle="1" w:styleId="TOC-DoubleChar">
    <w:name w:val="TOC-Double Char"/>
    <w:link w:val="TOC-Double"/>
    <w:rsid w:val="00714BB5"/>
    <w:rPr>
      <w:rFonts w:ascii="Times New Roman" w:hAnsi="Times New Roman" w:cs="Times New Roman"/>
      <w:sz w:val="22"/>
      <w:szCs w:val="22"/>
    </w:rPr>
  </w:style>
  <w:style w:type="character" w:customStyle="1" w:styleId="CaptionTextCharChar">
    <w:name w:val="Caption Text Char Char"/>
    <w:rsid w:val="00C57EFC"/>
    <w:rPr>
      <w:rFonts w:ascii="Arial" w:hAnsi="Arial" w:cs="Times New Roman"/>
    </w:rPr>
  </w:style>
  <w:style w:type="paragraph" w:customStyle="1" w:styleId="FigureCaptionPACN">
    <w:name w:val="Figure Caption PACN"/>
    <w:basedOn w:val="Normal"/>
    <w:link w:val="FigureCaptionPACNCharChar"/>
    <w:rsid w:val="00C57EFC"/>
    <w:rPr>
      <w:rFonts w:ascii="Arial" w:eastAsia="Calibri" w:hAnsi="Arial"/>
      <w:szCs w:val="24"/>
    </w:rPr>
  </w:style>
  <w:style w:type="character" w:customStyle="1" w:styleId="FigureCaptionPACNCharChar">
    <w:name w:val="Figure Caption PACN Char Char"/>
    <w:link w:val="FigureCaptionPACN"/>
    <w:rsid w:val="00C57EFC"/>
    <w:rPr>
      <w:rFonts w:ascii="Arial" w:hAnsi="Arial" w:cs="Times New Roman"/>
      <w:sz w:val="24"/>
      <w:szCs w:val="24"/>
    </w:rPr>
  </w:style>
  <w:style w:type="character" w:customStyle="1" w:styleId="TableCaptionChar">
    <w:name w:val="Table Caption Char"/>
    <w:link w:val="TableCaption"/>
    <w:rsid w:val="00C57EFC"/>
    <w:rPr>
      <w:rFonts w:ascii="Times New Roman" w:hAnsi="Times New Roman" w:cs="Times New Roman"/>
      <w:sz w:val="24"/>
    </w:rPr>
  </w:style>
  <w:style w:type="paragraph" w:customStyle="1" w:styleId="NRRTable">
    <w:name w:val="NRR Table"/>
    <w:basedOn w:val="Normal"/>
    <w:link w:val="NRRTableChar"/>
    <w:rsid w:val="00C57EFC"/>
    <w:rPr>
      <w:rFonts w:ascii="Arial" w:eastAsia="Calibri" w:hAnsi="Arial"/>
      <w:b/>
      <w:sz w:val="20"/>
      <w:szCs w:val="20"/>
    </w:rPr>
  </w:style>
  <w:style w:type="character" w:customStyle="1" w:styleId="NRRTableChar">
    <w:name w:val="NRR Table Char"/>
    <w:link w:val="NRRTable"/>
    <w:rsid w:val="00C57EFC"/>
    <w:rPr>
      <w:rFonts w:ascii="Arial" w:hAnsi="Arial" w:cs="Arial"/>
      <w:b/>
    </w:rPr>
  </w:style>
  <w:style w:type="paragraph" w:customStyle="1" w:styleId="Arialbold10">
    <w:name w:val="Arial bold 10"/>
    <w:basedOn w:val="TableCaption"/>
    <w:link w:val="Arialbold10Char"/>
    <w:rsid w:val="00C57EFC"/>
  </w:style>
  <w:style w:type="character" w:customStyle="1" w:styleId="Arialbold10Char">
    <w:name w:val="Arial bold 10 Char"/>
    <w:link w:val="Arialbold10"/>
    <w:rsid w:val="00C57EFC"/>
    <w:rPr>
      <w:rFonts w:ascii="Times New Roman" w:hAnsi="Times New Roman" w:cs="Times New Roman"/>
      <w:sz w:val="24"/>
    </w:rPr>
  </w:style>
  <w:style w:type="paragraph" w:customStyle="1" w:styleId="NRRHeading1Appendix">
    <w:name w:val="NRR Heading 1 Appendix"/>
    <w:basedOn w:val="Heading1"/>
    <w:link w:val="NRRHeading1AppendixChar"/>
    <w:rsid w:val="00C57EFC"/>
    <w:pPr>
      <w:spacing w:after="0" w:line="480" w:lineRule="auto"/>
    </w:pPr>
  </w:style>
  <w:style w:type="character" w:customStyle="1" w:styleId="NRRHeading1AppendixChar">
    <w:name w:val="NRR Heading 1 Appendix Char"/>
    <w:link w:val="NRRHeading1Appendix"/>
    <w:rsid w:val="00C57EFC"/>
    <w:rPr>
      <w:rFonts w:ascii="Arial" w:hAnsi="Arial" w:cs="Times New Roman"/>
      <w:b/>
      <w:sz w:val="18"/>
      <w:szCs w:val="18"/>
    </w:rPr>
  </w:style>
  <w:style w:type="character" w:customStyle="1" w:styleId="PlainTextChar">
    <w:name w:val="Plain Text Char"/>
    <w:link w:val="PlainText"/>
    <w:rsid w:val="00362A98"/>
    <w:rPr>
      <w:rFonts w:ascii="Courier New" w:hAnsi="Courier New" w:cs="Courier New"/>
    </w:rPr>
  </w:style>
  <w:style w:type="character" w:customStyle="1" w:styleId="EndnoteTextChar">
    <w:name w:val="Endnote Text Char"/>
    <w:link w:val="EndnoteText"/>
    <w:semiHidden/>
    <w:rsid w:val="00362A98"/>
    <w:rPr>
      <w:rFonts w:ascii="Press Rmn 12pt" w:hAnsi="Press Rmn 12pt" w:cs="Times New Roman"/>
      <w:sz w:val="24"/>
    </w:rPr>
  </w:style>
  <w:style w:type="character" w:customStyle="1" w:styleId="nrpsBackcoveraddress">
    <w:name w:val="nrps Backcover address"/>
    <w:basedOn w:val="DefaultParagraphFont"/>
    <w:semiHidden/>
    <w:rsid w:val="009B064B"/>
    <w:rPr>
      <w:rFonts w:ascii="Arial" w:hAnsi="Arial"/>
      <w:sz w:val="18"/>
    </w:rPr>
  </w:style>
  <w:style w:type="paragraph" w:styleId="HTMLPreformatted">
    <w:name w:val="HTML Preformatted"/>
    <w:basedOn w:val="Normal"/>
    <w:link w:val="HTMLPreformattedChar"/>
    <w:rsid w:val="00831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alibri" w:hAnsi="Courier New"/>
      <w:bCs/>
      <w:color w:val="000000"/>
      <w:szCs w:val="24"/>
    </w:rPr>
  </w:style>
  <w:style w:type="character" w:customStyle="1" w:styleId="HTMLPreformattedChar">
    <w:name w:val="HTML Preformatted Char"/>
    <w:link w:val="HTMLPreformatted"/>
    <w:rsid w:val="00831C13"/>
    <w:rPr>
      <w:rFonts w:ascii="Courier New" w:hAnsi="Courier New" w:cs="Courier New"/>
      <w:bCs/>
      <w:color w:val="000000"/>
      <w:sz w:val="24"/>
      <w:szCs w:val="24"/>
    </w:rPr>
  </w:style>
  <w:style w:type="numbering" w:customStyle="1" w:styleId="Bulleted">
    <w:name w:val="Bulleted"/>
    <w:rsid w:val="00BF03B8"/>
    <w:pPr>
      <w:numPr>
        <w:numId w:val="6"/>
      </w:numPr>
    </w:pPr>
  </w:style>
  <w:style w:type="paragraph" w:customStyle="1" w:styleId="nrpsNormalSingleLine">
    <w:name w:val="nrps Normal Single Line"/>
    <w:basedOn w:val="nrpsNormal"/>
    <w:rsid w:val="009B064B"/>
    <w:pPr>
      <w:spacing w:after="0"/>
    </w:pPr>
  </w:style>
  <w:style w:type="paragraph" w:customStyle="1" w:styleId="nrpsHeading1">
    <w:name w:val="nrps Heading 1"/>
    <w:basedOn w:val="Heading1"/>
    <w:next w:val="nrpsNormal"/>
    <w:link w:val="nrpsHeading1Char"/>
    <w:qFormat/>
    <w:rsid w:val="009B064B"/>
    <w:pPr>
      <w:tabs>
        <w:tab w:val="left" w:pos="5310"/>
      </w:tabs>
      <w:spacing w:after="240"/>
    </w:pPr>
    <w:rPr>
      <w:rFonts w:eastAsia="Times New Roman"/>
      <w:color w:val="000000" w:themeColor="text1"/>
      <w:sz w:val="32"/>
    </w:rPr>
  </w:style>
  <w:style w:type="character" w:customStyle="1" w:styleId="nrpsHeading1Char">
    <w:name w:val="nrps Heading 1 Char"/>
    <w:basedOn w:val="Heading1Char"/>
    <w:link w:val="nrpsHeading1"/>
    <w:rsid w:val="009B064B"/>
    <w:rPr>
      <w:rFonts w:ascii="Arial" w:eastAsia="Times New Roman" w:hAnsi="Arial" w:cs="Times New Roman"/>
      <w:b/>
      <w:color w:val="000000" w:themeColor="text1"/>
      <w:sz w:val="32"/>
      <w:szCs w:val="18"/>
    </w:rPr>
  </w:style>
  <w:style w:type="paragraph" w:customStyle="1" w:styleId="nrpsHeading2">
    <w:name w:val="nrps Heading 2"/>
    <w:basedOn w:val="Heading2"/>
    <w:next w:val="nrpsNormal"/>
    <w:link w:val="nrpsHeading2Char"/>
    <w:qFormat/>
    <w:rsid w:val="009B064B"/>
    <w:rPr>
      <w:rFonts w:eastAsia="Times New Roman" w:cs="Arial"/>
      <w:color w:val="000000" w:themeColor="text1"/>
      <w:sz w:val="24"/>
    </w:rPr>
  </w:style>
  <w:style w:type="paragraph" w:customStyle="1" w:styleId="nrpsSOPSecondOrderHeader">
    <w:name w:val="nrps SOP Second Order Header"/>
    <w:basedOn w:val="Normal"/>
    <w:link w:val="nrpsSOPSecondOrderHeaderChar"/>
    <w:rsid w:val="00E4593E"/>
    <w:pPr>
      <w:keepNext/>
      <w:outlineLvl w:val="1"/>
    </w:pPr>
    <w:rPr>
      <w:rFonts w:ascii="Arial" w:hAnsi="Arial" w:cs="Arial"/>
      <w:b/>
      <w:bCs/>
      <w:iCs/>
      <w:szCs w:val="28"/>
    </w:rPr>
  </w:style>
  <w:style w:type="character" w:customStyle="1" w:styleId="nrpsSOPSecondOrderHeaderChar">
    <w:name w:val="nrps SOP Second Order Header Char"/>
    <w:basedOn w:val="DefaultParagraphFont"/>
    <w:link w:val="nrpsSOPSecondOrderHeader"/>
    <w:rsid w:val="00E4593E"/>
    <w:rPr>
      <w:rFonts w:ascii="Arial" w:eastAsia="Times New Roman" w:hAnsi="Arial" w:cs="Arial"/>
      <w:b/>
      <w:bCs/>
      <w:iCs/>
      <w:sz w:val="24"/>
      <w:szCs w:val="28"/>
    </w:rPr>
  </w:style>
  <w:style w:type="paragraph" w:customStyle="1" w:styleId="nrpsinsidecovers">
    <w:name w:val="nrps inside covers"/>
    <w:basedOn w:val="Normal"/>
    <w:link w:val="nrpsinsidecoversChar"/>
    <w:qFormat/>
    <w:rsid w:val="009B064B"/>
    <w:rPr>
      <w:sz w:val="18"/>
      <w:szCs w:val="24"/>
    </w:rPr>
  </w:style>
  <w:style w:type="character" w:customStyle="1" w:styleId="nrpsinsidecoversChar">
    <w:name w:val="nrps inside covers Char"/>
    <w:basedOn w:val="DefaultParagraphFont"/>
    <w:link w:val="nrpsinsidecovers"/>
    <w:rsid w:val="009B064B"/>
    <w:rPr>
      <w:rFonts w:ascii="Times New Roman" w:eastAsia="Times New Roman" w:hAnsi="Times New Roman"/>
      <w:sz w:val="18"/>
      <w:szCs w:val="24"/>
    </w:rPr>
  </w:style>
  <w:style w:type="paragraph" w:customStyle="1" w:styleId="nrpsBulletlist">
    <w:name w:val="nrps Bullet list"/>
    <w:basedOn w:val="nrpsNormal"/>
    <w:link w:val="nrpsBulletlistChar"/>
    <w:rsid w:val="009B064B"/>
    <w:pPr>
      <w:numPr>
        <w:numId w:val="84"/>
      </w:numPr>
    </w:pPr>
  </w:style>
  <w:style w:type="character" w:customStyle="1" w:styleId="nrpsBulletlistChar">
    <w:name w:val="nrps Bullet list Char"/>
    <w:basedOn w:val="nrpsNormalChar"/>
    <w:link w:val="nrpsBulletlist"/>
    <w:rsid w:val="009B064B"/>
    <w:rPr>
      <w:rFonts w:ascii="Times New Roman" w:eastAsia="Times New Roman" w:hAnsi="Times New Roman"/>
      <w:sz w:val="24"/>
    </w:rPr>
  </w:style>
  <w:style w:type="paragraph" w:customStyle="1" w:styleId="nrpsContents">
    <w:name w:val="nrps Contents"/>
    <w:basedOn w:val="nrpsHeading1"/>
    <w:rsid w:val="009B064B"/>
    <w:rPr>
      <w:rFonts w:cs="Arial"/>
      <w:szCs w:val="32"/>
    </w:rPr>
  </w:style>
  <w:style w:type="character" w:customStyle="1" w:styleId="nrpsHeading2Char">
    <w:name w:val="nrps Heading 2 Char"/>
    <w:basedOn w:val="Heading2Char"/>
    <w:link w:val="nrpsHeading2"/>
    <w:rsid w:val="009B064B"/>
    <w:rPr>
      <w:rFonts w:ascii="Arial" w:eastAsia="Times New Roman" w:hAnsi="Arial" w:cs="Arial"/>
      <w:b/>
      <w:bCs/>
      <w:iCs/>
      <w:color w:val="000000" w:themeColor="text1"/>
      <w:sz w:val="24"/>
      <w:szCs w:val="28"/>
    </w:rPr>
  </w:style>
  <w:style w:type="paragraph" w:customStyle="1" w:styleId="nrpsHeading2SOP">
    <w:name w:val="nrps Heading 2 SOP"/>
    <w:basedOn w:val="nrpsHeading2"/>
    <w:next w:val="nrpsNormal"/>
    <w:rsid w:val="009B064B"/>
  </w:style>
  <w:style w:type="paragraph" w:customStyle="1" w:styleId="nrpsContentsSOP">
    <w:name w:val="nrps Contents SOP"/>
    <w:basedOn w:val="nrpsHeading2SOP"/>
    <w:rsid w:val="009B064B"/>
    <w:pPr>
      <w:spacing w:after="240"/>
    </w:pPr>
  </w:style>
  <w:style w:type="paragraph" w:customStyle="1" w:styleId="nrpsFigurecaption">
    <w:name w:val="nrps Figure caption"/>
    <w:basedOn w:val="Normal"/>
    <w:next w:val="nrpsNormal"/>
    <w:link w:val="nrpsFigurecaptionChar"/>
    <w:qFormat/>
    <w:rsid w:val="009B064B"/>
    <w:pPr>
      <w:spacing w:before="120" w:after="240"/>
    </w:pPr>
    <w:rPr>
      <w:rFonts w:ascii="Arial" w:hAnsi="Arial"/>
      <w:bCs/>
      <w:sz w:val="20"/>
      <w:szCs w:val="20"/>
    </w:rPr>
  </w:style>
  <w:style w:type="character" w:customStyle="1" w:styleId="nrpsFigurecaptionChar">
    <w:name w:val="nrps Figure caption Char"/>
    <w:basedOn w:val="DefaultParagraphFont"/>
    <w:link w:val="nrpsFigurecaption"/>
    <w:rsid w:val="009B064B"/>
    <w:rPr>
      <w:rFonts w:ascii="Arial" w:eastAsia="Times New Roman" w:hAnsi="Arial"/>
      <w:bCs/>
    </w:rPr>
  </w:style>
  <w:style w:type="paragraph" w:customStyle="1" w:styleId="PageRight">
    <w:name w:val="Page Right"/>
    <w:basedOn w:val="Normal"/>
    <w:next w:val="nrpsNormal"/>
    <w:rsid w:val="009B064B"/>
    <w:pPr>
      <w:spacing w:after="240"/>
      <w:jc w:val="right"/>
    </w:pPr>
    <w:rPr>
      <w:szCs w:val="20"/>
    </w:rPr>
  </w:style>
  <w:style w:type="paragraph" w:customStyle="1" w:styleId="nrpsFigurecaptionSOP">
    <w:name w:val="nrps Figure caption SOP"/>
    <w:basedOn w:val="PageRight"/>
    <w:rsid w:val="009B064B"/>
    <w:pPr>
      <w:spacing w:before="120"/>
      <w:jc w:val="left"/>
    </w:pPr>
    <w:rPr>
      <w:rFonts w:ascii="Arial" w:hAnsi="Arial"/>
      <w:sz w:val="20"/>
    </w:rPr>
  </w:style>
  <w:style w:type="paragraph" w:customStyle="1" w:styleId="nrpsHeading1Appendix">
    <w:name w:val="nrps Heading 1 Appendix"/>
    <w:next w:val="nrpsNormal"/>
    <w:rsid w:val="009B064B"/>
    <w:pPr>
      <w:spacing w:after="240"/>
    </w:pPr>
    <w:rPr>
      <w:rFonts w:ascii="Arial" w:eastAsia="Times New Roman" w:hAnsi="Arial"/>
      <w:b/>
      <w:color w:val="000000" w:themeColor="text1"/>
      <w:sz w:val="32"/>
      <w:szCs w:val="24"/>
    </w:rPr>
  </w:style>
  <w:style w:type="paragraph" w:customStyle="1" w:styleId="nrpsHeading1SOP">
    <w:name w:val="nrps Heading 1 SOP"/>
    <w:basedOn w:val="nrpsHeading1"/>
    <w:next w:val="nrpsNormal"/>
    <w:rsid w:val="009B064B"/>
  </w:style>
  <w:style w:type="paragraph" w:customStyle="1" w:styleId="nrpsHeading2Appendix">
    <w:name w:val="nrps Heading 2 Appendix"/>
    <w:basedOn w:val="nrpsHeading2"/>
    <w:rsid w:val="009B064B"/>
    <w:rPr>
      <w:szCs w:val="22"/>
    </w:rPr>
  </w:style>
  <w:style w:type="paragraph" w:customStyle="1" w:styleId="nrpsHeading3">
    <w:name w:val="nrps Heading 3"/>
    <w:basedOn w:val="Heading3"/>
    <w:next w:val="nrpsNormal"/>
    <w:link w:val="nrpsHeading3Char"/>
    <w:qFormat/>
    <w:rsid w:val="009B064B"/>
    <w:pPr>
      <w:autoSpaceDE w:val="0"/>
      <w:autoSpaceDN w:val="0"/>
      <w:adjustRightInd w:val="0"/>
    </w:pPr>
    <w:rPr>
      <w:rFonts w:eastAsia="MS Mincho" w:cs="Arial"/>
      <w:color w:val="000000" w:themeColor="text1"/>
      <w:sz w:val="22"/>
      <w:szCs w:val="22"/>
    </w:rPr>
  </w:style>
  <w:style w:type="character" w:customStyle="1" w:styleId="nrpsHeading3Char">
    <w:name w:val="nrps Heading 3 Char"/>
    <w:basedOn w:val="Heading3Char"/>
    <w:link w:val="nrpsHeading3"/>
    <w:rsid w:val="009B064B"/>
    <w:rPr>
      <w:rFonts w:ascii="Arial" w:eastAsia="MS Mincho" w:hAnsi="Arial" w:cs="Arial"/>
      <w:b/>
      <w:bCs/>
      <w:i/>
      <w:color w:val="000000" w:themeColor="text1"/>
      <w:sz w:val="22"/>
      <w:szCs w:val="22"/>
    </w:rPr>
  </w:style>
  <w:style w:type="paragraph" w:customStyle="1" w:styleId="nrpsHeading3Appendix">
    <w:name w:val="nrps Heading 3 Appendix"/>
    <w:basedOn w:val="nrpsHeading3"/>
    <w:rsid w:val="009B064B"/>
    <w:rPr>
      <w:rFonts w:cs="Times New Roman"/>
    </w:rPr>
  </w:style>
  <w:style w:type="paragraph" w:customStyle="1" w:styleId="nrpsHeading3SOP">
    <w:name w:val="nrps Heading 3 SOP"/>
    <w:basedOn w:val="nrpsNormal"/>
    <w:next w:val="nrpsNormal"/>
    <w:rsid w:val="009B064B"/>
    <w:pPr>
      <w:spacing w:after="0"/>
    </w:pPr>
    <w:rPr>
      <w:rFonts w:ascii="Arial" w:hAnsi="Arial"/>
      <w:b/>
      <w:i/>
      <w:color w:val="000000" w:themeColor="text1"/>
      <w:sz w:val="22"/>
    </w:rPr>
  </w:style>
  <w:style w:type="paragraph" w:customStyle="1" w:styleId="nrpsHeading4">
    <w:name w:val="nrps Heading 4"/>
    <w:basedOn w:val="Heading4"/>
    <w:next w:val="nrpsNormal"/>
    <w:link w:val="nrpsHeading4Char"/>
    <w:qFormat/>
    <w:rsid w:val="009B064B"/>
    <w:rPr>
      <w:rFonts w:asciiTheme="majorHAnsi" w:eastAsia="Times New Roman" w:hAnsiTheme="majorHAnsi"/>
      <w:color w:val="000000" w:themeColor="text1"/>
      <w:sz w:val="24"/>
      <w:u w:val="single"/>
    </w:rPr>
  </w:style>
  <w:style w:type="character" w:customStyle="1" w:styleId="nrpsHeading4Char">
    <w:name w:val="nrps Heading 4 Char"/>
    <w:basedOn w:val="Heading4Char"/>
    <w:link w:val="nrpsHeading4"/>
    <w:rsid w:val="009B064B"/>
    <w:rPr>
      <w:rFonts w:asciiTheme="majorHAnsi" w:eastAsia="Times New Roman" w:hAnsiTheme="majorHAnsi" w:cs="Times New Roman"/>
      <w:bCs/>
      <w:color w:val="000000" w:themeColor="text1"/>
      <w:sz w:val="24"/>
      <w:szCs w:val="28"/>
      <w:u w:val="single"/>
    </w:rPr>
  </w:style>
  <w:style w:type="paragraph" w:customStyle="1" w:styleId="nrpsHeading4SOP">
    <w:name w:val="nrps Heading 4 SOP"/>
    <w:basedOn w:val="nrpsHeading4"/>
    <w:next w:val="nrpsNormal"/>
    <w:rsid w:val="009B064B"/>
    <w:rPr>
      <w:rFonts w:ascii="Times New Roman" w:hAnsi="Times New Roman"/>
    </w:rPr>
  </w:style>
  <w:style w:type="paragraph" w:customStyle="1" w:styleId="nrpsHeading5">
    <w:name w:val="nrps Heading 5"/>
    <w:basedOn w:val="Heading5"/>
    <w:next w:val="nrpsNormal"/>
    <w:link w:val="nrpsHeading5Char"/>
    <w:qFormat/>
    <w:rsid w:val="009B064B"/>
    <w:rPr>
      <w:rFonts w:asciiTheme="majorHAnsi" w:eastAsia="Times New Roman" w:hAnsiTheme="majorHAnsi"/>
      <w:b w:val="0"/>
      <w:color w:val="000000" w:themeColor="text1"/>
      <w:sz w:val="24"/>
      <w:szCs w:val="26"/>
    </w:rPr>
  </w:style>
  <w:style w:type="character" w:customStyle="1" w:styleId="nrpsHeading5Char">
    <w:name w:val="nrps Heading 5 Char"/>
    <w:basedOn w:val="Heading5Char"/>
    <w:link w:val="nrpsHeading5"/>
    <w:rsid w:val="009B064B"/>
    <w:rPr>
      <w:rFonts w:asciiTheme="majorHAnsi" w:eastAsia="Times New Roman" w:hAnsiTheme="majorHAnsi"/>
      <w:b w:val="0"/>
      <w:bCs/>
      <w:i/>
      <w:iCs/>
      <w:color w:val="000000" w:themeColor="text1"/>
      <w:sz w:val="24"/>
      <w:szCs w:val="26"/>
    </w:rPr>
  </w:style>
  <w:style w:type="paragraph" w:customStyle="1" w:styleId="nrpsHorizontalrule">
    <w:name w:val="nrps Horizontal rule"/>
    <w:basedOn w:val="Normal"/>
    <w:semiHidden/>
    <w:locked/>
    <w:rsid w:val="009B064B"/>
    <w:pPr>
      <w:pBdr>
        <w:bottom w:val="single" w:sz="4" w:space="0" w:color="auto"/>
      </w:pBdr>
    </w:pPr>
    <w:rPr>
      <w:szCs w:val="20"/>
    </w:rPr>
  </w:style>
  <w:style w:type="paragraph" w:customStyle="1" w:styleId="nrpsHyperlink">
    <w:name w:val="nrps Hyperlink"/>
    <w:basedOn w:val="nrpsNormal"/>
    <w:link w:val="nrpsHyperlinkChar"/>
    <w:rsid w:val="009B064B"/>
  </w:style>
  <w:style w:type="character" w:customStyle="1" w:styleId="nrpsHyperlinkChar">
    <w:name w:val="nrps Hyperlink Char"/>
    <w:basedOn w:val="nrpsNormalChar"/>
    <w:link w:val="nrpsHyperlink"/>
    <w:rsid w:val="009B064B"/>
    <w:rPr>
      <w:rFonts w:ascii="Times New Roman" w:eastAsia="Times New Roman" w:hAnsi="Times New Roman"/>
      <w:sz w:val="24"/>
    </w:rPr>
  </w:style>
  <w:style w:type="paragraph" w:customStyle="1" w:styleId="nrpsLiteratureCited">
    <w:name w:val="nrps Literature Cited"/>
    <w:basedOn w:val="Normal"/>
    <w:link w:val="nrpsLiteratureCitedChar"/>
    <w:qFormat/>
    <w:rsid w:val="009B064B"/>
    <w:pPr>
      <w:spacing w:after="240"/>
      <w:ind w:left="360" w:hanging="360"/>
    </w:pPr>
    <w:rPr>
      <w:szCs w:val="24"/>
    </w:rPr>
  </w:style>
  <w:style w:type="character" w:customStyle="1" w:styleId="nrpsLiteratureCitedChar">
    <w:name w:val="nrps Literature Cited Char"/>
    <w:basedOn w:val="DefaultParagraphFont"/>
    <w:link w:val="nrpsLiteratureCited"/>
    <w:rsid w:val="009B064B"/>
    <w:rPr>
      <w:rFonts w:ascii="Times New Roman" w:eastAsia="Times New Roman" w:hAnsi="Times New Roman"/>
      <w:sz w:val="24"/>
      <w:szCs w:val="24"/>
    </w:rPr>
  </w:style>
  <w:style w:type="paragraph" w:customStyle="1" w:styleId="nrpsLiteratureCited0">
    <w:name w:val="nrps LiteratureCited"/>
    <w:basedOn w:val="Normal"/>
    <w:rsid w:val="009B064B"/>
    <w:pPr>
      <w:widowControl w:val="0"/>
      <w:spacing w:after="240"/>
      <w:ind w:left="360" w:hanging="360"/>
    </w:pPr>
    <w:rPr>
      <w:szCs w:val="24"/>
    </w:rPr>
  </w:style>
  <w:style w:type="numbering" w:customStyle="1" w:styleId="nrpsNumlist">
    <w:name w:val="nrps Num list"/>
    <w:basedOn w:val="NoList"/>
    <w:rsid w:val="009B064B"/>
    <w:pPr>
      <w:numPr>
        <w:numId w:val="85"/>
      </w:numPr>
    </w:pPr>
  </w:style>
  <w:style w:type="paragraph" w:customStyle="1" w:styleId="nrpsseriesnamenumber">
    <w:name w:val="nrps series name/number"/>
    <w:basedOn w:val="nrpsNormal"/>
    <w:rsid w:val="009B064B"/>
    <w:pPr>
      <w:spacing w:before="240"/>
    </w:pPr>
  </w:style>
  <w:style w:type="paragraph" w:customStyle="1" w:styleId="nrpsSubtitle">
    <w:name w:val="nrps Subtitle"/>
    <w:basedOn w:val="Normal"/>
    <w:next w:val="nrpsNormal"/>
    <w:link w:val="nrpsSubtitleChar"/>
    <w:qFormat/>
    <w:rsid w:val="009B064B"/>
    <w:pPr>
      <w:tabs>
        <w:tab w:val="left" w:pos="9360"/>
      </w:tabs>
      <w:spacing w:before="120"/>
      <w:ind w:right="720"/>
    </w:pPr>
    <w:rPr>
      <w:bCs/>
      <w:i/>
      <w:sz w:val="36"/>
      <w:szCs w:val="36"/>
    </w:rPr>
  </w:style>
  <w:style w:type="character" w:customStyle="1" w:styleId="nrpsSubtitleChar">
    <w:name w:val="nrps Subtitle Char"/>
    <w:basedOn w:val="DefaultParagraphFont"/>
    <w:link w:val="nrpsSubtitle"/>
    <w:rsid w:val="009B064B"/>
    <w:rPr>
      <w:rFonts w:ascii="Times New Roman" w:eastAsia="Times New Roman" w:hAnsi="Times New Roman"/>
      <w:bCs/>
      <w:i/>
      <w:sz w:val="36"/>
      <w:szCs w:val="36"/>
    </w:rPr>
  </w:style>
  <w:style w:type="paragraph" w:customStyle="1" w:styleId="nrpsTableheader">
    <w:name w:val="nrps Table header"/>
    <w:basedOn w:val="Normal"/>
    <w:link w:val="nrpsTableheaderChar"/>
    <w:qFormat/>
    <w:rsid w:val="009B064B"/>
    <w:pPr>
      <w:spacing w:before="20" w:after="20"/>
    </w:pPr>
    <w:rPr>
      <w:rFonts w:ascii="Arial" w:hAnsi="Arial" w:cs="Arial"/>
      <w:b/>
      <w:sz w:val="18"/>
      <w:szCs w:val="20"/>
    </w:rPr>
  </w:style>
  <w:style w:type="character" w:customStyle="1" w:styleId="nrpsTableheaderChar">
    <w:name w:val="nrps Table header Char"/>
    <w:basedOn w:val="DefaultParagraphFont"/>
    <w:link w:val="nrpsTableheader"/>
    <w:rsid w:val="009B064B"/>
    <w:rPr>
      <w:rFonts w:ascii="Arial" w:eastAsia="Times New Roman" w:hAnsi="Arial" w:cs="Arial"/>
      <w:b/>
      <w:sz w:val="18"/>
    </w:rPr>
  </w:style>
  <w:style w:type="paragraph" w:customStyle="1" w:styleId="nrpsTabletitle">
    <w:name w:val="nrps Table title"/>
    <w:basedOn w:val="Normal"/>
    <w:link w:val="nrpsTabletitleChar"/>
    <w:qFormat/>
    <w:rsid w:val="009B064B"/>
    <w:pPr>
      <w:keepNext/>
      <w:spacing w:after="120"/>
    </w:pPr>
    <w:rPr>
      <w:rFonts w:ascii="Arial" w:hAnsi="Arial"/>
      <w:bCs/>
      <w:sz w:val="20"/>
      <w:szCs w:val="20"/>
    </w:rPr>
  </w:style>
  <w:style w:type="character" w:customStyle="1" w:styleId="nrpsTabletitleChar">
    <w:name w:val="nrps Table title Char"/>
    <w:basedOn w:val="DefaultParagraphFont"/>
    <w:link w:val="nrpsTabletitle"/>
    <w:rsid w:val="009B064B"/>
    <w:rPr>
      <w:rFonts w:ascii="Arial" w:eastAsia="Times New Roman" w:hAnsi="Arial"/>
      <w:bCs/>
    </w:rPr>
  </w:style>
  <w:style w:type="paragraph" w:customStyle="1" w:styleId="nrpsTablenote">
    <w:name w:val="nrps Table note"/>
    <w:basedOn w:val="nrpsTabletitle"/>
    <w:rsid w:val="009B064B"/>
    <w:pPr>
      <w:spacing w:before="120" w:after="0"/>
    </w:pPr>
  </w:style>
  <w:style w:type="paragraph" w:customStyle="1" w:styleId="nrpsTabletitleSOP">
    <w:name w:val="nrps Table title SOP"/>
    <w:basedOn w:val="nrpsTabletitle"/>
    <w:rsid w:val="009B064B"/>
  </w:style>
  <w:style w:type="paragraph" w:customStyle="1" w:styleId="nrpsTabletitlecontinued">
    <w:name w:val="nrps Table title continued"/>
    <w:basedOn w:val="nrpsTabletitleSOP"/>
    <w:rsid w:val="009B064B"/>
  </w:style>
  <w:style w:type="paragraph" w:customStyle="1" w:styleId="nrpsTableCell">
    <w:name w:val="nrps TableCell"/>
    <w:basedOn w:val="Normal"/>
    <w:rsid w:val="009B064B"/>
    <w:pPr>
      <w:spacing w:before="20" w:after="20"/>
    </w:pPr>
    <w:rPr>
      <w:rFonts w:ascii="Arial" w:hAnsi="Arial"/>
      <w:sz w:val="18"/>
      <w:szCs w:val="20"/>
    </w:rPr>
  </w:style>
  <w:style w:type="paragraph" w:customStyle="1" w:styleId="nrpsTableCell-Indent">
    <w:name w:val="nrps TableCell-Indent"/>
    <w:basedOn w:val="Normal"/>
    <w:autoRedefine/>
    <w:rsid w:val="009B064B"/>
    <w:pPr>
      <w:spacing w:before="20" w:after="20"/>
      <w:ind w:left="360"/>
    </w:pPr>
    <w:rPr>
      <w:rFonts w:ascii="Arial" w:hAnsi="Arial"/>
      <w:sz w:val="18"/>
      <w:szCs w:val="20"/>
    </w:rPr>
  </w:style>
  <w:style w:type="paragraph" w:customStyle="1" w:styleId="nrpsTitle">
    <w:name w:val="nrps Title"/>
    <w:basedOn w:val="Normal"/>
    <w:next w:val="nrpsNormal"/>
    <w:link w:val="nrpsTitleChar"/>
    <w:qFormat/>
    <w:rsid w:val="009B064B"/>
    <w:pPr>
      <w:tabs>
        <w:tab w:val="left" w:pos="9360"/>
      </w:tabs>
      <w:spacing w:before="240"/>
    </w:pPr>
    <w:rPr>
      <w:b/>
      <w:bCs/>
      <w:sz w:val="40"/>
      <w:szCs w:val="40"/>
    </w:rPr>
  </w:style>
  <w:style w:type="character" w:customStyle="1" w:styleId="nrpsTitleChar">
    <w:name w:val="nrps Title Char"/>
    <w:basedOn w:val="DefaultParagraphFont"/>
    <w:link w:val="nrpsTitle"/>
    <w:rsid w:val="009B064B"/>
    <w:rPr>
      <w:rFonts w:ascii="Times New Roman" w:eastAsia="Times New Roman" w:hAnsi="Times New Roman"/>
      <w:b/>
      <w:bCs/>
      <w:sz w:val="40"/>
      <w:szCs w:val="40"/>
    </w:rPr>
  </w:style>
  <w:style w:type="character" w:customStyle="1" w:styleId="TOC2Char">
    <w:name w:val="TOC 2 Char"/>
    <w:basedOn w:val="DefaultParagraphFont"/>
    <w:link w:val="TOC2"/>
    <w:uiPriority w:val="39"/>
    <w:rsid w:val="009B064B"/>
    <w:rPr>
      <w:rFonts w:ascii="Times New Roman" w:eastAsia="Times New Roman" w:hAnsi="Times New Roman"/>
      <w:noProof/>
      <w:sz w:val="24"/>
      <w:szCs w:val="24"/>
    </w:rPr>
  </w:style>
  <w:style w:type="character" w:customStyle="1" w:styleId="TOC3Char">
    <w:name w:val="TOC 3 Char"/>
    <w:basedOn w:val="TOC2Char"/>
    <w:link w:val="TOC3"/>
    <w:uiPriority w:val="39"/>
    <w:rsid w:val="009B064B"/>
    <w:rPr>
      <w:rFonts w:ascii="Times New Roman" w:eastAsia="Times New Roman" w:hAnsi="Times New Roman"/>
      <w:noProof/>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annotation text" w:uiPriority="0"/>
    <w:lsdException w:name="caption" w:semiHidden="0" w:uiPriority="0" w:unhideWhenUsed="0" w:qFormat="1"/>
    <w:lsdException w:name="footnote reference" w:uiPriority="0"/>
    <w:lsdException w:name="annotation reference" w:uiPriority="0"/>
    <w:lsdException w:name="page number" w:uiPriority="0"/>
    <w:lsdException w:name="endnote text" w:uiPriority="0"/>
    <w:lsdException w:name="toa heading" w:uiPriority="0"/>
    <w:lsdException w:name="List Bullet" w:uiPriority="0"/>
    <w:lsdException w:name="List Number" w:uiPriority="0"/>
    <w:lsdException w:name="List Bullet 2"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lock Text"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Plain Text" w:uiPriority="0"/>
    <w:lsdException w:name="Normal (Web)" w:uiPriority="0"/>
    <w:lsdException w:name="HTML Preformatted" w:uiPriority="0"/>
    <w:lsdException w:name="annotation subject" w:uiPriority="0"/>
    <w:lsdException w:name="Table Grid" w:semiHidden="0" w:uiPriority="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0"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0" w:unhideWhenUsed="0" w:qFormat="1"/>
  </w:latentStyles>
  <w:style w:type="paragraph" w:default="1" w:styleId="Normal">
    <w:name w:val="Normal"/>
    <w:qFormat/>
    <w:rsid w:val="009B064B"/>
    <w:rPr>
      <w:rFonts w:ascii="Times New Roman" w:eastAsia="Times New Roman" w:hAnsi="Times New Roman"/>
      <w:sz w:val="24"/>
      <w:szCs w:val="22"/>
    </w:rPr>
  </w:style>
  <w:style w:type="paragraph" w:styleId="Heading1">
    <w:name w:val="heading 1"/>
    <w:basedOn w:val="Normal"/>
    <w:next w:val="Normal"/>
    <w:link w:val="Heading1Char"/>
    <w:qFormat/>
    <w:rsid w:val="00EB68A1"/>
    <w:pPr>
      <w:keepNext/>
      <w:spacing w:after="320"/>
      <w:outlineLvl w:val="0"/>
    </w:pPr>
    <w:rPr>
      <w:rFonts w:ascii="Arial" w:eastAsia="Calibri" w:hAnsi="Arial"/>
      <w:b/>
      <w:sz w:val="18"/>
      <w:szCs w:val="18"/>
    </w:rPr>
  </w:style>
  <w:style w:type="paragraph" w:styleId="Heading2">
    <w:name w:val="heading 2"/>
    <w:aliases w:val="2 Order Heading"/>
    <w:basedOn w:val="Normal"/>
    <w:next w:val="Normal"/>
    <w:link w:val="Heading2Char"/>
    <w:qFormat/>
    <w:rsid w:val="00EB68A1"/>
    <w:pPr>
      <w:keepNext/>
      <w:outlineLvl w:val="1"/>
    </w:pPr>
    <w:rPr>
      <w:rFonts w:ascii="Arial" w:eastAsia="Calibri" w:hAnsi="Arial"/>
      <w:b/>
      <w:bCs/>
      <w:iCs/>
      <w:sz w:val="28"/>
      <w:szCs w:val="28"/>
    </w:rPr>
  </w:style>
  <w:style w:type="paragraph" w:styleId="Heading3">
    <w:name w:val="heading 3"/>
    <w:basedOn w:val="Normal"/>
    <w:next w:val="Normal"/>
    <w:link w:val="Heading3Char"/>
    <w:qFormat/>
    <w:rsid w:val="00EB68A1"/>
    <w:pPr>
      <w:keepNext/>
      <w:outlineLvl w:val="2"/>
    </w:pPr>
    <w:rPr>
      <w:rFonts w:ascii="Arial" w:eastAsia="Calibri" w:hAnsi="Arial"/>
      <w:b/>
      <w:bCs/>
      <w:i/>
      <w:sz w:val="26"/>
      <w:szCs w:val="26"/>
    </w:rPr>
  </w:style>
  <w:style w:type="paragraph" w:styleId="Heading4">
    <w:name w:val="heading 4"/>
    <w:basedOn w:val="Normal"/>
    <w:next w:val="Normal"/>
    <w:link w:val="Heading4Char"/>
    <w:autoRedefine/>
    <w:qFormat/>
    <w:rsid w:val="00352157"/>
    <w:pPr>
      <w:keepNext/>
      <w:outlineLvl w:val="3"/>
    </w:pPr>
    <w:rPr>
      <w:rFonts w:eastAsia="Calibri"/>
      <w:bCs/>
      <w:sz w:val="28"/>
      <w:szCs w:val="28"/>
    </w:rPr>
  </w:style>
  <w:style w:type="paragraph" w:styleId="Heading5">
    <w:name w:val="heading 5"/>
    <w:aliases w:val="5 Order Heading,3 Order Header"/>
    <w:basedOn w:val="Normal"/>
    <w:next w:val="Normal"/>
    <w:link w:val="Heading5Char"/>
    <w:autoRedefine/>
    <w:uiPriority w:val="9"/>
    <w:qFormat/>
    <w:rsid w:val="00AF533D"/>
    <w:pPr>
      <w:outlineLvl w:val="4"/>
    </w:pPr>
    <w:rPr>
      <w:rFonts w:eastAsia="Calibri"/>
      <w:b/>
      <w:bCs/>
      <w:i/>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2 Order Heading Char"/>
    <w:link w:val="Heading2"/>
    <w:rsid w:val="00EB68A1"/>
    <w:rPr>
      <w:rFonts w:ascii="Arial" w:hAnsi="Arial" w:cs="Arial"/>
      <w:b/>
      <w:bCs/>
      <w:iCs/>
      <w:sz w:val="28"/>
      <w:szCs w:val="28"/>
    </w:rPr>
  </w:style>
  <w:style w:type="character" w:customStyle="1" w:styleId="Heading1Char">
    <w:name w:val="Heading 1 Char"/>
    <w:link w:val="Heading1"/>
    <w:rsid w:val="00EB68A1"/>
    <w:rPr>
      <w:rFonts w:ascii="Arial" w:hAnsi="Arial" w:cs="Times New Roman"/>
      <w:b/>
      <w:sz w:val="18"/>
      <w:szCs w:val="18"/>
    </w:rPr>
  </w:style>
  <w:style w:type="paragraph" w:styleId="Header">
    <w:name w:val="header"/>
    <w:basedOn w:val="Normal"/>
    <w:link w:val="HeaderChar"/>
    <w:uiPriority w:val="99"/>
    <w:rsid w:val="00FC21AA"/>
    <w:pPr>
      <w:tabs>
        <w:tab w:val="center" w:pos="4320"/>
        <w:tab w:val="right" w:pos="8640"/>
      </w:tabs>
    </w:pPr>
    <w:rPr>
      <w:rFonts w:eastAsia="Calibri"/>
      <w:sz w:val="22"/>
    </w:rPr>
  </w:style>
  <w:style w:type="paragraph" w:styleId="Footer">
    <w:name w:val="footer"/>
    <w:basedOn w:val="Normal"/>
    <w:link w:val="FooterChar"/>
    <w:uiPriority w:val="99"/>
    <w:rsid w:val="00FC21AA"/>
    <w:pPr>
      <w:tabs>
        <w:tab w:val="center" w:pos="4320"/>
        <w:tab w:val="right" w:pos="8640"/>
      </w:tabs>
    </w:pPr>
    <w:rPr>
      <w:rFonts w:ascii="Calibri" w:eastAsia="Calibri" w:hAnsi="Calibri"/>
      <w:szCs w:val="24"/>
    </w:rPr>
  </w:style>
  <w:style w:type="character" w:styleId="CommentReference">
    <w:name w:val="annotation reference"/>
    <w:semiHidden/>
    <w:rsid w:val="00FC21AA"/>
    <w:rPr>
      <w:rFonts w:cs="Times New Roman"/>
      <w:sz w:val="16"/>
      <w:szCs w:val="16"/>
    </w:rPr>
  </w:style>
  <w:style w:type="paragraph" w:styleId="CommentText">
    <w:name w:val="annotation text"/>
    <w:basedOn w:val="Normal"/>
    <w:link w:val="CommentTextChar"/>
    <w:semiHidden/>
    <w:rsid w:val="00543F4D"/>
    <w:rPr>
      <w:rFonts w:eastAsia="Calibri"/>
      <w:sz w:val="20"/>
      <w:szCs w:val="20"/>
    </w:rPr>
  </w:style>
  <w:style w:type="paragraph" w:styleId="BalloonText">
    <w:name w:val="Balloon Text"/>
    <w:basedOn w:val="Normal"/>
    <w:link w:val="BalloonTextChar"/>
    <w:uiPriority w:val="99"/>
    <w:semiHidden/>
    <w:rsid w:val="00FC21AA"/>
    <w:rPr>
      <w:rFonts w:ascii="Tahoma" w:eastAsia="Calibri" w:hAnsi="Tahoma"/>
      <w:sz w:val="16"/>
      <w:szCs w:val="16"/>
    </w:rPr>
  </w:style>
  <w:style w:type="paragraph" w:customStyle="1" w:styleId="PACNReportHeader2">
    <w:name w:val="PACN Report Header2"/>
    <w:basedOn w:val="Heading3"/>
    <w:link w:val="PACNReportHeader2Char"/>
    <w:rsid w:val="00FC604E"/>
    <w:pPr>
      <w:spacing w:before="360"/>
    </w:pPr>
    <w:rPr>
      <w:i w:val="0"/>
      <w:sz w:val="28"/>
      <w:szCs w:val="20"/>
    </w:rPr>
  </w:style>
  <w:style w:type="paragraph" w:styleId="CommentSubject">
    <w:name w:val="annotation subject"/>
    <w:basedOn w:val="CommentText"/>
    <w:next w:val="CommentText"/>
    <w:link w:val="CommentSubjectChar"/>
    <w:semiHidden/>
    <w:rsid w:val="00916310"/>
    <w:rPr>
      <w:b/>
      <w:bCs/>
    </w:rPr>
  </w:style>
  <w:style w:type="paragraph" w:styleId="Caption">
    <w:name w:val="caption"/>
    <w:aliases w:val="Caption Text"/>
    <w:basedOn w:val="Normal"/>
    <w:next w:val="Normal"/>
    <w:link w:val="CaptionChar"/>
    <w:qFormat/>
    <w:rsid w:val="00A7559E"/>
    <w:rPr>
      <w:rFonts w:ascii="Arial" w:eastAsia="Calibri" w:hAnsi="Arial"/>
      <w:bCs/>
      <w:sz w:val="18"/>
      <w:szCs w:val="18"/>
    </w:rPr>
  </w:style>
  <w:style w:type="paragraph" w:customStyle="1" w:styleId="TableCaption">
    <w:name w:val="Table Caption"/>
    <w:basedOn w:val="Normal"/>
    <w:link w:val="TableCaptionChar"/>
    <w:rsid w:val="005F1754"/>
    <w:rPr>
      <w:rFonts w:eastAsia="Calibri"/>
      <w:szCs w:val="20"/>
    </w:rPr>
  </w:style>
  <w:style w:type="paragraph" w:styleId="TOC2">
    <w:name w:val="toc 2"/>
    <w:basedOn w:val="TOC1"/>
    <w:next w:val="nrpsNormal"/>
    <w:link w:val="TOC2Char"/>
    <w:uiPriority w:val="39"/>
    <w:qFormat/>
    <w:rsid w:val="009B064B"/>
    <w:pPr>
      <w:tabs>
        <w:tab w:val="right" w:leader="dot" w:pos="9350"/>
      </w:tabs>
      <w:ind w:left="432"/>
    </w:pPr>
  </w:style>
  <w:style w:type="table" w:styleId="TableGrid">
    <w:name w:val="Table Grid"/>
    <w:basedOn w:val="TableNormal"/>
    <w:rsid w:val="00AF7E58"/>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rsid w:val="0048121E"/>
    <w:rPr>
      <w:rFonts w:ascii="Courier New" w:eastAsia="Calibri" w:hAnsi="Courier New"/>
      <w:sz w:val="20"/>
      <w:szCs w:val="20"/>
    </w:rPr>
  </w:style>
  <w:style w:type="character" w:styleId="PageNumber">
    <w:name w:val="page number"/>
    <w:rsid w:val="005B3AC5"/>
    <w:rPr>
      <w:rFonts w:cs="Times New Roman"/>
    </w:rPr>
  </w:style>
  <w:style w:type="paragraph" w:customStyle="1" w:styleId="PACNReportHeader1">
    <w:name w:val="PACN Report Header1"/>
    <w:basedOn w:val="Heading3"/>
    <w:rsid w:val="00E81077"/>
    <w:pPr>
      <w:spacing w:before="360" w:after="120"/>
    </w:pPr>
    <w:rPr>
      <w:bCs w:val="0"/>
      <w:caps/>
      <w:color w:val="000000"/>
      <w:sz w:val="28"/>
      <w:szCs w:val="24"/>
    </w:rPr>
  </w:style>
  <w:style w:type="character" w:customStyle="1" w:styleId="PACNReportHeader2Char">
    <w:name w:val="PACN Report Header2 Char"/>
    <w:link w:val="PACNReportHeader2"/>
    <w:rsid w:val="00E81077"/>
    <w:rPr>
      <w:rFonts w:ascii="Arial" w:hAnsi="Arial" w:cs="Times New Roman"/>
      <w:b/>
      <w:bCs/>
      <w:sz w:val="28"/>
      <w:lang w:val="en-US" w:eastAsia="en-US" w:bidi="ar-SA"/>
    </w:rPr>
  </w:style>
  <w:style w:type="character" w:customStyle="1" w:styleId="PACNReportNormalTextChar">
    <w:name w:val="PACN Report NormalText Char"/>
    <w:link w:val="PACNReportNormalText"/>
    <w:rsid w:val="00E81077"/>
    <w:rPr>
      <w:rFonts w:ascii="Arial" w:hAnsi="Arial" w:cs="Arial"/>
      <w:color w:val="000000"/>
      <w:sz w:val="24"/>
      <w:szCs w:val="24"/>
      <w:lang w:val="en-US" w:eastAsia="en-US" w:bidi="ar-SA"/>
    </w:rPr>
  </w:style>
  <w:style w:type="paragraph" w:customStyle="1" w:styleId="PACNReportNormalText">
    <w:name w:val="PACN Report NormalText"/>
    <w:basedOn w:val="Normal"/>
    <w:link w:val="PACNReportNormalTextChar"/>
    <w:rsid w:val="00E81077"/>
    <w:rPr>
      <w:rFonts w:ascii="Arial" w:eastAsia="Calibri" w:hAnsi="Arial" w:cs="Arial"/>
      <w:color w:val="000000"/>
      <w:szCs w:val="24"/>
    </w:rPr>
  </w:style>
  <w:style w:type="character" w:styleId="Hyperlink">
    <w:name w:val="Hyperlink"/>
    <w:uiPriority w:val="99"/>
    <w:rsid w:val="0073010A"/>
    <w:rPr>
      <w:rFonts w:ascii="Times New Roman" w:hAnsi="Times New Roman" w:cs="Times New Roman"/>
      <w:color w:val="auto"/>
      <w:sz w:val="20"/>
      <w:szCs w:val="20"/>
      <w:u w:val="single"/>
    </w:rPr>
  </w:style>
  <w:style w:type="paragraph" w:styleId="ListBullet">
    <w:name w:val="List Bullet"/>
    <w:basedOn w:val="Normal"/>
    <w:autoRedefine/>
    <w:rsid w:val="0073010A"/>
    <w:pPr>
      <w:numPr>
        <w:numId w:val="1"/>
      </w:numPr>
    </w:pPr>
  </w:style>
  <w:style w:type="character" w:styleId="FollowedHyperlink">
    <w:name w:val="FollowedHyperlink"/>
    <w:rsid w:val="00EE5D99"/>
    <w:rPr>
      <w:rFonts w:cs="Times New Roman"/>
      <w:color w:val="800080"/>
      <w:u w:val="single"/>
    </w:rPr>
  </w:style>
  <w:style w:type="paragraph" w:styleId="TOAHeading">
    <w:name w:val="toa heading"/>
    <w:basedOn w:val="Normal"/>
    <w:next w:val="Normal"/>
    <w:semiHidden/>
    <w:rsid w:val="004114CC"/>
    <w:pPr>
      <w:spacing w:before="120"/>
    </w:pPr>
    <w:rPr>
      <w:rFonts w:ascii="Arial" w:hAnsi="Arial" w:cs="Arial"/>
      <w:b/>
      <w:color w:val="000000"/>
    </w:rPr>
  </w:style>
  <w:style w:type="paragraph" w:styleId="BodyText">
    <w:name w:val="Body Text"/>
    <w:basedOn w:val="Normal"/>
    <w:link w:val="BodyTextChar"/>
    <w:rsid w:val="004114CC"/>
    <w:pPr>
      <w:spacing w:after="120"/>
    </w:pPr>
    <w:rPr>
      <w:rFonts w:ascii="Arial" w:eastAsia="Calibri" w:hAnsi="Arial"/>
      <w:color w:val="000000"/>
      <w:szCs w:val="24"/>
    </w:rPr>
  </w:style>
  <w:style w:type="paragraph" w:styleId="BodyTextIndent">
    <w:name w:val="Body Text Indent"/>
    <w:basedOn w:val="Normal"/>
    <w:next w:val="Normal"/>
    <w:link w:val="BodyTextIndentChar"/>
    <w:rsid w:val="004114CC"/>
    <w:pPr>
      <w:autoSpaceDE w:val="0"/>
      <w:autoSpaceDN w:val="0"/>
      <w:adjustRightInd w:val="0"/>
    </w:pPr>
    <w:rPr>
      <w:rFonts w:ascii="Calibri" w:eastAsia="Calibri" w:hAnsi="Calibri"/>
      <w:szCs w:val="24"/>
    </w:rPr>
  </w:style>
  <w:style w:type="paragraph" w:customStyle="1" w:styleId="PACNReportTitle">
    <w:name w:val="PACN Report Title"/>
    <w:basedOn w:val="Title"/>
    <w:rsid w:val="004114CC"/>
    <w:pPr>
      <w:spacing w:before="40" w:after="40"/>
    </w:pPr>
    <w:rPr>
      <w:caps/>
      <w:color w:val="000000"/>
      <w:sz w:val="28"/>
      <w:szCs w:val="28"/>
    </w:rPr>
  </w:style>
  <w:style w:type="character" w:customStyle="1" w:styleId="PACNReportCoverSmallTextChar">
    <w:name w:val="PACN Report Cover Small Text Char"/>
    <w:link w:val="PACNReportCoverSmallText"/>
    <w:rsid w:val="004114CC"/>
    <w:rPr>
      <w:rFonts w:ascii="Arial" w:hAnsi="Arial" w:cs="Arial"/>
      <w:color w:val="000000"/>
      <w:sz w:val="24"/>
      <w:szCs w:val="24"/>
      <w:lang w:val="en-US" w:eastAsia="en-US" w:bidi="ar-SA"/>
    </w:rPr>
  </w:style>
  <w:style w:type="paragraph" w:customStyle="1" w:styleId="PACNReportCoverSmallText">
    <w:name w:val="PACN Report Cover Small Text"/>
    <w:basedOn w:val="Heading1"/>
    <w:link w:val="PACNReportCoverSmallTextChar"/>
    <w:rsid w:val="004114CC"/>
    <w:pPr>
      <w:jc w:val="center"/>
    </w:pPr>
    <w:rPr>
      <w:rFonts w:cs="Arial"/>
      <w:b w:val="0"/>
      <w:color w:val="000000"/>
      <w:sz w:val="24"/>
      <w:szCs w:val="24"/>
    </w:rPr>
  </w:style>
  <w:style w:type="character" w:customStyle="1" w:styleId="PACNReportNormalTextChar3">
    <w:name w:val="PACN Report Normal Text Char3"/>
    <w:link w:val="PACNReportNormalText0"/>
    <w:rsid w:val="004114CC"/>
    <w:rPr>
      <w:rFonts w:ascii="Arial" w:hAnsi="Arial" w:cs="Arial"/>
      <w:color w:val="000000"/>
      <w:sz w:val="24"/>
      <w:szCs w:val="24"/>
      <w:lang w:val="en-US" w:eastAsia="en-US" w:bidi="ar-SA"/>
    </w:rPr>
  </w:style>
  <w:style w:type="paragraph" w:customStyle="1" w:styleId="PACNReportNormalText0">
    <w:name w:val="PACN Report Normal Text"/>
    <w:basedOn w:val="Normal"/>
    <w:link w:val="PACNReportNormalTextChar3"/>
    <w:rsid w:val="004114CC"/>
    <w:rPr>
      <w:rFonts w:ascii="Arial" w:eastAsia="Calibri" w:hAnsi="Arial" w:cs="Arial"/>
      <w:color w:val="000000"/>
      <w:szCs w:val="24"/>
    </w:rPr>
  </w:style>
  <w:style w:type="paragraph" w:customStyle="1" w:styleId="PACNReportCoverPagetitles">
    <w:name w:val="PACN Report Cover Page titles"/>
    <w:basedOn w:val="Normal"/>
    <w:next w:val="TOAHeading"/>
    <w:rsid w:val="004114CC"/>
    <w:pPr>
      <w:spacing w:before="240" w:after="60"/>
    </w:pPr>
    <w:rPr>
      <w:rFonts w:ascii="Arial" w:hAnsi="Arial"/>
      <w:b/>
      <w:szCs w:val="20"/>
    </w:rPr>
  </w:style>
  <w:style w:type="paragraph" w:customStyle="1" w:styleId="PACNReportTableBodyText">
    <w:name w:val="PACN Report Table Body Text"/>
    <w:basedOn w:val="Normal"/>
    <w:rsid w:val="004114CC"/>
    <w:pPr>
      <w:spacing w:after="60"/>
    </w:pPr>
    <w:rPr>
      <w:rFonts w:ascii="Arial" w:hAnsi="Arial"/>
      <w:sz w:val="20"/>
      <w:szCs w:val="20"/>
    </w:rPr>
  </w:style>
  <w:style w:type="paragraph" w:styleId="Title">
    <w:name w:val="Title"/>
    <w:basedOn w:val="Normal"/>
    <w:link w:val="TitleChar"/>
    <w:qFormat/>
    <w:rsid w:val="00EB68A1"/>
    <w:pPr>
      <w:pBdr>
        <w:bottom w:val="single" w:sz="8" w:space="4" w:color="4F81BD"/>
      </w:pBdr>
      <w:spacing w:after="300"/>
    </w:pPr>
    <w:rPr>
      <w:rFonts w:ascii="Cambria" w:eastAsia="Calibri" w:hAnsi="Cambria"/>
      <w:color w:val="17365D"/>
      <w:spacing w:val="5"/>
      <w:kern w:val="28"/>
      <w:sz w:val="52"/>
      <w:szCs w:val="52"/>
    </w:rPr>
  </w:style>
  <w:style w:type="paragraph" w:styleId="TOC1">
    <w:name w:val="toc 1"/>
    <w:next w:val="nrpsNormal"/>
    <w:uiPriority w:val="39"/>
    <w:qFormat/>
    <w:rsid w:val="009B064B"/>
    <w:pPr>
      <w:spacing w:after="240"/>
      <w:ind w:right="1080"/>
    </w:pPr>
    <w:rPr>
      <w:rFonts w:ascii="Times New Roman" w:eastAsia="Times New Roman" w:hAnsi="Times New Roman"/>
      <w:noProof/>
      <w:sz w:val="24"/>
      <w:szCs w:val="24"/>
    </w:rPr>
  </w:style>
  <w:style w:type="paragraph" w:styleId="TOC3">
    <w:name w:val="toc 3"/>
    <w:basedOn w:val="TOC2"/>
    <w:next w:val="nrpsNormal"/>
    <w:link w:val="TOC3Char"/>
    <w:uiPriority w:val="39"/>
    <w:qFormat/>
    <w:rsid w:val="009B064B"/>
    <w:pPr>
      <w:ind w:left="720"/>
    </w:pPr>
  </w:style>
  <w:style w:type="paragraph" w:customStyle="1" w:styleId="StyleCovertext9pt12ptleadArial8ptBoldBefore6pt">
    <w:name w:val="Style Cover text 9 pt12 pt lead + Arial 8 pt Bold Before:  6 pt"/>
    <w:basedOn w:val="Normal"/>
    <w:next w:val="Normal"/>
    <w:link w:val="StyleCovertext9pt12ptleadArial8ptBoldBefore6ptChar"/>
    <w:autoRedefine/>
    <w:rsid w:val="00352157"/>
    <w:pPr>
      <w:spacing w:before="120"/>
    </w:pPr>
    <w:rPr>
      <w:rFonts w:ascii="Arial" w:eastAsia="Calibri" w:hAnsi="Arial"/>
      <w:b/>
      <w:bCs/>
      <w:sz w:val="16"/>
      <w:szCs w:val="20"/>
    </w:rPr>
  </w:style>
  <w:style w:type="paragraph" w:styleId="TOC9">
    <w:name w:val="toc 9"/>
    <w:basedOn w:val="Normal"/>
    <w:next w:val="Normal"/>
    <w:autoRedefine/>
    <w:semiHidden/>
    <w:rsid w:val="00D47A7E"/>
    <w:pPr>
      <w:numPr>
        <w:numId w:val="70"/>
      </w:numPr>
      <w:tabs>
        <w:tab w:val="left" w:pos="1080"/>
      </w:tabs>
      <w:ind w:left="360"/>
    </w:pPr>
  </w:style>
  <w:style w:type="paragraph" w:styleId="TableofFigures">
    <w:name w:val="table of figures"/>
    <w:basedOn w:val="Normal"/>
    <w:next w:val="Normal"/>
    <w:uiPriority w:val="99"/>
    <w:rsid w:val="009B064B"/>
    <w:pPr>
      <w:spacing w:after="240"/>
      <w:ind w:right="864"/>
    </w:pPr>
    <w:rPr>
      <w:color w:val="000000" w:themeColor="text1"/>
      <w:szCs w:val="24"/>
    </w:rPr>
  </w:style>
  <w:style w:type="paragraph" w:styleId="EndnoteText">
    <w:name w:val="endnote text"/>
    <w:basedOn w:val="Normal"/>
    <w:link w:val="EndnoteTextChar"/>
    <w:semiHidden/>
    <w:rsid w:val="00352157"/>
    <w:pPr>
      <w:widowControl w:val="0"/>
    </w:pPr>
    <w:rPr>
      <w:rFonts w:ascii="Press Rmn 12pt" w:eastAsia="Calibri" w:hAnsi="Press Rmn 12pt"/>
      <w:szCs w:val="20"/>
    </w:rPr>
  </w:style>
  <w:style w:type="paragraph" w:customStyle="1" w:styleId="StyleCovertext9ptnoleadArial8ptBold">
    <w:name w:val="Style Cover text 9ptno lead + Arial 8 pt Bold"/>
    <w:basedOn w:val="Normal"/>
    <w:next w:val="Normal"/>
    <w:autoRedefine/>
    <w:rsid w:val="00352157"/>
    <w:rPr>
      <w:rFonts w:ascii="Arial" w:hAnsi="Arial"/>
      <w:b/>
      <w:bCs/>
      <w:sz w:val="16"/>
    </w:rPr>
  </w:style>
  <w:style w:type="paragraph" w:customStyle="1" w:styleId="StyleCovertext9pt12ptleadArial8ptBoldBefore0pt">
    <w:name w:val="Style Cover text 9 pt12 pt lead + Arial 8 pt Bold Before:  0 pt"/>
    <w:basedOn w:val="Normal"/>
    <w:autoRedefine/>
    <w:rsid w:val="00352157"/>
    <w:rPr>
      <w:rFonts w:ascii="Arial" w:hAnsi="Arial"/>
      <w:b/>
      <w:bCs/>
      <w:sz w:val="16"/>
      <w:szCs w:val="20"/>
    </w:rPr>
  </w:style>
  <w:style w:type="paragraph" w:styleId="BlockText">
    <w:name w:val="Block Text"/>
    <w:basedOn w:val="Normal"/>
    <w:rsid w:val="00352157"/>
    <w:pPr>
      <w:tabs>
        <w:tab w:val="left" w:pos="446"/>
        <w:tab w:val="right" w:pos="8460"/>
      </w:tabs>
      <w:ind w:left="446" w:right="2160" w:hanging="446"/>
    </w:pPr>
  </w:style>
  <w:style w:type="paragraph" w:customStyle="1" w:styleId="Covertext9pt">
    <w:name w:val="Cover text 9 pt"/>
    <w:aliases w:val="12 pt lead"/>
    <w:basedOn w:val="Normal"/>
    <w:rsid w:val="00352157"/>
    <w:pPr>
      <w:spacing w:before="240"/>
    </w:pPr>
    <w:rPr>
      <w:sz w:val="18"/>
    </w:rPr>
  </w:style>
  <w:style w:type="paragraph" w:customStyle="1" w:styleId="Covertext9pt0">
    <w:name w:val="Cover text 9pt"/>
    <w:aliases w:val="no lead"/>
    <w:basedOn w:val="Covertext9pt"/>
    <w:rsid w:val="00352157"/>
    <w:pPr>
      <w:spacing w:before="0"/>
    </w:pPr>
  </w:style>
  <w:style w:type="paragraph" w:customStyle="1" w:styleId="CoverTitle">
    <w:name w:val="Cover Title"/>
    <w:basedOn w:val="Normal"/>
    <w:link w:val="CoverTitleChar"/>
    <w:rsid w:val="00352157"/>
    <w:pPr>
      <w:spacing w:before="360"/>
      <w:ind w:right="1440"/>
    </w:pPr>
    <w:rPr>
      <w:rFonts w:ascii="Calibri" w:eastAsia="Calibri" w:hAnsi="Calibri"/>
      <w:b/>
      <w:bCs/>
      <w:sz w:val="28"/>
      <w:szCs w:val="20"/>
    </w:rPr>
  </w:style>
  <w:style w:type="paragraph" w:customStyle="1" w:styleId="ReportNumber">
    <w:name w:val="Report Number"/>
    <w:basedOn w:val="Normal"/>
    <w:rsid w:val="00352157"/>
    <w:pPr>
      <w:spacing w:before="240"/>
    </w:pPr>
    <w:rPr>
      <w:szCs w:val="20"/>
    </w:rPr>
  </w:style>
  <w:style w:type="paragraph" w:customStyle="1" w:styleId="AuthorByline">
    <w:name w:val="Author Byline"/>
    <w:basedOn w:val="Normal"/>
    <w:rsid w:val="00352157"/>
    <w:pPr>
      <w:autoSpaceDE w:val="0"/>
      <w:autoSpaceDN w:val="0"/>
      <w:adjustRightInd w:val="0"/>
    </w:pPr>
    <w:rPr>
      <w:bCs/>
    </w:rPr>
  </w:style>
  <w:style w:type="paragraph" w:customStyle="1" w:styleId="StyleCovertext9pt12ptleadArial8ptBold">
    <w:name w:val="Style Cover text 9 pt12 pt lead + Arial 8 pt Bold"/>
    <w:basedOn w:val="Normal"/>
    <w:next w:val="Normal"/>
    <w:autoRedefine/>
    <w:rsid w:val="00352157"/>
    <w:rPr>
      <w:rFonts w:ascii="Arial" w:hAnsi="Arial"/>
      <w:b/>
      <w:bCs/>
      <w:sz w:val="16"/>
    </w:rPr>
  </w:style>
  <w:style w:type="paragraph" w:customStyle="1" w:styleId="StyleCovertext9ptnoleadArial8ptBold1">
    <w:name w:val="Style Cover text 9ptno lead + Arial 8 pt Bold1"/>
    <w:basedOn w:val="Normal"/>
    <w:next w:val="Normal"/>
    <w:autoRedefine/>
    <w:rsid w:val="00352157"/>
    <w:rPr>
      <w:rFonts w:ascii="Arial" w:hAnsi="Arial"/>
      <w:b/>
      <w:bCs/>
      <w:sz w:val="16"/>
    </w:rPr>
  </w:style>
  <w:style w:type="paragraph" w:customStyle="1" w:styleId="StyleCovertext9pt12ptleadArial8ptBoldBefore6pt1">
    <w:name w:val="Style Cover text 9 pt12 pt lead + Arial 8 pt Bold Before:  6 pt1"/>
    <w:basedOn w:val="Normal"/>
    <w:next w:val="Normal"/>
    <w:autoRedefine/>
    <w:rsid w:val="00352157"/>
    <w:pPr>
      <w:spacing w:before="120"/>
    </w:pPr>
    <w:rPr>
      <w:rFonts w:ascii="Arial" w:hAnsi="Arial"/>
      <w:b/>
      <w:bCs/>
      <w:sz w:val="16"/>
      <w:szCs w:val="20"/>
    </w:rPr>
  </w:style>
  <w:style w:type="paragraph" w:customStyle="1" w:styleId="StyleCovertext9pt12ptleadArial8ptBoldBefore0pt1">
    <w:name w:val="Style Cover text 9 pt12 pt lead + Arial 8 pt Bold Before:  0 pt1"/>
    <w:basedOn w:val="Normal"/>
    <w:next w:val="Normal"/>
    <w:autoRedefine/>
    <w:rsid w:val="00352157"/>
    <w:rPr>
      <w:rFonts w:ascii="Arial" w:hAnsi="Arial"/>
      <w:b/>
      <w:bCs/>
      <w:sz w:val="16"/>
      <w:szCs w:val="20"/>
    </w:rPr>
  </w:style>
  <w:style w:type="paragraph" w:customStyle="1" w:styleId="StyleCovertext9pt12ptleadArial8ptBoldBefore6pt2">
    <w:name w:val="Style Cover text 9 pt12 pt lead + Arial 8 pt Bold Before:  6 pt2"/>
    <w:basedOn w:val="Normal"/>
    <w:next w:val="Normal"/>
    <w:autoRedefine/>
    <w:rsid w:val="00352157"/>
    <w:pPr>
      <w:spacing w:before="120"/>
    </w:pPr>
    <w:rPr>
      <w:rFonts w:ascii="Arial" w:hAnsi="Arial"/>
      <w:b/>
      <w:bCs/>
      <w:sz w:val="16"/>
      <w:szCs w:val="20"/>
    </w:rPr>
  </w:style>
  <w:style w:type="paragraph" w:customStyle="1" w:styleId="TableHeader">
    <w:name w:val="Table Header"/>
    <w:basedOn w:val="Normal"/>
    <w:rsid w:val="00352157"/>
    <w:pPr>
      <w:jc w:val="center"/>
    </w:pPr>
    <w:rPr>
      <w:sz w:val="22"/>
      <w:szCs w:val="20"/>
    </w:rPr>
  </w:style>
  <w:style w:type="paragraph" w:customStyle="1" w:styleId="TableCell-Left">
    <w:name w:val="TableCell-Left"/>
    <w:basedOn w:val="Normal"/>
    <w:rsid w:val="00352157"/>
    <w:rPr>
      <w:sz w:val="22"/>
      <w:szCs w:val="20"/>
    </w:rPr>
  </w:style>
  <w:style w:type="paragraph" w:customStyle="1" w:styleId="TableCell-Indent">
    <w:name w:val="TableCell-Indent"/>
    <w:basedOn w:val="Normal"/>
    <w:autoRedefine/>
    <w:rsid w:val="00352157"/>
    <w:pPr>
      <w:ind w:left="360"/>
    </w:pPr>
    <w:rPr>
      <w:sz w:val="20"/>
      <w:szCs w:val="20"/>
    </w:rPr>
  </w:style>
  <w:style w:type="paragraph" w:customStyle="1" w:styleId="TableCell-Centered">
    <w:name w:val="TableCell-Centered"/>
    <w:basedOn w:val="Normal"/>
    <w:rsid w:val="00352157"/>
    <w:pPr>
      <w:jc w:val="center"/>
    </w:pPr>
    <w:rPr>
      <w:sz w:val="22"/>
      <w:szCs w:val="20"/>
    </w:rPr>
  </w:style>
  <w:style w:type="paragraph" w:customStyle="1" w:styleId="StyleCovertext9ptnoleadArial8ptBold2">
    <w:name w:val="Style Cover text 9ptno lead + Arial 8 pt Bold2"/>
    <w:basedOn w:val="Normal"/>
    <w:next w:val="Normal"/>
    <w:autoRedefine/>
    <w:rsid w:val="00352157"/>
    <w:rPr>
      <w:rFonts w:ascii="Arial" w:hAnsi="Arial"/>
      <w:b/>
      <w:bCs/>
      <w:sz w:val="16"/>
    </w:rPr>
  </w:style>
  <w:style w:type="paragraph" w:customStyle="1" w:styleId="StyleCovertext9pt12ptleadArial8ptBoldBefore0pt2">
    <w:name w:val="Style Cover text 9 pt12 pt lead + Arial 8 pt Bold Before:  0 pt2"/>
    <w:basedOn w:val="Normal"/>
    <w:next w:val="Normal"/>
    <w:autoRedefine/>
    <w:rsid w:val="00352157"/>
    <w:rPr>
      <w:rFonts w:ascii="Arial" w:hAnsi="Arial"/>
      <w:b/>
      <w:bCs/>
      <w:sz w:val="16"/>
      <w:szCs w:val="20"/>
    </w:rPr>
  </w:style>
  <w:style w:type="paragraph" w:customStyle="1" w:styleId="StyleCoverTitle20ptNotBoldItalic">
    <w:name w:val="Style Cover Title + 20 pt Not Bold Italic"/>
    <w:basedOn w:val="CoverTitle"/>
    <w:link w:val="StyleCoverTitle20ptNotBoldItalicChar"/>
    <w:autoRedefine/>
    <w:rsid w:val="00352157"/>
    <w:rPr>
      <w:i/>
      <w:iCs/>
      <w:sz w:val="36"/>
    </w:rPr>
  </w:style>
  <w:style w:type="character" w:customStyle="1" w:styleId="CoverTitleChar">
    <w:name w:val="Cover Title Char"/>
    <w:link w:val="CoverTitle"/>
    <w:rsid w:val="00352157"/>
    <w:rPr>
      <w:rFonts w:cs="Times New Roman"/>
      <w:b/>
      <w:bCs/>
      <w:sz w:val="28"/>
      <w:lang w:val="en-US" w:eastAsia="en-US" w:bidi="ar-SA"/>
    </w:rPr>
  </w:style>
  <w:style w:type="character" w:customStyle="1" w:styleId="StyleCoverTitle20ptNotBoldItalicChar">
    <w:name w:val="Style Cover Title + 20 pt Not Bold Italic Char"/>
    <w:link w:val="StyleCoverTitle20ptNotBoldItalic"/>
    <w:rsid w:val="00352157"/>
    <w:rPr>
      <w:rFonts w:cs="Times New Roman"/>
      <w:b/>
      <w:bCs/>
      <w:i/>
      <w:iCs/>
      <w:sz w:val="36"/>
      <w:lang w:val="en-US" w:eastAsia="en-US" w:bidi="ar-SA"/>
    </w:rPr>
  </w:style>
  <w:style w:type="paragraph" w:customStyle="1" w:styleId="StyleCoverTitle20pt">
    <w:name w:val="Style Cover Title + 20 pt"/>
    <w:basedOn w:val="CoverTitle"/>
    <w:link w:val="StyleCoverTitle20ptChar"/>
    <w:autoRedefine/>
    <w:rsid w:val="00352157"/>
    <w:rPr>
      <w:sz w:val="36"/>
    </w:rPr>
  </w:style>
  <w:style w:type="character" w:customStyle="1" w:styleId="StyleCoverTitle20ptChar">
    <w:name w:val="Style Cover Title + 20 pt Char"/>
    <w:link w:val="StyleCoverTitle20pt"/>
    <w:rsid w:val="00352157"/>
    <w:rPr>
      <w:rFonts w:cs="Times New Roman"/>
      <w:b/>
      <w:bCs/>
      <w:sz w:val="36"/>
      <w:lang w:val="en-US" w:eastAsia="en-US" w:bidi="ar-SA"/>
    </w:rPr>
  </w:style>
  <w:style w:type="character" w:customStyle="1" w:styleId="BasicText">
    <w:name w:val="Basic Text"/>
    <w:rsid w:val="00352157"/>
    <w:rPr>
      <w:rFonts w:ascii="Times New Roman" w:hAnsi="Times New Roman" w:cs="Times New Roman"/>
      <w:sz w:val="24"/>
    </w:rPr>
  </w:style>
  <w:style w:type="paragraph" w:customStyle="1" w:styleId="BasicParagraph">
    <w:name w:val="Basic Paragraph"/>
    <w:basedOn w:val="Normal"/>
    <w:link w:val="BasicParagraphChar"/>
    <w:rsid w:val="00352157"/>
    <w:pPr>
      <w:widowControl w:val="0"/>
    </w:pPr>
    <w:rPr>
      <w:rFonts w:ascii="Calibri" w:eastAsia="Calibri" w:hAnsi="Calibri"/>
      <w:szCs w:val="24"/>
    </w:rPr>
  </w:style>
  <w:style w:type="character" w:customStyle="1" w:styleId="BasicParagraphChar">
    <w:name w:val="Basic Paragraph Char"/>
    <w:link w:val="BasicParagraph"/>
    <w:rsid w:val="00352157"/>
    <w:rPr>
      <w:rFonts w:cs="Times New Roman"/>
      <w:sz w:val="24"/>
      <w:szCs w:val="24"/>
      <w:lang w:val="en-US" w:eastAsia="en-US" w:bidi="ar-SA"/>
    </w:rPr>
  </w:style>
  <w:style w:type="paragraph" w:customStyle="1" w:styleId="PACNReportTableCaption">
    <w:name w:val="PACN Report Table Caption"/>
    <w:basedOn w:val="Normal"/>
    <w:rsid w:val="00352157"/>
    <w:pPr>
      <w:spacing w:before="240" w:after="120"/>
      <w:ind w:left="720" w:right="-72" w:hanging="720"/>
    </w:pPr>
    <w:rPr>
      <w:i/>
      <w:sz w:val="20"/>
    </w:rPr>
  </w:style>
  <w:style w:type="paragraph" w:customStyle="1" w:styleId="FigureCaption">
    <w:name w:val="Figure Caption"/>
    <w:basedOn w:val="Caption"/>
    <w:next w:val="Normal"/>
    <w:link w:val="FigureCaptionCharChar"/>
    <w:rsid w:val="00352157"/>
    <w:pPr>
      <w:spacing w:before="120" w:after="360"/>
    </w:pPr>
    <w:rPr>
      <w:b/>
      <w:iCs/>
      <w:sz w:val="21"/>
      <w:szCs w:val="21"/>
    </w:rPr>
  </w:style>
  <w:style w:type="character" w:customStyle="1" w:styleId="FigureCaptionCharChar">
    <w:name w:val="Figure Caption Char Char"/>
    <w:link w:val="FigureCaption"/>
    <w:rsid w:val="00352157"/>
    <w:rPr>
      <w:rFonts w:ascii="Arial" w:hAnsi="Arial" w:cs="Arial"/>
      <w:b/>
      <w:bCs/>
      <w:iCs/>
      <w:sz w:val="21"/>
      <w:szCs w:val="21"/>
    </w:rPr>
  </w:style>
  <w:style w:type="character" w:customStyle="1" w:styleId="CharChar2">
    <w:name w:val="Char Char2"/>
    <w:rsid w:val="00352157"/>
    <w:rPr>
      <w:rFonts w:ascii="Arial" w:hAnsi="Arial" w:cs="Times New Roman"/>
      <w:b/>
      <w:sz w:val="18"/>
      <w:szCs w:val="18"/>
      <w:lang w:val="en-US" w:eastAsia="en-US" w:bidi="ar-SA"/>
    </w:rPr>
  </w:style>
  <w:style w:type="character" w:customStyle="1" w:styleId="PACNTableTitleChar">
    <w:name w:val="PACN Table Title Char"/>
    <w:rsid w:val="00352157"/>
    <w:rPr>
      <w:rFonts w:cs="Times New Roman"/>
      <w:i/>
      <w:sz w:val="24"/>
      <w:lang w:val="en-US" w:eastAsia="en-US" w:bidi="ar-SA"/>
    </w:rPr>
  </w:style>
  <w:style w:type="paragraph" w:customStyle="1" w:styleId="FigureCaptionBold">
    <w:name w:val="Figure Caption Bold"/>
    <w:basedOn w:val="Normal"/>
    <w:link w:val="FigureCaptionBoldChar"/>
    <w:rsid w:val="008E68D6"/>
    <w:rPr>
      <w:rFonts w:ascii="Calibri" w:eastAsia="Calibri" w:hAnsi="Calibri"/>
      <w:b/>
      <w:szCs w:val="24"/>
    </w:rPr>
  </w:style>
  <w:style w:type="paragraph" w:customStyle="1" w:styleId="StyleTableCaptionBold">
    <w:name w:val="Style Table Caption + Bold"/>
    <w:basedOn w:val="TableCaption"/>
    <w:rsid w:val="008E68D6"/>
    <w:rPr>
      <w:b/>
      <w:bCs/>
    </w:rPr>
  </w:style>
  <w:style w:type="paragraph" w:customStyle="1" w:styleId="TableCaptionBold">
    <w:name w:val="Table Caption Bold"/>
    <w:basedOn w:val="Normal"/>
    <w:link w:val="TableCaptionBoldChar"/>
    <w:rsid w:val="00E71169"/>
    <w:rPr>
      <w:rFonts w:ascii="Calibri" w:eastAsia="Calibri" w:hAnsi="Calibri"/>
      <w:b/>
      <w:szCs w:val="24"/>
    </w:rPr>
  </w:style>
  <w:style w:type="character" w:customStyle="1" w:styleId="FigureCaptionBoldChar">
    <w:name w:val="Figure Caption Bold Char"/>
    <w:link w:val="FigureCaptionBold"/>
    <w:rsid w:val="007F0D84"/>
    <w:rPr>
      <w:rFonts w:cs="Times New Roman"/>
      <w:b/>
      <w:sz w:val="24"/>
      <w:szCs w:val="24"/>
      <w:lang w:val="en-US" w:eastAsia="en-US" w:bidi="ar-SA"/>
    </w:rPr>
  </w:style>
  <w:style w:type="paragraph" w:customStyle="1" w:styleId="PACNReportHeader3">
    <w:name w:val="PACN Report Header3"/>
    <w:basedOn w:val="PACNReportHeader2"/>
    <w:rsid w:val="0096569F"/>
    <w:rPr>
      <w:i/>
      <w:sz w:val="24"/>
      <w:u w:val="single"/>
    </w:rPr>
  </w:style>
  <w:style w:type="character" w:customStyle="1" w:styleId="StyleCovertext9pt12ptleadArial8ptBoldBefore6ptChar">
    <w:name w:val="Style Cover text 9 pt12 pt lead + Arial 8 pt Bold Before:  6 pt Char"/>
    <w:link w:val="StyleCovertext9pt12ptleadArial8ptBoldBefore6pt"/>
    <w:rsid w:val="00A30EBA"/>
    <w:rPr>
      <w:rFonts w:ascii="Arial" w:hAnsi="Arial" w:cs="Times New Roman"/>
      <w:b/>
      <w:bCs/>
      <w:sz w:val="16"/>
      <w:lang w:val="en-US" w:eastAsia="en-US" w:bidi="ar-SA"/>
    </w:rPr>
  </w:style>
  <w:style w:type="paragraph" w:customStyle="1" w:styleId="xl24">
    <w:name w:val="xl24"/>
    <w:basedOn w:val="Normal"/>
    <w:rsid w:val="00F54400"/>
    <w:pPr>
      <w:pBdr>
        <w:left w:val="single" w:sz="4" w:space="0" w:color="auto"/>
      </w:pBdr>
      <w:spacing w:before="100" w:beforeAutospacing="1" w:after="100" w:afterAutospacing="1"/>
    </w:pPr>
  </w:style>
  <w:style w:type="paragraph" w:customStyle="1" w:styleId="xl25">
    <w:name w:val="xl25"/>
    <w:basedOn w:val="Normal"/>
    <w:rsid w:val="00F54400"/>
    <w:pPr>
      <w:spacing w:before="100" w:beforeAutospacing="1" w:after="100" w:afterAutospacing="1"/>
      <w:jc w:val="center"/>
    </w:pPr>
  </w:style>
  <w:style w:type="paragraph" w:customStyle="1" w:styleId="xl26">
    <w:name w:val="xl26"/>
    <w:basedOn w:val="Normal"/>
    <w:rsid w:val="00F54400"/>
    <w:pPr>
      <w:pBdr>
        <w:right w:val="single" w:sz="4" w:space="0" w:color="auto"/>
      </w:pBdr>
      <w:spacing w:before="100" w:beforeAutospacing="1" w:after="100" w:afterAutospacing="1"/>
      <w:jc w:val="center"/>
    </w:pPr>
  </w:style>
  <w:style w:type="paragraph" w:customStyle="1" w:styleId="xl27">
    <w:name w:val="xl27"/>
    <w:basedOn w:val="Normal"/>
    <w:rsid w:val="00F54400"/>
    <w:pPr>
      <w:pBdr>
        <w:left w:val="single" w:sz="4" w:space="0" w:color="auto"/>
        <w:bottom w:val="single" w:sz="4" w:space="0" w:color="auto"/>
      </w:pBdr>
      <w:spacing w:before="100" w:beforeAutospacing="1" w:after="100" w:afterAutospacing="1"/>
    </w:pPr>
  </w:style>
  <w:style w:type="paragraph" w:customStyle="1" w:styleId="xl28">
    <w:name w:val="xl28"/>
    <w:basedOn w:val="Normal"/>
    <w:rsid w:val="00F54400"/>
    <w:pPr>
      <w:pBdr>
        <w:bottom w:val="single" w:sz="4" w:space="0" w:color="auto"/>
      </w:pBdr>
      <w:spacing w:before="100" w:beforeAutospacing="1" w:after="100" w:afterAutospacing="1"/>
      <w:jc w:val="center"/>
    </w:pPr>
  </w:style>
  <w:style w:type="paragraph" w:customStyle="1" w:styleId="xl29">
    <w:name w:val="xl29"/>
    <w:basedOn w:val="Normal"/>
    <w:rsid w:val="00F54400"/>
    <w:pPr>
      <w:pBdr>
        <w:bottom w:val="single" w:sz="4" w:space="0" w:color="auto"/>
        <w:right w:val="single" w:sz="4" w:space="0" w:color="auto"/>
      </w:pBdr>
      <w:spacing w:before="100" w:beforeAutospacing="1" w:after="100" w:afterAutospacing="1"/>
      <w:jc w:val="center"/>
    </w:pPr>
  </w:style>
  <w:style w:type="paragraph" w:customStyle="1" w:styleId="xl30">
    <w:name w:val="xl30"/>
    <w:basedOn w:val="Normal"/>
    <w:rsid w:val="00F54400"/>
    <w:pPr>
      <w:pBdr>
        <w:bottom w:val="single" w:sz="4" w:space="0" w:color="auto"/>
      </w:pBdr>
      <w:spacing w:before="100" w:beforeAutospacing="1" w:after="100" w:afterAutospacing="1"/>
      <w:jc w:val="center"/>
      <w:textAlignment w:val="center"/>
    </w:pPr>
    <w:rPr>
      <w:rFonts w:ascii="MS Sans Serif" w:hAnsi="MS Sans Serif"/>
      <w:b/>
      <w:bCs/>
    </w:rPr>
  </w:style>
  <w:style w:type="paragraph" w:customStyle="1" w:styleId="xl31">
    <w:name w:val="xl31"/>
    <w:basedOn w:val="Normal"/>
    <w:rsid w:val="00F54400"/>
    <w:pPr>
      <w:pBdr>
        <w:left w:val="single" w:sz="4" w:space="0" w:color="auto"/>
        <w:bottom w:val="single" w:sz="4" w:space="0" w:color="auto"/>
      </w:pBdr>
      <w:spacing w:before="100" w:beforeAutospacing="1" w:after="100" w:afterAutospacing="1"/>
      <w:textAlignment w:val="center"/>
    </w:pPr>
    <w:rPr>
      <w:rFonts w:ascii="MS Sans Serif" w:hAnsi="MS Sans Serif"/>
      <w:b/>
      <w:bCs/>
    </w:rPr>
  </w:style>
  <w:style w:type="paragraph" w:customStyle="1" w:styleId="xl32">
    <w:name w:val="xl32"/>
    <w:basedOn w:val="Normal"/>
    <w:rsid w:val="00F54400"/>
    <w:pPr>
      <w:pBdr>
        <w:bottom w:val="single" w:sz="4" w:space="0" w:color="auto"/>
        <w:right w:val="single" w:sz="4" w:space="0" w:color="auto"/>
      </w:pBdr>
      <w:spacing w:before="100" w:beforeAutospacing="1" w:after="100" w:afterAutospacing="1"/>
      <w:jc w:val="center"/>
      <w:textAlignment w:val="center"/>
    </w:pPr>
    <w:rPr>
      <w:rFonts w:ascii="MS Sans Serif" w:hAnsi="MS Sans Serif"/>
      <w:b/>
      <w:bCs/>
    </w:rPr>
  </w:style>
  <w:style w:type="paragraph" w:customStyle="1" w:styleId="xl33">
    <w:name w:val="xl33"/>
    <w:basedOn w:val="Normal"/>
    <w:rsid w:val="00F54400"/>
    <w:pPr>
      <w:pBdr>
        <w:top w:val="single" w:sz="4" w:space="0" w:color="auto"/>
        <w:right w:val="single" w:sz="4" w:space="0" w:color="auto"/>
      </w:pBdr>
      <w:spacing w:before="100" w:beforeAutospacing="1" w:after="100" w:afterAutospacing="1"/>
    </w:pPr>
  </w:style>
  <w:style w:type="paragraph" w:customStyle="1" w:styleId="xl34">
    <w:name w:val="xl34"/>
    <w:basedOn w:val="Normal"/>
    <w:rsid w:val="00F54400"/>
    <w:pPr>
      <w:pBdr>
        <w:top w:val="single" w:sz="4" w:space="0" w:color="auto"/>
        <w:left w:val="single" w:sz="4" w:space="0" w:color="auto"/>
      </w:pBdr>
      <w:spacing w:before="100" w:beforeAutospacing="1" w:after="100" w:afterAutospacing="1"/>
      <w:jc w:val="center"/>
    </w:pPr>
  </w:style>
  <w:style w:type="paragraph" w:customStyle="1" w:styleId="xl35">
    <w:name w:val="xl35"/>
    <w:basedOn w:val="Normal"/>
    <w:rsid w:val="00F54400"/>
    <w:pPr>
      <w:pBdr>
        <w:right w:val="single" w:sz="4" w:space="0" w:color="auto"/>
      </w:pBdr>
      <w:spacing w:before="100" w:beforeAutospacing="1" w:after="100" w:afterAutospacing="1"/>
    </w:pPr>
  </w:style>
  <w:style w:type="paragraph" w:customStyle="1" w:styleId="xl36">
    <w:name w:val="xl36"/>
    <w:basedOn w:val="Normal"/>
    <w:rsid w:val="00F54400"/>
    <w:pPr>
      <w:pBdr>
        <w:left w:val="single" w:sz="4" w:space="0" w:color="auto"/>
      </w:pBdr>
      <w:spacing w:before="100" w:beforeAutospacing="1" w:after="100" w:afterAutospacing="1"/>
      <w:jc w:val="center"/>
    </w:pPr>
  </w:style>
  <w:style w:type="paragraph" w:customStyle="1" w:styleId="xl37">
    <w:name w:val="xl37"/>
    <w:basedOn w:val="Normal"/>
    <w:rsid w:val="00F54400"/>
    <w:pPr>
      <w:pBdr>
        <w:bottom w:val="single" w:sz="4" w:space="0" w:color="auto"/>
        <w:right w:val="single" w:sz="4" w:space="0" w:color="auto"/>
      </w:pBdr>
      <w:spacing w:before="100" w:beforeAutospacing="1" w:after="100" w:afterAutospacing="1"/>
    </w:pPr>
  </w:style>
  <w:style w:type="paragraph" w:customStyle="1" w:styleId="xl38">
    <w:name w:val="xl38"/>
    <w:basedOn w:val="Normal"/>
    <w:rsid w:val="00F54400"/>
    <w:pPr>
      <w:pBdr>
        <w:left w:val="single" w:sz="4" w:space="0" w:color="auto"/>
        <w:bottom w:val="single" w:sz="4" w:space="0" w:color="auto"/>
      </w:pBdr>
      <w:spacing w:before="100" w:beforeAutospacing="1" w:after="100" w:afterAutospacing="1"/>
      <w:jc w:val="center"/>
    </w:pPr>
  </w:style>
  <w:style w:type="paragraph" w:customStyle="1" w:styleId="xl39">
    <w:name w:val="xl39"/>
    <w:basedOn w:val="Normal"/>
    <w:rsid w:val="00F54400"/>
    <w:pPr>
      <w:pBdr>
        <w:bottom w:val="single" w:sz="4" w:space="0" w:color="auto"/>
        <w:right w:val="single" w:sz="4" w:space="0" w:color="auto"/>
      </w:pBdr>
      <w:spacing w:before="100" w:beforeAutospacing="1" w:after="100" w:afterAutospacing="1"/>
      <w:jc w:val="right"/>
      <w:textAlignment w:val="center"/>
    </w:pPr>
    <w:rPr>
      <w:rFonts w:ascii="MS Sans Serif" w:hAnsi="MS Sans Serif"/>
      <w:b/>
      <w:bCs/>
    </w:rPr>
  </w:style>
  <w:style w:type="paragraph" w:customStyle="1" w:styleId="xl40">
    <w:name w:val="xl40"/>
    <w:basedOn w:val="Normal"/>
    <w:rsid w:val="00F54400"/>
    <w:pPr>
      <w:pBdr>
        <w:left w:val="single" w:sz="4" w:space="0" w:color="auto"/>
        <w:bottom w:val="single" w:sz="4" w:space="0" w:color="auto"/>
      </w:pBdr>
      <w:spacing w:before="100" w:beforeAutospacing="1" w:after="100" w:afterAutospacing="1"/>
      <w:jc w:val="center"/>
      <w:textAlignment w:val="center"/>
    </w:pPr>
    <w:rPr>
      <w:rFonts w:ascii="MS Sans Serif" w:hAnsi="MS Sans Serif"/>
      <w:b/>
      <w:bCs/>
    </w:rPr>
  </w:style>
  <w:style w:type="paragraph" w:customStyle="1" w:styleId="xl41">
    <w:name w:val="xl41"/>
    <w:basedOn w:val="Normal"/>
    <w:rsid w:val="00F54400"/>
    <w:pPr>
      <w:pBdr>
        <w:top w:val="single" w:sz="4" w:space="0" w:color="auto"/>
        <w:left w:val="single" w:sz="4" w:space="0" w:color="auto"/>
        <w:bottom w:val="single" w:sz="4" w:space="0" w:color="auto"/>
      </w:pBdr>
      <w:spacing w:before="100" w:beforeAutospacing="1" w:after="100" w:afterAutospacing="1"/>
      <w:textAlignment w:val="center"/>
    </w:pPr>
    <w:rPr>
      <w:rFonts w:ascii="MS Sans Serif" w:hAnsi="MS Sans Serif"/>
      <w:b/>
      <w:bCs/>
    </w:rPr>
  </w:style>
  <w:style w:type="paragraph" w:customStyle="1" w:styleId="xl42">
    <w:name w:val="xl42"/>
    <w:basedOn w:val="Normal"/>
    <w:rsid w:val="00F54400"/>
    <w:pPr>
      <w:pBdr>
        <w:top w:val="single" w:sz="4" w:space="0" w:color="auto"/>
        <w:bottom w:val="single" w:sz="4" w:space="0" w:color="auto"/>
        <w:right w:val="single" w:sz="4" w:space="0" w:color="auto"/>
      </w:pBdr>
      <w:spacing w:before="100" w:beforeAutospacing="1" w:after="100" w:afterAutospacing="1"/>
      <w:textAlignment w:val="center"/>
    </w:pPr>
    <w:rPr>
      <w:rFonts w:ascii="MS Sans Serif" w:hAnsi="MS Sans Serif"/>
      <w:b/>
      <w:bCs/>
    </w:rPr>
  </w:style>
  <w:style w:type="paragraph" w:customStyle="1" w:styleId="xl43">
    <w:name w:val="xl43"/>
    <w:basedOn w:val="Normal"/>
    <w:rsid w:val="00F54400"/>
    <w:pPr>
      <w:pBdr>
        <w:top w:val="single" w:sz="4" w:space="0" w:color="auto"/>
        <w:left w:val="single" w:sz="4" w:space="0" w:color="auto"/>
        <w:bottom w:val="single" w:sz="4" w:space="0" w:color="auto"/>
      </w:pBdr>
      <w:spacing w:before="100" w:beforeAutospacing="1" w:after="100" w:afterAutospacing="1"/>
      <w:jc w:val="center"/>
      <w:textAlignment w:val="center"/>
    </w:pPr>
    <w:rPr>
      <w:rFonts w:ascii="MS Sans Serif" w:hAnsi="MS Sans Serif"/>
      <w:b/>
      <w:bCs/>
    </w:rPr>
  </w:style>
  <w:style w:type="paragraph" w:customStyle="1" w:styleId="xl44">
    <w:name w:val="xl44"/>
    <w:basedOn w:val="Normal"/>
    <w:rsid w:val="00F54400"/>
    <w:pPr>
      <w:pBdr>
        <w:top w:val="single" w:sz="4" w:space="0" w:color="auto"/>
        <w:bottom w:val="single" w:sz="4" w:space="0" w:color="auto"/>
      </w:pBdr>
      <w:spacing w:before="100" w:beforeAutospacing="1" w:after="100" w:afterAutospacing="1"/>
      <w:jc w:val="center"/>
      <w:textAlignment w:val="center"/>
    </w:pPr>
    <w:rPr>
      <w:rFonts w:ascii="MS Sans Serif" w:hAnsi="MS Sans Serif"/>
      <w:b/>
      <w:bCs/>
    </w:rPr>
  </w:style>
  <w:style w:type="paragraph" w:customStyle="1" w:styleId="xl45">
    <w:name w:val="xl45"/>
    <w:basedOn w:val="Normal"/>
    <w:rsid w:val="00F54400"/>
    <w:pPr>
      <w:pBdr>
        <w:top w:val="single" w:sz="4" w:space="0" w:color="auto"/>
        <w:bottom w:val="single" w:sz="4" w:space="0" w:color="auto"/>
        <w:right w:val="single" w:sz="4" w:space="0" w:color="auto"/>
      </w:pBdr>
      <w:spacing w:before="100" w:beforeAutospacing="1" w:after="100" w:afterAutospacing="1"/>
      <w:jc w:val="center"/>
      <w:textAlignment w:val="center"/>
    </w:pPr>
    <w:rPr>
      <w:rFonts w:ascii="MS Sans Serif" w:hAnsi="MS Sans Serif"/>
      <w:b/>
      <w:bCs/>
    </w:rPr>
  </w:style>
  <w:style w:type="paragraph" w:styleId="FootnoteText">
    <w:name w:val="footnote text"/>
    <w:basedOn w:val="Normal"/>
    <w:link w:val="FootnoteTextChar"/>
    <w:semiHidden/>
    <w:rsid w:val="005A1AAA"/>
    <w:rPr>
      <w:rFonts w:ascii="Calibri" w:eastAsia="Calibri" w:hAnsi="Calibri"/>
      <w:sz w:val="20"/>
      <w:szCs w:val="20"/>
    </w:rPr>
  </w:style>
  <w:style w:type="character" w:styleId="FootnoteReference">
    <w:name w:val="footnote reference"/>
    <w:semiHidden/>
    <w:rsid w:val="005A1AAA"/>
    <w:rPr>
      <w:rFonts w:cs="Times New Roman"/>
      <w:vertAlign w:val="superscript"/>
    </w:rPr>
  </w:style>
  <w:style w:type="paragraph" w:customStyle="1" w:styleId="NCCNCitations">
    <w:name w:val="NCCN Citations"/>
    <w:basedOn w:val="Normal"/>
    <w:rsid w:val="00171513"/>
    <w:pPr>
      <w:ind w:left="720" w:hanging="720"/>
    </w:pPr>
    <w:rPr>
      <w:bCs/>
      <w:sz w:val="22"/>
    </w:rPr>
  </w:style>
  <w:style w:type="paragraph" w:customStyle="1" w:styleId="Appendixheader">
    <w:name w:val="Appendix_header"/>
    <w:basedOn w:val="Normal"/>
    <w:rsid w:val="00171513"/>
    <w:pPr>
      <w:keepNext/>
      <w:outlineLvl w:val="0"/>
    </w:pPr>
    <w:rPr>
      <w:rFonts w:ascii="Arial" w:hAnsi="Arial"/>
      <w:b/>
      <w:sz w:val="32"/>
      <w:szCs w:val="18"/>
    </w:rPr>
  </w:style>
  <w:style w:type="paragraph" w:customStyle="1" w:styleId="Appendixsecond">
    <w:name w:val="Appendix_second"/>
    <w:basedOn w:val="Normal"/>
    <w:rsid w:val="00171513"/>
    <w:pPr>
      <w:keepNext/>
      <w:outlineLvl w:val="1"/>
    </w:pPr>
    <w:rPr>
      <w:rFonts w:ascii="Arial" w:hAnsi="Arial" w:cs="Arial"/>
      <w:b/>
      <w:bCs/>
      <w:iCs/>
      <w:szCs w:val="28"/>
    </w:rPr>
  </w:style>
  <w:style w:type="paragraph" w:customStyle="1" w:styleId="PACNReportHeader20">
    <w:name w:val="PACN Report Header 2"/>
    <w:basedOn w:val="BodyText"/>
    <w:link w:val="PACNReportHeader2Char0"/>
    <w:rsid w:val="00720156"/>
    <w:pPr>
      <w:spacing w:after="0"/>
    </w:pPr>
    <w:rPr>
      <w:rFonts w:cs="Arial"/>
      <w:b/>
      <w:color w:val="auto"/>
      <w:szCs w:val="20"/>
    </w:rPr>
  </w:style>
  <w:style w:type="character" w:customStyle="1" w:styleId="PACNReportHeader2Char0">
    <w:name w:val="PACN Report Header 2 Char"/>
    <w:link w:val="PACNReportHeader20"/>
    <w:rsid w:val="00093238"/>
    <w:rPr>
      <w:rFonts w:ascii="Arial" w:hAnsi="Arial" w:cs="Arial"/>
      <w:b/>
      <w:sz w:val="24"/>
      <w:lang w:val="en-US" w:eastAsia="en-US" w:bidi="ar-SA"/>
    </w:rPr>
  </w:style>
  <w:style w:type="character" w:customStyle="1" w:styleId="PACNReportNormalTextChar1">
    <w:name w:val="PACN Report Normal Text Char1"/>
    <w:rsid w:val="000A13C8"/>
    <w:rPr>
      <w:rFonts w:cs="Times New Roman"/>
      <w:sz w:val="24"/>
      <w:lang w:val="en-US" w:eastAsia="en-US" w:bidi="ar-SA"/>
    </w:rPr>
  </w:style>
  <w:style w:type="paragraph" w:customStyle="1" w:styleId="BatHeader2">
    <w:name w:val="Bat Header 2"/>
    <w:basedOn w:val="Normal"/>
    <w:rsid w:val="000A13C8"/>
    <w:rPr>
      <w:rFonts w:ascii="Arial" w:hAnsi="Arial"/>
      <w:b/>
    </w:rPr>
  </w:style>
  <w:style w:type="paragraph" w:styleId="NormalWeb">
    <w:name w:val="Normal (Web)"/>
    <w:basedOn w:val="Normal"/>
    <w:link w:val="NormalWebChar"/>
    <w:rsid w:val="000A13C8"/>
    <w:pPr>
      <w:spacing w:before="100" w:beforeAutospacing="1" w:after="100" w:afterAutospacing="1"/>
    </w:pPr>
    <w:rPr>
      <w:rFonts w:ascii="Calibri" w:eastAsia="Calibri" w:hAnsi="Calibri"/>
      <w:szCs w:val="24"/>
    </w:rPr>
  </w:style>
  <w:style w:type="character" w:customStyle="1" w:styleId="NormalWebChar">
    <w:name w:val="Normal (Web) Char"/>
    <w:link w:val="NormalWeb"/>
    <w:rsid w:val="000A13C8"/>
    <w:rPr>
      <w:rFonts w:cs="Times New Roman"/>
      <w:sz w:val="24"/>
      <w:szCs w:val="24"/>
      <w:lang w:val="en-US" w:eastAsia="en-US" w:bidi="ar-SA"/>
    </w:rPr>
  </w:style>
  <w:style w:type="character" w:styleId="Emphasis">
    <w:name w:val="Emphasis"/>
    <w:qFormat/>
    <w:rsid w:val="00EB68A1"/>
    <w:rPr>
      <w:rFonts w:cs="Times New Roman"/>
      <w:i/>
    </w:rPr>
  </w:style>
  <w:style w:type="paragraph" w:styleId="ListNumber">
    <w:name w:val="List Number"/>
    <w:basedOn w:val="Normal"/>
    <w:rsid w:val="001327EB"/>
    <w:pPr>
      <w:numPr>
        <w:numId w:val="23"/>
      </w:numPr>
      <w:spacing w:after="60"/>
    </w:pPr>
  </w:style>
  <w:style w:type="paragraph" w:styleId="ListBullet2">
    <w:name w:val="List Bullet 2"/>
    <w:basedOn w:val="Normal"/>
    <w:autoRedefine/>
    <w:rsid w:val="0033077E"/>
    <w:pPr>
      <w:numPr>
        <w:numId w:val="24"/>
      </w:numPr>
      <w:spacing w:after="60"/>
    </w:pPr>
  </w:style>
  <w:style w:type="character" w:customStyle="1" w:styleId="PACNReportNormalTextChar0">
    <w:name w:val="PACN Report Normal Text Char"/>
    <w:rsid w:val="001327EB"/>
    <w:rPr>
      <w:rFonts w:ascii="Arial" w:hAnsi="Arial" w:cs="Arial"/>
      <w:color w:val="000000"/>
      <w:sz w:val="24"/>
      <w:szCs w:val="24"/>
      <w:lang w:val="en-US" w:eastAsia="en-US" w:bidi="ar-SA"/>
    </w:rPr>
  </w:style>
  <w:style w:type="paragraph" w:customStyle="1" w:styleId="PACNReportFigureCaption">
    <w:name w:val="PACN Report Figure Caption"/>
    <w:basedOn w:val="Caption"/>
    <w:link w:val="PACNReportFigureCaptionChar"/>
    <w:rsid w:val="0052702D"/>
    <w:pPr>
      <w:spacing w:before="120" w:after="120"/>
    </w:pPr>
    <w:rPr>
      <w:rFonts w:ascii="Calibri" w:hAnsi="Calibri"/>
      <w:b/>
      <w:bCs w:val="0"/>
      <w:sz w:val="24"/>
      <w:szCs w:val="20"/>
    </w:rPr>
  </w:style>
  <w:style w:type="paragraph" w:customStyle="1" w:styleId="PACNReportHeader4">
    <w:name w:val="PACN Report Header4"/>
    <w:basedOn w:val="PACNReportHeader3"/>
    <w:rsid w:val="0052702D"/>
    <w:rPr>
      <w:b w:val="0"/>
      <w:bCs w:val="0"/>
    </w:rPr>
  </w:style>
  <w:style w:type="character" w:customStyle="1" w:styleId="PACNReportFigureCaptionChar">
    <w:name w:val="PACN Report Figure Caption Char"/>
    <w:link w:val="PACNReportFigureCaption"/>
    <w:rsid w:val="0052702D"/>
    <w:rPr>
      <w:rFonts w:cs="Times New Roman"/>
      <w:b/>
      <w:sz w:val="24"/>
      <w:lang w:val="en-US" w:eastAsia="en-US" w:bidi="ar-SA"/>
    </w:rPr>
  </w:style>
  <w:style w:type="paragraph" w:styleId="TOC4">
    <w:name w:val="toc 4"/>
    <w:basedOn w:val="Normal"/>
    <w:next w:val="Normal"/>
    <w:autoRedefine/>
    <w:semiHidden/>
    <w:rsid w:val="00821B19"/>
    <w:pPr>
      <w:ind w:left="720"/>
    </w:pPr>
  </w:style>
  <w:style w:type="paragraph" w:styleId="TOC5">
    <w:name w:val="toc 5"/>
    <w:basedOn w:val="Normal"/>
    <w:next w:val="Normal"/>
    <w:autoRedefine/>
    <w:semiHidden/>
    <w:rsid w:val="00821B19"/>
    <w:pPr>
      <w:ind w:left="960"/>
    </w:pPr>
  </w:style>
  <w:style w:type="paragraph" w:styleId="TOC6">
    <w:name w:val="toc 6"/>
    <w:basedOn w:val="Normal"/>
    <w:next w:val="Normal"/>
    <w:autoRedefine/>
    <w:semiHidden/>
    <w:rsid w:val="00821B19"/>
    <w:pPr>
      <w:ind w:left="1200"/>
    </w:pPr>
  </w:style>
  <w:style w:type="paragraph" w:styleId="TOC7">
    <w:name w:val="toc 7"/>
    <w:basedOn w:val="Normal"/>
    <w:next w:val="Normal"/>
    <w:autoRedefine/>
    <w:semiHidden/>
    <w:rsid w:val="00821B19"/>
    <w:pPr>
      <w:ind w:left="1440"/>
    </w:pPr>
  </w:style>
  <w:style w:type="paragraph" w:styleId="TOC8">
    <w:name w:val="toc 8"/>
    <w:basedOn w:val="Normal"/>
    <w:next w:val="Normal"/>
    <w:autoRedefine/>
    <w:semiHidden/>
    <w:rsid w:val="00821B19"/>
    <w:pPr>
      <w:ind w:left="1680"/>
    </w:pPr>
  </w:style>
  <w:style w:type="paragraph" w:styleId="DocumentMap">
    <w:name w:val="Document Map"/>
    <w:basedOn w:val="Normal"/>
    <w:link w:val="DocumentMapChar"/>
    <w:semiHidden/>
    <w:rsid w:val="00923ADC"/>
    <w:rPr>
      <w:rFonts w:ascii="Tahoma" w:eastAsia="Calibri" w:hAnsi="Tahoma"/>
      <w:sz w:val="16"/>
      <w:szCs w:val="16"/>
    </w:rPr>
  </w:style>
  <w:style w:type="character" w:customStyle="1" w:styleId="DocumentMapChar">
    <w:name w:val="Document Map Char"/>
    <w:link w:val="DocumentMap"/>
    <w:rsid w:val="00923ADC"/>
    <w:rPr>
      <w:rFonts w:ascii="Tahoma" w:hAnsi="Tahoma" w:cs="Tahoma"/>
      <w:sz w:val="16"/>
      <w:szCs w:val="16"/>
    </w:rPr>
  </w:style>
  <w:style w:type="paragraph" w:customStyle="1" w:styleId="CaptionforTOC">
    <w:name w:val="Caption for TOC"/>
    <w:basedOn w:val="Caption"/>
    <w:link w:val="CaptionforTOCChar"/>
    <w:rsid w:val="00EB68A1"/>
  </w:style>
  <w:style w:type="paragraph" w:styleId="Revision">
    <w:name w:val="Revision"/>
    <w:hidden/>
    <w:semiHidden/>
    <w:rsid w:val="00310CED"/>
    <w:rPr>
      <w:rFonts w:eastAsia="Times New Roman"/>
      <w:sz w:val="24"/>
      <w:szCs w:val="24"/>
    </w:rPr>
  </w:style>
  <w:style w:type="character" w:customStyle="1" w:styleId="CaptionChar">
    <w:name w:val="Caption Char"/>
    <w:aliases w:val="Caption Text Char"/>
    <w:link w:val="Caption"/>
    <w:rsid w:val="00A7559E"/>
    <w:rPr>
      <w:rFonts w:ascii="Arial" w:hAnsi="Arial" w:cs="Times New Roman"/>
      <w:bCs/>
      <w:sz w:val="18"/>
      <w:szCs w:val="18"/>
    </w:rPr>
  </w:style>
  <w:style w:type="character" w:customStyle="1" w:styleId="CaptionforTOCChar">
    <w:name w:val="Caption for TOC Char"/>
    <w:link w:val="CaptionforTOC"/>
    <w:rsid w:val="00EB68A1"/>
    <w:rPr>
      <w:rFonts w:ascii="Arial" w:hAnsi="Arial" w:cs="Times New Roman"/>
      <w:bCs/>
      <w:sz w:val="18"/>
      <w:szCs w:val="18"/>
    </w:rPr>
  </w:style>
  <w:style w:type="character" w:customStyle="1" w:styleId="TableCaptionBoldChar">
    <w:name w:val="Table Caption Bold Char"/>
    <w:link w:val="TableCaptionBold"/>
    <w:rsid w:val="00216591"/>
    <w:rPr>
      <w:rFonts w:cs="Times New Roman"/>
      <w:b/>
      <w:sz w:val="24"/>
      <w:szCs w:val="24"/>
    </w:rPr>
  </w:style>
  <w:style w:type="character" w:customStyle="1" w:styleId="Heading5Char">
    <w:name w:val="Heading 5 Char"/>
    <w:aliases w:val="5 Order Heading Char,3 Order Header Char"/>
    <w:link w:val="Heading5"/>
    <w:uiPriority w:val="9"/>
    <w:rsid w:val="00AF533D"/>
    <w:rPr>
      <w:rFonts w:ascii="Times New Roman" w:hAnsi="Times New Roman"/>
      <w:b/>
      <w:bCs/>
      <w:i/>
      <w:iCs/>
      <w:sz w:val="22"/>
      <w:szCs w:val="22"/>
    </w:rPr>
  </w:style>
  <w:style w:type="paragraph" w:customStyle="1" w:styleId="NRRSOPHeading1">
    <w:name w:val="NRR SOP Heading 1"/>
    <w:basedOn w:val="Normal"/>
    <w:link w:val="NRRSOPHeading1Char"/>
    <w:rsid w:val="00EB68A1"/>
    <w:pPr>
      <w:spacing w:line="480" w:lineRule="auto"/>
    </w:pPr>
    <w:rPr>
      <w:rFonts w:ascii="Arial" w:eastAsia="Calibri" w:hAnsi="Arial"/>
      <w:b/>
      <w:sz w:val="32"/>
      <w:szCs w:val="32"/>
    </w:rPr>
  </w:style>
  <w:style w:type="paragraph" w:customStyle="1" w:styleId="SOP2nd">
    <w:name w:val="SOP 2nd"/>
    <w:basedOn w:val="Normal"/>
    <w:link w:val="SOP2ndChar"/>
    <w:rsid w:val="00E77D16"/>
    <w:pPr>
      <w:keepNext/>
    </w:pPr>
    <w:rPr>
      <w:rFonts w:ascii="Arial" w:eastAsia="Calibri" w:hAnsi="Arial"/>
      <w:b/>
      <w:szCs w:val="24"/>
    </w:rPr>
  </w:style>
  <w:style w:type="character" w:customStyle="1" w:styleId="NRRSOPHeading1Char">
    <w:name w:val="NRR SOP Heading 1 Char"/>
    <w:link w:val="NRRSOPHeading1"/>
    <w:rsid w:val="00EB68A1"/>
    <w:rPr>
      <w:rFonts w:ascii="Arial" w:hAnsi="Arial" w:cs="Arial"/>
      <w:b/>
      <w:sz w:val="32"/>
      <w:szCs w:val="32"/>
    </w:rPr>
  </w:style>
  <w:style w:type="character" w:customStyle="1" w:styleId="SOP2ndChar">
    <w:name w:val="SOP 2nd Char"/>
    <w:link w:val="SOP2nd"/>
    <w:rsid w:val="00E77D16"/>
    <w:rPr>
      <w:rFonts w:ascii="Arial" w:hAnsi="Arial" w:cs="Arial"/>
      <w:b/>
      <w:sz w:val="24"/>
      <w:szCs w:val="24"/>
    </w:rPr>
  </w:style>
  <w:style w:type="character" w:customStyle="1" w:styleId="FooterChar">
    <w:name w:val="Footer Char"/>
    <w:link w:val="Footer"/>
    <w:uiPriority w:val="99"/>
    <w:rsid w:val="00FE31B4"/>
    <w:rPr>
      <w:rFonts w:cs="Times New Roman"/>
      <w:sz w:val="24"/>
      <w:szCs w:val="24"/>
    </w:rPr>
  </w:style>
  <w:style w:type="paragraph" w:customStyle="1" w:styleId="2OrderHeader">
    <w:name w:val="2 Order Header"/>
    <w:basedOn w:val="Normal"/>
    <w:link w:val="2OrderHeaderChar"/>
    <w:rsid w:val="00FE31B4"/>
    <w:rPr>
      <w:rFonts w:ascii="Arial" w:eastAsia="Calibri" w:hAnsi="Arial"/>
      <w:b/>
      <w:szCs w:val="24"/>
    </w:rPr>
  </w:style>
  <w:style w:type="character" w:customStyle="1" w:styleId="2OrderHeaderChar">
    <w:name w:val="2 Order Header Char"/>
    <w:link w:val="2OrderHeader"/>
    <w:rsid w:val="00FE31B4"/>
    <w:rPr>
      <w:rFonts w:ascii="Arial" w:hAnsi="Arial" w:cs="Arial"/>
      <w:b/>
      <w:sz w:val="24"/>
      <w:szCs w:val="24"/>
    </w:rPr>
  </w:style>
  <w:style w:type="paragraph" w:customStyle="1" w:styleId="SOP3rd">
    <w:name w:val="SOP 3rd"/>
    <w:basedOn w:val="Normal"/>
    <w:link w:val="SOP3rdChar"/>
    <w:rsid w:val="00552B96"/>
    <w:pPr>
      <w:keepNext/>
    </w:pPr>
    <w:rPr>
      <w:rFonts w:ascii="Arial" w:eastAsia="Calibri" w:hAnsi="Arial"/>
      <w:b/>
      <w:i/>
      <w:sz w:val="22"/>
    </w:rPr>
  </w:style>
  <w:style w:type="character" w:customStyle="1" w:styleId="SOP3rdChar">
    <w:name w:val="SOP 3rd Char"/>
    <w:link w:val="SOP3rd"/>
    <w:rsid w:val="00552B96"/>
    <w:rPr>
      <w:rFonts w:ascii="Arial" w:hAnsi="Arial" w:cs="Arial"/>
      <w:b/>
      <w:i/>
      <w:sz w:val="22"/>
      <w:szCs w:val="22"/>
    </w:rPr>
  </w:style>
  <w:style w:type="character" w:customStyle="1" w:styleId="BodyTextChar">
    <w:name w:val="Body Text Char"/>
    <w:link w:val="BodyText"/>
    <w:rsid w:val="00FE31B4"/>
    <w:rPr>
      <w:rFonts w:ascii="Arial" w:hAnsi="Arial" w:cs="Arial"/>
      <w:color w:val="000000"/>
      <w:sz w:val="24"/>
      <w:szCs w:val="24"/>
    </w:rPr>
  </w:style>
  <w:style w:type="character" w:customStyle="1" w:styleId="FootnoteTextChar">
    <w:name w:val="Footnote Text Char"/>
    <w:link w:val="FootnoteText"/>
    <w:semiHidden/>
    <w:rsid w:val="00D176EE"/>
    <w:rPr>
      <w:rFonts w:cs="Times New Roman"/>
    </w:rPr>
  </w:style>
  <w:style w:type="paragraph" w:customStyle="1" w:styleId="ThirdOrderHeading">
    <w:name w:val="Third Order Heading"/>
    <w:basedOn w:val="Normal"/>
    <w:link w:val="ThirdOrderHeadingChar"/>
    <w:qFormat/>
    <w:rsid w:val="007E2D98"/>
    <w:rPr>
      <w:rFonts w:ascii="Arial" w:eastAsia="Calibri" w:hAnsi="Arial"/>
      <w:b/>
      <w:i/>
      <w:szCs w:val="24"/>
    </w:rPr>
  </w:style>
  <w:style w:type="character" w:customStyle="1" w:styleId="ThirdOrderHeadingChar">
    <w:name w:val="Third Order Heading Char"/>
    <w:link w:val="ThirdOrderHeading"/>
    <w:rsid w:val="007E2D98"/>
    <w:rPr>
      <w:rFonts w:ascii="Arial" w:hAnsi="Arial" w:cs="Arial"/>
      <w:b/>
      <w:i/>
      <w:sz w:val="24"/>
      <w:szCs w:val="24"/>
    </w:rPr>
  </w:style>
  <w:style w:type="paragraph" w:customStyle="1" w:styleId="Default">
    <w:name w:val="Default"/>
    <w:rsid w:val="00695E25"/>
    <w:pPr>
      <w:autoSpaceDE w:val="0"/>
      <w:autoSpaceDN w:val="0"/>
      <w:adjustRightInd w:val="0"/>
    </w:pPr>
    <w:rPr>
      <w:rFonts w:eastAsia="Times New Roman"/>
      <w:color w:val="000000"/>
      <w:sz w:val="24"/>
      <w:szCs w:val="24"/>
    </w:rPr>
  </w:style>
  <w:style w:type="paragraph" w:customStyle="1" w:styleId="BodyTextIndent5">
    <w:name w:val="Body Text Indent+5"/>
    <w:basedOn w:val="Default"/>
    <w:next w:val="Default"/>
    <w:rsid w:val="00695E25"/>
    <w:pPr>
      <w:spacing w:after="120"/>
    </w:pPr>
    <w:rPr>
      <w:color w:val="auto"/>
    </w:rPr>
  </w:style>
  <w:style w:type="character" w:customStyle="1" w:styleId="CommentTextChar">
    <w:name w:val="Comment Text Char"/>
    <w:link w:val="CommentText"/>
    <w:semiHidden/>
    <w:rsid w:val="00543F4D"/>
    <w:rPr>
      <w:rFonts w:ascii="Times New Roman" w:hAnsi="Times New Roman" w:cs="Times New Roman"/>
    </w:rPr>
  </w:style>
  <w:style w:type="character" w:customStyle="1" w:styleId="BodyTextIndentChar">
    <w:name w:val="Body Text Indent Char"/>
    <w:link w:val="BodyTextIndent"/>
    <w:rsid w:val="00B8467F"/>
    <w:rPr>
      <w:rFonts w:cs="Times New Roman"/>
      <w:sz w:val="24"/>
      <w:szCs w:val="24"/>
    </w:rPr>
  </w:style>
  <w:style w:type="paragraph" w:customStyle="1" w:styleId="NTR-1stOrder">
    <w:name w:val="NTR-1st Order"/>
    <w:basedOn w:val="Heading1"/>
    <w:link w:val="NTR-1stOrderChar"/>
    <w:rsid w:val="00EB68A1"/>
    <w:pPr>
      <w:keepLines/>
      <w:spacing w:after="0"/>
    </w:pPr>
    <w:rPr>
      <w:bCs/>
      <w:sz w:val="28"/>
      <w:szCs w:val="28"/>
    </w:rPr>
  </w:style>
  <w:style w:type="character" w:customStyle="1" w:styleId="NTR-1stOrderChar">
    <w:name w:val="NTR-1st Order Char"/>
    <w:link w:val="NTR-1stOrder"/>
    <w:rsid w:val="00EB68A1"/>
    <w:rPr>
      <w:rFonts w:ascii="Arial" w:hAnsi="Arial" w:cs="Times New Roman"/>
      <w:b/>
      <w:bCs/>
      <w:sz w:val="28"/>
      <w:szCs w:val="28"/>
    </w:rPr>
  </w:style>
  <w:style w:type="paragraph" w:customStyle="1" w:styleId="NTR-2ndOrder">
    <w:name w:val="NTR-2nd Order"/>
    <w:basedOn w:val="Heading2"/>
    <w:link w:val="NTR-2ndOrderChar"/>
    <w:rsid w:val="00EB68A1"/>
    <w:pPr>
      <w:keepLines/>
    </w:pPr>
    <w:rPr>
      <w:iCs w:val="0"/>
      <w:sz w:val="26"/>
      <w:szCs w:val="26"/>
    </w:rPr>
  </w:style>
  <w:style w:type="character" w:customStyle="1" w:styleId="NTR-2ndOrderChar">
    <w:name w:val="NTR-2nd Order Char"/>
    <w:link w:val="NTR-2ndOrder"/>
    <w:rsid w:val="00EB68A1"/>
    <w:rPr>
      <w:rFonts w:ascii="Arial" w:hAnsi="Arial" w:cs="Times New Roman"/>
      <w:b/>
      <w:bCs/>
      <w:sz w:val="26"/>
      <w:szCs w:val="26"/>
    </w:rPr>
  </w:style>
  <w:style w:type="paragraph" w:customStyle="1" w:styleId="NTR-3rdOrder">
    <w:name w:val="NTR-3rd Order"/>
    <w:basedOn w:val="NTR-2ndOrder"/>
    <w:next w:val="Normal"/>
    <w:link w:val="NTR-3rdOrderChar"/>
    <w:rsid w:val="00585D0E"/>
    <w:rPr>
      <w:i/>
    </w:rPr>
  </w:style>
  <w:style w:type="character" w:customStyle="1" w:styleId="NTR-3rdOrderChar">
    <w:name w:val="NTR-3rd Order Char"/>
    <w:link w:val="NTR-3rdOrder"/>
    <w:rsid w:val="00585D0E"/>
    <w:rPr>
      <w:rFonts w:ascii="Arial" w:hAnsi="Arial" w:cs="Times New Roman"/>
      <w:b/>
      <w:bCs/>
      <w:i/>
      <w:sz w:val="26"/>
      <w:szCs w:val="26"/>
    </w:rPr>
  </w:style>
  <w:style w:type="paragraph" w:customStyle="1" w:styleId="NTR-4thOrder">
    <w:name w:val="NTR-4th Order"/>
    <w:basedOn w:val="Heading4"/>
    <w:link w:val="NTR-4thOrderChar"/>
    <w:rsid w:val="00EB68A1"/>
    <w:pPr>
      <w:keepLines/>
    </w:pPr>
    <w:rPr>
      <w:iCs/>
      <w:sz w:val="22"/>
      <w:szCs w:val="22"/>
    </w:rPr>
  </w:style>
  <w:style w:type="character" w:customStyle="1" w:styleId="NTR-4thOrderChar">
    <w:name w:val="NTR-4th Order Char"/>
    <w:link w:val="NTR-4thOrder"/>
    <w:rsid w:val="00EB68A1"/>
    <w:rPr>
      <w:rFonts w:ascii="Times New Roman" w:hAnsi="Times New Roman" w:cs="Times New Roman"/>
      <w:bCs/>
      <w:iCs/>
      <w:sz w:val="22"/>
      <w:szCs w:val="22"/>
    </w:rPr>
  </w:style>
  <w:style w:type="paragraph" w:customStyle="1" w:styleId="NTR-5thOrder">
    <w:name w:val="NTR-5th Order"/>
    <w:basedOn w:val="Heading5"/>
    <w:link w:val="NTR-5thOrderChar"/>
    <w:rsid w:val="00EB68A1"/>
    <w:pPr>
      <w:keepNext/>
      <w:keepLines/>
    </w:pPr>
    <w:rPr>
      <w:color w:val="243F60"/>
    </w:rPr>
  </w:style>
  <w:style w:type="character" w:customStyle="1" w:styleId="NTR-5thOrderChar">
    <w:name w:val="NTR-5th Order Char"/>
    <w:link w:val="NTR-5thOrder"/>
    <w:rsid w:val="00EB68A1"/>
    <w:rPr>
      <w:rFonts w:ascii="Times New Roman" w:hAnsi="Times New Roman" w:cs="Times New Roman"/>
      <w:bCs/>
      <w:i/>
      <w:iCs/>
      <w:color w:val="243F60"/>
      <w:sz w:val="22"/>
      <w:szCs w:val="22"/>
    </w:rPr>
  </w:style>
  <w:style w:type="paragraph" w:customStyle="1" w:styleId="SOPTitle">
    <w:name w:val="SOP Title"/>
    <w:basedOn w:val="NTR-1stOrder"/>
    <w:link w:val="SOPTitleChar"/>
    <w:rsid w:val="00EB68A1"/>
  </w:style>
  <w:style w:type="paragraph" w:customStyle="1" w:styleId="SOPSubtitle">
    <w:name w:val="SOP Subtitle"/>
    <w:basedOn w:val="NTR-1stOrder"/>
    <w:link w:val="SOPSubtitleChar"/>
    <w:rsid w:val="00EB68A1"/>
    <w:rPr>
      <w:i/>
    </w:rPr>
  </w:style>
  <w:style w:type="character" w:customStyle="1" w:styleId="SOPTitleChar">
    <w:name w:val="SOP Title Char"/>
    <w:link w:val="SOPTitle"/>
    <w:rsid w:val="00EB68A1"/>
    <w:rPr>
      <w:rFonts w:ascii="Arial" w:hAnsi="Arial" w:cs="Times New Roman"/>
      <w:b/>
      <w:bCs/>
      <w:sz w:val="28"/>
      <w:szCs w:val="28"/>
    </w:rPr>
  </w:style>
  <w:style w:type="character" w:customStyle="1" w:styleId="SOPSubtitleChar">
    <w:name w:val="SOP Subtitle Char"/>
    <w:link w:val="SOPSubtitle"/>
    <w:rsid w:val="00EB68A1"/>
    <w:rPr>
      <w:rFonts w:ascii="Arial" w:hAnsi="Arial" w:cs="Times New Roman"/>
      <w:b/>
      <w:bCs/>
      <w:i/>
      <w:sz w:val="28"/>
      <w:szCs w:val="28"/>
    </w:rPr>
  </w:style>
  <w:style w:type="paragraph" w:customStyle="1" w:styleId="APPTitle">
    <w:name w:val="APP Title"/>
    <w:basedOn w:val="NTR-1stOrder"/>
    <w:link w:val="APPTitleChar"/>
    <w:rsid w:val="0032510E"/>
  </w:style>
  <w:style w:type="character" w:customStyle="1" w:styleId="APPTitleChar">
    <w:name w:val="APP Title Char"/>
    <w:link w:val="APPTitle"/>
    <w:rsid w:val="0032510E"/>
    <w:rPr>
      <w:rFonts w:ascii="Arial" w:hAnsi="Arial" w:cs="Times New Roman"/>
      <w:b/>
      <w:bCs/>
      <w:sz w:val="28"/>
      <w:szCs w:val="28"/>
    </w:rPr>
  </w:style>
  <w:style w:type="paragraph" w:customStyle="1" w:styleId="nrpsBannerline1">
    <w:name w:val="nrps Banner line 1"/>
    <w:basedOn w:val="Normal"/>
    <w:link w:val="nrpsBannerline1Char"/>
    <w:semiHidden/>
    <w:qFormat/>
    <w:rsid w:val="009B064B"/>
    <w:pPr>
      <w:spacing w:before="120"/>
    </w:pPr>
    <w:rPr>
      <w:rFonts w:ascii="Arial" w:hAnsi="Arial"/>
      <w:b/>
      <w:bCs/>
      <w:sz w:val="16"/>
      <w:szCs w:val="20"/>
    </w:rPr>
  </w:style>
  <w:style w:type="paragraph" w:customStyle="1" w:styleId="nrpsLogo">
    <w:name w:val="nrps Logo"/>
    <w:basedOn w:val="Normal"/>
    <w:rsid w:val="009B064B"/>
    <w:pPr>
      <w:spacing w:before="80" w:after="80"/>
      <w:jc w:val="right"/>
    </w:pPr>
    <w:rPr>
      <w:szCs w:val="20"/>
    </w:rPr>
  </w:style>
  <w:style w:type="paragraph" w:customStyle="1" w:styleId="nrpsBannerline2">
    <w:name w:val="nrps Banner line 2"/>
    <w:basedOn w:val="Normal"/>
    <w:link w:val="nrpsBannerline2Char"/>
    <w:semiHidden/>
    <w:qFormat/>
    <w:rsid w:val="009B064B"/>
    <w:rPr>
      <w:rFonts w:ascii="Arial" w:hAnsi="Arial"/>
      <w:b/>
      <w:bCs/>
      <w:sz w:val="16"/>
      <w:szCs w:val="24"/>
    </w:rPr>
  </w:style>
  <w:style w:type="character" w:customStyle="1" w:styleId="nrpsBannerline1Char">
    <w:name w:val="nrps Banner line 1 Char"/>
    <w:basedOn w:val="DefaultParagraphFont"/>
    <w:link w:val="nrpsBannerline1"/>
    <w:semiHidden/>
    <w:rsid w:val="009B064B"/>
    <w:rPr>
      <w:rFonts w:ascii="Arial" w:eastAsia="Times New Roman" w:hAnsi="Arial"/>
      <w:b/>
      <w:bCs/>
      <w:sz w:val="16"/>
    </w:rPr>
  </w:style>
  <w:style w:type="paragraph" w:customStyle="1" w:styleId="nrpsBannerline3">
    <w:name w:val="nrps Banner line 3"/>
    <w:basedOn w:val="Normal"/>
    <w:link w:val="nrpsBannerline3Char"/>
    <w:semiHidden/>
    <w:qFormat/>
    <w:rsid w:val="009B064B"/>
    <w:rPr>
      <w:rFonts w:ascii="Arial" w:hAnsi="Arial"/>
      <w:b/>
      <w:bCs/>
      <w:sz w:val="16"/>
      <w:szCs w:val="20"/>
    </w:rPr>
  </w:style>
  <w:style w:type="character" w:customStyle="1" w:styleId="nrpsBannerline2Char">
    <w:name w:val="nrps Banner line 2 Char"/>
    <w:basedOn w:val="DefaultParagraphFont"/>
    <w:link w:val="nrpsBannerline2"/>
    <w:semiHidden/>
    <w:rsid w:val="009B064B"/>
    <w:rPr>
      <w:rFonts w:ascii="Arial" w:eastAsia="Times New Roman" w:hAnsi="Arial"/>
      <w:b/>
      <w:bCs/>
      <w:sz w:val="16"/>
      <w:szCs w:val="24"/>
    </w:rPr>
  </w:style>
  <w:style w:type="character" w:customStyle="1" w:styleId="nrpsBannerline3Char">
    <w:name w:val="nrps Banner line 3 Char"/>
    <w:basedOn w:val="DefaultParagraphFont"/>
    <w:link w:val="nrpsBannerline3"/>
    <w:semiHidden/>
    <w:rsid w:val="009B064B"/>
    <w:rPr>
      <w:rFonts w:ascii="Arial" w:eastAsia="Times New Roman" w:hAnsi="Arial"/>
      <w:b/>
      <w:bCs/>
      <w:sz w:val="16"/>
    </w:rPr>
  </w:style>
  <w:style w:type="paragraph" w:customStyle="1" w:styleId="xl65">
    <w:name w:val="xl65"/>
    <w:basedOn w:val="Normal"/>
    <w:rsid w:val="007C319D"/>
    <w:pPr>
      <w:pBdr>
        <w:top w:val="single" w:sz="4" w:space="0" w:color="auto"/>
        <w:bottom w:val="single" w:sz="8" w:space="0" w:color="auto"/>
      </w:pBdr>
      <w:spacing w:before="100" w:beforeAutospacing="1" w:after="100" w:afterAutospacing="1"/>
      <w:textAlignment w:val="top"/>
    </w:pPr>
    <w:rPr>
      <w:rFonts w:eastAsia="Calibri"/>
      <w:sz w:val="18"/>
      <w:szCs w:val="18"/>
    </w:rPr>
  </w:style>
  <w:style w:type="paragraph" w:customStyle="1" w:styleId="xl66">
    <w:name w:val="xl66"/>
    <w:basedOn w:val="Normal"/>
    <w:rsid w:val="007C319D"/>
    <w:pPr>
      <w:spacing w:before="100" w:beforeAutospacing="1" w:after="100" w:afterAutospacing="1"/>
      <w:textAlignment w:val="top"/>
    </w:pPr>
    <w:rPr>
      <w:rFonts w:ascii="Arial" w:eastAsia="Calibri" w:hAnsi="Arial" w:cs="Arial"/>
      <w:sz w:val="18"/>
      <w:szCs w:val="18"/>
    </w:rPr>
  </w:style>
  <w:style w:type="paragraph" w:customStyle="1" w:styleId="xl67">
    <w:name w:val="xl67"/>
    <w:basedOn w:val="Normal"/>
    <w:rsid w:val="007C319D"/>
    <w:pPr>
      <w:spacing w:before="100" w:beforeAutospacing="1" w:after="100" w:afterAutospacing="1"/>
      <w:textAlignment w:val="top"/>
    </w:pPr>
    <w:rPr>
      <w:rFonts w:ascii="Arial" w:eastAsia="Calibri" w:hAnsi="Arial" w:cs="Arial"/>
      <w:sz w:val="18"/>
      <w:szCs w:val="18"/>
    </w:rPr>
  </w:style>
  <w:style w:type="paragraph" w:customStyle="1" w:styleId="xl68">
    <w:name w:val="xl68"/>
    <w:basedOn w:val="Normal"/>
    <w:rsid w:val="007C319D"/>
    <w:pPr>
      <w:spacing w:before="100" w:beforeAutospacing="1" w:after="100" w:afterAutospacing="1"/>
      <w:jc w:val="center"/>
      <w:textAlignment w:val="top"/>
    </w:pPr>
    <w:rPr>
      <w:rFonts w:ascii="Arial" w:eastAsia="Calibri" w:hAnsi="Arial" w:cs="Arial"/>
      <w:sz w:val="18"/>
      <w:szCs w:val="18"/>
    </w:rPr>
  </w:style>
  <w:style w:type="paragraph" w:customStyle="1" w:styleId="xl69">
    <w:name w:val="xl69"/>
    <w:basedOn w:val="Normal"/>
    <w:rsid w:val="007C319D"/>
    <w:pPr>
      <w:spacing w:before="100" w:beforeAutospacing="1" w:after="100" w:afterAutospacing="1"/>
      <w:textAlignment w:val="top"/>
    </w:pPr>
    <w:rPr>
      <w:rFonts w:eastAsia="Calibri"/>
      <w:sz w:val="18"/>
      <w:szCs w:val="18"/>
    </w:rPr>
  </w:style>
  <w:style w:type="paragraph" w:customStyle="1" w:styleId="xl70">
    <w:name w:val="xl70"/>
    <w:basedOn w:val="Normal"/>
    <w:rsid w:val="007C319D"/>
    <w:pPr>
      <w:pBdr>
        <w:bottom w:val="double" w:sz="6" w:space="0" w:color="auto"/>
      </w:pBdr>
      <w:spacing w:before="100" w:beforeAutospacing="1" w:after="100" w:afterAutospacing="1"/>
      <w:textAlignment w:val="top"/>
    </w:pPr>
    <w:rPr>
      <w:rFonts w:ascii="Arial" w:eastAsia="Calibri" w:hAnsi="Arial" w:cs="Arial"/>
      <w:sz w:val="18"/>
      <w:szCs w:val="18"/>
    </w:rPr>
  </w:style>
  <w:style w:type="paragraph" w:customStyle="1" w:styleId="xl71">
    <w:name w:val="xl71"/>
    <w:basedOn w:val="Normal"/>
    <w:rsid w:val="007C319D"/>
    <w:pPr>
      <w:pBdr>
        <w:bottom w:val="double" w:sz="6" w:space="0" w:color="auto"/>
      </w:pBdr>
      <w:spacing w:before="100" w:beforeAutospacing="1" w:after="100" w:afterAutospacing="1"/>
      <w:jc w:val="center"/>
      <w:textAlignment w:val="top"/>
    </w:pPr>
    <w:rPr>
      <w:rFonts w:ascii="Arial" w:eastAsia="Calibri" w:hAnsi="Arial" w:cs="Arial"/>
      <w:sz w:val="18"/>
      <w:szCs w:val="18"/>
    </w:rPr>
  </w:style>
  <w:style w:type="paragraph" w:customStyle="1" w:styleId="xl72">
    <w:name w:val="xl72"/>
    <w:basedOn w:val="Normal"/>
    <w:rsid w:val="007C319D"/>
    <w:pPr>
      <w:pBdr>
        <w:bottom w:val="double" w:sz="6" w:space="0" w:color="auto"/>
      </w:pBdr>
      <w:spacing w:before="100" w:beforeAutospacing="1" w:after="100" w:afterAutospacing="1"/>
      <w:textAlignment w:val="top"/>
    </w:pPr>
    <w:rPr>
      <w:rFonts w:eastAsia="Calibri"/>
      <w:sz w:val="18"/>
      <w:szCs w:val="18"/>
    </w:rPr>
  </w:style>
  <w:style w:type="paragraph" w:customStyle="1" w:styleId="xl73">
    <w:name w:val="xl73"/>
    <w:basedOn w:val="Normal"/>
    <w:rsid w:val="007C319D"/>
    <w:pPr>
      <w:pBdr>
        <w:top w:val="double" w:sz="6" w:space="0" w:color="auto"/>
        <w:bottom w:val="single" w:sz="4" w:space="0" w:color="auto"/>
      </w:pBdr>
      <w:spacing w:before="100" w:beforeAutospacing="1" w:after="100" w:afterAutospacing="1"/>
      <w:jc w:val="center"/>
      <w:textAlignment w:val="top"/>
    </w:pPr>
    <w:rPr>
      <w:rFonts w:ascii="Arial" w:eastAsia="Calibri" w:hAnsi="Arial" w:cs="Arial"/>
      <w:b/>
      <w:bCs/>
      <w:sz w:val="18"/>
      <w:szCs w:val="18"/>
    </w:rPr>
  </w:style>
  <w:style w:type="paragraph" w:customStyle="1" w:styleId="xl74">
    <w:name w:val="xl74"/>
    <w:basedOn w:val="Normal"/>
    <w:rsid w:val="007C319D"/>
    <w:pPr>
      <w:pBdr>
        <w:top w:val="double" w:sz="6" w:space="0" w:color="auto"/>
        <w:bottom w:val="single" w:sz="4" w:space="0" w:color="auto"/>
      </w:pBdr>
      <w:spacing w:before="100" w:beforeAutospacing="1" w:after="100" w:afterAutospacing="1"/>
      <w:textAlignment w:val="top"/>
    </w:pPr>
    <w:rPr>
      <w:rFonts w:ascii="Arial" w:eastAsia="Calibri" w:hAnsi="Arial" w:cs="Arial"/>
      <w:b/>
      <w:bCs/>
      <w:sz w:val="18"/>
      <w:szCs w:val="18"/>
    </w:rPr>
  </w:style>
  <w:style w:type="paragraph" w:customStyle="1" w:styleId="xl75">
    <w:name w:val="xl75"/>
    <w:basedOn w:val="Normal"/>
    <w:rsid w:val="007C319D"/>
    <w:pPr>
      <w:pBdr>
        <w:top w:val="double" w:sz="6" w:space="0" w:color="auto"/>
        <w:bottom w:val="single" w:sz="4" w:space="0" w:color="auto"/>
      </w:pBdr>
      <w:spacing w:before="100" w:beforeAutospacing="1" w:after="100" w:afterAutospacing="1"/>
      <w:textAlignment w:val="top"/>
    </w:pPr>
    <w:rPr>
      <w:rFonts w:eastAsia="Calibri"/>
      <w:sz w:val="18"/>
      <w:szCs w:val="18"/>
    </w:rPr>
  </w:style>
  <w:style w:type="paragraph" w:customStyle="1" w:styleId="xl76">
    <w:name w:val="xl76"/>
    <w:basedOn w:val="Normal"/>
    <w:rsid w:val="007C319D"/>
    <w:pPr>
      <w:pBdr>
        <w:top w:val="single" w:sz="4" w:space="0" w:color="auto"/>
        <w:bottom w:val="single" w:sz="8" w:space="0" w:color="auto"/>
      </w:pBdr>
      <w:shd w:val="clear" w:color="000000" w:fill="E6E6E6"/>
      <w:spacing w:before="100" w:beforeAutospacing="1" w:after="100" w:afterAutospacing="1"/>
      <w:textAlignment w:val="center"/>
    </w:pPr>
    <w:rPr>
      <w:rFonts w:ascii="Arial" w:eastAsia="Calibri" w:hAnsi="Arial" w:cs="Arial"/>
      <w:b/>
      <w:bCs/>
      <w:sz w:val="18"/>
      <w:szCs w:val="18"/>
    </w:rPr>
  </w:style>
  <w:style w:type="paragraph" w:customStyle="1" w:styleId="xl77">
    <w:name w:val="xl77"/>
    <w:basedOn w:val="Normal"/>
    <w:rsid w:val="007C319D"/>
    <w:pPr>
      <w:pBdr>
        <w:top w:val="single" w:sz="4" w:space="0" w:color="auto"/>
        <w:bottom w:val="single" w:sz="8" w:space="0" w:color="auto"/>
      </w:pBdr>
      <w:shd w:val="clear" w:color="000000" w:fill="E6E6E6"/>
      <w:spacing w:before="100" w:beforeAutospacing="1" w:after="100" w:afterAutospacing="1"/>
      <w:jc w:val="center"/>
      <w:textAlignment w:val="center"/>
    </w:pPr>
    <w:rPr>
      <w:rFonts w:ascii="Arial" w:eastAsia="Calibri" w:hAnsi="Arial" w:cs="Arial"/>
      <w:b/>
      <w:bCs/>
      <w:sz w:val="18"/>
      <w:szCs w:val="18"/>
    </w:rPr>
  </w:style>
  <w:style w:type="paragraph" w:customStyle="1" w:styleId="APP2nd">
    <w:name w:val="APP 2nd"/>
    <w:basedOn w:val="SOP2nd"/>
    <w:link w:val="APP2ndChar"/>
    <w:rsid w:val="00B13F87"/>
  </w:style>
  <w:style w:type="paragraph" w:customStyle="1" w:styleId="NTR-Figure">
    <w:name w:val="NTR-Figure"/>
    <w:basedOn w:val="NTR-1stOrder"/>
    <w:link w:val="NTR-FigureChar"/>
    <w:rsid w:val="00A7559E"/>
  </w:style>
  <w:style w:type="character" w:customStyle="1" w:styleId="APP2ndChar">
    <w:name w:val="APP 2nd Char"/>
    <w:link w:val="APP2nd"/>
    <w:rsid w:val="00B13F87"/>
    <w:rPr>
      <w:rFonts w:ascii="Arial" w:hAnsi="Arial" w:cs="Arial"/>
      <w:b/>
      <w:sz w:val="24"/>
      <w:szCs w:val="24"/>
    </w:rPr>
  </w:style>
  <w:style w:type="paragraph" w:customStyle="1" w:styleId="SOPFigure">
    <w:name w:val="SOP Figure"/>
    <w:basedOn w:val="NTR-Figure"/>
    <w:link w:val="SOPFigureChar"/>
    <w:rsid w:val="00A7559E"/>
  </w:style>
  <w:style w:type="character" w:customStyle="1" w:styleId="NTR-FigureChar">
    <w:name w:val="NTR-Figure Char"/>
    <w:link w:val="NTR-Figure"/>
    <w:rsid w:val="00A7559E"/>
    <w:rPr>
      <w:rFonts w:ascii="Arial" w:hAnsi="Arial" w:cs="Times New Roman"/>
      <w:b/>
      <w:bCs/>
      <w:sz w:val="28"/>
      <w:szCs w:val="28"/>
    </w:rPr>
  </w:style>
  <w:style w:type="paragraph" w:customStyle="1" w:styleId="APPFigure">
    <w:name w:val="APP Figure"/>
    <w:basedOn w:val="SOPFigure"/>
    <w:link w:val="APPFigureChar"/>
    <w:rsid w:val="00A7559E"/>
    <w:rPr>
      <w:b w:val="0"/>
    </w:rPr>
  </w:style>
  <w:style w:type="character" w:customStyle="1" w:styleId="SOPFigureChar">
    <w:name w:val="SOP Figure Char"/>
    <w:link w:val="SOPFigure"/>
    <w:rsid w:val="00A7559E"/>
    <w:rPr>
      <w:rFonts w:ascii="Arial" w:hAnsi="Arial" w:cs="Times New Roman"/>
      <w:b/>
      <w:bCs/>
      <w:sz w:val="28"/>
      <w:szCs w:val="28"/>
    </w:rPr>
  </w:style>
  <w:style w:type="character" w:customStyle="1" w:styleId="APPFigureChar">
    <w:name w:val="APP Figure Char"/>
    <w:link w:val="APPFigure"/>
    <w:rsid w:val="00A7559E"/>
    <w:rPr>
      <w:rFonts w:ascii="Arial" w:hAnsi="Arial" w:cs="Times New Roman"/>
      <w:b/>
      <w:bCs/>
      <w:sz w:val="28"/>
      <w:szCs w:val="28"/>
    </w:rPr>
  </w:style>
  <w:style w:type="paragraph" w:customStyle="1" w:styleId="NTR-Table">
    <w:name w:val="NTR-Table"/>
    <w:basedOn w:val="Caption"/>
    <w:link w:val="NTR-TableChar"/>
    <w:rsid w:val="000476D8"/>
  </w:style>
  <w:style w:type="character" w:customStyle="1" w:styleId="NTR-TableChar">
    <w:name w:val="NTR-Table Char"/>
    <w:link w:val="NTR-Table"/>
    <w:rsid w:val="000476D8"/>
    <w:rPr>
      <w:rFonts w:ascii="Arial" w:hAnsi="Arial" w:cs="Arial"/>
      <w:bCs/>
      <w:sz w:val="18"/>
      <w:szCs w:val="18"/>
    </w:rPr>
  </w:style>
  <w:style w:type="paragraph" w:customStyle="1" w:styleId="NTR-Caption">
    <w:name w:val="NTR-Caption"/>
    <w:basedOn w:val="Normal"/>
    <w:link w:val="NTR-CaptionChar"/>
    <w:rsid w:val="0065442F"/>
    <w:rPr>
      <w:rFonts w:ascii="Arial" w:eastAsia="Calibri" w:hAnsi="Arial"/>
      <w:sz w:val="20"/>
      <w:szCs w:val="20"/>
    </w:rPr>
  </w:style>
  <w:style w:type="character" w:customStyle="1" w:styleId="NTR-CaptionChar">
    <w:name w:val="NTR-Caption Char"/>
    <w:link w:val="NTR-Caption"/>
    <w:rsid w:val="0065442F"/>
    <w:rPr>
      <w:rFonts w:ascii="Arial" w:hAnsi="Arial" w:cs="Arial"/>
    </w:rPr>
  </w:style>
  <w:style w:type="paragraph" w:customStyle="1" w:styleId="SOPTable">
    <w:name w:val="SOP Table"/>
    <w:basedOn w:val="SOPFigure"/>
    <w:link w:val="SOPTableChar"/>
    <w:rsid w:val="00DB44AB"/>
    <w:rPr>
      <w:b w:val="0"/>
    </w:rPr>
  </w:style>
  <w:style w:type="paragraph" w:customStyle="1" w:styleId="APPTable">
    <w:name w:val="APP Table"/>
    <w:basedOn w:val="APPFigure"/>
    <w:link w:val="APPTableChar"/>
    <w:rsid w:val="00B7652D"/>
  </w:style>
  <w:style w:type="character" w:customStyle="1" w:styleId="SOPTableChar">
    <w:name w:val="SOP Table Char"/>
    <w:link w:val="SOPTable"/>
    <w:rsid w:val="00DB44AB"/>
    <w:rPr>
      <w:rFonts w:ascii="Arial" w:hAnsi="Arial" w:cs="Times New Roman"/>
      <w:b/>
      <w:bCs/>
      <w:sz w:val="28"/>
      <w:szCs w:val="28"/>
    </w:rPr>
  </w:style>
  <w:style w:type="character" w:customStyle="1" w:styleId="APPTableChar">
    <w:name w:val="APP Table Char"/>
    <w:link w:val="APPTable"/>
    <w:rsid w:val="00B7652D"/>
    <w:rPr>
      <w:rFonts w:ascii="Arial" w:hAnsi="Arial" w:cs="Times New Roman"/>
      <w:b/>
      <w:bCs/>
      <w:sz w:val="28"/>
      <w:szCs w:val="28"/>
    </w:rPr>
  </w:style>
  <w:style w:type="paragraph" w:styleId="NoSpacing">
    <w:name w:val="No Spacing"/>
    <w:link w:val="NoSpacingChar"/>
    <w:uiPriority w:val="1"/>
    <w:qFormat/>
    <w:rsid w:val="00FD1C8A"/>
    <w:rPr>
      <w:sz w:val="22"/>
      <w:szCs w:val="22"/>
    </w:rPr>
  </w:style>
  <w:style w:type="paragraph" w:customStyle="1" w:styleId="APP3rd">
    <w:name w:val="APP 3rd"/>
    <w:basedOn w:val="NTR-3rdOrder"/>
    <w:link w:val="APP3rdChar"/>
    <w:rsid w:val="00FD1C8A"/>
  </w:style>
  <w:style w:type="character" w:customStyle="1" w:styleId="APP3rdChar">
    <w:name w:val="APP 3rd Char"/>
    <w:link w:val="APP3rd"/>
    <w:rsid w:val="00FD1C8A"/>
    <w:rPr>
      <w:rFonts w:ascii="Arial" w:hAnsi="Arial" w:cs="Times New Roman"/>
      <w:b/>
      <w:bCs/>
      <w:i/>
      <w:sz w:val="26"/>
      <w:szCs w:val="26"/>
    </w:rPr>
  </w:style>
  <w:style w:type="paragraph" w:customStyle="1" w:styleId="nrpsNormal">
    <w:name w:val="nrps Normal"/>
    <w:basedOn w:val="Normal"/>
    <w:link w:val="nrpsNormalChar"/>
    <w:qFormat/>
    <w:rsid w:val="009B064B"/>
    <w:pPr>
      <w:spacing w:after="240"/>
    </w:pPr>
    <w:rPr>
      <w:szCs w:val="20"/>
    </w:rPr>
  </w:style>
  <w:style w:type="character" w:customStyle="1" w:styleId="nrpsNormalChar">
    <w:name w:val="nrps Normal Char"/>
    <w:basedOn w:val="DefaultParagraphFont"/>
    <w:link w:val="nrpsNormal"/>
    <w:rsid w:val="009B064B"/>
    <w:rPr>
      <w:rFonts w:ascii="Times New Roman" w:eastAsia="Times New Roman" w:hAnsi="Times New Roman"/>
      <w:sz w:val="24"/>
    </w:rPr>
  </w:style>
  <w:style w:type="paragraph" w:customStyle="1" w:styleId="nrpsInstructions">
    <w:name w:val="nrps Instructions"/>
    <w:basedOn w:val="nrpsNormal"/>
    <w:link w:val="nrpsInstructionsChar"/>
    <w:qFormat/>
    <w:rsid w:val="009B064B"/>
    <w:rPr>
      <w:b/>
      <w:i/>
      <w:color w:val="E36C0A" w:themeColor="accent6" w:themeShade="BF"/>
    </w:rPr>
  </w:style>
  <w:style w:type="character" w:customStyle="1" w:styleId="nrpsInstructionsChar">
    <w:name w:val="nrps Instructions Char"/>
    <w:basedOn w:val="nrpsNormalChar"/>
    <w:link w:val="nrpsInstructions"/>
    <w:rsid w:val="009B064B"/>
    <w:rPr>
      <w:rFonts w:ascii="Times New Roman" w:eastAsia="Times New Roman" w:hAnsi="Times New Roman"/>
      <w:b/>
      <w:i/>
      <w:color w:val="E36C0A" w:themeColor="accent6" w:themeShade="BF"/>
      <w:sz w:val="24"/>
    </w:rPr>
  </w:style>
  <w:style w:type="paragraph" w:customStyle="1" w:styleId="NTRList">
    <w:name w:val="NTR List"/>
    <w:basedOn w:val="Normal"/>
    <w:link w:val="NTRListChar"/>
    <w:rsid w:val="00A8703C"/>
    <w:pPr>
      <w:numPr>
        <w:numId w:val="39"/>
      </w:numPr>
      <w:spacing w:after="60"/>
    </w:pPr>
  </w:style>
  <w:style w:type="paragraph" w:customStyle="1" w:styleId="NTRList0">
    <w:name w:val="NTR#List"/>
    <w:basedOn w:val="Normal"/>
    <w:link w:val="NTRListChar0"/>
    <w:rsid w:val="00A8703C"/>
    <w:pPr>
      <w:numPr>
        <w:numId w:val="62"/>
      </w:numPr>
      <w:autoSpaceDE w:val="0"/>
      <w:autoSpaceDN w:val="0"/>
      <w:adjustRightInd w:val="0"/>
      <w:spacing w:after="60" w:line="240" w:lineRule="atLeast"/>
    </w:pPr>
  </w:style>
  <w:style w:type="character" w:customStyle="1" w:styleId="NTRListChar">
    <w:name w:val="NTR List Char"/>
    <w:link w:val="NTRList"/>
    <w:rsid w:val="00A8703C"/>
    <w:rPr>
      <w:rFonts w:ascii="Times New Roman" w:eastAsia="Times New Roman" w:hAnsi="Times New Roman"/>
      <w:sz w:val="24"/>
      <w:szCs w:val="22"/>
    </w:rPr>
  </w:style>
  <w:style w:type="character" w:customStyle="1" w:styleId="NTRListChar0">
    <w:name w:val="NTR#List Char"/>
    <w:link w:val="NTRList0"/>
    <w:rsid w:val="00A8703C"/>
    <w:rPr>
      <w:rFonts w:ascii="Times New Roman" w:eastAsia="Times New Roman" w:hAnsi="Times New Roman"/>
      <w:sz w:val="24"/>
      <w:szCs w:val="22"/>
    </w:rPr>
  </w:style>
  <w:style w:type="character" w:customStyle="1" w:styleId="HeaderChar">
    <w:name w:val="Header Char"/>
    <w:link w:val="Header"/>
    <w:uiPriority w:val="99"/>
    <w:rsid w:val="00AA418C"/>
    <w:rPr>
      <w:rFonts w:ascii="Times New Roman" w:hAnsi="Times New Roman" w:cs="Times New Roman"/>
      <w:sz w:val="22"/>
      <w:szCs w:val="22"/>
    </w:rPr>
  </w:style>
  <w:style w:type="character" w:customStyle="1" w:styleId="Heading3Char">
    <w:name w:val="Heading 3 Char"/>
    <w:link w:val="Heading3"/>
    <w:rsid w:val="00275B2C"/>
    <w:rPr>
      <w:rFonts w:ascii="Arial" w:hAnsi="Arial" w:cs="Arial"/>
      <w:b/>
      <w:bCs/>
      <w:i/>
      <w:sz w:val="26"/>
      <w:szCs w:val="26"/>
    </w:rPr>
  </w:style>
  <w:style w:type="character" w:customStyle="1" w:styleId="Heading4Char">
    <w:name w:val="Heading 4 Char"/>
    <w:link w:val="Heading4"/>
    <w:rsid w:val="00275B2C"/>
    <w:rPr>
      <w:rFonts w:ascii="Times New Roman" w:hAnsi="Times New Roman" w:cs="Times New Roman"/>
      <w:bCs/>
      <w:sz w:val="28"/>
      <w:szCs w:val="28"/>
    </w:rPr>
  </w:style>
  <w:style w:type="character" w:customStyle="1" w:styleId="BalloonTextChar">
    <w:name w:val="Balloon Text Char"/>
    <w:link w:val="BalloonText"/>
    <w:uiPriority w:val="99"/>
    <w:semiHidden/>
    <w:rsid w:val="00275B2C"/>
    <w:rPr>
      <w:rFonts w:ascii="Tahoma" w:hAnsi="Tahoma" w:cs="Tahoma"/>
      <w:sz w:val="16"/>
      <w:szCs w:val="16"/>
    </w:rPr>
  </w:style>
  <w:style w:type="character" w:customStyle="1" w:styleId="CommentSubjectChar">
    <w:name w:val="Comment Subject Char"/>
    <w:link w:val="CommentSubject"/>
    <w:semiHidden/>
    <w:rsid w:val="00275B2C"/>
    <w:rPr>
      <w:rFonts w:ascii="Times New Roman" w:hAnsi="Times New Roman" w:cs="Times New Roman"/>
      <w:b/>
      <w:bCs/>
    </w:rPr>
  </w:style>
  <w:style w:type="character" w:styleId="PlaceholderText">
    <w:name w:val="Placeholder Text"/>
    <w:semiHidden/>
    <w:rsid w:val="00275B2C"/>
    <w:rPr>
      <w:rFonts w:cs="Times New Roman"/>
      <w:color w:val="808080"/>
    </w:rPr>
  </w:style>
  <w:style w:type="paragraph" w:styleId="ListParagraph">
    <w:name w:val="List Paragraph"/>
    <w:basedOn w:val="Normal"/>
    <w:qFormat/>
    <w:rsid w:val="00275B2C"/>
    <w:pPr>
      <w:ind w:left="720"/>
    </w:pPr>
  </w:style>
  <w:style w:type="paragraph" w:customStyle="1" w:styleId="MTDisplayEquation">
    <w:name w:val="MTDisplayEquation"/>
    <w:basedOn w:val="NoSpacing"/>
    <w:next w:val="Normal"/>
    <w:link w:val="MTDisplayEquationChar"/>
    <w:rsid w:val="00275B2C"/>
    <w:pPr>
      <w:tabs>
        <w:tab w:val="center" w:pos="4680"/>
        <w:tab w:val="right" w:pos="9360"/>
      </w:tabs>
    </w:pPr>
  </w:style>
  <w:style w:type="character" w:customStyle="1" w:styleId="NoSpacingChar">
    <w:name w:val="No Spacing Char"/>
    <w:link w:val="NoSpacing"/>
    <w:rsid w:val="00275B2C"/>
    <w:rPr>
      <w:sz w:val="22"/>
      <w:szCs w:val="22"/>
      <w:lang w:val="en-US" w:eastAsia="en-US" w:bidi="ar-SA"/>
    </w:rPr>
  </w:style>
  <w:style w:type="character" w:customStyle="1" w:styleId="MTDisplayEquationChar">
    <w:name w:val="MTDisplayEquation Char"/>
    <w:link w:val="MTDisplayEquation"/>
    <w:rsid w:val="00275B2C"/>
    <w:rPr>
      <w:sz w:val="22"/>
      <w:szCs w:val="22"/>
      <w:lang w:val="en-US" w:eastAsia="en-US" w:bidi="ar-SA"/>
    </w:rPr>
  </w:style>
  <w:style w:type="paragraph" w:customStyle="1" w:styleId="APP1st">
    <w:name w:val="APP 1st"/>
    <w:basedOn w:val="NTR-1stOrder"/>
    <w:link w:val="APP1stChar"/>
    <w:rsid w:val="00275B2C"/>
  </w:style>
  <w:style w:type="character" w:customStyle="1" w:styleId="APP1stChar">
    <w:name w:val="APP 1st Char"/>
    <w:link w:val="APP1st"/>
    <w:rsid w:val="00275B2C"/>
    <w:rPr>
      <w:rFonts w:ascii="Arial" w:hAnsi="Arial" w:cs="Times New Roman"/>
      <w:b/>
      <w:bCs/>
      <w:sz w:val="28"/>
      <w:szCs w:val="28"/>
    </w:rPr>
  </w:style>
  <w:style w:type="character" w:customStyle="1" w:styleId="TitleChar">
    <w:name w:val="Title Char"/>
    <w:link w:val="Title"/>
    <w:rsid w:val="00C20D50"/>
    <w:rPr>
      <w:rFonts w:ascii="Cambria" w:hAnsi="Cambria" w:cs="Times New Roman"/>
      <w:color w:val="17365D"/>
      <w:spacing w:val="5"/>
      <w:kern w:val="28"/>
      <w:sz w:val="52"/>
      <w:szCs w:val="52"/>
    </w:rPr>
  </w:style>
  <w:style w:type="paragraph" w:customStyle="1" w:styleId="NRRSOP2ndarial12">
    <w:name w:val="NRR SOP 2nd arial 12"/>
    <w:basedOn w:val="Normal"/>
    <w:link w:val="NRRSOP2ndarial12Char"/>
    <w:rsid w:val="00C20D50"/>
    <w:rPr>
      <w:rFonts w:ascii="Arial" w:eastAsia="Calibri" w:hAnsi="Arial"/>
      <w:b/>
      <w:sz w:val="22"/>
    </w:rPr>
  </w:style>
  <w:style w:type="paragraph" w:customStyle="1" w:styleId="NRRSOP3rdarial11italic">
    <w:name w:val="NRR SOP 3rd arial 11 italic"/>
    <w:basedOn w:val="Normal"/>
    <w:link w:val="NRRSOP3rdarial11italicChar"/>
    <w:rsid w:val="00C20D50"/>
    <w:rPr>
      <w:rFonts w:ascii="Arial" w:eastAsia="Calibri" w:hAnsi="Arial"/>
      <w:b/>
      <w:i/>
      <w:sz w:val="22"/>
    </w:rPr>
  </w:style>
  <w:style w:type="character" w:customStyle="1" w:styleId="NRRSOP2ndarial12Char">
    <w:name w:val="NRR SOP 2nd arial 12 Char"/>
    <w:link w:val="NRRSOP2ndarial12"/>
    <w:rsid w:val="00C20D50"/>
    <w:rPr>
      <w:rFonts w:ascii="Arial" w:hAnsi="Arial" w:cs="Arial"/>
      <w:b/>
      <w:sz w:val="22"/>
      <w:szCs w:val="22"/>
    </w:rPr>
  </w:style>
  <w:style w:type="character" w:customStyle="1" w:styleId="NRRSOP3rdarial11italicChar">
    <w:name w:val="NRR SOP 3rd arial 11 italic Char"/>
    <w:link w:val="NRRSOP3rdarial11italic"/>
    <w:rsid w:val="00C20D50"/>
    <w:rPr>
      <w:rFonts w:ascii="Arial" w:hAnsi="Arial" w:cs="Arial"/>
      <w:b/>
      <w:i/>
      <w:sz w:val="22"/>
      <w:szCs w:val="22"/>
    </w:rPr>
  </w:style>
  <w:style w:type="paragraph" w:customStyle="1" w:styleId="SecondOrderHeader">
    <w:name w:val="Second Order Header"/>
    <w:basedOn w:val="Normal"/>
    <w:link w:val="SecondOrderHeaderChar"/>
    <w:qFormat/>
    <w:rsid w:val="00C20D50"/>
    <w:rPr>
      <w:rFonts w:ascii="Arial" w:eastAsia="Calibri" w:hAnsi="Arial"/>
      <w:b/>
      <w:szCs w:val="24"/>
    </w:rPr>
  </w:style>
  <w:style w:type="character" w:customStyle="1" w:styleId="SecondOrderHeaderChar">
    <w:name w:val="Second Order Header Char"/>
    <w:link w:val="SecondOrderHeader"/>
    <w:rsid w:val="00C20D50"/>
    <w:rPr>
      <w:rFonts w:ascii="Arial" w:hAnsi="Arial" w:cs="Arial"/>
      <w:b/>
      <w:sz w:val="24"/>
      <w:szCs w:val="24"/>
    </w:rPr>
  </w:style>
  <w:style w:type="paragraph" w:customStyle="1" w:styleId="Equation">
    <w:name w:val="Equation"/>
    <w:basedOn w:val="Normal"/>
    <w:link w:val="EquationChar"/>
    <w:rsid w:val="00C20D50"/>
    <w:pPr>
      <w:tabs>
        <w:tab w:val="center" w:pos="4320"/>
      </w:tabs>
      <w:autoSpaceDE w:val="0"/>
      <w:autoSpaceDN w:val="0"/>
      <w:adjustRightInd w:val="0"/>
    </w:pPr>
    <w:rPr>
      <w:rFonts w:ascii="Arial" w:eastAsia="Calibri" w:hAnsi="Arial"/>
      <w:b/>
      <w:szCs w:val="24"/>
    </w:rPr>
  </w:style>
  <w:style w:type="character" w:customStyle="1" w:styleId="EquationChar">
    <w:name w:val="Equation Char"/>
    <w:link w:val="Equation"/>
    <w:rsid w:val="00C20D50"/>
    <w:rPr>
      <w:rFonts w:ascii="Arial" w:hAnsi="Arial" w:cs="Arial"/>
      <w:b/>
      <w:sz w:val="24"/>
      <w:szCs w:val="24"/>
    </w:rPr>
  </w:style>
  <w:style w:type="paragraph" w:styleId="TOCHeading">
    <w:name w:val="TOC Heading"/>
    <w:basedOn w:val="Heading1"/>
    <w:next w:val="Normal"/>
    <w:qFormat/>
    <w:rsid w:val="00714BB5"/>
    <w:pPr>
      <w:keepLines/>
      <w:spacing w:before="480" w:after="0" w:line="276" w:lineRule="auto"/>
      <w:outlineLvl w:val="9"/>
    </w:pPr>
    <w:rPr>
      <w:rFonts w:ascii="Cambria" w:hAnsi="Cambria"/>
      <w:bCs/>
      <w:color w:val="365F91"/>
      <w:sz w:val="28"/>
      <w:szCs w:val="28"/>
    </w:rPr>
  </w:style>
  <w:style w:type="paragraph" w:customStyle="1" w:styleId="TOC-Double">
    <w:name w:val="TOC-Double"/>
    <w:basedOn w:val="Normal"/>
    <w:link w:val="TOC-DoubleChar"/>
    <w:rsid w:val="00714BB5"/>
    <w:pPr>
      <w:spacing w:after="240"/>
    </w:pPr>
    <w:rPr>
      <w:rFonts w:eastAsia="Calibri"/>
      <w:sz w:val="22"/>
    </w:rPr>
  </w:style>
  <w:style w:type="character" w:customStyle="1" w:styleId="TOC-DoubleChar">
    <w:name w:val="TOC-Double Char"/>
    <w:link w:val="TOC-Double"/>
    <w:rsid w:val="00714BB5"/>
    <w:rPr>
      <w:rFonts w:ascii="Times New Roman" w:hAnsi="Times New Roman" w:cs="Times New Roman"/>
      <w:sz w:val="22"/>
      <w:szCs w:val="22"/>
    </w:rPr>
  </w:style>
  <w:style w:type="character" w:customStyle="1" w:styleId="CaptionTextCharChar">
    <w:name w:val="Caption Text Char Char"/>
    <w:rsid w:val="00C57EFC"/>
    <w:rPr>
      <w:rFonts w:ascii="Arial" w:hAnsi="Arial" w:cs="Times New Roman"/>
    </w:rPr>
  </w:style>
  <w:style w:type="paragraph" w:customStyle="1" w:styleId="FigureCaptionPACN">
    <w:name w:val="Figure Caption PACN"/>
    <w:basedOn w:val="Normal"/>
    <w:link w:val="FigureCaptionPACNCharChar"/>
    <w:rsid w:val="00C57EFC"/>
    <w:rPr>
      <w:rFonts w:ascii="Arial" w:eastAsia="Calibri" w:hAnsi="Arial"/>
      <w:szCs w:val="24"/>
    </w:rPr>
  </w:style>
  <w:style w:type="character" w:customStyle="1" w:styleId="FigureCaptionPACNCharChar">
    <w:name w:val="Figure Caption PACN Char Char"/>
    <w:link w:val="FigureCaptionPACN"/>
    <w:rsid w:val="00C57EFC"/>
    <w:rPr>
      <w:rFonts w:ascii="Arial" w:hAnsi="Arial" w:cs="Times New Roman"/>
      <w:sz w:val="24"/>
      <w:szCs w:val="24"/>
    </w:rPr>
  </w:style>
  <w:style w:type="character" w:customStyle="1" w:styleId="TableCaptionChar">
    <w:name w:val="Table Caption Char"/>
    <w:link w:val="TableCaption"/>
    <w:rsid w:val="00C57EFC"/>
    <w:rPr>
      <w:rFonts w:ascii="Times New Roman" w:hAnsi="Times New Roman" w:cs="Times New Roman"/>
      <w:sz w:val="24"/>
    </w:rPr>
  </w:style>
  <w:style w:type="paragraph" w:customStyle="1" w:styleId="NRRTable">
    <w:name w:val="NRR Table"/>
    <w:basedOn w:val="Normal"/>
    <w:link w:val="NRRTableChar"/>
    <w:rsid w:val="00C57EFC"/>
    <w:rPr>
      <w:rFonts w:ascii="Arial" w:eastAsia="Calibri" w:hAnsi="Arial"/>
      <w:b/>
      <w:sz w:val="20"/>
      <w:szCs w:val="20"/>
    </w:rPr>
  </w:style>
  <w:style w:type="character" w:customStyle="1" w:styleId="NRRTableChar">
    <w:name w:val="NRR Table Char"/>
    <w:link w:val="NRRTable"/>
    <w:rsid w:val="00C57EFC"/>
    <w:rPr>
      <w:rFonts w:ascii="Arial" w:hAnsi="Arial" w:cs="Arial"/>
      <w:b/>
    </w:rPr>
  </w:style>
  <w:style w:type="paragraph" w:customStyle="1" w:styleId="Arialbold10">
    <w:name w:val="Arial bold 10"/>
    <w:basedOn w:val="TableCaption"/>
    <w:link w:val="Arialbold10Char"/>
    <w:rsid w:val="00C57EFC"/>
  </w:style>
  <w:style w:type="character" w:customStyle="1" w:styleId="Arialbold10Char">
    <w:name w:val="Arial bold 10 Char"/>
    <w:link w:val="Arialbold10"/>
    <w:rsid w:val="00C57EFC"/>
    <w:rPr>
      <w:rFonts w:ascii="Times New Roman" w:hAnsi="Times New Roman" w:cs="Times New Roman"/>
      <w:sz w:val="24"/>
    </w:rPr>
  </w:style>
  <w:style w:type="paragraph" w:customStyle="1" w:styleId="NRRHeading1Appendix">
    <w:name w:val="NRR Heading 1 Appendix"/>
    <w:basedOn w:val="Heading1"/>
    <w:link w:val="NRRHeading1AppendixChar"/>
    <w:rsid w:val="00C57EFC"/>
    <w:pPr>
      <w:spacing w:after="0" w:line="480" w:lineRule="auto"/>
    </w:pPr>
  </w:style>
  <w:style w:type="character" w:customStyle="1" w:styleId="NRRHeading1AppendixChar">
    <w:name w:val="NRR Heading 1 Appendix Char"/>
    <w:link w:val="NRRHeading1Appendix"/>
    <w:rsid w:val="00C57EFC"/>
    <w:rPr>
      <w:rFonts w:ascii="Arial" w:hAnsi="Arial" w:cs="Times New Roman"/>
      <w:b/>
      <w:sz w:val="18"/>
      <w:szCs w:val="18"/>
    </w:rPr>
  </w:style>
  <w:style w:type="character" w:customStyle="1" w:styleId="PlainTextChar">
    <w:name w:val="Plain Text Char"/>
    <w:link w:val="PlainText"/>
    <w:rsid w:val="00362A98"/>
    <w:rPr>
      <w:rFonts w:ascii="Courier New" w:hAnsi="Courier New" w:cs="Courier New"/>
    </w:rPr>
  </w:style>
  <w:style w:type="character" w:customStyle="1" w:styleId="EndnoteTextChar">
    <w:name w:val="Endnote Text Char"/>
    <w:link w:val="EndnoteText"/>
    <w:semiHidden/>
    <w:rsid w:val="00362A98"/>
    <w:rPr>
      <w:rFonts w:ascii="Press Rmn 12pt" w:hAnsi="Press Rmn 12pt" w:cs="Times New Roman"/>
      <w:sz w:val="24"/>
    </w:rPr>
  </w:style>
  <w:style w:type="character" w:customStyle="1" w:styleId="nrpsBackcoveraddress">
    <w:name w:val="nrps Backcover address"/>
    <w:basedOn w:val="DefaultParagraphFont"/>
    <w:semiHidden/>
    <w:rsid w:val="009B064B"/>
    <w:rPr>
      <w:rFonts w:ascii="Arial" w:hAnsi="Arial"/>
      <w:sz w:val="18"/>
    </w:rPr>
  </w:style>
  <w:style w:type="paragraph" w:styleId="HTMLPreformatted">
    <w:name w:val="HTML Preformatted"/>
    <w:basedOn w:val="Normal"/>
    <w:link w:val="HTMLPreformattedChar"/>
    <w:rsid w:val="00831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alibri" w:hAnsi="Courier New"/>
      <w:bCs/>
      <w:color w:val="000000"/>
      <w:szCs w:val="24"/>
    </w:rPr>
  </w:style>
  <w:style w:type="character" w:customStyle="1" w:styleId="HTMLPreformattedChar">
    <w:name w:val="HTML Preformatted Char"/>
    <w:link w:val="HTMLPreformatted"/>
    <w:rsid w:val="00831C13"/>
    <w:rPr>
      <w:rFonts w:ascii="Courier New" w:hAnsi="Courier New" w:cs="Courier New"/>
      <w:bCs/>
      <w:color w:val="000000"/>
      <w:sz w:val="24"/>
      <w:szCs w:val="24"/>
    </w:rPr>
  </w:style>
  <w:style w:type="numbering" w:customStyle="1" w:styleId="Bulleted">
    <w:name w:val="Bulleted"/>
    <w:rsid w:val="00BF03B8"/>
    <w:pPr>
      <w:numPr>
        <w:numId w:val="6"/>
      </w:numPr>
    </w:pPr>
  </w:style>
  <w:style w:type="paragraph" w:customStyle="1" w:styleId="nrpsNormalSingleLine">
    <w:name w:val="nrps Normal Single Line"/>
    <w:basedOn w:val="nrpsNormal"/>
    <w:rsid w:val="009B064B"/>
    <w:pPr>
      <w:spacing w:after="0"/>
    </w:pPr>
  </w:style>
  <w:style w:type="paragraph" w:customStyle="1" w:styleId="nrpsHeading1">
    <w:name w:val="nrps Heading 1"/>
    <w:basedOn w:val="Heading1"/>
    <w:next w:val="nrpsNormal"/>
    <w:link w:val="nrpsHeading1Char"/>
    <w:qFormat/>
    <w:rsid w:val="009B064B"/>
    <w:pPr>
      <w:tabs>
        <w:tab w:val="left" w:pos="5310"/>
      </w:tabs>
      <w:spacing w:after="240"/>
    </w:pPr>
    <w:rPr>
      <w:rFonts w:eastAsia="Times New Roman"/>
      <w:color w:val="000000" w:themeColor="text1"/>
      <w:sz w:val="32"/>
    </w:rPr>
  </w:style>
  <w:style w:type="character" w:customStyle="1" w:styleId="nrpsHeading1Char">
    <w:name w:val="nrps Heading 1 Char"/>
    <w:basedOn w:val="Heading1Char"/>
    <w:link w:val="nrpsHeading1"/>
    <w:rsid w:val="009B064B"/>
    <w:rPr>
      <w:rFonts w:ascii="Arial" w:eastAsia="Times New Roman" w:hAnsi="Arial" w:cs="Times New Roman"/>
      <w:b/>
      <w:color w:val="000000" w:themeColor="text1"/>
      <w:sz w:val="32"/>
      <w:szCs w:val="18"/>
    </w:rPr>
  </w:style>
  <w:style w:type="paragraph" w:customStyle="1" w:styleId="nrpsHeading2">
    <w:name w:val="nrps Heading 2"/>
    <w:basedOn w:val="Heading2"/>
    <w:next w:val="nrpsNormal"/>
    <w:link w:val="nrpsHeading2Char"/>
    <w:qFormat/>
    <w:rsid w:val="009B064B"/>
    <w:rPr>
      <w:rFonts w:eastAsia="Times New Roman" w:cs="Arial"/>
      <w:color w:val="000000" w:themeColor="text1"/>
      <w:sz w:val="24"/>
    </w:rPr>
  </w:style>
  <w:style w:type="paragraph" w:customStyle="1" w:styleId="nrpsSOPSecondOrderHeader">
    <w:name w:val="nrps SOP Second Order Header"/>
    <w:basedOn w:val="Normal"/>
    <w:link w:val="nrpsSOPSecondOrderHeaderChar"/>
    <w:rsid w:val="00E4593E"/>
    <w:pPr>
      <w:keepNext/>
      <w:outlineLvl w:val="1"/>
    </w:pPr>
    <w:rPr>
      <w:rFonts w:ascii="Arial" w:hAnsi="Arial" w:cs="Arial"/>
      <w:b/>
      <w:bCs/>
      <w:iCs/>
      <w:szCs w:val="28"/>
    </w:rPr>
  </w:style>
  <w:style w:type="character" w:customStyle="1" w:styleId="nrpsSOPSecondOrderHeaderChar">
    <w:name w:val="nrps SOP Second Order Header Char"/>
    <w:basedOn w:val="DefaultParagraphFont"/>
    <w:link w:val="nrpsSOPSecondOrderHeader"/>
    <w:rsid w:val="00E4593E"/>
    <w:rPr>
      <w:rFonts w:ascii="Arial" w:eastAsia="Times New Roman" w:hAnsi="Arial" w:cs="Arial"/>
      <w:b/>
      <w:bCs/>
      <w:iCs/>
      <w:sz w:val="24"/>
      <w:szCs w:val="28"/>
    </w:rPr>
  </w:style>
  <w:style w:type="paragraph" w:customStyle="1" w:styleId="nrpsinsidecovers">
    <w:name w:val="nrps inside covers"/>
    <w:basedOn w:val="Normal"/>
    <w:link w:val="nrpsinsidecoversChar"/>
    <w:qFormat/>
    <w:rsid w:val="009B064B"/>
    <w:rPr>
      <w:sz w:val="18"/>
      <w:szCs w:val="24"/>
    </w:rPr>
  </w:style>
  <w:style w:type="character" w:customStyle="1" w:styleId="nrpsinsidecoversChar">
    <w:name w:val="nrps inside covers Char"/>
    <w:basedOn w:val="DefaultParagraphFont"/>
    <w:link w:val="nrpsinsidecovers"/>
    <w:rsid w:val="009B064B"/>
    <w:rPr>
      <w:rFonts w:ascii="Times New Roman" w:eastAsia="Times New Roman" w:hAnsi="Times New Roman"/>
      <w:sz w:val="18"/>
      <w:szCs w:val="24"/>
    </w:rPr>
  </w:style>
  <w:style w:type="paragraph" w:customStyle="1" w:styleId="nrpsBulletlist">
    <w:name w:val="nrps Bullet list"/>
    <w:basedOn w:val="nrpsNormal"/>
    <w:link w:val="nrpsBulletlistChar"/>
    <w:rsid w:val="009B064B"/>
    <w:pPr>
      <w:numPr>
        <w:numId w:val="84"/>
      </w:numPr>
    </w:pPr>
  </w:style>
  <w:style w:type="character" w:customStyle="1" w:styleId="nrpsBulletlistChar">
    <w:name w:val="nrps Bullet list Char"/>
    <w:basedOn w:val="nrpsNormalChar"/>
    <w:link w:val="nrpsBulletlist"/>
    <w:rsid w:val="009B064B"/>
    <w:rPr>
      <w:rFonts w:ascii="Times New Roman" w:eastAsia="Times New Roman" w:hAnsi="Times New Roman"/>
      <w:sz w:val="24"/>
    </w:rPr>
  </w:style>
  <w:style w:type="paragraph" w:customStyle="1" w:styleId="nrpsContents">
    <w:name w:val="nrps Contents"/>
    <w:basedOn w:val="nrpsHeading1"/>
    <w:rsid w:val="009B064B"/>
    <w:rPr>
      <w:rFonts w:cs="Arial"/>
      <w:szCs w:val="32"/>
    </w:rPr>
  </w:style>
  <w:style w:type="character" w:customStyle="1" w:styleId="nrpsHeading2Char">
    <w:name w:val="nrps Heading 2 Char"/>
    <w:basedOn w:val="Heading2Char"/>
    <w:link w:val="nrpsHeading2"/>
    <w:rsid w:val="009B064B"/>
    <w:rPr>
      <w:rFonts w:ascii="Arial" w:eastAsia="Times New Roman" w:hAnsi="Arial" w:cs="Arial"/>
      <w:b/>
      <w:bCs/>
      <w:iCs/>
      <w:color w:val="000000" w:themeColor="text1"/>
      <w:sz w:val="24"/>
      <w:szCs w:val="28"/>
    </w:rPr>
  </w:style>
  <w:style w:type="paragraph" w:customStyle="1" w:styleId="nrpsHeading2SOP">
    <w:name w:val="nrps Heading 2 SOP"/>
    <w:basedOn w:val="nrpsHeading2"/>
    <w:next w:val="nrpsNormal"/>
    <w:rsid w:val="009B064B"/>
  </w:style>
  <w:style w:type="paragraph" w:customStyle="1" w:styleId="nrpsContentsSOP">
    <w:name w:val="nrps Contents SOP"/>
    <w:basedOn w:val="nrpsHeading2SOP"/>
    <w:rsid w:val="009B064B"/>
    <w:pPr>
      <w:spacing w:after="240"/>
    </w:pPr>
  </w:style>
  <w:style w:type="paragraph" w:customStyle="1" w:styleId="nrpsFigurecaption">
    <w:name w:val="nrps Figure caption"/>
    <w:basedOn w:val="Normal"/>
    <w:next w:val="nrpsNormal"/>
    <w:link w:val="nrpsFigurecaptionChar"/>
    <w:qFormat/>
    <w:rsid w:val="009B064B"/>
    <w:pPr>
      <w:spacing w:before="120" w:after="240"/>
    </w:pPr>
    <w:rPr>
      <w:rFonts w:ascii="Arial" w:hAnsi="Arial"/>
      <w:bCs/>
      <w:sz w:val="20"/>
      <w:szCs w:val="20"/>
    </w:rPr>
  </w:style>
  <w:style w:type="character" w:customStyle="1" w:styleId="nrpsFigurecaptionChar">
    <w:name w:val="nrps Figure caption Char"/>
    <w:basedOn w:val="DefaultParagraphFont"/>
    <w:link w:val="nrpsFigurecaption"/>
    <w:rsid w:val="009B064B"/>
    <w:rPr>
      <w:rFonts w:ascii="Arial" w:eastAsia="Times New Roman" w:hAnsi="Arial"/>
      <w:bCs/>
    </w:rPr>
  </w:style>
  <w:style w:type="paragraph" w:customStyle="1" w:styleId="PageRight">
    <w:name w:val="Page Right"/>
    <w:basedOn w:val="Normal"/>
    <w:next w:val="nrpsNormal"/>
    <w:rsid w:val="009B064B"/>
    <w:pPr>
      <w:spacing w:after="240"/>
      <w:jc w:val="right"/>
    </w:pPr>
    <w:rPr>
      <w:szCs w:val="20"/>
    </w:rPr>
  </w:style>
  <w:style w:type="paragraph" w:customStyle="1" w:styleId="nrpsFigurecaptionSOP">
    <w:name w:val="nrps Figure caption SOP"/>
    <w:basedOn w:val="PageRight"/>
    <w:rsid w:val="009B064B"/>
    <w:pPr>
      <w:spacing w:before="120"/>
      <w:jc w:val="left"/>
    </w:pPr>
    <w:rPr>
      <w:rFonts w:ascii="Arial" w:hAnsi="Arial"/>
      <w:sz w:val="20"/>
    </w:rPr>
  </w:style>
  <w:style w:type="paragraph" w:customStyle="1" w:styleId="nrpsHeading1Appendix">
    <w:name w:val="nrps Heading 1 Appendix"/>
    <w:next w:val="nrpsNormal"/>
    <w:rsid w:val="009B064B"/>
    <w:pPr>
      <w:spacing w:after="240"/>
    </w:pPr>
    <w:rPr>
      <w:rFonts w:ascii="Arial" w:eastAsia="Times New Roman" w:hAnsi="Arial"/>
      <w:b/>
      <w:color w:val="000000" w:themeColor="text1"/>
      <w:sz w:val="32"/>
      <w:szCs w:val="24"/>
    </w:rPr>
  </w:style>
  <w:style w:type="paragraph" w:customStyle="1" w:styleId="nrpsHeading1SOP">
    <w:name w:val="nrps Heading 1 SOP"/>
    <w:basedOn w:val="nrpsHeading1"/>
    <w:next w:val="nrpsNormal"/>
    <w:rsid w:val="009B064B"/>
  </w:style>
  <w:style w:type="paragraph" w:customStyle="1" w:styleId="nrpsHeading2Appendix">
    <w:name w:val="nrps Heading 2 Appendix"/>
    <w:basedOn w:val="nrpsHeading2"/>
    <w:rsid w:val="009B064B"/>
    <w:rPr>
      <w:szCs w:val="22"/>
    </w:rPr>
  </w:style>
  <w:style w:type="paragraph" w:customStyle="1" w:styleId="nrpsHeading3">
    <w:name w:val="nrps Heading 3"/>
    <w:basedOn w:val="Heading3"/>
    <w:next w:val="nrpsNormal"/>
    <w:link w:val="nrpsHeading3Char"/>
    <w:qFormat/>
    <w:rsid w:val="009B064B"/>
    <w:pPr>
      <w:autoSpaceDE w:val="0"/>
      <w:autoSpaceDN w:val="0"/>
      <w:adjustRightInd w:val="0"/>
    </w:pPr>
    <w:rPr>
      <w:rFonts w:eastAsia="MS Mincho" w:cs="Arial"/>
      <w:color w:val="000000" w:themeColor="text1"/>
      <w:sz w:val="22"/>
      <w:szCs w:val="22"/>
    </w:rPr>
  </w:style>
  <w:style w:type="character" w:customStyle="1" w:styleId="nrpsHeading3Char">
    <w:name w:val="nrps Heading 3 Char"/>
    <w:basedOn w:val="Heading3Char"/>
    <w:link w:val="nrpsHeading3"/>
    <w:rsid w:val="009B064B"/>
    <w:rPr>
      <w:rFonts w:ascii="Arial" w:eastAsia="MS Mincho" w:hAnsi="Arial" w:cs="Arial"/>
      <w:b/>
      <w:bCs/>
      <w:i/>
      <w:color w:val="000000" w:themeColor="text1"/>
      <w:sz w:val="22"/>
      <w:szCs w:val="22"/>
    </w:rPr>
  </w:style>
  <w:style w:type="paragraph" w:customStyle="1" w:styleId="nrpsHeading3Appendix">
    <w:name w:val="nrps Heading 3 Appendix"/>
    <w:basedOn w:val="nrpsHeading3"/>
    <w:rsid w:val="009B064B"/>
    <w:rPr>
      <w:rFonts w:cs="Times New Roman"/>
    </w:rPr>
  </w:style>
  <w:style w:type="paragraph" w:customStyle="1" w:styleId="nrpsHeading3SOP">
    <w:name w:val="nrps Heading 3 SOP"/>
    <w:basedOn w:val="nrpsNormal"/>
    <w:next w:val="nrpsNormal"/>
    <w:rsid w:val="009B064B"/>
    <w:pPr>
      <w:spacing w:after="0"/>
    </w:pPr>
    <w:rPr>
      <w:rFonts w:ascii="Arial" w:hAnsi="Arial"/>
      <w:b/>
      <w:i/>
      <w:color w:val="000000" w:themeColor="text1"/>
      <w:sz w:val="22"/>
    </w:rPr>
  </w:style>
  <w:style w:type="paragraph" w:customStyle="1" w:styleId="nrpsHeading4">
    <w:name w:val="nrps Heading 4"/>
    <w:basedOn w:val="Heading4"/>
    <w:next w:val="nrpsNormal"/>
    <w:link w:val="nrpsHeading4Char"/>
    <w:qFormat/>
    <w:rsid w:val="009B064B"/>
    <w:rPr>
      <w:rFonts w:asciiTheme="majorHAnsi" w:eastAsia="Times New Roman" w:hAnsiTheme="majorHAnsi"/>
      <w:color w:val="000000" w:themeColor="text1"/>
      <w:sz w:val="24"/>
      <w:u w:val="single"/>
    </w:rPr>
  </w:style>
  <w:style w:type="character" w:customStyle="1" w:styleId="nrpsHeading4Char">
    <w:name w:val="nrps Heading 4 Char"/>
    <w:basedOn w:val="Heading4Char"/>
    <w:link w:val="nrpsHeading4"/>
    <w:rsid w:val="009B064B"/>
    <w:rPr>
      <w:rFonts w:asciiTheme="majorHAnsi" w:eastAsia="Times New Roman" w:hAnsiTheme="majorHAnsi" w:cs="Times New Roman"/>
      <w:bCs/>
      <w:color w:val="000000" w:themeColor="text1"/>
      <w:sz w:val="24"/>
      <w:szCs w:val="28"/>
      <w:u w:val="single"/>
    </w:rPr>
  </w:style>
  <w:style w:type="paragraph" w:customStyle="1" w:styleId="nrpsHeading4SOP">
    <w:name w:val="nrps Heading 4 SOP"/>
    <w:basedOn w:val="nrpsHeading4"/>
    <w:next w:val="nrpsNormal"/>
    <w:rsid w:val="009B064B"/>
    <w:rPr>
      <w:rFonts w:ascii="Times New Roman" w:hAnsi="Times New Roman"/>
    </w:rPr>
  </w:style>
  <w:style w:type="paragraph" w:customStyle="1" w:styleId="nrpsHeading5">
    <w:name w:val="nrps Heading 5"/>
    <w:basedOn w:val="Heading5"/>
    <w:next w:val="nrpsNormal"/>
    <w:link w:val="nrpsHeading5Char"/>
    <w:qFormat/>
    <w:rsid w:val="009B064B"/>
    <w:rPr>
      <w:rFonts w:asciiTheme="majorHAnsi" w:eastAsia="Times New Roman" w:hAnsiTheme="majorHAnsi"/>
      <w:b w:val="0"/>
      <w:color w:val="000000" w:themeColor="text1"/>
      <w:sz w:val="24"/>
      <w:szCs w:val="26"/>
    </w:rPr>
  </w:style>
  <w:style w:type="character" w:customStyle="1" w:styleId="nrpsHeading5Char">
    <w:name w:val="nrps Heading 5 Char"/>
    <w:basedOn w:val="Heading5Char"/>
    <w:link w:val="nrpsHeading5"/>
    <w:rsid w:val="009B064B"/>
    <w:rPr>
      <w:rFonts w:asciiTheme="majorHAnsi" w:eastAsia="Times New Roman" w:hAnsiTheme="majorHAnsi"/>
      <w:b w:val="0"/>
      <w:bCs/>
      <w:i/>
      <w:iCs/>
      <w:color w:val="000000" w:themeColor="text1"/>
      <w:sz w:val="24"/>
      <w:szCs w:val="26"/>
    </w:rPr>
  </w:style>
  <w:style w:type="paragraph" w:customStyle="1" w:styleId="nrpsHorizontalrule">
    <w:name w:val="nrps Horizontal rule"/>
    <w:basedOn w:val="Normal"/>
    <w:semiHidden/>
    <w:locked/>
    <w:rsid w:val="009B064B"/>
    <w:pPr>
      <w:pBdr>
        <w:bottom w:val="single" w:sz="4" w:space="0" w:color="auto"/>
      </w:pBdr>
    </w:pPr>
    <w:rPr>
      <w:szCs w:val="20"/>
    </w:rPr>
  </w:style>
  <w:style w:type="paragraph" w:customStyle="1" w:styleId="nrpsHyperlink">
    <w:name w:val="nrps Hyperlink"/>
    <w:basedOn w:val="nrpsNormal"/>
    <w:link w:val="nrpsHyperlinkChar"/>
    <w:rsid w:val="009B064B"/>
  </w:style>
  <w:style w:type="character" w:customStyle="1" w:styleId="nrpsHyperlinkChar">
    <w:name w:val="nrps Hyperlink Char"/>
    <w:basedOn w:val="nrpsNormalChar"/>
    <w:link w:val="nrpsHyperlink"/>
    <w:rsid w:val="009B064B"/>
    <w:rPr>
      <w:rFonts w:ascii="Times New Roman" w:eastAsia="Times New Roman" w:hAnsi="Times New Roman"/>
      <w:sz w:val="24"/>
    </w:rPr>
  </w:style>
  <w:style w:type="paragraph" w:customStyle="1" w:styleId="nrpsLiteratureCited">
    <w:name w:val="nrps Literature Cited"/>
    <w:basedOn w:val="Normal"/>
    <w:link w:val="nrpsLiteratureCitedChar"/>
    <w:qFormat/>
    <w:rsid w:val="009B064B"/>
    <w:pPr>
      <w:spacing w:after="240"/>
      <w:ind w:left="360" w:hanging="360"/>
    </w:pPr>
    <w:rPr>
      <w:szCs w:val="24"/>
    </w:rPr>
  </w:style>
  <w:style w:type="character" w:customStyle="1" w:styleId="nrpsLiteratureCitedChar">
    <w:name w:val="nrps Literature Cited Char"/>
    <w:basedOn w:val="DefaultParagraphFont"/>
    <w:link w:val="nrpsLiteratureCited"/>
    <w:rsid w:val="009B064B"/>
    <w:rPr>
      <w:rFonts w:ascii="Times New Roman" w:eastAsia="Times New Roman" w:hAnsi="Times New Roman"/>
      <w:sz w:val="24"/>
      <w:szCs w:val="24"/>
    </w:rPr>
  </w:style>
  <w:style w:type="paragraph" w:customStyle="1" w:styleId="nrpsLiteratureCited0">
    <w:name w:val="nrps LiteratureCited"/>
    <w:basedOn w:val="Normal"/>
    <w:rsid w:val="009B064B"/>
    <w:pPr>
      <w:widowControl w:val="0"/>
      <w:spacing w:after="240"/>
      <w:ind w:left="360" w:hanging="360"/>
    </w:pPr>
    <w:rPr>
      <w:szCs w:val="24"/>
    </w:rPr>
  </w:style>
  <w:style w:type="numbering" w:customStyle="1" w:styleId="nrpsNumlist">
    <w:name w:val="nrps Num list"/>
    <w:basedOn w:val="NoList"/>
    <w:rsid w:val="009B064B"/>
    <w:pPr>
      <w:numPr>
        <w:numId w:val="85"/>
      </w:numPr>
    </w:pPr>
  </w:style>
  <w:style w:type="paragraph" w:customStyle="1" w:styleId="nrpsseriesnamenumber">
    <w:name w:val="nrps series name/number"/>
    <w:basedOn w:val="nrpsNormal"/>
    <w:rsid w:val="009B064B"/>
    <w:pPr>
      <w:spacing w:before="240"/>
    </w:pPr>
  </w:style>
  <w:style w:type="paragraph" w:customStyle="1" w:styleId="nrpsSubtitle">
    <w:name w:val="nrps Subtitle"/>
    <w:basedOn w:val="Normal"/>
    <w:next w:val="nrpsNormal"/>
    <w:link w:val="nrpsSubtitleChar"/>
    <w:qFormat/>
    <w:rsid w:val="009B064B"/>
    <w:pPr>
      <w:tabs>
        <w:tab w:val="left" w:pos="9360"/>
      </w:tabs>
      <w:spacing w:before="120"/>
      <w:ind w:right="720"/>
    </w:pPr>
    <w:rPr>
      <w:bCs/>
      <w:i/>
      <w:sz w:val="36"/>
      <w:szCs w:val="36"/>
    </w:rPr>
  </w:style>
  <w:style w:type="character" w:customStyle="1" w:styleId="nrpsSubtitleChar">
    <w:name w:val="nrps Subtitle Char"/>
    <w:basedOn w:val="DefaultParagraphFont"/>
    <w:link w:val="nrpsSubtitle"/>
    <w:rsid w:val="009B064B"/>
    <w:rPr>
      <w:rFonts w:ascii="Times New Roman" w:eastAsia="Times New Roman" w:hAnsi="Times New Roman"/>
      <w:bCs/>
      <w:i/>
      <w:sz w:val="36"/>
      <w:szCs w:val="36"/>
    </w:rPr>
  </w:style>
  <w:style w:type="paragraph" w:customStyle="1" w:styleId="nrpsTableheader">
    <w:name w:val="nrps Table header"/>
    <w:basedOn w:val="Normal"/>
    <w:link w:val="nrpsTableheaderChar"/>
    <w:qFormat/>
    <w:rsid w:val="009B064B"/>
    <w:pPr>
      <w:spacing w:before="20" w:after="20"/>
    </w:pPr>
    <w:rPr>
      <w:rFonts w:ascii="Arial" w:hAnsi="Arial" w:cs="Arial"/>
      <w:b/>
      <w:sz w:val="18"/>
      <w:szCs w:val="20"/>
    </w:rPr>
  </w:style>
  <w:style w:type="character" w:customStyle="1" w:styleId="nrpsTableheaderChar">
    <w:name w:val="nrps Table header Char"/>
    <w:basedOn w:val="DefaultParagraphFont"/>
    <w:link w:val="nrpsTableheader"/>
    <w:rsid w:val="009B064B"/>
    <w:rPr>
      <w:rFonts w:ascii="Arial" w:eastAsia="Times New Roman" w:hAnsi="Arial" w:cs="Arial"/>
      <w:b/>
      <w:sz w:val="18"/>
    </w:rPr>
  </w:style>
  <w:style w:type="paragraph" w:customStyle="1" w:styleId="nrpsTabletitle">
    <w:name w:val="nrps Table title"/>
    <w:basedOn w:val="Normal"/>
    <w:link w:val="nrpsTabletitleChar"/>
    <w:qFormat/>
    <w:rsid w:val="009B064B"/>
    <w:pPr>
      <w:keepNext/>
      <w:spacing w:after="120"/>
    </w:pPr>
    <w:rPr>
      <w:rFonts w:ascii="Arial" w:hAnsi="Arial"/>
      <w:bCs/>
      <w:sz w:val="20"/>
      <w:szCs w:val="20"/>
    </w:rPr>
  </w:style>
  <w:style w:type="character" w:customStyle="1" w:styleId="nrpsTabletitleChar">
    <w:name w:val="nrps Table title Char"/>
    <w:basedOn w:val="DefaultParagraphFont"/>
    <w:link w:val="nrpsTabletitle"/>
    <w:rsid w:val="009B064B"/>
    <w:rPr>
      <w:rFonts w:ascii="Arial" w:eastAsia="Times New Roman" w:hAnsi="Arial"/>
      <w:bCs/>
    </w:rPr>
  </w:style>
  <w:style w:type="paragraph" w:customStyle="1" w:styleId="nrpsTablenote">
    <w:name w:val="nrps Table note"/>
    <w:basedOn w:val="nrpsTabletitle"/>
    <w:rsid w:val="009B064B"/>
    <w:pPr>
      <w:spacing w:before="120" w:after="0"/>
    </w:pPr>
  </w:style>
  <w:style w:type="paragraph" w:customStyle="1" w:styleId="nrpsTabletitleSOP">
    <w:name w:val="nrps Table title SOP"/>
    <w:basedOn w:val="nrpsTabletitle"/>
    <w:rsid w:val="009B064B"/>
  </w:style>
  <w:style w:type="paragraph" w:customStyle="1" w:styleId="nrpsTabletitlecontinued">
    <w:name w:val="nrps Table title continued"/>
    <w:basedOn w:val="nrpsTabletitleSOP"/>
    <w:rsid w:val="009B064B"/>
  </w:style>
  <w:style w:type="paragraph" w:customStyle="1" w:styleId="nrpsTableCell">
    <w:name w:val="nrps TableCell"/>
    <w:basedOn w:val="Normal"/>
    <w:rsid w:val="009B064B"/>
    <w:pPr>
      <w:spacing w:before="20" w:after="20"/>
    </w:pPr>
    <w:rPr>
      <w:rFonts w:ascii="Arial" w:hAnsi="Arial"/>
      <w:sz w:val="18"/>
      <w:szCs w:val="20"/>
    </w:rPr>
  </w:style>
  <w:style w:type="paragraph" w:customStyle="1" w:styleId="nrpsTableCell-Indent">
    <w:name w:val="nrps TableCell-Indent"/>
    <w:basedOn w:val="Normal"/>
    <w:autoRedefine/>
    <w:rsid w:val="009B064B"/>
    <w:pPr>
      <w:spacing w:before="20" w:after="20"/>
      <w:ind w:left="360"/>
    </w:pPr>
    <w:rPr>
      <w:rFonts w:ascii="Arial" w:hAnsi="Arial"/>
      <w:sz w:val="18"/>
      <w:szCs w:val="20"/>
    </w:rPr>
  </w:style>
  <w:style w:type="paragraph" w:customStyle="1" w:styleId="nrpsTitle">
    <w:name w:val="nrps Title"/>
    <w:basedOn w:val="Normal"/>
    <w:next w:val="nrpsNormal"/>
    <w:link w:val="nrpsTitleChar"/>
    <w:qFormat/>
    <w:rsid w:val="009B064B"/>
    <w:pPr>
      <w:tabs>
        <w:tab w:val="left" w:pos="9360"/>
      </w:tabs>
      <w:spacing w:before="240"/>
    </w:pPr>
    <w:rPr>
      <w:b/>
      <w:bCs/>
      <w:sz w:val="40"/>
      <w:szCs w:val="40"/>
    </w:rPr>
  </w:style>
  <w:style w:type="character" w:customStyle="1" w:styleId="nrpsTitleChar">
    <w:name w:val="nrps Title Char"/>
    <w:basedOn w:val="DefaultParagraphFont"/>
    <w:link w:val="nrpsTitle"/>
    <w:rsid w:val="009B064B"/>
    <w:rPr>
      <w:rFonts w:ascii="Times New Roman" w:eastAsia="Times New Roman" w:hAnsi="Times New Roman"/>
      <w:b/>
      <w:bCs/>
      <w:sz w:val="40"/>
      <w:szCs w:val="40"/>
    </w:rPr>
  </w:style>
  <w:style w:type="character" w:customStyle="1" w:styleId="TOC2Char">
    <w:name w:val="TOC 2 Char"/>
    <w:basedOn w:val="DefaultParagraphFont"/>
    <w:link w:val="TOC2"/>
    <w:uiPriority w:val="39"/>
    <w:rsid w:val="009B064B"/>
    <w:rPr>
      <w:rFonts w:ascii="Times New Roman" w:eastAsia="Times New Roman" w:hAnsi="Times New Roman"/>
      <w:noProof/>
      <w:sz w:val="24"/>
      <w:szCs w:val="24"/>
    </w:rPr>
  </w:style>
  <w:style w:type="character" w:customStyle="1" w:styleId="TOC3Char">
    <w:name w:val="TOC 3 Char"/>
    <w:basedOn w:val="TOC2Char"/>
    <w:link w:val="TOC3"/>
    <w:uiPriority w:val="39"/>
    <w:rsid w:val="009B064B"/>
    <w:rPr>
      <w:rFonts w:ascii="Times New Roman" w:eastAsia="Times New Roman" w:hAnsi="Times New Roman"/>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29">
      <w:marLeft w:val="0"/>
      <w:marRight w:val="0"/>
      <w:marTop w:val="0"/>
      <w:marBottom w:val="0"/>
      <w:divBdr>
        <w:top w:val="none" w:sz="0" w:space="0" w:color="auto"/>
        <w:left w:val="none" w:sz="0" w:space="0" w:color="auto"/>
        <w:bottom w:val="none" w:sz="0" w:space="0" w:color="auto"/>
        <w:right w:val="none" w:sz="0" w:space="0" w:color="auto"/>
      </w:divBdr>
    </w:div>
    <w:div w:id="30">
      <w:marLeft w:val="0"/>
      <w:marRight w:val="0"/>
      <w:marTop w:val="0"/>
      <w:marBottom w:val="0"/>
      <w:divBdr>
        <w:top w:val="none" w:sz="0" w:space="0" w:color="auto"/>
        <w:left w:val="none" w:sz="0" w:space="0" w:color="auto"/>
        <w:bottom w:val="none" w:sz="0" w:space="0" w:color="auto"/>
        <w:right w:val="none" w:sz="0" w:space="0" w:color="auto"/>
      </w:divBdr>
    </w:div>
    <w:div w:id="31">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
    <w:div w:id="34">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36">
      <w:marLeft w:val="0"/>
      <w:marRight w:val="0"/>
      <w:marTop w:val="0"/>
      <w:marBottom w:val="0"/>
      <w:divBdr>
        <w:top w:val="none" w:sz="0" w:space="0" w:color="auto"/>
        <w:left w:val="none" w:sz="0" w:space="0" w:color="auto"/>
        <w:bottom w:val="none" w:sz="0" w:space="0" w:color="auto"/>
        <w:right w:val="none" w:sz="0" w:space="0" w:color="auto"/>
      </w:divBdr>
    </w:div>
    <w:div w:id="37">
      <w:marLeft w:val="0"/>
      <w:marRight w:val="0"/>
      <w:marTop w:val="0"/>
      <w:marBottom w:val="0"/>
      <w:divBdr>
        <w:top w:val="none" w:sz="0" w:space="0" w:color="auto"/>
        <w:left w:val="none" w:sz="0" w:space="0" w:color="auto"/>
        <w:bottom w:val="none" w:sz="0" w:space="0" w:color="auto"/>
        <w:right w:val="none" w:sz="0" w:space="0" w:color="auto"/>
      </w:divBdr>
    </w:div>
    <w:div w:id="38">
      <w:marLeft w:val="0"/>
      <w:marRight w:val="0"/>
      <w:marTop w:val="0"/>
      <w:marBottom w:val="0"/>
      <w:divBdr>
        <w:top w:val="none" w:sz="0" w:space="0" w:color="auto"/>
        <w:left w:val="none" w:sz="0" w:space="0" w:color="auto"/>
        <w:bottom w:val="none" w:sz="0" w:space="0" w:color="auto"/>
        <w:right w:val="none" w:sz="0" w:space="0" w:color="auto"/>
      </w:divBdr>
    </w:div>
    <w:div w:id="39">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
    <w:div w:id="41">
      <w:marLeft w:val="0"/>
      <w:marRight w:val="0"/>
      <w:marTop w:val="0"/>
      <w:marBottom w:val="0"/>
      <w:divBdr>
        <w:top w:val="none" w:sz="0" w:space="0" w:color="auto"/>
        <w:left w:val="none" w:sz="0" w:space="0" w:color="auto"/>
        <w:bottom w:val="none" w:sz="0" w:space="0" w:color="auto"/>
        <w:right w:val="none" w:sz="0" w:space="0" w:color="auto"/>
      </w:divBdr>
    </w:div>
    <w:div w:id="42">
      <w:marLeft w:val="0"/>
      <w:marRight w:val="0"/>
      <w:marTop w:val="0"/>
      <w:marBottom w:val="0"/>
      <w:divBdr>
        <w:top w:val="none" w:sz="0" w:space="0" w:color="auto"/>
        <w:left w:val="none" w:sz="0" w:space="0" w:color="auto"/>
        <w:bottom w:val="none" w:sz="0" w:space="0" w:color="auto"/>
        <w:right w:val="none" w:sz="0" w:space="0" w:color="auto"/>
      </w:divBdr>
    </w:div>
    <w:div w:id="43">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
    <w:div w:id="18897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44.xml"/><Relationship Id="rId299" Type="http://schemas.openxmlformats.org/officeDocument/2006/relationships/header" Target="header63.xml"/><Relationship Id="rId21" Type="http://schemas.openxmlformats.org/officeDocument/2006/relationships/footer" Target="footer5.xml"/><Relationship Id="rId63" Type="http://schemas.openxmlformats.org/officeDocument/2006/relationships/hyperlink" Target="http://science.nature.nps.gov/im/units/pacn/data/PACN_data-mgmt-plan.pdf" TargetMode="External"/><Relationship Id="rId159" Type="http://schemas.openxmlformats.org/officeDocument/2006/relationships/image" Target="media/image39.png"/><Relationship Id="rId324" Type="http://schemas.openxmlformats.org/officeDocument/2006/relationships/fontTable" Target="fontTable.xml"/><Relationship Id="rId170" Type="http://schemas.openxmlformats.org/officeDocument/2006/relationships/image" Target="media/image50.png"/><Relationship Id="rId226" Type="http://schemas.openxmlformats.org/officeDocument/2006/relationships/footer" Target="footer67.xml"/><Relationship Id="rId268" Type="http://schemas.openxmlformats.org/officeDocument/2006/relationships/hyperlink" Target="http://science.nature.nps.gov/im/units/pacn/data/data_sop/PACN_Metadata_Guidelines.pdf" TargetMode="External"/><Relationship Id="rId32" Type="http://schemas.openxmlformats.org/officeDocument/2006/relationships/footer" Target="footer12.xml"/><Relationship Id="rId74" Type="http://schemas.openxmlformats.org/officeDocument/2006/relationships/hyperlink" Target="http://www.nawma.org/Mappingpg.html" TargetMode="External"/><Relationship Id="rId128" Type="http://schemas.openxmlformats.org/officeDocument/2006/relationships/image" Target="media/image15.jpeg"/><Relationship Id="rId5" Type="http://schemas.openxmlformats.org/officeDocument/2006/relationships/settings" Target="settings.xml"/><Relationship Id="rId181" Type="http://schemas.openxmlformats.org/officeDocument/2006/relationships/image" Target="media/image61.wmf"/><Relationship Id="rId237" Type="http://schemas.openxmlformats.org/officeDocument/2006/relationships/image" Target="media/image73.png"/><Relationship Id="rId279" Type="http://schemas.openxmlformats.org/officeDocument/2006/relationships/hyperlink" Target="http://www.nature.nps.gov/publications/NRPM/" TargetMode="External"/><Relationship Id="rId43" Type="http://schemas.openxmlformats.org/officeDocument/2006/relationships/header" Target="header14.xml"/><Relationship Id="rId139" Type="http://schemas.openxmlformats.org/officeDocument/2006/relationships/image" Target="media/image19.png"/><Relationship Id="rId290" Type="http://schemas.openxmlformats.org/officeDocument/2006/relationships/image" Target="media/image85.wmf"/><Relationship Id="rId304" Type="http://schemas.openxmlformats.org/officeDocument/2006/relationships/header" Target="header65.xml"/><Relationship Id="rId85" Type="http://schemas.openxmlformats.org/officeDocument/2006/relationships/image" Target="media/image6.jpeg"/><Relationship Id="rId150" Type="http://schemas.openxmlformats.org/officeDocument/2006/relationships/image" Target="media/image30.png"/><Relationship Id="rId192" Type="http://schemas.openxmlformats.org/officeDocument/2006/relationships/header" Target="header43.xml"/><Relationship Id="rId206" Type="http://schemas.openxmlformats.org/officeDocument/2006/relationships/hyperlink" Target="http://home.nps.gov/applications/npspolicy/DOrders.cfm" TargetMode="External"/><Relationship Id="rId248" Type="http://schemas.openxmlformats.org/officeDocument/2006/relationships/footer" Target="footer72.xml"/><Relationship Id="rId12" Type="http://schemas.openxmlformats.org/officeDocument/2006/relationships/footer" Target="footer2.xml"/><Relationship Id="rId108" Type="http://schemas.openxmlformats.org/officeDocument/2006/relationships/image" Target="media/image11.png"/><Relationship Id="rId315" Type="http://schemas.openxmlformats.org/officeDocument/2006/relationships/header" Target="header70.xml"/><Relationship Id="rId54" Type="http://schemas.openxmlformats.org/officeDocument/2006/relationships/footer" Target="footer23.xml"/><Relationship Id="rId96" Type="http://schemas.openxmlformats.org/officeDocument/2006/relationships/header" Target="header25.xml"/><Relationship Id="rId161" Type="http://schemas.openxmlformats.org/officeDocument/2006/relationships/image" Target="media/image41.wmf"/><Relationship Id="rId217" Type="http://schemas.openxmlformats.org/officeDocument/2006/relationships/hyperlink" Target="http://botany.si.edu/pacificislandbiodiversity/hawaiianflora/index.htm" TargetMode="External"/><Relationship Id="rId259" Type="http://schemas.openxmlformats.org/officeDocument/2006/relationships/image" Target="media/image77.emf"/><Relationship Id="rId23" Type="http://schemas.openxmlformats.org/officeDocument/2006/relationships/footer" Target="footer6.xml"/><Relationship Id="rId119" Type="http://schemas.openxmlformats.org/officeDocument/2006/relationships/header" Target="header34.xml"/><Relationship Id="rId270" Type="http://schemas.openxmlformats.org/officeDocument/2006/relationships/footer" Target="footer81.xml"/><Relationship Id="rId326" Type="http://schemas.openxmlformats.org/officeDocument/2006/relationships/customXml" Target="../customXml/item2.xml"/><Relationship Id="rId65" Type="http://schemas.openxmlformats.org/officeDocument/2006/relationships/hyperlink" Target="http://www.hawaiiinvasivespecies.org/hisc/" TargetMode="External"/><Relationship Id="rId130" Type="http://schemas.openxmlformats.org/officeDocument/2006/relationships/footer" Target="footer49.xml"/><Relationship Id="rId172" Type="http://schemas.openxmlformats.org/officeDocument/2006/relationships/image" Target="media/image52.png"/><Relationship Id="rId228" Type="http://schemas.openxmlformats.org/officeDocument/2006/relationships/hyperlink" Target="http://www.mdtravelhealth.com/destinations/oceania/american_samoa.html" TargetMode="External"/><Relationship Id="rId281" Type="http://schemas.openxmlformats.org/officeDocument/2006/relationships/header" Target="header62.xml"/><Relationship Id="rId34" Type="http://schemas.openxmlformats.org/officeDocument/2006/relationships/header" Target="header9.xml"/><Relationship Id="rId76" Type="http://schemas.openxmlformats.org/officeDocument/2006/relationships/hyperlink" Target="http://www.fws.gov/laws/Lawsdigest.html" TargetMode="External"/><Relationship Id="rId141" Type="http://schemas.openxmlformats.org/officeDocument/2006/relationships/image" Target="media/image21.png"/><Relationship Id="rId7" Type="http://schemas.openxmlformats.org/officeDocument/2006/relationships/footnotes" Target="footnotes.xml"/><Relationship Id="rId162" Type="http://schemas.openxmlformats.org/officeDocument/2006/relationships/image" Target="media/image42.png"/><Relationship Id="rId183" Type="http://schemas.openxmlformats.org/officeDocument/2006/relationships/image" Target="media/image63.wmf"/><Relationship Id="rId218" Type="http://schemas.openxmlformats.org/officeDocument/2006/relationships/hyperlink" Target="http://www.hear.org/pier/reports.htm" TargetMode="External"/><Relationship Id="rId239" Type="http://schemas.openxmlformats.org/officeDocument/2006/relationships/header" Target="header53.xml"/><Relationship Id="rId250" Type="http://schemas.openxmlformats.org/officeDocument/2006/relationships/header" Target="header56.xml"/><Relationship Id="rId271" Type="http://schemas.openxmlformats.org/officeDocument/2006/relationships/hyperlink" Target="http://www.nps.gov/policy/mp/policies.html" TargetMode="External"/><Relationship Id="rId292" Type="http://schemas.openxmlformats.org/officeDocument/2006/relationships/image" Target="media/image87.png"/><Relationship Id="rId306" Type="http://schemas.openxmlformats.org/officeDocument/2006/relationships/header" Target="header66.xml"/><Relationship Id="rId24" Type="http://schemas.openxmlformats.org/officeDocument/2006/relationships/footer" Target="footer7.xml"/><Relationship Id="rId45" Type="http://schemas.openxmlformats.org/officeDocument/2006/relationships/header" Target="header15.xml"/><Relationship Id="rId66" Type="http://schemas.openxmlformats.org/officeDocument/2006/relationships/hyperlink" Target="http://itunes.apple.com/us/podcast/hawaii-conservation-conference/id329377708" TargetMode="External"/><Relationship Id="rId87" Type="http://schemas.openxmlformats.org/officeDocument/2006/relationships/footer" Target="footer32.xml"/><Relationship Id="rId110" Type="http://schemas.openxmlformats.org/officeDocument/2006/relationships/footer" Target="footer41.xml"/><Relationship Id="rId131" Type="http://schemas.openxmlformats.org/officeDocument/2006/relationships/header" Target="header39.xml"/><Relationship Id="rId327" Type="http://schemas.openxmlformats.org/officeDocument/2006/relationships/customXml" Target="../customXml/item3.xml"/><Relationship Id="rId152" Type="http://schemas.openxmlformats.org/officeDocument/2006/relationships/image" Target="media/image32.png"/><Relationship Id="rId173" Type="http://schemas.openxmlformats.org/officeDocument/2006/relationships/image" Target="media/image53.png"/><Relationship Id="rId194" Type="http://schemas.openxmlformats.org/officeDocument/2006/relationships/footer" Target="footer56.xml"/><Relationship Id="rId208" Type="http://schemas.openxmlformats.org/officeDocument/2006/relationships/footer" Target="footer62.xml"/><Relationship Id="rId229" Type="http://schemas.openxmlformats.org/officeDocument/2006/relationships/hyperlink" Target="http://www.botany.hawaii.edu/faculty/duffy/safety.htm" TargetMode="External"/><Relationship Id="rId240" Type="http://schemas.openxmlformats.org/officeDocument/2006/relationships/footer" Target="footer70.xml"/><Relationship Id="rId261" Type="http://schemas.openxmlformats.org/officeDocument/2006/relationships/footer" Target="footer77.xml"/><Relationship Id="rId14" Type="http://schemas.openxmlformats.org/officeDocument/2006/relationships/footer" Target="footer3.xml"/><Relationship Id="rId35" Type="http://schemas.openxmlformats.org/officeDocument/2006/relationships/footer" Target="footer14.xml"/><Relationship Id="rId56" Type="http://schemas.openxmlformats.org/officeDocument/2006/relationships/image" Target="media/image4.jpeg"/><Relationship Id="rId77" Type="http://schemas.openxmlformats.org/officeDocument/2006/relationships/footer" Target="footer28.xml"/><Relationship Id="rId100" Type="http://schemas.openxmlformats.org/officeDocument/2006/relationships/image" Target="media/image9.png"/><Relationship Id="rId282" Type="http://schemas.openxmlformats.org/officeDocument/2006/relationships/footer" Target="footer85.xml"/><Relationship Id="rId317" Type="http://schemas.openxmlformats.org/officeDocument/2006/relationships/footer" Target="footer95.xml"/><Relationship Id="rId8" Type="http://schemas.openxmlformats.org/officeDocument/2006/relationships/endnotes" Target="endnotes.xml"/><Relationship Id="rId98" Type="http://schemas.openxmlformats.org/officeDocument/2006/relationships/header" Target="header26.xml"/><Relationship Id="rId121" Type="http://schemas.openxmlformats.org/officeDocument/2006/relationships/header" Target="header35.xml"/><Relationship Id="rId142" Type="http://schemas.openxmlformats.org/officeDocument/2006/relationships/image" Target="media/image22.png"/><Relationship Id="rId163" Type="http://schemas.openxmlformats.org/officeDocument/2006/relationships/image" Target="media/image43.wmf"/><Relationship Id="rId184" Type="http://schemas.openxmlformats.org/officeDocument/2006/relationships/image" Target="media/image64.png"/><Relationship Id="rId219" Type="http://schemas.openxmlformats.org/officeDocument/2006/relationships/header" Target="header50.xml"/><Relationship Id="rId230" Type="http://schemas.openxmlformats.org/officeDocument/2006/relationships/hyperlink" Target="http://www.tsa.gov/travelers/index.shtm" TargetMode="External"/><Relationship Id="rId251" Type="http://schemas.openxmlformats.org/officeDocument/2006/relationships/footer" Target="footer74.xml"/><Relationship Id="rId25" Type="http://schemas.openxmlformats.org/officeDocument/2006/relationships/footer" Target="footer8.xml"/><Relationship Id="rId46" Type="http://schemas.openxmlformats.org/officeDocument/2006/relationships/footer" Target="footer19.xml"/><Relationship Id="rId67" Type="http://schemas.openxmlformats.org/officeDocument/2006/relationships/hyperlink" Target="http://home.nps.gov/applications/npspolicy/DOrders.cfm" TargetMode="External"/><Relationship Id="rId272" Type="http://schemas.openxmlformats.org/officeDocument/2006/relationships/footer" Target="footer82.xml"/><Relationship Id="rId293" Type="http://schemas.openxmlformats.org/officeDocument/2006/relationships/image" Target="media/image88.png"/><Relationship Id="rId307" Type="http://schemas.openxmlformats.org/officeDocument/2006/relationships/footer" Target="footer90.xml"/><Relationship Id="rId328" Type="http://schemas.openxmlformats.org/officeDocument/2006/relationships/customXml" Target="../customXml/item4.xml"/><Relationship Id="rId88" Type="http://schemas.openxmlformats.org/officeDocument/2006/relationships/header" Target="header22.xml"/><Relationship Id="rId111" Type="http://schemas.openxmlformats.org/officeDocument/2006/relationships/header" Target="header31.xml"/><Relationship Id="rId132" Type="http://schemas.openxmlformats.org/officeDocument/2006/relationships/footer" Target="footer50.xml"/><Relationship Id="rId153" Type="http://schemas.openxmlformats.org/officeDocument/2006/relationships/image" Target="media/image33.png"/><Relationship Id="rId174" Type="http://schemas.openxmlformats.org/officeDocument/2006/relationships/image" Target="media/image54.png"/><Relationship Id="rId195" Type="http://schemas.openxmlformats.org/officeDocument/2006/relationships/image" Target="media/image68.emf"/><Relationship Id="rId209" Type="http://schemas.openxmlformats.org/officeDocument/2006/relationships/header" Target="header47.xml"/><Relationship Id="rId220" Type="http://schemas.openxmlformats.org/officeDocument/2006/relationships/footer" Target="footer66.xml"/><Relationship Id="rId241" Type="http://schemas.openxmlformats.org/officeDocument/2006/relationships/hyperlink" Target="http://www.dnr.state.mn.us/mis/gis/tools/arcview/extensions/DNRGarmin/DNR" TargetMode="External"/><Relationship Id="rId15" Type="http://schemas.openxmlformats.org/officeDocument/2006/relationships/hyperlink" Target="http://science.nature.nps.gov/im/units/pacn/" TargetMode="External"/><Relationship Id="rId36" Type="http://schemas.openxmlformats.org/officeDocument/2006/relationships/header" Target="header10.xml"/><Relationship Id="rId57" Type="http://schemas.openxmlformats.org/officeDocument/2006/relationships/hyperlink" Target="http://data2.itc.nps.gov/npspolicy/DOrders.cfm" TargetMode="External"/><Relationship Id="rId262" Type="http://schemas.openxmlformats.org/officeDocument/2006/relationships/header" Target="header60.xml"/><Relationship Id="rId283" Type="http://schemas.openxmlformats.org/officeDocument/2006/relationships/image" Target="media/image78.png"/><Relationship Id="rId318" Type="http://schemas.openxmlformats.org/officeDocument/2006/relationships/footer" Target="footer96.xml"/><Relationship Id="rId78" Type="http://schemas.openxmlformats.org/officeDocument/2006/relationships/header" Target="header18.xml"/><Relationship Id="rId99" Type="http://schemas.openxmlformats.org/officeDocument/2006/relationships/footer" Target="footer37.xml"/><Relationship Id="rId101" Type="http://schemas.openxmlformats.org/officeDocument/2006/relationships/header" Target="header27.xml"/><Relationship Id="rId122" Type="http://schemas.openxmlformats.org/officeDocument/2006/relationships/footer" Target="footer46.xml"/><Relationship Id="rId143" Type="http://schemas.openxmlformats.org/officeDocument/2006/relationships/image" Target="media/image23.png"/><Relationship Id="rId164" Type="http://schemas.openxmlformats.org/officeDocument/2006/relationships/image" Target="media/image44.png"/><Relationship Id="rId185" Type="http://schemas.openxmlformats.org/officeDocument/2006/relationships/image" Target="media/image65.png"/><Relationship Id="rId9" Type="http://schemas.openxmlformats.org/officeDocument/2006/relationships/image" Target="media/image1.emf"/><Relationship Id="rId210" Type="http://schemas.openxmlformats.org/officeDocument/2006/relationships/footer" Target="footer63.xml"/><Relationship Id="rId26" Type="http://schemas.openxmlformats.org/officeDocument/2006/relationships/footer" Target="footer9.xml"/><Relationship Id="rId231" Type="http://schemas.openxmlformats.org/officeDocument/2006/relationships/header" Target="header51.xml"/><Relationship Id="rId252" Type="http://schemas.openxmlformats.org/officeDocument/2006/relationships/image" Target="media/image75.png"/><Relationship Id="rId273" Type="http://schemas.openxmlformats.org/officeDocument/2006/relationships/hyperlink" Target="http://science.nature.nps.gov/im/units/pacn/data/data_sop/PACN_Product_Submissions_Form.doc" TargetMode="External"/><Relationship Id="rId294" Type="http://schemas.openxmlformats.org/officeDocument/2006/relationships/image" Target="media/image89.png"/><Relationship Id="rId308" Type="http://schemas.openxmlformats.org/officeDocument/2006/relationships/header" Target="header67.xml"/><Relationship Id="rId47" Type="http://schemas.openxmlformats.org/officeDocument/2006/relationships/header" Target="header16.xml"/><Relationship Id="rId68" Type="http://schemas.openxmlformats.org/officeDocument/2006/relationships/hyperlink" Target="http://science.nature.nps.gov/im/apps/template/index.cfm" TargetMode="External"/><Relationship Id="rId89" Type="http://schemas.openxmlformats.org/officeDocument/2006/relationships/footer" Target="footer33.xml"/><Relationship Id="rId112" Type="http://schemas.openxmlformats.org/officeDocument/2006/relationships/footer" Target="footer42.xml"/><Relationship Id="rId133" Type="http://schemas.openxmlformats.org/officeDocument/2006/relationships/footer" Target="footer51.xml"/><Relationship Id="rId154" Type="http://schemas.openxmlformats.org/officeDocument/2006/relationships/image" Target="media/image34.png"/><Relationship Id="rId175" Type="http://schemas.openxmlformats.org/officeDocument/2006/relationships/image" Target="media/image55.png"/><Relationship Id="rId196" Type="http://schemas.openxmlformats.org/officeDocument/2006/relationships/image" Target="media/image69.emf"/><Relationship Id="rId200" Type="http://schemas.openxmlformats.org/officeDocument/2006/relationships/header" Target="header45.xml"/><Relationship Id="rId16" Type="http://schemas.openxmlformats.org/officeDocument/2006/relationships/hyperlink" Target="http://www.nature.nps.gov/publications/nrpm/" TargetMode="External"/><Relationship Id="rId221" Type="http://schemas.openxmlformats.org/officeDocument/2006/relationships/hyperlink" Target="file:///I:/administration/Safety/PACN_Parks_Safety/HAVO/HAVO%20General%20Safety%20Policy%208.3.09.pdf" TargetMode="External"/><Relationship Id="rId242" Type="http://schemas.openxmlformats.org/officeDocument/2006/relationships/hyperlink" Target="http://www.trimble.com/planningsoftware_ts.asp?Nav=Collection-8425" TargetMode="External"/><Relationship Id="rId263" Type="http://schemas.openxmlformats.org/officeDocument/2006/relationships/footer" Target="footer78.xml"/><Relationship Id="rId284" Type="http://schemas.openxmlformats.org/officeDocument/2006/relationships/image" Target="media/image79.wmf"/><Relationship Id="rId319" Type="http://schemas.openxmlformats.org/officeDocument/2006/relationships/header" Target="header72.xml"/><Relationship Id="rId37" Type="http://schemas.openxmlformats.org/officeDocument/2006/relationships/header" Target="header11.xml"/><Relationship Id="rId58" Type="http://schemas.openxmlformats.org/officeDocument/2006/relationships/footer" Target="footer25.xml"/><Relationship Id="rId79" Type="http://schemas.openxmlformats.org/officeDocument/2006/relationships/footer" Target="footer29.xml"/><Relationship Id="rId102" Type="http://schemas.openxmlformats.org/officeDocument/2006/relationships/footer" Target="footer38.xml"/><Relationship Id="rId123" Type="http://schemas.openxmlformats.org/officeDocument/2006/relationships/image" Target="media/image14.jpeg"/><Relationship Id="rId144" Type="http://schemas.openxmlformats.org/officeDocument/2006/relationships/image" Target="media/image24.png"/><Relationship Id="rId90" Type="http://schemas.openxmlformats.org/officeDocument/2006/relationships/image" Target="media/image7.jpeg"/><Relationship Id="rId165" Type="http://schemas.openxmlformats.org/officeDocument/2006/relationships/image" Target="media/image45.wmf"/><Relationship Id="rId186" Type="http://schemas.openxmlformats.org/officeDocument/2006/relationships/header" Target="header41.xml"/><Relationship Id="rId211" Type="http://schemas.openxmlformats.org/officeDocument/2006/relationships/header" Target="header48.xml"/><Relationship Id="rId232" Type="http://schemas.openxmlformats.org/officeDocument/2006/relationships/footer" Target="footer68.xml"/><Relationship Id="rId253" Type="http://schemas.openxmlformats.org/officeDocument/2006/relationships/image" Target="media/image76.png"/><Relationship Id="rId274" Type="http://schemas.openxmlformats.org/officeDocument/2006/relationships/hyperlink" Target="http://science.nature.nps.gov/im/units/pacn/data/data_sop/PACN_Product_Submissions_Form.doc" TargetMode="External"/><Relationship Id="rId295" Type="http://schemas.openxmlformats.org/officeDocument/2006/relationships/image" Target="media/image90.png"/><Relationship Id="rId309" Type="http://schemas.openxmlformats.org/officeDocument/2006/relationships/footer" Target="footer91.xml"/><Relationship Id="rId27" Type="http://schemas.openxmlformats.org/officeDocument/2006/relationships/header" Target="header6.xml"/><Relationship Id="rId48" Type="http://schemas.openxmlformats.org/officeDocument/2006/relationships/footer" Target="footer20.xml"/><Relationship Id="rId69" Type="http://schemas.openxmlformats.org/officeDocument/2006/relationships/hyperlink" Target="http://science.nature.nps.gov/im/units/pacn/data.cfm" TargetMode="External"/><Relationship Id="rId113" Type="http://schemas.openxmlformats.org/officeDocument/2006/relationships/image" Target="media/image12.jpeg"/><Relationship Id="rId134" Type="http://schemas.openxmlformats.org/officeDocument/2006/relationships/header" Target="header40.xml"/><Relationship Id="rId320" Type="http://schemas.openxmlformats.org/officeDocument/2006/relationships/footer" Target="footer97.xml"/><Relationship Id="rId80" Type="http://schemas.openxmlformats.org/officeDocument/2006/relationships/header" Target="header19.xml"/><Relationship Id="rId155" Type="http://schemas.openxmlformats.org/officeDocument/2006/relationships/image" Target="media/image35.png"/><Relationship Id="rId176" Type="http://schemas.openxmlformats.org/officeDocument/2006/relationships/image" Target="media/image56.png"/><Relationship Id="rId197" Type="http://schemas.openxmlformats.org/officeDocument/2006/relationships/header" Target="header44.xml"/><Relationship Id="rId201" Type="http://schemas.openxmlformats.org/officeDocument/2006/relationships/footer" Target="footer58.xml"/><Relationship Id="rId222" Type="http://schemas.openxmlformats.org/officeDocument/2006/relationships/hyperlink" Target="file:///I:/administration/Safety/PACN_Parks_Safety" TargetMode="External"/><Relationship Id="rId243" Type="http://schemas.openxmlformats.org/officeDocument/2006/relationships/header" Target="header54.xml"/><Relationship Id="rId264" Type="http://schemas.openxmlformats.org/officeDocument/2006/relationships/footer" Target="footer79.xml"/><Relationship Id="rId285" Type="http://schemas.openxmlformats.org/officeDocument/2006/relationships/image" Target="media/image80.wmf"/><Relationship Id="rId17" Type="http://schemas.openxmlformats.org/officeDocument/2006/relationships/header" Target="header2.xml"/><Relationship Id="rId38" Type="http://schemas.openxmlformats.org/officeDocument/2006/relationships/footer" Target="footer15.xml"/><Relationship Id="rId59" Type="http://schemas.openxmlformats.org/officeDocument/2006/relationships/footer" Target="footer26.xml"/><Relationship Id="rId103" Type="http://schemas.openxmlformats.org/officeDocument/2006/relationships/header" Target="header28.xml"/><Relationship Id="rId124" Type="http://schemas.openxmlformats.org/officeDocument/2006/relationships/header" Target="header36.xml"/><Relationship Id="rId310" Type="http://schemas.openxmlformats.org/officeDocument/2006/relationships/header" Target="header68.xml"/><Relationship Id="rId70" Type="http://schemas.openxmlformats.org/officeDocument/2006/relationships/hyperlink" Target="http://science.nature.nps.gov/im/units/pacn/gis/SOP.cfm" TargetMode="External"/><Relationship Id="rId91" Type="http://schemas.openxmlformats.org/officeDocument/2006/relationships/header" Target="header23.xml"/><Relationship Id="rId145" Type="http://schemas.openxmlformats.org/officeDocument/2006/relationships/image" Target="media/image25.png"/><Relationship Id="rId166" Type="http://schemas.openxmlformats.org/officeDocument/2006/relationships/image" Target="media/image46.png"/><Relationship Id="rId187" Type="http://schemas.openxmlformats.org/officeDocument/2006/relationships/footer" Target="footer53.xml"/><Relationship Id="rId1" Type="http://schemas.openxmlformats.org/officeDocument/2006/relationships/customXml" Target="../customXml/item1.xml"/><Relationship Id="rId212" Type="http://schemas.openxmlformats.org/officeDocument/2006/relationships/footer" Target="footer64.xml"/><Relationship Id="rId233" Type="http://schemas.openxmlformats.org/officeDocument/2006/relationships/header" Target="header52.xml"/><Relationship Id="rId254" Type="http://schemas.openxmlformats.org/officeDocument/2006/relationships/hyperlink" Target="http://home.nps.gov/applications/npspolicy/DOrders.cfm" TargetMode="External"/><Relationship Id="rId28" Type="http://schemas.openxmlformats.org/officeDocument/2006/relationships/footer" Target="footer10.xml"/><Relationship Id="rId49" Type="http://schemas.openxmlformats.org/officeDocument/2006/relationships/image" Target="media/image3.emf"/><Relationship Id="rId114" Type="http://schemas.openxmlformats.org/officeDocument/2006/relationships/header" Target="header32.xml"/><Relationship Id="rId275" Type="http://schemas.openxmlformats.org/officeDocument/2006/relationships/hyperlink" Target="http://data2.itc.nps.gov/npspolicy/DOrders.cfm" TargetMode="External"/><Relationship Id="rId296" Type="http://schemas.openxmlformats.org/officeDocument/2006/relationships/image" Target="media/image91.png"/><Relationship Id="rId300" Type="http://schemas.openxmlformats.org/officeDocument/2006/relationships/footer" Target="footer86.xml"/><Relationship Id="rId60" Type="http://schemas.openxmlformats.org/officeDocument/2006/relationships/footer" Target="footer27.xml"/><Relationship Id="rId81" Type="http://schemas.openxmlformats.org/officeDocument/2006/relationships/footer" Target="footer30.xml"/><Relationship Id="rId135" Type="http://schemas.openxmlformats.org/officeDocument/2006/relationships/footer" Target="footer52.xml"/><Relationship Id="rId156" Type="http://schemas.openxmlformats.org/officeDocument/2006/relationships/image" Target="media/image36.png"/><Relationship Id="rId177" Type="http://schemas.openxmlformats.org/officeDocument/2006/relationships/image" Target="media/image57.png"/><Relationship Id="rId198" Type="http://schemas.openxmlformats.org/officeDocument/2006/relationships/footer" Target="footer57.xml"/><Relationship Id="rId321" Type="http://schemas.openxmlformats.org/officeDocument/2006/relationships/image" Target="media/image94.emf"/><Relationship Id="rId202" Type="http://schemas.openxmlformats.org/officeDocument/2006/relationships/header" Target="header46.xml"/><Relationship Id="rId223" Type="http://schemas.openxmlformats.org/officeDocument/2006/relationships/hyperlink" Target="file://inphavoim01/I%26M/administration/Safety/HAVO_Employee_Backcountry_Permit_form_saveable_ver20120109.pdf" TargetMode="External"/><Relationship Id="rId244" Type="http://schemas.openxmlformats.org/officeDocument/2006/relationships/footer" Target="footer71.xml"/><Relationship Id="rId18" Type="http://schemas.openxmlformats.org/officeDocument/2006/relationships/footer" Target="footer4.xml"/><Relationship Id="rId39" Type="http://schemas.openxmlformats.org/officeDocument/2006/relationships/header" Target="header12.xml"/><Relationship Id="rId265" Type="http://schemas.openxmlformats.org/officeDocument/2006/relationships/hyperlink" Target="http://science.nature.nps.gov/im/units/pacn/data/data_sop.cfm" TargetMode="External"/><Relationship Id="rId286" Type="http://schemas.openxmlformats.org/officeDocument/2006/relationships/image" Target="media/image81.wmf"/><Relationship Id="rId50" Type="http://schemas.openxmlformats.org/officeDocument/2006/relationships/oleObject" Target="embeddings/oleObject1.bin"/><Relationship Id="rId104" Type="http://schemas.openxmlformats.org/officeDocument/2006/relationships/footer" Target="footer39.xml"/><Relationship Id="rId125" Type="http://schemas.openxmlformats.org/officeDocument/2006/relationships/footer" Target="footer47.xml"/><Relationship Id="rId146" Type="http://schemas.openxmlformats.org/officeDocument/2006/relationships/image" Target="media/image26.png"/><Relationship Id="rId167" Type="http://schemas.openxmlformats.org/officeDocument/2006/relationships/image" Target="media/image47.png"/><Relationship Id="rId188" Type="http://schemas.openxmlformats.org/officeDocument/2006/relationships/image" Target="media/image66.wmf"/><Relationship Id="rId311" Type="http://schemas.openxmlformats.org/officeDocument/2006/relationships/footer" Target="footer92.xml"/><Relationship Id="rId71" Type="http://schemas.openxmlformats.org/officeDocument/2006/relationships/hyperlink" Target="http://www.hear.org/starr/publications/2005_molokai_road_survey.pdf" TargetMode="External"/><Relationship Id="rId92" Type="http://schemas.openxmlformats.org/officeDocument/2006/relationships/footer" Target="footer34.xml"/><Relationship Id="rId213" Type="http://schemas.openxmlformats.org/officeDocument/2006/relationships/header" Target="header49.xml"/><Relationship Id="rId234" Type="http://schemas.openxmlformats.org/officeDocument/2006/relationships/image" Target="media/image71.emf"/><Relationship Id="rId2" Type="http://schemas.openxmlformats.org/officeDocument/2006/relationships/numbering" Target="numbering.xml"/><Relationship Id="rId29" Type="http://schemas.openxmlformats.org/officeDocument/2006/relationships/header" Target="header7.xml"/><Relationship Id="rId255" Type="http://schemas.openxmlformats.org/officeDocument/2006/relationships/header" Target="header57.xml"/><Relationship Id="rId276" Type="http://schemas.openxmlformats.org/officeDocument/2006/relationships/hyperlink" Target="http://science.nature.nps.gov/im/units/pacn/data/data_sop.cfm" TargetMode="External"/><Relationship Id="rId297" Type="http://schemas.openxmlformats.org/officeDocument/2006/relationships/image" Target="media/image92.png"/><Relationship Id="rId40" Type="http://schemas.openxmlformats.org/officeDocument/2006/relationships/header" Target="header13.xml"/><Relationship Id="rId115" Type="http://schemas.openxmlformats.org/officeDocument/2006/relationships/footer" Target="footer43.xml"/><Relationship Id="rId136" Type="http://schemas.openxmlformats.org/officeDocument/2006/relationships/image" Target="media/image16.png"/><Relationship Id="rId157" Type="http://schemas.openxmlformats.org/officeDocument/2006/relationships/image" Target="media/image37.png"/><Relationship Id="rId178" Type="http://schemas.openxmlformats.org/officeDocument/2006/relationships/image" Target="media/image58.png"/><Relationship Id="rId301" Type="http://schemas.openxmlformats.org/officeDocument/2006/relationships/footer" Target="footer87.xml"/><Relationship Id="rId322" Type="http://schemas.openxmlformats.org/officeDocument/2006/relationships/header" Target="header73.xml"/><Relationship Id="rId61" Type="http://schemas.openxmlformats.org/officeDocument/2006/relationships/hyperlink" Target="http://science.nature.nps.gov/research/ac/ResearchIndex" TargetMode="External"/><Relationship Id="rId82" Type="http://schemas.openxmlformats.org/officeDocument/2006/relationships/image" Target="media/image5.jpeg"/><Relationship Id="rId199" Type="http://schemas.openxmlformats.org/officeDocument/2006/relationships/image" Target="media/image70.png"/><Relationship Id="rId203" Type="http://schemas.openxmlformats.org/officeDocument/2006/relationships/footer" Target="footer59.xml"/><Relationship Id="rId19" Type="http://schemas.openxmlformats.org/officeDocument/2006/relationships/header" Target="header3.xml"/><Relationship Id="rId224" Type="http://schemas.openxmlformats.org/officeDocument/2006/relationships/hyperlink" Target="file://inphavoim01/I%26M/administration/Safety/Radio_User_Guide_Icom_2008.pdf" TargetMode="External"/><Relationship Id="rId245" Type="http://schemas.openxmlformats.org/officeDocument/2006/relationships/comments" Target="comments.xml"/><Relationship Id="rId266" Type="http://schemas.openxmlformats.org/officeDocument/2006/relationships/footer" Target="footer80.xml"/><Relationship Id="rId287" Type="http://schemas.openxmlformats.org/officeDocument/2006/relationships/image" Target="media/image82.wmf"/><Relationship Id="rId30" Type="http://schemas.openxmlformats.org/officeDocument/2006/relationships/footer" Target="footer11.xml"/><Relationship Id="rId105" Type="http://schemas.openxmlformats.org/officeDocument/2006/relationships/image" Target="media/image10.jpeg"/><Relationship Id="rId126" Type="http://schemas.openxmlformats.org/officeDocument/2006/relationships/header" Target="header37.xml"/><Relationship Id="rId147" Type="http://schemas.openxmlformats.org/officeDocument/2006/relationships/image" Target="media/image27.png"/><Relationship Id="rId168" Type="http://schemas.openxmlformats.org/officeDocument/2006/relationships/image" Target="media/image48.png"/><Relationship Id="rId312" Type="http://schemas.openxmlformats.org/officeDocument/2006/relationships/footer" Target="footer93.xml"/><Relationship Id="rId51" Type="http://schemas.openxmlformats.org/officeDocument/2006/relationships/header" Target="header17.xml"/><Relationship Id="rId72" Type="http://schemas.openxmlformats.org/officeDocument/2006/relationships/hyperlink" Target="http://www.hear.org/starr/publications/2006_maui_roadside_botanical_survey.pdf" TargetMode="External"/><Relationship Id="rId93" Type="http://schemas.openxmlformats.org/officeDocument/2006/relationships/header" Target="header24.xml"/><Relationship Id="rId189" Type="http://schemas.openxmlformats.org/officeDocument/2006/relationships/image" Target="media/image67.emf"/><Relationship Id="rId3" Type="http://schemas.openxmlformats.org/officeDocument/2006/relationships/styles" Target="styles.xml"/><Relationship Id="rId214" Type="http://schemas.openxmlformats.org/officeDocument/2006/relationships/footer" Target="footer65.xml"/><Relationship Id="rId235" Type="http://schemas.openxmlformats.org/officeDocument/2006/relationships/image" Target="media/image72.png"/><Relationship Id="rId256" Type="http://schemas.openxmlformats.org/officeDocument/2006/relationships/footer" Target="footer75.xml"/><Relationship Id="rId277" Type="http://schemas.openxmlformats.org/officeDocument/2006/relationships/header" Target="header61.xml"/><Relationship Id="rId298" Type="http://schemas.openxmlformats.org/officeDocument/2006/relationships/image" Target="media/image93.png"/><Relationship Id="rId116" Type="http://schemas.openxmlformats.org/officeDocument/2006/relationships/header" Target="header33.xml"/><Relationship Id="rId137" Type="http://schemas.openxmlformats.org/officeDocument/2006/relationships/image" Target="media/image17.png"/><Relationship Id="rId158" Type="http://schemas.openxmlformats.org/officeDocument/2006/relationships/image" Target="media/image38.png"/><Relationship Id="rId302" Type="http://schemas.openxmlformats.org/officeDocument/2006/relationships/header" Target="header64.xml"/><Relationship Id="rId323" Type="http://schemas.openxmlformats.org/officeDocument/2006/relationships/footer" Target="footer98.xml"/><Relationship Id="rId20" Type="http://schemas.openxmlformats.org/officeDocument/2006/relationships/header" Target="header4.xml"/><Relationship Id="rId41" Type="http://schemas.openxmlformats.org/officeDocument/2006/relationships/footer" Target="footer16.xml"/><Relationship Id="rId62" Type="http://schemas.openxmlformats.org/officeDocument/2006/relationships/hyperlink" Target="http://www.cal-ipc.org/" TargetMode="External"/><Relationship Id="rId83" Type="http://schemas.openxmlformats.org/officeDocument/2006/relationships/header" Target="header20.xml"/><Relationship Id="rId179" Type="http://schemas.openxmlformats.org/officeDocument/2006/relationships/image" Target="media/image59.wmf"/><Relationship Id="rId190" Type="http://schemas.openxmlformats.org/officeDocument/2006/relationships/header" Target="header42.xml"/><Relationship Id="rId204" Type="http://schemas.openxmlformats.org/officeDocument/2006/relationships/footer" Target="footer60.xml"/><Relationship Id="rId225" Type="http://schemas.openxmlformats.org/officeDocument/2006/relationships/hyperlink" Target="file://inphavoim01/I%26M/administration/Safety/Radio_User_Guide_Icom_2008.pdf" TargetMode="External"/><Relationship Id="rId246" Type="http://schemas.openxmlformats.org/officeDocument/2006/relationships/hyperlink" Target="http://www.botany.hawaii.edu/faculty/daehler/wra/default2.htm" TargetMode="External"/><Relationship Id="rId267" Type="http://schemas.openxmlformats.org/officeDocument/2006/relationships/hyperlink" Target="http://science.nature.nps.gov/im/units/pacn/data/data_sop/PACN_Metadata_Interview_Form.doc" TargetMode="External"/><Relationship Id="rId288" Type="http://schemas.openxmlformats.org/officeDocument/2006/relationships/image" Target="media/image83.wmf"/><Relationship Id="rId106" Type="http://schemas.openxmlformats.org/officeDocument/2006/relationships/header" Target="header29.xml"/><Relationship Id="rId127" Type="http://schemas.openxmlformats.org/officeDocument/2006/relationships/footer" Target="footer48.xml"/><Relationship Id="rId313" Type="http://schemas.openxmlformats.org/officeDocument/2006/relationships/header" Target="header69.xml"/><Relationship Id="rId10" Type="http://schemas.openxmlformats.org/officeDocument/2006/relationships/image" Target="media/image2.jpeg"/><Relationship Id="rId31" Type="http://schemas.openxmlformats.org/officeDocument/2006/relationships/header" Target="header8.xml"/><Relationship Id="rId52" Type="http://schemas.openxmlformats.org/officeDocument/2006/relationships/footer" Target="footer21.xml"/><Relationship Id="rId73" Type="http://schemas.openxmlformats.org/officeDocument/2006/relationships/hyperlink" Target="http://www.hear.org/starr/publications/starr_2007_lanai_road_survey.pdf" TargetMode="External"/><Relationship Id="rId94" Type="http://schemas.openxmlformats.org/officeDocument/2006/relationships/footer" Target="footer35.xml"/><Relationship Id="rId148" Type="http://schemas.openxmlformats.org/officeDocument/2006/relationships/image" Target="media/image28.png"/><Relationship Id="rId169" Type="http://schemas.openxmlformats.org/officeDocument/2006/relationships/image" Target="media/image49.png"/><Relationship Id="rId4" Type="http://schemas.microsoft.com/office/2007/relationships/stylesWithEffects" Target="stylesWithEffects.xml"/><Relationship Id="rId180" Type="http://schemas.openxmlformats.org/officeDocument/2006/relationships/image" Target="media/image60.wmf"/><Relationship Id="rId215" Type="http://schemas.openxmlformats.org/officeDocument/2006/relationships/hyperlink" Target="http://www.hear.org" TargetMode="External"/><Relationship Id="rId236" Type="http://schemas.openxmlformats.org/officeDocument/2006/relationships/footer" Target="footer69.xml"/><Relationship Id="rId257" Type="http://schemas.openxmlformats.org/officeDocument/2006/relationships/header" Target="header58.xml"/><Relationship Id="rId278" Type="http://schemas.openxmlformats.org/officeDocument/2006/relationships/footer" Target="footer83.xml"/><Relationship Id="rId303" Type="http://schemas.openxmlformats.org/officeDocument/2006/relationships/footer" Target="footer88.xml"/><Relationship Id="rId42" Type="http://schemas.openxmlformats.org/officeDocument/2006/relationships/footer" Target="footer17.xml"/><Relationship Id="rId84" Type="http://schemas.openxmlformats.org/officeDocument/2006/relationships/footer" Target="footer31.xml"/><Relationship Id="rId138" Type="http://schemas.openxmlformats.org/officeDocument/2006/relationships/image" Target="media/image18.png"/><Relationship Id="rId191" Type="http://schemas.openxmlformats.org/officeDocument/2006/relationships/footer" Target="footer54.xml"/><Relationship Id="rId205" Type="http://schemas.openxmlformats.org/officeDocument/2006/relationships/hyperlink" Target="http://www.nature.nps.gov/publications/NRPM/index.cfm" TargetMode="External"/><Relationship Id="rId247" Type="http://schemas.openxmlformats.org/officeDocument/2006/relationships/header" Target="header55.xml"/><Relationship Id="rId107" Type="http://schemas.openxmlformats.org/officeDocument/2006/relationships/footer" Target="footer40.xml"/><Relationship Id="rId289" Type="http://schemas.openxmlformats.org/officeDocument/2006/relationships/image" Target="media/image84.wmf"/><Relationship Id="rId11" Type="http://schemas.openxmlformats.org/officeDocument/2006/relationships/footer" Target="footer1.xml"/><Relationship Id="rId53" Type="http://schemas.openxmlformats.org/officeDocument/2006/relationships/footer" Target="footer22.xml"/><Relationship Id="rId149" Type="http://schemas.openxmlformats.org/officeDocument/2006/relationships/image" Target="media/image29.png"/><Relationship Id="rId314" Type="http://schemas.openxmlformats.org/officeDocument/2006/relationships/footer" Target="footer94.xml"/><Relationship Id="rId95" Type="http://schemas.openxmlformats.org/officeDocument/2006/relationships/image" Target="media/image8.png"/><Relationship Id="rId160" Type="http://schemas.openxmlformats.org/officeDocument/2006/relationships/image" Target="media/image40.wmf"/><Relationship Id="rId216" Type="http://schemas.openxmlformats.org/officeDocument/2006/relationships/hyperlink" Target="http://university.uog.edu/cals/people/POG/POGHome.html" TargetMode="External"/><Relationship Id="rId258" Type="http://schemas.openxmlformats.org/officeDocument/2006/relationships/footer" Target="footer76.xml"/><Relationship Id="rId22" Type="http://schemas.openxmlformats.org/officeDocument/2006/relationships/header" Target="header5.xml"/><Relationship Id="rId64" Type="http://schemas.openxmlformats.org/officeDocument/2006/relationships/hyperlink" Target="http://hawp.org/partnerships.asp" TargetMode="External"/><Relationship Id="rId118" Type="http://schemas.openxmlformats.org/officeDocument/2006/relationships/image" Target="media/image13.jpeg"/><Relationship Id="rId325" Type="http://schemas.openxmlformats.org/officeDocument/2006/relationships/theme" Target="theme/theme1.xml"/><Relationship Id="rId171" Type="http://schemas.openxmlformats.org/officeDocument/2006/relationships/image" Target="media/image51.png"/><Relationship Id="rId227" Type="http://schemas.openxmlformats.org/officeDocument/2006/relationships/hyperlink" Target="http://www.faa.gov/about/office_org/headquarters_offices/ash/ash_programs/hazmat/passenger_info/" TargetMode="External"/><Relationship Id="rId269" Type="http://schemas.openxmlformats.org/officeDocument/2006/relationships/hyperlink" Target="http://science.nature.nps.gov/im/units/pacn/data/data_sop.cfm" TargetMode="External"/><Relationship Id="rId33" Type="http://schemas.openxmlformats.org/officeDocument/2006/relationships/footer" Target="footer13.xml"/><Relationship Id="rId129" Type="http://schemas.openxmlformats.org/officeDocument/2006/relationships/header" Target="header38.xml"/><Relationship Id="rId280" Type="http://schemas.openxmlformats.org/officeDocument/2006/relationships/footer" Target="footer84.xml"/><Relationship Id="rId75" Type="http://schemas.openxmlformats.org/officeDocument/2006/relationships/hyperlink" Target="http://itunes.apple.com/us/podcast/hawaii-conservation-conference/id329377708" TargetMode="External"/><Relationship Id="rId140" Type="http://schemas.openxmlformats.org/officeDocument/2006/relationships/image" Target="media/image20.png"/><Relationship Id="rId182" Type="http://schemas.openxmlformats.org/officeDocument/2006/relationships/image" Target="media/image62.wmf"/><Relationship Id="rId6" Type="http://schemas.openxmlformats.org/officeDocument/2006/relationships/webSettings" Target="webSettings.xml"/><Relationship Id="rId238" Type="http://schemas.openxmlformats.org/officeDocument/2006/relationships/image" Target="media/image74.png"/><Relationship Id="rId291" Type="http://schemas.openxmlformats.org/officeDocument/2006/relationships/image" Target="media/image86.png"/><Relationship Id="rId305" Type="http://schemas.openxmlformats.org/officeDocument/2006/relationships/footer" Target="footer89.xml"/><Relationship Id="rId44" Type="http://schemas.openxmlformats.org/officeDocument/2006/relationships/footer" Target="footer18.xml"/><Relationship Id="rId86" Type="http://schemas.openxmlformats.org/officeDocument/2006/relationships/header" Target="header21.xml"/><Relationship Id="rId151" Type="http://schemas.openxmlformats.org/officeDocument/2006/relationships/image" Target="media/image31.png"/><Relationship Id="rId193" Type="http://schemas.openxmlformats.org/officeDocument/2006/relationships/footer" Target="footer55.xml"/><Relationship Id="rId207" Type="http://schemas.openxmlformats.org/officeDocument/2006/relationships/footer" Target="footer61.xml"/><Relationship Id="rId249" Type="http://schemas.openxmlformats.org/officeDocument/2006/relationships/footer" Target="footer73.xml"/><Relationship Id="rId13" Type="http://schemas.openxmlformats.org/officeDocument/2006/relationships/header" Target="header1.xml"/><Relationship Id="rId109" Type="http://schemas.openxmlformats.org/officeDocument/2006/relationships/header" Target="header30.xml"/><Relationship Id="rId260" Type="http://schemas.openxmlformats.org/officeDocument/2006/relationships/header" Target="header59.xml"/><Relationship Id="rId316" Type="http://schemas.openxmlformats.org/officeDocument/2006/relationships/header" Target="header71.xml"/><Relationship Id="rId55" Type="http://schemas.openxmlformats.org/officeDocument/2006/relationships/footer" Target="footer24.xml"/><Relationship Id="rId97" Type="http://schemas.openxmlformats.org/officeDocument/2006/relationships/footer" Target="footer36.xml"/><Relationship Id="rId120" Type="http://schemas.openxmlformats.org/officeDocument/2006/relationships/footer" Target="footer4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4526A4EA4B14794BAD108A091E789C73" ma:contentTypeVersion="17" ma:contentTypeDescription="Create a new document." ma:contentTypeScope="" ma:versionID="68a6e3935f1a8374582f86f480dfe1ba">
  <xsd:schema xmlns:xsd="http://www.w3.org/2001/XMLSchema" xmlns:xs="http://www.w3.org/2001/XMLSchema" xmlns:p="http://schemas.microsoft.com/office/2006/metadata/properties" xmlns:ns2="267a8617-ced2-4286-afa5-0d33fbd81d3d" xmlns:ns3="http://schemas.microsoft.com/sharepoint/v3/fields" xmlns:ns4="35966911-6934-4421-b0b7-2f59be571e1a" xmlns:ns5="31062a0d-ede8-4112-b4bb-00a9c1bc8e16" targetNamespace="http://schemas.microsoft.com/office/2006/metadata/properties" ma:root="true" ma:fieldsID="50fa753746ff31c2a2f679eaba57906e" ns2:_="" ns3:_="" ns4:_="" ns5:_="">
    <xsd:import namespace="267a8617-ced2-4286-afa5-0d33fbd81d3d"/>
    <xsd:import namespace="http://schemas.microsoft.com/sharepoint/v3/fields"/>
    <xsd:import namespace="35966911-6934-4421-b0b7-2f59be571e1a"/>
    <xsd:import namespace="31062a0d-ede8-4112-b4bb-00a9c1bc8e1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LengthInSeconds" minOccurs="0"/>
                <xsd:element ref="ns2:MediaServiceOCR" minOccurs="0"/>
                <xsd:element ref="ns2:MediaServiceLocation" minOccurs="0"/>
                <xsd:element ref="ns3:_Format" minOccurs="0"/>
                <xsd:element ref="ns4:SharedWithUsers" minOccurs="0"/>
                <xsd:element ref="ns4:SharedWithDetails" minOccurs="0"/>
                <xsd:element ref="ns4:Home_x0020_Page" minOccurs="0"/>
                <xsd:element ref="ns2:lcf76f155ced4ddcb4097134ff3c332f" minOccurs="0"/>
                <xsd:element ref="ns5: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7a8617-ced2-4286-afa5-0d33fbd81d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c5df3ad-b4e5-45d1-88c9-23db5f1fe618"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Format" ma:index="17" nillable="true" ma:displayName="Format" ma:description="Media-type, file format or dimensions" ma:internalName="_Format">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5966911-6934-4421-b0b7-2f59be571e1a"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Home_x0020_Page" ma:index="20" nillable="true" ma:displayName="Home Page" ma:default="0" ma:description="Should this document be posted on SPO Home Page Documents." ma:internalName="Home_x0020_Pag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31062a0d-ede8-4112-b4bb-00a9c1bc8e16"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6cf65ccb-a7e6-49d1-9b12-9efd9b5a5bfb}" ma:internalName="TaxCatchAll" ma:showField="CatchAllData" ma:web="35966911-6934-4421-b0b7-2f59be571e1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Home_x0020_Page xmlns="35966911-6934-4421-b0b7-2f59be571e1a">false</Home_x0020_Page>
    <_Format xmlns="http://schemas.microsoft.com/sharepoint/v3/fields" xsi:nil="true"/>
    <lcf76f155ced4ddcb4097134ff3c332f xmlns="267a8617-ced2-4286-afa5-0d33fbd81d3d">
      <Terms xmlns="http://schemas.microsoft.com/office/infopath/2007/PartnerControls"/>
    </lcf76f155ced4ddcb4097134ff3c332f>
    <TaxCatchAll xmlns="31062a0d-ede8-4112-b4bb-00a9c1bc8e16" xsi:nil="true"/>
  </documentManagement>
</p:properties>
</file>

<file path=customXml/itemProps1.xml><?xml version="1.0" encoding="utf-8"?>
<ds:datastoreItem xmlns:ds="http://schemas.openxmlformats.org/officeDocument/2006/customXml" ds:itemID="{EF6F79E9-A256-4FB0-8BB5-A1BF2DAA4E70}">
  <ds:schemaRefs>
    <ds:schemaRef ds:uri="http://schemas.openxmlformats.org/officeDocument/2006/bibliography"/>
  </ds:schemaRefs>
</ds:datastoreItem>
</file>

<file path=customXml/itemProps2.xml><?xml version="1.0" encoding="utf-8"?>
<ds:datastoreItem xmlns:ds="http://schemas.openxmlformats.org/officeDocument/2006/customXml" ds:itemID="{C05E916C-EB28-44D6-B60B-8F4A825A88B1}"/>
</file>

<file path=customXml/itemProps3.xml><?xml version="1.0" encoding="utf-8"?>
<ds:datastoreItem xmlns:ds="http://schemas.openxmlformats.org/officeDocument/2006/customXml" ds:itemID="{D8733E43-F61E-46E6-A781-BE3DE0055852}"/>
</file>

<file path=customXml/itemProps4.xml><?xml version="1.0" encoding="utf-8"?>
<ds:datastoreItem xmlns:ds="http://schemas.openxmlformats.org/officeDocument/2006/customXml" ds:itemID="{7DCF3815-3A1A-4787-B947-2432FB94CBD1}"/>
</file>

<file path=docProps/app.xml><?xml version="1.0" encoding="utf-8"?>
<Properties xmlns="http://schemas.openxmlformats.org/officeDocument/2006/extended-properties" xmlns:vt="http://schemas.openxmlformats.org/officeDocument/2006/docPropsVTypes">
  <Template>Normal.dotm</Template>
  <TotalTime>124</TotalTime>
  <Pages>275</Pages>
  <Words>76790</Words>
  <Characters>585522</Characters>
  <Application>Microsoft Office Word</Application>
  <DocSecurity>0</DocSecurity>
  <Lines>4879</Lines>
  <Paragraphs>1321</Paragraphs>
  <ScaleCrop>false</ScaleCrop>
  <HeadingPairs>
    <vt:vector size="2" baseType="variant">
      <vt:variant>
        <vt:lpstr>Title</vt:lpstr>
      </vt:variant>
      <vt:variant>
        <vt:i4>1</vt:i4>
      </vt:variant>
    </vt:vector>
  </HeadingPairs>
  <TitlesOfParts>
    <vt:vector size="1" baseType="lpstr">
      <vt:lpstr>Chapter 1: Background</vt:lpstr>
    </vt:vector>
  </TitlesOfParts>
  <Company>Oregon State University</Company>
  <LinksUpToDate>false</LinksUpToDate>
  <CharactersWithSpaces>660991</CharactersWithSpaces>
  <SharedDoc>false</SharedDoc>
  <HLinks>
    <vt:vector size="990" baseType="variant">
      <vt:variant>
        <vt:i4>8323193</vt:i4>
      </vt:variant>
      <vt:variant>
        <vt:i4>1401</vt:i4>
      </vt:variant>
      <vt:variant>
        <vt:i4>0</vt:i4>
      </vt:variant>
      <vt:variant>
        <vt:i4>5</vt:i4>
      </vt:variant>
      <vt:variant>
        <vt:lpwstr>https://nrinfo.nps.gov/Home.mvc/showWelcomePage</vt:lpwstr>
      </vt:variant>
      <vt:variant>
        <vt:lpwstr/>
      </vt:variant>
      <vt:variant>
        <vt:i4>5242880</vt:i4>
      </vt:variant>
      <vt:variant>
        <vt:i4>1396</vt:i4>
      </vt:variant>
      <vt:variant>
        <vt:i4>0</vt:i4>
      </vt:variant>
      <vt:variant>
        <vt:i4>5</vt:i4>
      </vt:variant>
      <vt:variant>
        <vt:lpwstr>http://www.nature.nps.gov/publications/NRPM/</vt:lpwstr>
      </vt:variant>
      <vt:variant>
        <vt:lpwstr/>
      </vt:variant>
      <vt:variant>
        <vt:i4>8323193</vt:i4>
      </vt:variant>
      <vt:variant>
        <vt:i4>1393</vt:i4>
      </vt:variant>
      <vt:variant>
        <vt:i4>0</vt:i4>
      </vt:variant>
      <vt:variant>
        <vt:i4>5</vt:i4>
      </vt:variant>
      <vt:variant>
        <vt:lpwstr>https://nrinfo.nps.gov/Home.mvc/showWelcomePage</vt:lpwstr>
      </vt:variant>
      <vt:variant>
        <vt:lpwstr/>
      </vt:variant>
      <vt:variant>
        <vt:i4>3407900</vt:i4>
      </vt:variant>
      <vt:variant>
        <vt:i4>1390</vt:i4>
      </vt:variant>
      <vt:variant>
        <vt:i4>0</vt:i4>
      </vt:variant>
      <vt:variant>
        <vt:i4>5</vt:i4>
      </vt:variant>
      <vt:variant>
        <vt:lpwstr>http://science.nature.nps.gov/im/units/pacn/data/data_sop.cfm</vt:lpwstr>
      </vt:variant>
      <vt:variant>
        <vt:lpwstr/>
      </vt:variant>
      <vt:variant>
        <vt:i4>6488178</vt:i4>
      </vt:variant>
      <vt:variant>
        <vt:i4>1387</vt:i4>
      </vt:variant>
      <vt:variant>
        <vt:i4>0</vt:i4>
      </vt:variant>
      <vt:variant>
        <vt:i4>5</vt:i4>
      </vt:variant>
      <vt:variant>
        <vt:lpwstr>http://data2.itc.nps.gov/npspolicy/DOrders.cfm</vt:lpwstr>
      </vt:variant>
      <vt:variant>
        <vt:lpwstr/>
      </vt:variant>
      <vt:variant>
        <vt:i4>76</vt:i4>
      </vt:variant>
      <vt:variant>
        <vt:i4>1384</vt:i4>
      </vt:variant>
      <vt:variant>
        <vt:i4>0</vt:i4>
      </vt:variant>
      <vt:variant>
        <vt:i4>5</vt:i4>
      </vt:variant>
      <vt:variant>
        <vt:lpwstr>http://science.nature.nps.gov/im/units/pacn/data/data_sop/PACN_Product_Submissions_Form.doc</vt:lpwstr>
      </vt:variant>
      <vt:variant>
        <vt:lpwstr/>
      </vt:variant>
      <vt:variant>
        <vt:i4>76</vt:i4>
      </vt:variant>
      <vt:variant>
        <vt:i4>1381</vt:i4>
      </vt:variant>
      <vt:variant>
        <vt:i4>0</vt:i4>
      </vt:variant>
      <vt:variant>
        <vt:i4>5</vt:i4>
      </vt:variant>
      <vt:variant>
        <vt:lpwstr>http://science.nature.nps.gov/im/units/pacn/data/data_sop/PACN_Product_Submissions_Form.doc</vt:lpwstr>
      </vt:variant>
      <vt:variant>
        <vt:lpwstr/>
      </vt:variant>
      <vt:variant>
        <vt:i4>8323193</vt:i4>
      </vt:variant>
      <vt:variant>
        <vt:i4>1378</vt:i4>
      </vt:variant>
      <vt:variant>
        <vt:i4>0</vt:i4>
      </vt:variant>
      <vt:variant>
        <vt:i4>5</vt:i4>
      </vt:variant>
      <vt:variant>
        <vt:lpwstr>https://nrinfo.nps.gov/Home.mvc/showWelcomePage</vt:lpwstr>
      </vt:variant>
      <vt:variant>
        <vt:lpwstr/>
      </vt:variant>
      <vt:variant>
        <vt:i4>2818154</vt:i4>
      </vt:variant>
      <vt:variant>
        <vt:i4>1375</vt:i4>
      </vt:variant>
      <vt:variant>
        <vt:i4>0</vt:i4>
      </vt:variant>
      <vt:variant>
        <vt:i4>5</vt:i4>
      </vt:variant>
      <vt:variant>
        <vt:lpwstr>http://www.nps.gov/policy/mp/policies.html</vt:lpwstr>
      </vt:variant>
      <vt:variant>
        <vt:lpwstr/>
      </vt:variant>
      <vt:variant>
        <vt:i4>3407900</vt:i4>
      </vt:variant>
      <vt:variant>
        <vt:i4>1371</vt:i4>
      </vt:variant>
      <vt:variant>
        <vt:i4>0</vt:i4>
      </vt:variant>
      <vt:variant>
        <vt:i4>5</vt:i4>
      </vt:variant>
      <vt:variant>
        <vt:lpwstr>http://science.nature.nps.gov/im/units/pacn/data/data_sop.cfm</vt:lpwstr>
      </vt:variant>
      <vt:variant>
        <vt:lpwstr/>
      </vt:variant>
      <vt:variant>
        <vt:i4>8126490</vt:i4>
      </vt:variant>
      <vt:variant>
        <vt:i4>1366</vt:i4>
      </vt:variant>
      <vt:variant>
        <vt:i4>0</vt:i4>
      </vt:variant>
      <vt:variant>
        <vt:i4>5</vt:i4>
      </vt:variant>
      <vt:variant>
        <vt:lpwstr>http://science.nature.nps.gov/im/units/pacn/data/data_sop/PACN_Metadata_Guidelines.pdf</vt:lpwstr>
      </vt:variant>
      <vt:variant>
        <vt:lpwstr/>
      </vt:variant>
      <vt:variant>
        <vt:i4>4718611</vt:i4>
      </vt:variant>
      <vt:variant>
        <vt:i4>1360</vt:i4>
      </vt:variant>
      <vt:variant>
        <vt:i4>0</vt:i4>
      </vt:variant>
      <vt:variant>
        <vt:i4>5</vt:i4>
      </vt:variant>
      <vt:variant>
        <vt:lpwstr>http://science.nature.nps.gov/im/units/pacn/data/data_sop/PACN_Metadata_Interview_Form.doc</vt:lpwstr>
      </vt:variant>
      <vt:variant>
        <vt:lpwstr/>
      </vt:variant>
      <vt:variant>
        <vt:i4>3407900</vt:i4>
      </vt:variant>
      <vt:variant>
        <vt:i4>1354</vt:i4>
      </vt:variant>
      <vt:variant>
        <vt:i4>0</vt:i4>
      </vt:variant>
      <vt:variant>
        <vt:i4>5</vt:i4>
      </vt:variant>
      <vt:variant>
        <vt:lpwstr>http://science.nature.nps.gov/im/units/pacn/data/data_sop.cfm</vt:lpwstr>
      </vt:variant>
      <vt:variant>
        <vt:lpwstr/>
      </vt:variant>
      <vt:variant>
        <vt:i4>6619183</vt:i4>
      </vt:variant>
      <vt:variant>
        <vt:i4>1350</vt:i4>
      </vt:variant>
      <vt:variant>
        <vt:i4>0</vt:i4>
      </vt:variant>
      <vt:variant>
        <vt:i4>5</vt:i4>
      </vt:variant>
      <vt:variant>
        <vt:lpwstr>http://home.nps.gov/applications/npspolicy/DOrders.cfm</vt:lpwstr>
      </vt:variant>
      <vt:variant>
        <vt:lpwstr/>
      </vt:variant>
      <vt:variant>
        <vt:i4>4456535</vt:i4>
      </vt:variant>
      <vt:variant>
        <vt:i4>1329</vt:i4>
      </vt:variant>
      <vt:variant>
        <vt:i4>0</vt:i4>
      </vt:variant>
      <vt:variant>
        <vt:i4>5</vt:i4>
      </vt:variant>
      <vt:variant>
        <vt:lpwstr>http://www.botany.hawaii.edu/faculty/daehler/wra/default2.htm</vt:lpwstr>
      </vt:variant>
      <vt:variant>
        <vt:lpwstr/>
      </vt:variant>
      <vt:variant>
        <vt:i4>4587641</vt:i4>
      </vt:variant>
      <vt:variant>
        <vt:i4>1302</vt:i4>
      </vt:variant>
      <vt:variant>
        <vt:i4>0</vt:i4>
      </vt:variant>
      <vt:variant>
        <vt:i4>5</vt:i4>
      </vt:variant>
      <vt:variant>
        <vt:lpwstr>http://www.trimble.com/planningsoftware_ts.asp?Nav=Collection-8425</vt:lpwstr>
      </vt:variant>
      <vt:variant>
        <vt:lpwstr/>
      </vt:variant>
      <vt:variant>
        <vt:i4>10</vt:i4>
      </vt:variant>
      <vt:variant>
        <vt:i4>1299</vt:i4>
      </vt:variant>
      <vt:variant>
        <vt:i4>0</vt:i4>
      </vt:variant>
      <vt:variant>
        <vt:i4>5</vt:i4>
      </vt:variant>
      <vt:variant>
        <vt:lpwstr>http://www.dnr.state.mn.us/mis/gis/tools/arcview/extensions/DNRGarmin/DNR</vt:lpwstr>
      </vt:variant>
      <vt:variant>
        <vt:lpwstr/>
      </vt:variant>
      <vt:variant>
        <vt:i4>3866677</vt:i4>
      </vt:variant>
      <vt:variant>
        <vt:i4>1258</vt:i4>
      </vt:variant>
      <vt:variant>
        <vt:i4>0</vt:i4>
      </vt:variant>
      <vt:variant>
        <vt:i4>5</vt:i4>
      </vt:variant>
      <vt:variant>
        <vt:lpwstr>http://www.tsa.gov/travelers/index.shtm</vt:lpwstr>
      </vt:variant>
      <vt:variant>
        <vt:lpwstr/>
      </vt:variant>
      <vt:variant>
        <vt:i4>5505106</vt:i4>
      </vt:variant>
      <vt:variant>
        <vt:i4>1255</vt:i4>
      </vt:variant>
      <vt:variant>
        <vt:i4>0</vt:i4>
      </vt:variant>
      <vt:variant>
        <vt:i4>5</vt:i4>
      </vt:variant>
      <vt:variant>
        <vt:lpwstr>http://www.botany.hawaii.edu/faculty/duffy/safety.htm</vt:lpwstr>
      </vt:variant>
      <vt:variant>
        <vt:lpwstr/>
      </vt:variant>
      <vt:variant>
        <vt:i4>6029352</vt:i4>
      </vt:variant>
      <vt:variant>
        <vt:i4>1252</vt:i4>
      </vt:variant>
      <vt:variant>
        <vt:i4>0</vt:i4>
      </vt:variant>
      <vt:variant>
        <vt:i4>5</vt:i4>
      </vt:variant>
      <vt:variant>
        <vt:lpwstr>http://www.mdtravelhealth.com/destinations/oceania/american_samoa.html</vt:lpwstr>
      </vt:variant>
      <vt:variant>
        <vt:lpwstr/>
      </vt:variant>
      <vt:variant>
        <vt:i4>2228332</vt:i4>
      </vt:variant>
      <vt:variant>
        <vt:i4>1249</vt:i4>
      </vt:variant>
      <vt:variant>
        <vt:i4>0</vt:i4>
      </vt:variant>
      <vt:variant>
        <vt:i4>5</vt:i4>
      </vt:variant>
      <vt:variant>
        <vt:lpwstr>http://www.faa.gov/about/office_org/headquarters_offices/ash/ash_programs/hazmat/passenger_info/</vt:lpwstr>
      </vt:variant>
      <vt:variant>
        <vt:lpwstr/>
      </vt:variant>
      <vt:variant>
        <vt:i4>4980817</vt:i4>
      </vt:variant>
      <vt:variant>
        <vt:i4>1246</vt:i4>
      </vt:variant>
      <vt:variant>
        <vt:i4>0</vt:i4>
      </vt:variant>
      <vt:variant>
        <vt:i4>5</vt:i4>
      </vt:variant>
      <vt:variant>
        <vt:lpwstr>http://www.hear.org/pier/reports.htm</vt:lpwstr>
      </vt:variant>
      <vt:variant>
        <vt:lpwstr/>
      </vt:variant>
      <vt:variant>
        <vt:i4>7471148</vt:i4>
      </vt:variant>
      <vt:variant>
        <vt:i4>1243</vt:i4>
      </vt:variant>
      <vt:variant>
        <vt:i4>0</vt:i4>
      </vt:variant>
      <vt:variant>
        <vt:i4>5</vt:i4>
      </vt:variant>
      <vt:variant>
        <vt:lpwstr>http://botany.si.edu/pacificislandbiodiversity/hawaiianflora/index.htm</vt:lpwstr>
      </vt:variant>
      <vt:variant>
        <vt:lpwstr/>
      </vt:variant>
      <vt:variant>
        <vt:i4>2293806</vt:i4>
      </vt:variant>
      <vt:variant>
        <vt:i4>1240</vt:i4>
      </vt:variant>
      <vt:variant>
        <vt:i4>0</vt:i4>
      </vt:variant>
      <vt:variant>
        <vt:i4>5</vt:i4>
      </vt:variant>
      <vt:variant>
        <vt:lpwstr>http://university.uog.edu/cals/people/POG/POGHome.html</vt:lpwstr>
      </vt:variant>
      <vt:variant>
        <vt:lpwstr/>
      </vt:variant>
      <vt:variant>
        <vt:i4>5308495</vt:i4>
      </vt:variant>
      <vt:variant>
        <vt:i4>1237</vt:i4>
      </vt:variant>
      <vt:variant>
        <vt:i4>0</vt:i4>
      </vt:variant>
      <vt:variant>
        <vt:i4>5</vt:i4>
      </vt:variant>
      <vt:variant>
        <vt:lpwstr>http://www.hear.org/</vt:lpwstr>
      </vt:variant>
      <vt:variant>
        <vt:lpwstr/>
      </vt:variant>
      <vt:variant>
        <vt:i4>8323131</vt:i4>
      </vt:variant>
      <vt:variant>
        <vt:i4>1234</vt:i4>
      </vt:variant>
      <vt:variant>
        <vt:i4>0</vt:i4>
      </vt:variant>
      <vt:variant>
        <vt:i4>5</vt:i4>
      </vt:variant>
      <vt:variant>
        <vt:lpwstr>http://www.nps.gov/npsa/naturescience/index.htm</vt:lpwstr>
      </vt:variant>
      <vt:variant>
        <vt:lpwstr/>
      </vt:variant>
      <vt:variant>
        <vt:i4>8323193</vt:i4>
      </vt:variant>
      <vt:variant>
        <vt:i4>1230</vt:i4>
      </vt:variant>
      <vt:variant>
        <vt:i4>0</vt:i4>
      </vt:variant>
      <vt:variant>
        <vt:i4>5</vt:i4>
      </vt:variant>
      <vt:variant>
        <vt:lpwstr>https://nrinfo.nps.gov/Home.mvc/showWelcomePage</vt:lpwstr>
      </vt:variant>
      <vt:variant>
        <vt:lpwstr/>
      </vt:variant>
      <vt:variant>
        <vt:i4>6619183</vt:i4>
      </vt:variant>
      <vt:variant>
        <vt:i4>1227</vt:i4>
      </vt:variant>
      <vt:variant>
        <vt:i4>0</vt:i4>
      </vt:variant>
      <vt:variant>
        <vt:i4>5</vt:i4>
      </vt:variant>
      <vt:variant>
        <vt:lpwstr>http://home.nps.gov/applications/npspolicy/DOrders.cfm</vt:lpwstr>
      </vt:variant>
      <vt:variant>
        <vt:lpwstr/>
      </vt:variant>
      <vt:variant>
        <vt:i4>1245206</vt:i4>
      </vt:variant>
      <vt:variant>
        <vt:i4>1219</vt:i4>
      </vt:variant>
      <vt:variant>
        <vt:i4>0</vt:i4>
      </vt:variant>
      <vt:variant>
        <vt:i4>5</vt:i4>
      </vt:variant>
      <vt:variant>
        <vt:lpwstr>http://www.nature.nps.gov/publications/NRPM/index.cfm</vt:lpwstr>
      </vt:variant>
      <vt:variant>
        <vt:lpwstr/>
      </vt:variant>
      <vt:variant>
        <vt:i4>2556001</vt:i4>
      </vt:variant>
      <vt:variant>
        <vt:i4>1216</vt:i4>
      </vt:variant>
      <vt:variant>
        <vt:i4>0</vt:i4>
      </vt:variant>
      <vt:variant>
        <vt:i4>5</vt:i4>
      </vt:variant>
      <vt:variant>
        <vt:lpwstr>http://www.nps.gov/</vt:lpwstr>
      </vt:variant>
      <vt:variant>
        <vt:lpwstr/>
      </vt:variant>
      <vt:variant>
        <vt:i4>7602282</vt:i4>
      </vt:variant>
      <vt:variant>
        <vt:i4>876</vt:i4>
      </vt:variant>
      <vt:variant>
        <vt:i4>0</vt:i4>
      </vt:variant>
      <vt:variant>
        <vt:i4>5</vt:i4>
      </vt:variant>
      <vt:variant>
        <vt:lpwstr>http://www.fws.gov/laws/Lawsdigest.html</vt:lpwstr>
      </vt:variant>
      <vt:variant>
        <vt:lpwstr/>
      </vt:variant>
      <vt:variant>
        <vt:i4>786498</vt:i4>
      </vt:variant>
      <vt:variant>
        <vt:i4>873</vt:i4>
      </vt:variant>
      <vt:variant>
        <vt:i4>0</vt:i4>
      </vt:variant>
      <vt:variant>
        <vt:i4>5</vt:i4>
      </vt:variant>
      <vt:variant>
        <vt:lpwstr>http://itunes.apple.com/us/podcast/hawaii-conservation-conference/id329377708</vt:lpwstr>
      </vt:variant>
      <vt:variant>
        <vt:lpwstr/>
      </vt:variant>
      <vt:variant>
        <vt:i4>2752634</vt:i4>
      </vt:variant>
      <vt:variant>
        <vt:i4>870</vt:i4>
      </vt:variant>
      <vt:variant>
        <vt:i4>0</vt:i4>
      </vt:variant>
      <vt:variant>
        <vt:i4>5</vt:i4>
      </vt:variant>
      <vt:variant>
        <vt:lpwstr>http://www.nawma.org/Mappingpg.html</vt:lpwstr>
      </vt:variant>
      <vt:variant>
        <vt:lpwstr/>
      </vt:variant>
      <vt:variant>
        <vt:i4>2949230</vt:i4>
      </vt:variant>
      <vt:variant>
        <vt:i4>867</vt:i4>
      </vt:variant>
      <vt:variant>
        <vt:i4>0</vt:i4>
      </vt:variant>
      <vt:variant>
        <vt:i4>5</vt:i4>
      </vt:variant>
      <vt:variant>
        <vt:lpwstr>http://www.hear.org/starr/publications/starr_2007_lanai_road_survey.pdf</vt:lpwstr>
      </vt:variant>
      <vt:variant>
        <vt:lpwstr/>
      </vt:variant>
      <vt:variant>
        <vt:i4>5308418</vt:i4>
      </vt:variant>
      <vt:variant>
        <vt:i4>864</vt:i4>
      </vt:variant>
      <vt:variant>
        <vt:i4>0</vt:i4>
      </vt:variant>
      <vt:variant>
        <vt:i4>5</vt:i4>
      </vt:variant>
      <vt:variant>
        <vt:lpwstr>http://www.hear.org/starr/publications/2006_maui_roadside_botanical_survey.pdf</vt:lpwstr>
      </vt:variant>
      <vt:variant>
        <vt:lpwstr/>
      </vt:variant>
      <vt:variant>
        <vt:i4>2883677</vt:i4>
      </vt:variant>
      <vt:variant>
        <vt:i4>861</vt:i4>
      </vt:variant>
      <vt:variant>
        <vt:i4>0</vt:i4>
      </vt:variant>
      <vt:variant>
        <vt:i4>5</vt:i4>
      </vt:variant>
      <vt:variant>
        <vt:lpwstr>http://www.hear.org/starr/publications/2005_molokai_road_survey.pdf</vt:lpwstr>
      </vt:variant>
      <vt:variant>
        <vt:lpwstr/>
      </vt:variant>
      <vt:variant>
        <vt:i4>3997751</vt:i4>
      </vt:variant>
      <vt:variant>
        <vt:i4>858</vt:i4>
      </vt:variant>
      <vt:variant>
        <vt:i4>0</vt:i4>
      </vt:variant>
      <vt:variant>
        <vt:i4>5</vt:i4>
      </vt:variant>
      <vt:variant>
        <vt:lpwstr>http://science.nature.nps.gov/im/units/pacn/gis/SOP.cfm</vt:lpwstr>
      </vt:variant>
      <vt:variant>
        <vt:lpwstr/>
      </vt:variant>
      <vt:variant>
        <vt:i4>5373979</vt:i4>
      </vt:variant>
      <vt:variant>
        <vt:i4>855</vt:i4>
      </vt:variant>
      <vt:variant>
        <vt:i4>0</vt:i4>
      </vt:variant>
      <vt:variant>
        <vt:i4>5</vt:i4>
      </vt:variant>
      <vt:variant>
        <vt:lpwstr>http://science.nature.nps.gov/im/units/pacn/data.cfm</vt:lpwstr>
      </vt:variant>
      <vt:variant>
        <vt:lpwstr/>
      </vt:variant>
      <vt:variant>
        <vt:i4>5963799</vt:i4>
      </vt:variant>
      <vt:variant>
        <vt:i4>852</vt:i4>
      </vt:variant>
      <vt:variant>
        <vt:i4>0</vt:i4>
      </vt:variant>
      <vt:variant>
        <vt:i4>5</vt:i4>
      </vt:variant>
      <vt:variant>
        <vt:lpwstr>http://science.nature.nps.gov/im/apps/template/index.cfm</vt:lpwstr>
      </vt:variant>
      <vt:variant>
        <vt:lpwstr/>
      </vt:variant>
      <vt:variant>
        <vt:i4>6619183</vt:i4>
      </vt:variant>
      <vt:variant>
        <vt:i4>849</vt:i4>
      </vt:variant>
      <vt:variant>
        <vt:i4>0</vt:i4>
      </vt:variant>
      <vt:variant>
        <vt:i4>5</vt:i4>
      </vt:variant>
      <vt:variant>
        <vt:lpwstr>http://home.nps.gov/applications/npspolicy/DOrders.cfm</vt:lpwstr>
      </vt:variant>
      <vt:variant>
        <vt:lpwstr/>
      </vt:variant>
      <vt:variant>
        <vt:i4>786498</vt:i4>
      </vt:variant>
      <vt:variant>
        <vt:i4>846</vt:i4>
      </vt:variant>
      <vt:variant>
        <vt:i4>0</vt:i4>
      </vt:variant>
      <vt:variant>
        <vt:i4>5</vt:i4>
      </vt:variant>
      <vt:variant>
        <vt:lpwstr>http://itunes.apple.com/us/podcast/hawaii-conservation-conference/id329377708</vt:lpwstr>
      </vt:variant>
      <vt:variant>
        <vt:lpwstr/>
      </vt:variant>
      <vt:variant>
        <vt:i4>7798837</vt:i4>
      </vt:variant>
      <vt:variant>
        <vt:i4>843</vt:i4>
      </vt:variant>
      <vt:variant>
        <vt:i4>0</vt:i4>
      </vt:variant>
      <vt:variant>
        <vt:i4>5</vt:i4>
      </vt:variant>
      <vt:variant>
        <vt:lpwstr>http://www.hawaiiinvasivespecies.org/hisc/</vt:lpwstr>
      </vt:variant>
      <vt:variant>
        <vt:lpwstr/>
      </vt:variant>
      <vt:variant>
        <vt:i4>2097194</vt:i4>
      </vt:variant>
      <vt:variant>
        <vt:i4>840</vt:i4>
      </vt:variant>
      <vt:variant>
        <vt:i4>0</vt:i4>
      </vt:variant>
      <vt:variant>
        <vt:i4>5</vt:i4>
      </vt:variant>
      <vt:variant>
        <vt:lpwstr>http://www.hear.org/plants/</vt:lpwstr>
      </vt:variant>
      <vt:variant>
        <vt:lpwstr/>
      </vt:variant>
      <vt:variant>
        <vt:i4>5177419</vt:i4>
      </vt:variant>
      <vt:variant>
        <vt:i4>837</vt:i4>
      </vt:variant>
      <vt:variant>
        <vt:i4>0</vt:i4>
      </vt:variant>
      <vt:variant>
        <vt:i4>5</vt:i4>
      </vt:variant>
      <vt:variant>
        <vt:lpwstr>http://hawp.org/partnerships.asp</vt:lpwstr>
      </vt:variant>
      <vt:variant>
        <vt:lpwstr/>
      </vt:variant>
      <vt:variant>
        <vt:i4>2686982</vt:i4>
      </vt:variant>
      <vt:variant>
        <vt:i4>834</vt:i4>
      </vt:variant>
      <vt:variant>
        <vt:i4>0</vt:i4>
      </vt:variant>
      <vt:variant>
        <vt:i4>5</vt:i4>
      </vt:variant>
      <vt:variant>
        <vt:lpwstr>http://science.nature.nps.gov/im/units/pacn/data/PACN_data-mgmt-plan.pdf</vt:lpwstr>
      </vt:variant>
      <vt:variant>
        <vt:lpwstr/>
      </vt:variant>
      <vt:variant>
        <vt:i4>2490416</vt:i4>
      </vt:variant>
      <vt:variant>
        <vt:i4>831</vt:i4>
      </vt:variant>
      <vt:variant>
        <vt:i4>0</vt:i4>
      </vt:variant>
      <vt:variant>
        <vt:i4>5</vt:i4>
      </vt:variant>
      <vt:variant>
        <vt:lpwstr>http://www.cal-ipc.org/</vt:lpwstr>
      </vt:variant>
      <vt:variant>
        <vt:lpwstr/>
      </vt:variant>
      <vt:variant>
        <vt:i4>2556030</vt:i4>
      </vt:variant>
      <vt:variant>
        <vt:i4>823</vt:i4>
      </vt:variant>
      <vt:variant>
        <vt:i4>0</vt:i4>
      </vt:variant>
      <vt:variant>
        <vt:i4>5</vt:i4>
      </vt:variant>
      <vt:variant>
        <vt:lpwstr>http://science.nature.nps.gov/research/ac/ResearchIndex</vt:lpwstr>
      </vt:variant>
      <vt:variant>
        <vt:lpwstr/>
      </vt:variant>
      <vt:variant>
        <vt:i4>6488178</vt:i4>
      </vt:variant>
      <vt:variant>
        <vt:i4>820</vt:i4>
      </vt:variant>
      <vt:variant>
        <vt:i4>0</vt:i4>
      </vt:variant>
      <vt:variant>
        <vt:i4>5</vt:i4>
      </vt:variant>
      <vt:variant>
        <vt:lpwstr>http://data2.itc.nps.gov/npspolicy/DOrders.cfm</vt:lpwstr>
      </vt:variant>
      <vt:variant>
        <vt:lpwstr/>
      </vt:variant>
      <vt:variant>
        <vt:i4>1441851</vt:i4>
      </vt:variant>
      <vt:variant>
        <vt:i4>617</vt:i4>
      </vt:variant>
      <vt:variant>
        <vt:i4>0</vt:i4>
      </vt:variant>
      <vt:variant>
        <vt:i4>5</vt:i4>
      </vt:variant>
      <vt:variant>
        <vt:lpwstr/>
      </vt:variant>
      <vt:variant>
        <vt:lpwstr>_Toc265743837</vt:lpwstr>
      </vt:variant>
      <vt:variant>
        <vt:i4>1441851</vt:i4>
      </vt:variant>
      <vt:variant>
        <vt:i4>614</vt:i4>
      </vt:variant>
      <vt:variant>
        <vt:i4>0</vt:i4>
      </vt:variant>
      <vt:variant>
        <vt:i4>5</vt:i4>
      </vt:variant>
      <vt:variant>
        <vt:lpwstr/>
      </vt:variant>
      <vt:variant>
        <vt:lpwstr>_Toc265743836</vt:lpwstr>
      </vt:variant>
      <vt:variant>
        <vt:i4>1441851</vt:i4>
      </vt:variant>
      <vt:variant>
        <vt:i4>611</vt:i4>
      </vt:variant>
      <vt:variant>
        <vt:i4>0</vt:i4>
      </vt:variant>
      <vt:variant>
        <vt:i4>5</vt:i4>
      </vt:variant>
      <vt:variant>
        <vt:lpwstr/>
      </vt:variant>
      <vt:variant>
        <vt:lpwstr>_Toc265743835</vt:lpwstr>
      </vt:variant>
      <vt:variant>
        <vt:i4>1441851</vt:i4>
      </vt:variant>
      <vt:variant>
        <vt:i4>608</vt:i4>
      </vt:variant>
      <vt:variant>
        <vt:i4>0</vt:i4>
      </vt:variant>
      <vt:variant>
        <vt:i4>5</vt:i4>
      </vt:variant>
      <vt:variant>
        <vt:lpwstr/>
      </vt:variant>
      <vt:variant>
        <vt:lpwstr>_Toc265743834</vt:lpwstr>
      </vt:variant>
      <vt:variant>
        <vt:i4>1441851</vt:i4>
      </vt:variant>
      <vt:variant>
        <vt:i4>605</vt:i4>
      </vt:variant>
      <vt:variant>
        <vt:i4>0</vt:i4>
      </vt:variant>
      <vt:variant>
        <vt:i4>5</vt:i4>
      </vt:variant>
      <vt:variant>
        <vt:lpwstr/>
      </vt:variant>
      <vt:variant>
        <vt:lpwstr>_Toc265743833</vt:lpwstr>
      </vt:variant>
      <vt:variant>
        <vt:i4>1441851</vt:i4>
      </vt:variant>
      <vt:variant>
        <vt:i4>602</vt:i4>
      </vt:variant>
      <vt:variant>
        <vt:i4>0</vt:i4>
      </vt:variant>
      <vt:variant>
        <vt:i4>5</vt:i4>
      </vt:variant>
      <vt:variant>
        <vt:lpwstr/>
      </vt:variant>
      <vt:variant>
        <vt:lpwstr>_Toc265743832</vt:lpwstr>
      </vt:variant>
      <vt:variant>
        <vt:i4>1441851</vt:i4>
      </vt:variant>
      <vt:variant>
        <vt:i4>599</vt:i4>
      </vt:variant>
      <vt:variant>
        <vt:i4>0</vt:i4>
      </vt:variant>
      <vt:variant>
        <vt:i4>5</vt:i4>
      </vt:variant>
      <vt:variant>
        <vt:lpwstr/>
      </vt:variant>
      <vt:variant>
        <vt:lpwstr>_Toc265743831</vt:lpwstr>
      </vt:variant>
      <vt:variant>
        <vt:i4>1441851</vt:i4>
      </vt:variant>
      <vt:variant>
        <vt:i4>596</vt:i4>
      </vt:variant>
      <vt:variant>
        <vt:i4>0</vt:i4>
      </vt:variant>
      <vt:variant>
        <vt:i4>5</vt:i4>
      </vt:variant>
      <vt:variant>
        <vt:lpwstr/>
      </vt:variant>
      <vt:variant>
        <vt:lpwstr>_Toc265743830</vt:lpwstr>
      </vt:variant>
      <vt:variant>
        <vt:i4>1507387</vt:i4>
      </vt:variant>
      <vt:variant>
        <vt:i4>593</vt:i4>
      </vt:variant>
      <vt:variant>
        <vt:i4>0</vt:i4>
      </vt:variant>
      <vt:variant>
        <vt:i4>5</vt:i4>
      </vt:variant>
      <vt:variant>
        <vt:lpwstr/>
      </vt:variant>
      <vt:variant>
        <vt:lpwstr>_Toc265743829</vt:lpwstr>
      </vt:variant>
      <vt:variant>
        <vt:i4>1507387</vt:i4>
      </vt:variant>
      <vt:variant>
        <vt:i4>590</vt:i4>
      </vt:variant>
      <vt:variant>
        <vt:i4>0</vt:i4>
      </vt:variant>
      <vt:variant>
        <vt:i4>5</vt:i4>
      </vt:variant>
      <vt:variant>
        <vt:lpwstr/>
      </vt:variant>
      <vt:variant>
        <vt:lpwstr>_Toc265743828</vt:lpwstr>
      </vt:variant>
      <vt:variant>
        <vt:i4>1507387</vt:i4>
      </vt:variant>
      <vt:variant>
        <vt:i4>587</vt:i4>
      </vt:variant>
      <vt:variant>
        <vt:i4>0</vt:i4>
      </vt:variant>
      <vt:variant>
        <vt:i4>5</vt:i4>
      </vt:variant>
      <vt:variant>
        <vt:lpwstr/>
      </vt:variant>
      <vt:variant>
        <vt:lpwstr>_Toc265743827</vt:lpwstr>
      </vt:variant>
      <vt:variant>
        <vt:i4>1507387</vt:i4>
      </vt:variant>
      <vt:variant>
        <vt:i4>584</vt:i4>
      </vt:variant>
      <vt:variant>
        <vt:i4>0</vt:i4>
      </vt:variant>
      <vt:variant>
        <vt:i4>5</vt:i4>
      </vt:variant>
      <vt:variant>
        <vt:lpwstr/>
      </vt:variant>
      <vt:variant>
        <vt:lpwstr>_Toc265743826</vt:lpwstr>
      </vt:variant>
      <vt:variant>
        <vt:i4>1507387</vt:i4>
      </vt:variant>
      <vt:variant>
        <vt:i4>581</vt:i4>
      </vt:variant>
      <vt:variant>
        <vt:i4>0</vt:i4>
      </vt:variant>
      <vt:variant>
        <vt:i4>5</vt:i4>
      </vt:variant>
      <vt:variant>
        <vt:lpwstr/>
      </vt:variant>
      <vt:variant>
        <vt:lpwstr>_Toc265743825</vt:lpwstr>
      </vt:variant>
      <vt:variant>
        <vt:i4>1507387</vt:i4>
      </vt:variant>
      <vt:variant>
        <vt:i4>578</vt:i4>
      </vt:variant>
      <vt:variant>
        <vt:i4>0</vt:i4>
      </vt:variant>
      <vt:variant>
        <vt:i4>5</vt:i4>
      </vt:variant>
      <vt:variant>
        <vt:lpwstr/>
      </vt:variant>
      <vt:variant>
        <vt:lpwstr>_Toc265743824</vt:lpwstr>
      </vt:variant>
      <vt:variant>
        <vt:i4>1507387</vt:i4>
      </vt:variant>
      <vt:variant>
        <vt:i4>575</vt:i4>
      </vt:variant>
      <vt:variant>
        <vt:i4>0</vt:i4>
      </vt:variant>
      <vt:variant>
        <vt:i4>5</vt:i4>
      </vt:variant>
      <vt:variant>
        <vt:lpwstr/>
      </vt:variant>
      <vt:variant>
        <vt:lpwstr>_Toc265743823</vt:lpwstr>
      </vt:variant>
      <vt:variant>
        <vt:i4>1507387</vt:i4>
      </vt:variant>
      <vt:variant>
        <vt:i4>572</vt:i4>
      </vt:variant>
      <vt:variant>
        <vt:i4>0</vt:i4>
      </vt:variant>
      <vt:variant>
        <vt:i4>5</vt:i4>
      </vt:variant>
      <vt:variant>
        <vt:lpwstr/>
      </vt:variant>
      <vt:variant>
        <vt:lpwstr>_Toc265743822</vt:lpwstr>
      </vt:variant>
      <vt:variant>
        <vt:i4>1507387</vt:i4>
      </vt:variant>
      <vt:variant>
        <vt:i4>569</vt:i4>
      </vt:variant>
      <vt:variant>
        <vt:i4>0</vt:i4>
      </vt:variant>
      <vt:variant>
        <vt:i4>5</vt:i4>
      </vt:variant>
      <vt:variant>
        <vt:lpwstr/>
      </vt:variant>
      <vt:variant>
        <vt:lpwstr>_Toc265743821</vt:lpwstr>
      </vt:variant>
      <vt:variant>
        <vt:i4>1507387</vt:i4>
      </vt:variant>
      <vt:variant>
        <vt:i4>566</vt:i4>
      </vt:variant>
      <vt:variant>
        <vt:i4>0</vt:i4>
      </vt:variant>
      <vt:variant>
        <vt:i4>5</vt:i4>
      </vt:variant>
      <vt:variant>
        <vt:lpwstr/>
      </vt:variant>
      <vt:variant>
        <vt:lpwstr>_Toc265743820</vt:lpwstr>
      </vt:variant>
      <vt:variant>
        <vt:i4>1310779</vt:i4>
      </vt:variant>
      <vt:variant>
        <vt:i4>563</vt:i4>
      </vt:variant>
      <vt:variant>
        <vt:i4>0</vt:i4>
      </vt:variant>
      <vt:variant>
        <vt:i4>5</vt:i4>
      </vt:variant>
      <vt:variant>
        <vt:lpwstr/>
      </vt:variant>
      <vt:variant>
        <vt:lpwstr>_Toc265743819</vt:lpwstr>
      </vt:variant>
      <vt:variant>
        <vt:i4>1310779</vt:i4>
      </vt:variant>
      <vt:variant>
        <vt:i4>560</vt:i4>
      </vt:variant>
      <vt:variant>
        <vt:i4>0</vt:i4>
      </vt:variant>
      <vt:variant>
        <vt:i4>5</vt:i4>
      </vt:variant>
      <vt:variant>
        <vt:lpwstr/>
      </vt:variant>
      <vt:variant>
        <vt:lpwstr>_Toc265743818</vt:lpwstr>
      </vt:variant>
      <vt:variant>
        <vt:i4>1310779</vt:i4>
      </vt:variant>
      <vt:variant>
        <vt:i4>557</vt:i4>
      </vt:variant>
      <vt:variant>
        <vt:i4>0</vt:i4>
      </vt:variant>
      <vt:variant>
        <vt:i4>5</vt:i4>
      </vt:variant>
      <vt:variant>
        <vt:lpwstr/>
      </vt:variant>
      <vt:variant>
        <vt:lpwstr>_Toc265743817</vt:lpwstr>
      </vt:variant>
      <vt:variant>
        <vt:i4>1310779</vt:i4>
      </vt:variant>
      <vt:variant>
        <vt:i4>551</vt:i4>
      </vt:variant>
      <vt:variant>
        <vt:i4>0</vt:i4>
      </vt:variant>
      <vt:variant>
        <vt:i4>5</vt:i4>
      </vt:variant>
      <vt:variant>
        <vt:lpwstr/>
      </vt:variant>
      <vt:variant>
        <vt:lpwstr>_Toc265743813</vt:lpwstr>
      </vt:variant>
      <vt:variant>
        <vt:i4>1310779</vt:i4>
      </vt:variant>
      <vt:variant>
        <vt:i4>548</vt:i4>
      </vt:variant>
      <vt:variant>
        <vt:i4>0</vt:i4>
      </vt:variant>
      <vt:variant>
        <vt:i4>5</vt:i4>
      </vt:variant>
      <vt:variant>
        <vt:lpwstr/>
      </vt:variant>
      <vt:variant>
        <vt:lpwstr>_Toc265743812</vt:lpwstr>
      </vt:variant>
      <vt:variant>
        <vt:i4>1310779</vt:i4>
      </vt:variant>
      <vt:variant>
        <vt:i4>545</vt:i4>
      </vt:variant>
      <vt:variant>
        <vt:i4>0</vt:i4>
      </vt:variant>
      <vt:variant>
        <vt:i4>5</vt:i4>
      </vt:variant>
      <vt:variant>
        <vt:lpwstr/>
      </vt:variant>
      <vt:variant>
        <vt:lpwstr>_Toc265743811</vt:lpwstr>
      </vt:variant>
      <vt:variant>
        <vt:i4>1310779</vt:i4>
      </vt:variant>
      <vt:variant>
        <vt:i4>542</vt:i4>
      </vt:variant>
      <vt:variant>
        <vt:i4>0</vt:i4>
      </vt:variant>
      <vt:variant>
        <vt:i4>5</vt:i4>
      </vt:variant>
      <vt:variant>
        <vt:lpwstr/>
      </vt:variant>
      <vt:variant>
        <vt:lpwstr>_Toc265743810</vt:lpwstr>
      </vt:variant>
      <vt:variant>
        <vt:i4>1376315</vt:i4>
      </vt:variant>
      <vt:variant>
        <vt:i4>539</vt:i4>
      </vt:variant>
      <vt:variant>
        <vt:i4>0</vt:i4>
      </vt:variant>
      <vt:variant>
        <vt:i4>5</vt:i4>
      </vt:variant>
      <vt:variant>
        <vt:lpwstr/>
      </vt:variant>
      <vt:variant>
        <vt:lpwstr>_Toc265743809</vt:lpwstr>
      </vt:variant>
      <vt:variant>
        <vt:i4>1376315</vt:i4>
      </vt:variant>
      <vt:variant>
        <vt:i4>536</vt:i4>
      </vt:variant>
      <vt:variant>
        <vt:i4>0</vt:i4>
      </vt:variant>
      <vt:variant>
        <vt:i4>5</vt:i4>
      </vt:variant>
      <vt:variant>
        <vt:lpwstr/>
      </vt:variant>
      <vt:variant>
        <vt:lpwstr>_Toc265743808</vt:lpwstr>
      </vt:variant>
      <vt:variant>
        <vt:i4>1376315</vt:i4>
      </vt:variant>
      <vt:variant>
        <vt:i4>533</vt:i4>
      </vt:variant>
      <vt:variant>
        <vt:i4>0</vt:i4>
      </vt:variant>
      <vt:variant>
        <vt:i4>5</vt:i4>
      </vt:variant>
      <vt:variant>
        <vt:lpwstr/>
      </vt:variant>
      <vt:variant>
        <vt:lpwstr>_Toc265743807</vt:lpwstr>
      </vt:variant>
      <vt:variant>
        <vt:i4>1376315</vt:i4>
      </vt:variant>
      <vt:variant>
        <vt:i4>530</vt:i4>
      </vt:variant>
      <vt:variant>
        <vt:i4>0</vt:i4>
      </vt:variant>
      <vt:variant>
        <vt:i4>5</vt:i4>
      </vt:variant>
      <vt:variant>
        <vt:lpwstr/>
      </vt:variant>
      <vt:variant>
        <vt:lpwstr>_Toc265743806</vt:lpwstr>
      </vt:variant>
      <vt:variant>
        <vt:i4>1376315</vt:i4>
      </vt:variant>
      <vt:variant>
        <vt:i4>527</vt:i4>
      </vt:variant>
      <vt:variant>
        <vt:i4>0</vt:i4>
      </vt:variant>
      <vt:variant>
        <vt:i4>5</vt:i4>
      </vt:variant>
      <vt:variant>
        <vt:lpwstr/>
      </vt:variant>
      <vt:variant>
        <vt:lpwstr>_Toc265743805</vt:lpwstr>
      </vt:variant>
      <vt:variant>
        <vt:i4>1441851</vt:i4>
      </vt:variant>
      <vt:variant>
        <vt:i4>518</vt:i4>
      </vt:variant>
      <vt:variant>
        <vt:i4>0</vt:i4>
      </vt:variant>
      <vt:variant>
        <vt:i4>5</vt:i4>
      </vt:variant>
      <vt:variant>
        <vt:lpwstr/>
      </vt:variant>
      <vt:variant>
        <vt:lpwstr>_Toc299976775</vt:lpwstr>
      </vt:variant>
      <vt:variant>
        <vt:i4>1441851</vt:i4>
      </vt:variant>
      <vt:variant>
        <vt:i4>512</vt:i4>
      </vt:variant>
      <vt:variant>
        <vt:i4>0</vt:i4>
      </vt:variant>
      <vt:variant>
        <vt:i4>5</vt:i4>
      </vt:variant>
      <vt:variant>
        <vt:lpwstr/>
      </vt:variant>
      <vt:variant>
        <vt:lpwstr>_Toc299976774</vt:lpwstr>
      </vt:variant>
      <vt:variant>
        <vt:i4>1441851</vt:i4>
      </vt:variant>
      <vt:variant>
        <vt:i4>506</vt:i4>
      </vt:variant>
      <vt:variant>
        <vt:i4>0</vt:i4>
      </vt:variant>
      <vt:variant>
        <vt:i4>5</vt:i4>
      </vt:variant>
      <vt:variant>
        <vt:lpwstr/>
      </vt:variant>
      <vt:variant>
        <vt:lpwstr>_Toc299976773</vt:lpwstr>
      </vt:variant>
      <vt:variant>
        <vt:i4>1441851</vt:i4>
      </vt:variant>
      <vt:variant>
        <vt:i4>500</vt:i4>
      </vt:variant>
      <vt:variant>
        <vt:i4>0</vt:i4>
      </vt:variant>
      <vt:variant>
        <vt:i4>5</vt:i4>
      </vt:variant>
      <vt:variant>
        <vt:lpwstr/>
      </vt:variant>
      <vt:variant>
        <vt:lpwstr>_Toc299976772</vt:lpwstr>
      </vt:variant>
      <vt:variant>
        <vt:i4>1441851</vt:i4>
      </vt:variant>
      <vt:variant>
        <vt:i4>494</vt:i4>
      </vt:variant>
      <vt:variant>
        <vt:i4>0</vt:i4>
      </vt:variant>
      <vt:variant>
        <vt:i4>5</vt:i4>
      </vt:variant>
      <vt:variant>
        <vt:lpwstr/>
      </vt:variant>
      <vt:variant>
        <vt:lpwstr>_Toc299976771</vt:lpwstr>
      </vt:variant>
      <vt:variant>
        <vt:i4>1441851</vt:i4>
      </vt:variant>
      <vt:variant>
        <vt:i4>488</vt:i4>
      </vt:variant>
      <vt:variant>
        <vt:i4>0</vt:i4>
      </vt:variant>
      <vt:variant>
        <vt:i4>5</vt:i4>
      </vt:variant>
      <vt:variant>
        <vt:lpwstr/>
      </vt:variant>
      <vt:variant>
        <vt:lpwstr>_Toc299976770</vt:lpwstr>
      </vt:variant>
      <vt:variant>
        <vt:i4>1507387</vt:i4>
      </vt:variant>
      <vt:variant>
        <vt:i4>482</vt:i4>
      </vt:variant>
      <vt:variant>
        <vt:i4>0</vt:i4>
      </vt:variant>
      <vt:variant>
        <vt:i4>5</vt:i4>
      </vt:variant>
      <vt:variant>
        <vt:lpwstr/>
      </vt:variant>
      <vt:variant>
        <vt:lpwstr>_Toc299976769</vt:lpwstr>
      </vt:variant>
      <vt:variant>
        <vt:i4>1507387</vt:i4>
      </vt:variant>
      <vt:variant>
        <vt:i4>476</vt:i4>
      </vt:variant>
      <vt:variant>
        <vt:i4>0</vt:i4>
      </vt:variant>
      <vt:variant>
        <vt:i4>5</vt:i4>
      </vt:variant>
      <vt:variant>
        <vt:lpwstr/>
      </vt:variant>
      <vt:variant>
        <vt:lpwstr>_Toc299976768</vt:lpwstr>
      </vt:variant>
      <vt:variant>
        <vt:i4>1048634</vt:i4>
      </vt:variant>
      <vt:variant>
        <vt:i4>467</vt:i4>
      </vt:variant>
      <vt:variant>
        <vt:i4>0</vt:i4>
      </vt:variant>
      <vt:variant>
        <vt:i4>5</vt:i4>
      </vt:variant>
      <vt:variant>
        <vt:lpwstr/>
      </vt:variant>
      <vt:variant>
        <vt:lpwstr>_Toc299976613</vt:lpwstr>
      </vt:variant>
      <vt:variant>
        <vt:i4>1048634</vt:i4>
      </vt:variant>
      <vt:variant>
        <vt:i4>458</vt:i4>
      </vt:variant>
      <vt:variant>
        <vt:i4>0</vt:i4>
      </vt:variant>
      <vt:variant>
        <vt:i4>5</vt:i4>
      </vt:variant>
      <vt:variant>
        <vt:lpwstr/>
      </vt:variant>
      <vt:variant>
        <vt:lpwstr>_Toc299976612</vt:lpwstr>
      </vt:variant>
      <vt:variant>
        <vt:i4>1048634</vt:i4>
      </vt:variant>
      <vt:variant>
        <vt:i4>452</vt:i4>
      </vt:variant>
      <vt:variant>
        <vt:i4>0</vt:i4>
      </vt:variant>
      <vt:variant>
        <vt:i4>5</vt:i4>
      </vt:variant>
      <vt:variant>
        <vt:lpwstr/>
      </vt:variant>
      <vt:variant>
        <vt:lpwstr>_Toc299976611</vt:lpwstr>
      </vt:variant>
      <vt:variant>
        <vt:i4>1048634</vt:i4>
      </vt:variant>
      <vt:variant>
        <vt:i4>446</vt:i4>
      </vt:variant>
      <vt:variant>
        <vt:i4>0</vt:i4>
      </vt:variant>
      <vt:variant>
        <vt:i4>5</vt:i4>
      </vt:variant>
      <vt:variant>
        <vt:lpwstr/>
      </vt:variant>
      <vt:variant>
        <vt:lpwstr>_Toc299976610</vt:lpwstr>
      </vt:variant>
      <vt:variant>
        <vt:i4>1114170</vt:i4>
      </vt:variant>
      <vt:variant>
        <vt:i4>440</vt:i4>
      </vt:variant>
      <vt:variant>
        <vt:i4>0</vt:i4>
      </vt:variant>
      <vt:variant>
        <vt:i4>5</vt:i4>
      </vt:variant>
      <vt:variant>
        <vt:lpwstr/>
      </vt:variant>
      <vt:variant>
        <vt:lpwstr>_Toc299976609</vt:lpwstr>
      </vt:variant>
      <vt:variant>
        <vt:i4>1114170</vt:i4>
      </vt:variant>
      <vt:variant>
        <vt:i4>434</vt:i4>
      </vt:variant>
      <vt:variant>
        <vt:i4>0</vt:i4>
      </vt:variant>
      <vt:variant>
        <vt:i4>5</vt:i4>
      </vt:variant>
      <vt:variant>
        <vt:lpwstr/>
      </vt:variant>
      <vt:variant>
        <vt:lpwstr>_Toc299976608</vt:lpwstr>
      </vt:variant>
      <vt:variant>
        <vt:i4>1114170</vt:i4>
      </vt:variant>
      <vt:variant>
        <vt:i4>428</vt:i4>
      </vt:variant>
      <vt:variant>
        <vt:i4>0</vt:i4>
      </vt:variant>
      <vt:variant>
        <vt:i4>5</vt:i4>
      </vt:variant>
      <vt:variant>
        <vt:lpwstr/>
      </vt:variant>
      <vt:variant>
        <vt:lpwstr>_Toc299976607</vt:lpwstr>
      </vt:variant>
      <vt:variant>
        <vt:i4>1114170</vt:i4>
      </vt:variant>
      <vt:variant>
        <vt:i4>422</vt:i4>
      </vt:variant>
      <vt:variant>
        <vt:i4>0</vt:i4>
      </vt:variant>
      <vt:variant>
        <vt:i4>5</vt:i4>
      </vt:variant>
      <vt:variant>
        <vt:lpwstr/>
      </vt:variant>
      <vt:variant>
        <vt:lpwstr>_Toc299976606</vt:lpwstr>
      </vt:variant>
      <vt:variant>
        <vt:i4>1114170</vt:i4>
      </vt:variant>
      <vt:variant>
        <vt:i4>416</vt:i4>
      </vt:variant>
      <vt:variant>
        <vt:i4>0</vt:i4>
      </vt:variant>
      <vt:variant>
        <vt:i4>5</vt:i4>
      </vt:variant>
      <vt:variant>
        <vt:lpwstr/>
      </vt:variant>
      <vt:variant>
        <vt:lpwstr>_Toc299976605</vt:lpwstr>
      </vt:variant>
      <vt:variant>
        <vt:i4>1114170</vt:i4>
      </vt:variant>
      <vt:variant>
        <vt:i4>410</vt:i4>
      </vt:variant>
      <vt:variant>
        <vt:i4>0</vt:i4>
      </vt:variant>
      <vt:variant>
        <vt:i4>5</vt:i4>
      </vt:variant>
      <vt:variant>
        <vt:lpwstr/>
      </vt:variant>
      <vt:variant>
        <vt:lpwstr>_Toc299976604</vt:lpwstr>
      </vt:variant>
      <vt:variant>
        <vt:i4>1114170</vt:i4>
      </vt:variant>
      <vt:variant>
        <vt:i4>404</vt:i4>
      </vt:variant>
      <vt:variant>
        <vt:i4>0</vt:i4>
      </vt:variant>
      <vt:variant>
        <vt:i4>5</vt:i4>
      </vt:variant>
      <vt:variant>
        <vt:lpwstr/>
      </vt:variant>
      <vt:variant>
        <vt:lpwstr>_Toc299976603</vt:lpwstr>
      </vt:variant>
      <vt:variant>
        <vt:i4>1114170</vt:i4>
      </vt:variant>
      <vt:variant>
        <vt:i4>398</vt:i4>
      </vt:variant>
      <vt:variant>
        <vt:i4>0</vt:i4>
      </vt:variant>
      <vt:variant>
        <vt:i4>5</vt:i4>
      </vt:variant>
      <vt:variant>
        <vt:lpwstr/>
      </vt:variant>
      <vt:variant>
        <vt:lpwstr>_Toc299976602</vt:lpwstr>
      </vt:variant>
      <vt:variant>
        <vt:i4>1114170</vt:i4>
      </vt:variant>
      <vt:variant>
        <vt:i4>392</vt:i4>
      </vt:variant>
      <vt:variant>
        <vt:i4>0</vt:i4>
      </vt:variant>
      <vt:variant>
        <vt:i4>5</vt:i4>
      </vt:variant>
      <vt:variant>
        <vt:lpwstr/>
      </vt:variant>
      <vt:variant>
        <vt:lpwstr>_Toc299976601</vt:lpwstr>
      </vt:variant>
      <vt:variant>
        <vt:i4>1114170</vt:i4>
      </vt:variant>
      <vt:variant>
        <vt:i4>386</vt:i4>
      </vt:variant>
      <vt:variant>
        <vt:i4>0</vt:i4>
      </vt:variant>
      <vt:variant>
        <vt:i4>5</vt:i4>
      </vt:variant>
      <vt:variant>
        <vt:lpwstr/>
      </vt:variant>
      <vt:variant>
        <vt:lpwstr>_Toc299976600</vt:lpwstr>
      </vt:variant>
      <vt:variant>
        <vt:i4>1572921</vt:i4>
      </vt:variant>
      <vt:variant>
        <vt:i4>380</vt:i4>
      </vt:variant>
      <vt:variant>
        <vt:i4>0</vt:i4>
      </vt:variant>
      <vt:variant>
        <vt:i4>5</vt:i4>
      </vt:variant>
      <vt:variant>
        <vt:lpwstr/>
      </vt:variant>
      <vt:variant>
        <vt:lpwstr>_Toc299976599</vt:lpwstr>
      </vt:variant>
      <vt:variant>
        <vt:i4>1572921</vt:i4>
      </vt:variant>
      <vt:variant>
        <vt:i4>374</vt:i4>
      </vt:variant>
      <vt:variant>
        <vt:i4>0</vt:i4>
      </vt:variant>
      <vt:variant>
        <vt:i4>5</vt:i4>
      </vt:variant>
      <vt:variant>
        <vt:lpwstr/>
      </vt:variant>
      <vt:variant>
        <vt:lpwstr>_Toc299976598</vt:lpwstr>
      </vt:variant>
      <vt:variant>
        <vt:i4>1572921</vt:i4>
      </vt:variant>
      <vt:variant>
        <vt:i4>368</vt:i4>
      </vt:variant>
      <vt:variant>
        <vt:i4>0</vt:i4>
      </vt:variant>
      <vt:variant>
        <vt:i4>5</vt:i4>
      </vt:variant>
      <vt:variant>
        <vt:lpwstr/>
      </vt:variant>
      <vt:variant>
        <vt:lpwstr>_Toc299976597</vt:lpwstr>
      </vt:variant>
      <vt:variant>
        <vt:i4>1572921</vt:i4>
      </vt:variant>
      <vt:variant>
        <vt:i4>362</vt:i4>
      </vt:variant>
      <vt:variant>
        <vt:i4>0</vt:i4>
      </vt:variant>
      <vt:variant>
        <vt:i4>5</vt:i4>
      </vt:variant>
      <vt:variant>
        <vt:lpwstr/>
      </vt:variant>
      <vt:variant>
        <vt:lpwstr>_Toc299976596</vt:lpwstr>
      </vt:variant>
      <vt:variant>
        <vt:i4>1572921</vt:i4>
      </vt:variant>
      <vt:variant>
        <vt:i4>356</vt:i4>
      </vt:variant>
      <vt:variant>
        <vt:i4>0</vt:i4>
      </vt:variant>
      <vt:variant>
        <vt:i4>5</vt:i4>
      </vt:variant>
      <vt:variant>
        <vt:lpwstr/>
      </vt:variant>
      <vt:variant>
        <vt:lpwstr>_Toc299976595</vt:lpwstr>
      </vt:variant>
      <vt:variant>
        <vt:i4>1572921</vt:i4>
      </vt:variant>
      <vt:variant>
        <vt:i4>350</vt:i4>
      </vt:variant>
      <vt:variant>
        <vt:i4>0</vt:i4>
      </vt:variant>
      <vt:variant>
        <vt:i4>5</vt:i4>
      </vt:variant>
      <vt:variant>
        <vt:lpwstr/>
      </vt:variant>
      <vt:variant>
        <vt:lpwstr>_Toc299976594</vt:lpwstr>
      </vt:variant>
      <vt:variant>
        <vt:i4>1572921</vt:i4>
      </vt:variant>
      <vt:variant>
        <vt:i4>344</vt:i4>
      </vt:variant>
      <vt:variant>
        <vt:i4>0</vt:i4>
      </vt:variant>
      <vt:variant>
        <vt:i4>5</vt:i4>
      </vt:variant>
      <vt:variant>
        <vt:lpwstr/>
      </vt:variant>
      <vt:variant>
        <vt:lpwstr>_Toc299976593</vt:lpwstr>
      </vt:variant>
      <vt:variant>
        <vt:i4>1572921</vt:i4>
      </vt:variant>
      <vt:variant>
        <vt:i4>338</vt:i4>
      </vt:variant>
      <vt:variant>
        <vt:i4>0</vt:i4>
      </vt:variant>
      <vt:variant>
        <vt:i4>5</vt:i4>
      </vt:variant>
      <vt:variant>
        <vt:lpwstr/>
      </vt:variant>
      <vt:variant>
        <vt:lpwstr>_Toc299976592</vt:lpwstr>
      </vt:variant>
      <vt:variant>
        <vt:i4>1572921</vt:i4>
      </vt:variant>
      <vt:variant>
        <vt:i4>332</vt:i4>
      </vt:variant>
      <vt:variant>
        <vt:i4>0</vt:i4>
      </vt:variant>
      <vt:variant>
        <vt:i4>5</vt:i4>
      </vt:variant>
      <vt:variant>
        <vt:lpwstr/>
      </vt:variant>
      <vt:variant>
        <vt:lpwstr>_Toc299976591</vt:lpwstr>
      </vt:variant>
      <vt:variant>
        <vt:i4>1572921</vt:i4>
      </vt:variant>
      <vt:variant>
        <vt:i4>326</vt:i4>
      </vt:variant>
      <vt:variant>
        <vt:i4>0</vt:i4>
      </vt:variant>
      <vt:variant>
        <vt:i4>5</vt:i4>
      </vt:variant>
      <vt:variant>
        <vt:lpwstr/>
      </vt:variant>
      <vt:variant>
        <vt:lpwstr>_Toc299976590</vt:lpwstr>
      </vt:variant>
      <vt:variant>
        <vt:i4>1638457</vt:i4>
      </vt:variant>
      <vt:variant>
        <vt:i4>320</vt:i4>
      </vt:variant>
      <vt:variant>
        <vt:i4>0</vt:i4>
      </vt:variant>
      <vt:variant>
        <vt:i4>5</vt:i4>
      </vt:variant>
      <vt:variant>
        <vt:lpwstr/>
      </vt:variant>
      <vt:variant>
        <vt:lpwstr>_Toc299976589</vt:lpwstr>
      </vt:variant>
      <vt:variant>
        <vt:i4>1638457</vt:i4>
      </vt:variant>
      <vt:variant>
        <vt:i4>314</vt:i4>
      </vt:variant>
      <vt:variant>
        <vt:i4>0</vt:i4>
      </vt:variant>
      <vt:variant>
        <vt:i4>5</vt:i4>
      </vt:variant>
      <vt:variant>
        <vt:lpwstr/>
      </vt:variant>
      <vt:variant>
        <vt:lpwstr>_Toc299976588</vt:lpwstr>
      </vt:variant>
      <vt:variant>
        <vt:i4>1638457</vt:i4>
      </vt:variant>
      <vt:variant>
        <vt:i4>308</vt:i4>
      </vt:variant>
      <vt:variant>
        <vt:i4>0</vt:i4>
      </vt:variant>
      <vt:variant>
        <vt:i4>5</vt:i4>
      </vt:variant>
      <vt:variant>
        <vt:lpwstr/>
      </vt:variant>
      <vt:variant>
        <vt:lpwstr>_Toc299976587</vt:lpwstr>
      </vt:variant>
      <vt:variant>
        <vt:i4>1638457</vt:i4>
      </vt:variant>
      <vt:variant>
        <vt:i4>302</vt:i4>
      </vt:variant>
      <vt:variant>
        <vt:i4>0</vt:i4>
      </vt:variant>
      <vt:variant>
        <vt:i4>5</vt:i4>
      </vt:variant>
      <vt:variant>
        <vt:lpwstr/>
      </vt:variant>
      <vt:variant>
        <vt:lpwstr>_Toc299976586</vt:lpwstr>
      </vt:variant>
      <vt:variant>
        <vt:i4>1638457</vt:i4>
      </vt:variant>
      <vt:variant>
        <vt:i4>296</vt:i4>
      </vt:variant>
      <vt:variant>
        <vt:i4>0</vt:i4>
      </vt:variant>
      <vt:variant>
        <vt:i4>5</vt:i4>
      </vt:variant>
      <vt:variant>
        <vt:lpwstr/>
      </vt:variant>
      <vt:variant>
        <vt:lpwstr>_Toc299976585</vt:lpwstr>
      </vt:variant>
      <vt:variant>
        <vt:i4>1638457</vt:i4>
      </vt:variant>
      <vt:variant>
        <vt:i4>290</vt:i4>
      </vt:variant>
      <vt:variant>
        <vt:i4>0</vt:i4>
      </vt:variant>
      <vt:variant>
        <vt:i4>5</vt:i4>
      </vt:variant>
      <vt:variant>
        <vt:lpwstr/>
      </vt:variant>
      <vt:variant>
        <vt:lpwstr>_Toc299976584</vt:lpwstr>
      </vt:variant>
      <vt:variant>
        <vt:i4>1638457</vt:i4>
      </vt:variant>
      <vt:variant>
        <vt:i4>284</vt:i4>
      </vt:variant>
      <vt:variant>
        <vt:i4>0</vt:i4>
      </vt:variant>
      <vt:variant>
        <vt:i4>5</vt:i4>
      </vt:variant>
      <vt:variant>
        <vt:lpwstr/>
      </vt:variant>
      <vt:variant>
        <vt:lpwstr>_Toc299976583</vt:lpwstr>
      </vt:variant>
      <vt:variant>
        <vt:i4>1638457</vt:i4>
      </vt:variant>
      <vt:variant>
        <vt:i4>278</vt:i4>
      </vt:variant>
      <vt:variant>
        <vt:i4>0</vt:i4>
      </vt:variant>
      <vt:variant>
        <vt:i4>5</vt:i4>
      </vt:variant>
      <vt:variant>
        <vt:lpwstr/>
      </vt:variant>
      <vt:variant>
        <vt:lpwstr>_Toc299976582</vt:lpwstr>
      </vt:variant>
      <vt:variant>
        <vt:i4>1638457</vt:i4>
      </vt:variant>
      <vt:variant>
        <vt:i4>272</vt:i4>
      </vt:variant>
      <vt:variant>
        <vt:i4>0</vt:i4>
      </vt:variant>
      <vt:variant>
        <vt:i4>5</vt:i4>
      </vt:variant>
      <vt:variant>
        <vt:lpwstr/>
      </vt:variant>
      <vt:variant>
        <vt:lpwstr>_Toc299976581</vt:lpwstr>
      </vt:variant>
      <vt:variant>
        <vt:i4>1638457</vt:i4>
      </vt:variant>
      <vt:variant>
        <vt:i4>266</vt:i4>
      </vt:variant>
      <vt:variant>
        <vt:i4>0</vt:i4>
      </vt:variant>
      <vt:variant>
        <vt:i4>5</vt:i4>
      </vt:variant>
      <vt:variant>
        <vt:lpwstr/>
      </vt:variant>
      <vt:variant>
        <vt:lpwstr>_Toc299976580</vt:lpwstr>
      </vt:variant>
      <vt:variant>
        <vt:i4>1441849</vt:i4>
      </vt:variant>
      <vt:variant>
        <vt:i4>260</vt:i4>
      </vt:variant>
      <vt:variant>
        <vt:i4>0</vt:i4>
      </vt:variant>
      <vt:variant>
        <vt:i4>5</vt:i4>
      </vt:variant>
      <vt:variant>
        <vt:lpwstr/>
      </vt:variant>
      <vt:variant>
        <vt:lpwstr>_Toc299976579</vt:lpwstr>
      </vt:variant>
      <vt:variant>
        <vt:i4>1441849</vt:i4>
      </vt:variant>
      <vt:variant>
        <vt:i4>254</vt:i4>
      </vt:variant>
      <vt:variant>
        <vt:i4>0</vt:i4>
      </vt:variant>
      <vt:variant>
        <vt:i4>5</vt:i4>
      </vt:variant>
      <vt:variant>
        <vt:lpwstr/>
      </vt:variant>
      <vt:variant>
        <vt:lpwstr>_Toc299976578</vt:lpwstr>
      </vt:variant>
      <vt:variant>
        <vt:i4>1441849</vt:i4>
      </vt:variant>
      <vt:variant>
        <vt:i4>248</vt:i4>
      </vt:variant>
      <vt:variant>
        <vt:i4>0</vt:i4>
      </vt:variant>
      <vt:variant>
        <vt:i4>5</vt:i4>
      </vt:variant>
      <vt:variant>
        <vt:lpwstr/>
      </vt:variant>
      <vt:variant>
        <vt:lpwstr>_Toc299976577</vt:lpwstr>
      </vt:variant>
      <vt:variant>
        <vt:i4>1441849</vt:i4>
      </vt:variant>
      <vt:variant>
        <vt:i4>242</vt:i4>
      </vt:variant>
      <vt:variant>
        <vt:i4>0</vt:i4>
      </vt:variant>
      <vt:variant>
        <vt:i4>5</vt:i4>
      </vt:variant>
      <vt:variant>
        <vt:lpwstr/>
      </vt:variant>
      <vt:variant>
        <vt:lpwstr>_Toc299976576</vt:lpwstr>
      </vt:variant>
      <vt:variant>
        <vt:i4>1441849</vt:i4>
      </vt:variant>
      <vt:variant>
        <vt:i4>236</vt:i4>
      </vt:variant>
      <vt:variant>
        <vt:i4>0</vt:i4>
      </vt:variant>
      <vt:variant>
        <vt:i4>5</vt:i4>
      </vt:variant>
      <vt:variant>
        <vt:lpwstr/>
      </vt:variant>
      <vt:variant>
        <vt:lpwstr>_Toc299976575</vt:lpwstr>
      </vt:variant>
      <vt:variant>
        <vt:i4>1441849</vt:i4>
      </vt:variant>
      <vt:variant>
        <vt:i4>230</vt:i4>
      </vt:variant>
      <vt:variant>
        <vt:i4>0</vt:i4>
      </vt:variant>
      <vt:variant>
        <vt:i4>5</vt:i4>
      </vt:variant>
      <vt:variant>
        <vt:lpwstr/>
      </vt:variant>
      <vt:variant>
        <vt:lpwstr>_Toc299976574</vt:lpwstr>
      </vt:variant>
      <vt:variant>
        <vt:i4>1441849</vt:i4>
      </vt:variant>
      <vt:variant>
        <vt:i4>224</vt:i4>
      </vt:variant>
      <vt:variant>
        <vt:i4>0</vt:i4>
      </vt:variant>
      <vt:variant>
        <vt:i4>5</vt:i4>
      </vt:variant>
      <vt:variant>
        <vt:lpwstr/>
      </vt:variant>
      <vt:variant>
        <vt:lpwstr>_Toc299976573</vt:lpwstr>
      </vt:variant>
      <vt:variant>
        <vt:i4>1441849</vt:i4>
      </vt:variant>
      <vt:variant>
        <vt:i4>218</vt:i4>
      </vt:variant>
      <vt:variant>
        <vt:i4>0</vt:i4>
      </vt:variant>
      <vt:variant>
        <vt:i4>5</vt:i4>
      </vt:variant>
      <vt:variant>
        <vt:lpwstr/>
      </vt:variant>
      <vt:variant>
        <vt:lpwstr>_Toc299976572</vt:lpwstr>
      </vt:variant>
      <vt:variant>
        <vt:i4>1441849</vt:i4>
      </vt:variant>
      <vt:variant>
        <vt:i4>212</vt:i4>
      </vt:variant>
      <vt:variant>
        <vt:i4>0</vt:i4>
      </vt:variant>
      <vt:variant>
        <vt:i4>5</vt:i4>
      </vt:variant>
      <vt:variant>
        <vt:lpwstr/>
      </vt:variant>
      <vt:variant>
        <vt:lpwstr>_Toc299976571</vt:lpwstr>
      </vt:variant>
      <vt:variant>
        <vt:i4>1441849</vt:i4>
      </vt:variant>
      <vt:variant>
        <vt:i4>206</vt:i4>
      </vt:variant>
      <vt:variant>
        <vt:i4>0</vt:i4>
      </vt:variant>
      <vt:variant>
        <vt:i4>5</vt:i4>
      </vt:variant>
      <vt:variant>
        <vt:lpwstr/>
      </vt:variant>
      <vt:variant>
        <vt:lpwstr>_Toc299976570</vt:lpwstr>
      </vt:variant>
      <vt:variant>
        <vt:i4>1507385</vt:i4>
      </vt:variant>
      <vt:variant>
        <vt:i4>200</vt:i4>
      </vt:variant>
      <vt:variant>
        <vt:i4>0</vt:i4>
      </vt:variant>
      <vt:variant>
        <vt:i4>5</vt:i4>
      </vt:variant>
      <vt:variant>
        <vt:lpwstr/>
      </vt:variant>
      <vt:variant>
        <vt:lpwstr>_Toc299976569</vt:lpwstr>
      </vt:variant>
      <vt:variant>
        <vt:i4>1507385</vt:i4>
      </vt:variant>
      <vt:variant>
        <vt:i4>194</vt:i4>
      </vt:variant>
      <vt:variant>
        <vt:i4>0</vt:i4>
      </vt:variant>
      <vt:variant>
        <vt:i4>5</vt:i4>
      </vt:variant>
      <vt:variant>
        <vt:lpwstr/>
      </vt:variant>
      <vt:variant>
        <vt:lpwstr>_Toc299976568</vt:lpwstr>
      </vt:variant>
      <vt:variant>
        <vt:i4>1507385</vt:i4>
      </vt:variant>
      <vt:variant>
        <vt:i4>188</vt:i4>
      </vt:variant>
      <vt:variant>
        <vt:i4>0</vt:i4>
      </vt:variant>
      <vt:variant>
        <vt:i4>5</vt:i4>
      </vt:variant>
      <vt:variant>
        <vt:lpwstr/>
      </vt:variant>
      <vt:variant>
        <vt:lpwstr>_Toc299976567</vt:lpwstr>
      </vt:variant>
      <vt:variant>
        <vt:i4>1507385</vt:i4>
      </vt:variant>
      <vt:variant>
        <vt:i4>182</vt:i4>
      </vt:variant>
      <vt:variant>
        <vt:i4>0</vt:i4>
      </vt:variant>
      <vt:variant>
        <vt:i4>5</vt:i4>
      </vt:variant>
      <vt:variant>
        <vt:lpwstr/>
      </vt:variant>
      <vt:variant>
        <vt:lpwstr>_Toc299976566</vt:lpwstr>
      </vt:variant>
      <vt:variant>
        <vt:i4>1507385</vt:i4>
      </vt:variant>
      <vt:variant>
        <vt:i4>176</vt:i4>
      </vt:variant>
      <vt:variant>
        <vt:i4>0</vt:i4>
      </vt:variant>
      <vt:variant>
        <vt:i4>5</vt:i4>
      </vt:variant>
      <vt:variant>
        <vt:lpwstr/>
      </vt:variant>
      <vt:variant>
        <vt:lpwstr>_Toc299976565</vt:lpwstr>
      </vt:variant>
      <vt:variant>
        <vt:i4>1507385</vt:i4>
      </vt:variant>
      <vt:variant>
        <vt:i4>170</vt:i4>
      </vt:variant>
      <vt:variant>
        <vt:i4>0</vt:i4>
      </vt:variant>
      <vt:variant>
        <vt:i4>5</vt:i4>
      </vt:variant>
      <vt:variant>
        <vt:lpwstr/>
      </vt:variant>
      <vt:variant>
        <vt:lpwstr>_Toc299976564</vt:lpwstr>
      </vt:variant>
      <vt:variant>
        <vt:i4>1507385</vt:i4>
      </vt:variant>
      <vt:variant>
        <vt:i4>164</vt:i4>
      </vt:variant>
      <vt:variant>
        <vt:i4>0</vt:i4>
      </vt:variant>
      <vt:variant>
        <vt:i4>5</vt:i4>
      </vt:variant>
      <vt:variant>
        <vt:lpwstr/>
      </vt:variant>
      <vt:variant>
        <vt:lpwstr>_Toc299976563</vt:lpwstr>
      </vt:variant>
      <vt:variant>
        <vt:i4>1507385</vt:i4>
      </vt:variant>
      <vt:variant>
        <vt:i4>158</vt:i4>
      </vt:variant>
      <vt:variant>
        <vt:i4>0</vt:i4>
      </vt:variant>
      <vt:variant>
        <vt:i4>5</vt:i4>
      </vt:variant>
      <vt:variant>
        <vt:lpwstr/>
      </vt:variant>
      <vt:variant>
        <vt:lpwstr>_Toc299976562</vt:lpwstr>
      </vt:variant>
      <vt:variant>
        <vt:i4>1507385</vt:i4>
      </vt:variant>
      <vt:variant>
        <vt:i4>152</vt:i4>
      </vt:variant>
      <vt:variant>
        <vt:i4>0</vt:i4>
      </vt:variant>
      <vt:variant>
        <vt:i4>5</vt:i4>
      </vt:variant>
      <vt:variant>
        <vt:lpwstr/>
      </vt:variant>
      <vt:variant>
        <vt:lpwstr>_Toc299976561</vt:lpwstr>
      </vt:variant>
      <vt:variant>
        <vt:i4>1507385</vt:i4>
      </vt:variant>
      <vt:variant>
        <vt:i4>146</vt:i4>
      </vt:variant>
      <vt:variant>
        <vt:i4>0</vt:i4>
      </vt:variant>
      <vt:variant>
        <vt:i4>5</vt:i4>
      </vt:variant>
      <vt:variant>
        <vt:lpwstr/>
      </vt:variant>
      <vt:variant>
        <vt:lpwstr>_Toc299976560</vt:lpwstr>
      </vt:variant>
      <vt:variant>
        <vt:i4>1310777</vt:i4>
      </vt:variant>
      <vt:variant>
        <vt:i4>140</vt:i4>
      </vt:variant>
      <vt:variant>
        <vt:i4>0</vt:i4>
      </vt:variant>
      <vt:variant>
        <vt:i4>5</vt:i4>
      </vt:variant>
      <vt:variant>
        <vt:lpwstr/>
      </vt:variant>
      <vt:variant>
        <vt:lpwstr>_Toc299976559</vt:lpwstr>
      </vt:variant>
      <vt:variant>
        <vt:i4>1310777</vt:i4>
      </vt:variant>
      <vt:variant>
        <vt:i4>134</vt:i4>
      </vt:variant>
      <vt:variant>
        <vt:i4>0</vt:i4>
      </vt:variant>
      <vt:variant>
        <vt:i4>5</vt:i4>
      </vt:variant>
      <vt:variant>
        <vt:lpwstr/>
      </vt:variant>
      <vt:variant>
        <vt:lpwstr>_Toc299976558</vt:lpwstr>
      </vt:variant>
      <vt:variant>
        <vt:i4>1310777</vt:i4>
      </vt:variant>
      <vt:variant>
        <vt:i4>128</vt:i4>
      </vt:variant>
      <vt:variant>
        <vt:i4>0</vt:i4>
      </vt:variant>
      <vt:variant>
        <vt:i4>5</vt:i4>
      </vt:variant>
      <vt:variant>
        <vt:lpwstr/>
      </vt:variant>
      <vt:variant>
        <vt:lpwstr>_Toc299976557</vt:lpwstr>
      </vt:variant>
      <vt:variant>
        <vt:i4>1310777</vt:i4>
      </vt:variant>
      <vt:variant>
        <vt:i4>122</vt:i4>
      </vt:variant>
      <vt:variant>
        <vt:i4>0</vt:i4>
      </vt:variant>
      <vt:variant>
        <vt:i4>5</vt:i4>
      </vt:variant>
      <vt:variant>
        <vt:lpwstr/>
      </vt:variant>
      <vt:variant>
        <vt:lpwstr>_Toc299976556</vt:lpwstr>
      </vt:variant>
      <vt:variant>
        <vt:i4>1310777</vt:i4>
      </vt:variant>
      <vt:variant>
        <vt:i4>116</vt:i4>
      </vt:variant>
      <vt:variant>
        <vt:i4>0</vt:i4>
      </vt:variant>
      <vt:variant>
        <vt:i4>5</vt:i4>
      </vt:variant>
      <vt:variant>
        <vt:lpwstr/>
      </vt:variant>
      <vt:variant>
        <vt:lpwstr>_Toc299976555</vt:lpwstr>
      </vt:variant>
      <vt:variant>
        <vt:i4>1310777</vt:i4>
      </vt:variant>
      <vt:variant>
        <vt:i4>110</vt:i4>
      </vt:variant>
      <vt:variant>
        <vt:i4>0</vt:i4>
      </vt:variant>
      <vt:variant>
        <vt:i4>5</vt:i4>
      </vt:variant>
      <vt:variant>
        <vt:lpwstr/>
      </vt:variant>
      <vt:variant>
        <vt:lpwstr>_Toc299976554</vt:lpwstr>
      </vt:variant>
      <vt:variant>
        <vt:i4>1310777</vt:i4>
      </vt:variant>
      <vt:variant>
        <vt:i4>104</vt:i4>
      </vt:variant>
      <vt:variant>
        <vt:i4>0</vt:i4>
      </vt:variant>
      <vt:variant>
        <vt:i4>5</vt:i4>
      </vt:variant>
      <vt:variant>
        <vt:lpwstr/>
      </vt:variant>
      <vt:variant>
        <vt:lpwstr>_Toc299976553</vt:lpwstr>
      </vt:variant>
      <vt:variant>
        <vt:i4>1310777</vt:i4>
      </vt:variant>
      <vt:variant>
        <vt:i4>98</vt:i4>
      </vt:variant>
      <vt:variant>
        <vt:i4>0</vt:i4>
      </vt:variant>
      <vt:variant>
        <vt:i4>5</vt:i4>
      </vt:variant>
      <vt:variant>
        <vt:lpwstr/>
      </vt:variant>
      <vt:variant>
        <vt:lpwstr>_Toc299976552</vt:lpwstr>
      </vt:variant>
      <vt:variant>
        <vt:i4>1310777</vt:i4>
      </vt:variant>
      <vt:variant>
        <vt:i4>92</vt:i4>
      </vt:variant>
      <vt:variant>
        <vt:i4>0</vt:i4>
      </vt:variant>
      <vt:variant>
        <vt:i4>5</vt:i4>
      </vt:variant>
      <vt:variant>
        <vt:lpwstr/>
      </vt:variant>
      <vt:variant>
        <vt:lpwstr>_Toc299976551</vt:lpwstr>
      </vt:variant>
      <vt:variant>
        <vt:i4>1310777</vt:i4>
      </vt:variant>
      <vt:variant>
        <vt:i4>86</vt:i4>
      </vt:variant>
      <vt:variant>
        <vt:i4>0</vt:i4>
      </vt:variant>
      <vt:variant>
        <vt:i4>5</vt:i4>
      </vt:variant>
      <vt:variant>
        <vt:lpwstr/>
      </vt:variant>
      <vt:variant>
        <vt:lpwstr>_Toc299976550</vt:lpwstr>
      </vt:variant>
      <vt:variant>
        <vt:i4>1376313</vt:i4>
      </vt:variant>
      <vt:variant>
        <vt:i4>80</vt:i4>
      </vt:variant>
      <vt:variant>
        <vt:i4>0</vt:i4>
      </vt:variant>
      <vt:variant>
        <vt:i4>5</vt:i4>
      </vt:variant>
      <vt:variant>
        <vt:lpwstr/>
      </vt:variant>
      <vt:variant>
        <vt:lpwstr>_Toc299976549</vt:lpwstr>
      </vt:variant>
      <vt:variant>
        <vt:i4>1376313</vt:i4>
      </vt:variant>
      <vt:variant>
        <vt:i4>74</vt:i4>
      </vt:variant>
      <vt:variant>
        <vt:i4>0</vt:i4>
      </vt:variant>
      <vt:variant>
        <vt:i4>5</vt:i4>
      </vt:variant>
      <vt:variant>
        <vt:lpwstr/>
      </vt:variant>
      <vt:variant>
        <vt:lpwstr>_Toc299976548</vt:lpwstr>
      </vt:variant>
      <vt:variant>
        <vt:i4>1376313</vt:i4>
      </vt:variant>
      <vt:variant>
        <vt:i4>68</vt:i4>
      </vt:variant>
      <vt:variant>
        <vt:i4>0</vt:i4>
      </vt:variant>
      <vt:variant>
        <vt:i4>5</vt:i4>
      </vt:variant>
      <vt:variant>
        <vt:lpwstr/>
      </vt:variant>
      <vt:variant>
        <vt:lpwstr>_Toc299976547</vt:lpwstr>
      </vt:variant>
      <vt:variant>
        <vt:i4>1376313</vt:i4>
      </vt:variant>
      <vt:variant>
        <vt:i4>62</vt:i4>
      </vt:variant>
      <vt:variant>
        <vt:i4>0</vt:i4>
      </vt:variant>
      <vt:variant>
        <vt:i4>5</vt:i4>
      </vt:variant>
      <vt:variant>
        <vt:lpwstr/>
      </vt:variant>
      <vt:variant>
        <vt:lpwstr>_Toc299976546</vt:lpwstr>
      </vt:variant>
      <vt:variant>
        <vt:i4>1376313</vt:i4>
      </vt:variant>
      <vt:variant>
        <vt:i4>56</vt:i4>
      </vt:variant>
      <vt:variant>
        <vt:i4>0</vt:i4>
      </vt:variant>
      <vt:variant>
        <vt:i4>5</vt:i4>
      </vt:variant>
      <vt:variant>
        <vt:lpwstr/>
      </vt:variant>
      <vt:variant>
        <vt:lpwstr>_Toc299976545</vt:lpwstr>
      </vt:variant>
      <vt:variant>
        <vt:i4>1376313</vt:i4>
      </vt:variant>
      <vt:variant>
        <vt:i4>50</vt:i4>
      </vt:variant>
      <vt:variant>
        <vt:i4>0</vt:i4>
      </vt:variant>
      <vt:variant>
        <vt:i4>5</vt:i4>
      </vt:variant>
      <vt:variant>
        <vt:lpwstr/>
      </vt:variant>
      <vt:variant>
        <vt:lpwstr>_Toc299976544</vt:lpwstr>
      </vt:variant>
      <vt:variant>
        <vt:i4>1376313</vt:i4>
      </vt:variant>
      <vt:variant>
        <vt:i4>44</vt:i4>
      </vt:variant>
      <vt:variant>
        <vt:i4>0</vt:i4>
      </vt:variant>
      <vt:variant>
        <vt:i4>5</vt:i4>
      </vt:variant>
      <vt:variant>
        <vt:lpwstr/>
      </vt:variant>
      <vt:variant>
        <vt:lpwstr>_Toc299976543</vt:lpwstr>
      </vt:variant>
      <vt:variant>
        <vt:i4>1376313</vt:i4>
      </vt:variant>
      <vt:variant>
        <vt:i4>38</vt:i4>
      </vt:variant>
      <vt:variant>
        <vt:i4>0</vt:i4>
      </vt:variant>
      <vt:variant>
        <vt:i4>5</vt:i4>
      </vt:variant>
      <vt:variant>
        <vt:lpwstr/>
      </vt:variant>
      <vt:variant>
        <vt:lpwstr>_Toc299976542</vt:lpwstr>
      </vt:variant>
      <vt:variant>
        <vt:i4>1376313</vt:i4>
      </vt:variant>
      <vt:variant>
        <vt:i4>32</vt:i4>
      </vt:variant>
      <vt:variant>
        <vt:i4>0</vt:i4>
      </vt:variant>
      <vt:variant>
        <vt:i4>5</vt:i4>
      </vt:variant>
      <vt:variant>
        <vt:lpwstr/>
      </vt:variant>
      <vt:variant>
        <vt:lpwstr>_Toc299976541</vt:lpwstr>
      </vt:variant>
      <vt:variant>
        <vt:i4>1376313</vt:i4>
      </vt:variant>
      <vt:variant>
        <vt:i4>26</vt:i4>
      </vt:variant>
      <vt:variant>
        <vt:i4>0</vt:i4>
      </vt:variant>
      <vt:variant>
        <vt:i4>5</vt:i4>
      </vt:variant>
      <vt:variant>
        <vt:lpwstr/>
      </vt:variant>
      <vt:variant>
        <vt:lpwstr>_Toc299976540</vt:lpwstr>
      </vt:variant>
      <vt:variant>
        <vt:i4>1179705</vt:i4>
      </vt:variant>
      <vt:variant>
        <vt:i4>20</vt:i4>
      </vt:variant>
      <vt:variant>
        <vt:i4>0</vt:i4>
      </vt:variant>
      <vt:variant>
        <vt:i4>5</vt:i4>
      </vt:variant>
      <vt:variant>
        <vt:lpwstr/>
      </vt:variant>
      <vt:variant>
        <vt:lpwstr>_Toc299976539</vt:lpwstr>
      </vt:variant>
      <vt:variant>
        <vt:i4>1179705</vt:i4>
      </vt:variant>
      <vt:variant>
        <vt:i4>14</vt:i4>
      </vt:variant>
      <vt:variant>
        <vt:i4>0</vt:i4>
      </vt:variant>
      <vt:variant>
        <vt:i4>5</vt:i4>
      </vt:variant>
      <vt:variant>
        <vt:lpwstr/>
      </vt:variant>
      <vt:variant>
        <vt:lpwstr>_Toc299976538</vt:lpwstr>
      </vt:variant>
      <vt:variant>
        <vt:i4>1179705</vt:i4>
      </vt:variant>
      <vt:variant>
        <vt:i4>8</vt:i4>
      </vt:variant>
      <vt:variant>
        <vt:i4>0</vt:i4>
      </vt:variant>
      <vt:variant>
        <vt:i4>5</vt:i4>
      </vt:variant>
      <vt:variant>
        <vt:lpwstr/>
      </vt:variant>
      <vt:variant>
        <vt:lpwstr>_Toc299976537</vt:lpwstr>
      </vt:variant>
      <vt:variant>
        <vt:i4>8323181</vt:i4>
      </vt:variant>
      <vt:variant>
        <vt:i4>3</vt:i4>
      </vt:variant>
      <vt:variant>
        <vt:i4>0</vt:i4>
      </vt:variant>
      <vt:variant>
        <vt:i4>5</vt:i4>
      </vt:variant>
      <vt:variant>
        <vt:lpwstr>http://www.nature.nps.gov/publications/NRPM</vt:lpwstr>
      </vt:variant>
      <vt:variant>
        <vt:lpwstr/>
      </vt:variant>
      <vt:variant>
        <vt:i4>6029379</vt:i4>
      </vt:variant>
      <vt:variant>
        <vt:i4>0</vt:i4>
      </vt:variant>
      <vt:variant>
        <vt:i4>0</vt:i4>
      </vt:variant>
      <vt:variant>
        <vt:i4>5</vt:i4>
      </vt:variant>
      <vt:variant>
        <vt:lpwstr>http://science.nature.nps.gov/im/units/pacn/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 Background</dc:title>
  <dc:creator>OSUFIRE</dc:creator>
  <cp:lastModifiedBy>Meagan J. Selvig</cp:lastModifiedBy>
  <cp:revision>4</cp:revision>
  <cp:lastPrinted>2012-04-18T01:51:00Z</cp:lastPrinted>
  <dcterms:created xsi:type="dcterms:W3CDTF">2014-10-15T01:58:00Z</dcterms:created>
  <dcterms:modified xsi:type="dcterms:W3CDTF">2014-10-15T21:23:00Z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-1379920556</vt:i4>
  </property>
  <property fmtid="{D5CDD505-2E9C-101B-9397-08002B2CF9AE}" pid="3" name="ContentTypeId">
    <vt:lpwstr>0x0101004526A4EA4B14794BAD108A091E789C73</vt:lpwstr>
  </property>
  <property fmtid="{D5CDD505-2E9C-101B-9397-08002B2CF9AE}" pid="4" name="Order">
    <vt:r8>17400</vt:r8>
  </property>
</Properties>
</file>